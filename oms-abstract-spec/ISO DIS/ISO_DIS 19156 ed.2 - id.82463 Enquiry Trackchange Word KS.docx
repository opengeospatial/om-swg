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81FE1" w14:textId="2B2C2ACC" w:rsidR="00833896" w:rsidRPr="00785C54" w:rsidDel="003E2160" w:rsidRDefault="00833896" w:rsidP="00785C54">
      <w:pPr>
        <w:pStyle w:val="zzCover"/>
        <w:rPr>
          <w:del w:id="0" w:author="REID-JAMOND Alison" w:date="2022-04-04T07:48:00Z"/>
          <w:rFonts w:ascii="Cambria" w:hAnsi="Cambria"/>
          <w:szCs w:val="24"/>
        </w:rPr>
      </w:pPr>
      <w:del w:id="1" w:author="REID-JAMOND Alison" w:date="2022-04-04T07:48:00Z">
        <w:r w:rsidRPr="00785C54" w:rsidDel="003E2160">
          <w:rPr>
            <w:rFonts w:ascii="Cambria" w:hAnsi="Cambria"/>
            <w:szCs w:val="24"/>
          </w:rPr>
          <w:delText>2021-11-23</w:delText>
        </w:r>
      </w:del>
    </w:p>
    <w:p w14:paraId="7D11A58B" w14:textId="0E4D1ECF" w:rsidR="005B5EAD" w:rsidRPr="00785C54" w:rsidRDefault="005B5EAD" w:rsidP="00785C54">
      <w:pPr>
        <w:pStyle w:val="zzCover"/>
        <w:rPr>
          <w:rFonts w:ascii="Cambria" w:hAnsi="Cambria"/>
          <w:szCs w:val="24"/>
        </w:rPr>
      </w:pPr>
      <w:r w:rsidRPr="00785C54">
        <w:rPr>
          <w:rFonts w:ascii="Cambria" w:hAnsi="Cambria"/>
          <w:szCs w:val="24"/>
        </w:rPr>
        <w:t>ISO</w:t>
      </w:r>
      <w:ins w:id="2" w:author="REID-JAMOND Alison" w:date="2022-04-04T07:48:00Z">
        <w:r w:rsidR="003E2160">
          <w:rPr>
            <w:rFonts w:ascii="Cambria" w:hAnsi="Cambria"/>
            <w:szCs w:val="24"/>
          </w:rPr>
          <w:t>/DIS</w:t>
        </w:r>
      </w:ins>
      <w:r w:rsidRPr="00785C54">
        <w:rPr>
          <w:rFonts w:ascii="Cambria" w:hAnsi="Cambria"/>
          <w:szCs w:val="24"/>
        </w:rPr>
        <w:t> 19156:</w:t>
      </w:r>
      <w:r w:rsidR="00833896" w:rsidRPr="00785C54">
        <w:rPr>
          <w:rFonts w:ascii="Cambria" w:hAnsi="Cambria"/>
          <w:szCs w:val="24"/>
        </w:rPr>
        <w:t>202</w:t>
      </w:r>
      <w:ins w:id="3" w:author="REID-JAMOND Alison" w:date="2022-04-04T07:48:00Z">
        <w:r w:rsidR="003E2160">
          <w:rPr>
            <w:rFonts w:ascii="Cambria" w:hAnsi="Cambria"/>
            <w:szCs w:val="24"/>
          </w:rPr>
          <w:t>2</w:t>
        </w:r>
      </w:ins>
      <w:del w:id="4" w:author="REID-JAMOND Alison" w:date="2022-04-04T07:48:00Z">
        <w:r w:rsidR="00833896" w:rsidRPr="00785C54" w:rsidDel="003E2160">
          <w:rPr>
            <w:rFonts w:ascii="Cambria" w:hAnsi="Cambria"/>
            <w:szCs w:val="24"/>
          </w:rPr>
          <w:delText>1</w:delText>
        </w:r>
      </w:del>
    </w:p>
    <w:p w14:paraId="2908CFAA" w14:textId="77777777" w:rsidR="005B5EAD" w:rsidRPr="00785C54" w:rsidRDefault="005B5EAD" w:rsidP="00785C54">
      <w:pPr>
        <w:pStyle w:val="zzCover"/>
        <w:rPr>
          <w:rFonts w:ascii="Cambria" w:hAnsi="Cambria"/>
          <w:szCs w:val="24"/>
        </w:rPr>
      </w:pPr>
      <w:r w:rsidRPr="00785C54">
        <w:rPr>
          <w:rFonts w:ascii="Cambria" w:hAnsi="Cambria"/>
          <w:szCs w:val="24"/>
        </w:rPr>
        <w:t>ISO TC 211/WG 9</w:t>
      </w:r>
    </w:p>
    <w:p w14:paraId="52138480" w14:textId="0678587E" w:rsidR="005B5EAD" w:rsidRPr="00785C54" w:rsidRDefault="005B5EAD" w:rsidP="00785C54">
      <w:pPr>
        <w:pStyle w:val="zzCover"/>
        <w:rPr>
          <w:rFonts w:ascii="Cambria" w:hAnsi="Cambria"/>
          <w:szCs w:val="24"/>
        </w:rPr>
      </w:pPr>
      <w:r w:rsidRPr="00785C54">
        <w:rPr>
          <w:rFonts w:ascii="Cambria" w:hAnsi="Cambria"/>
          <w:szCs w:val="24"/>
        </w:rPr>
        <w:t xml:space="preserve">Date: </w:t>
      </w:r>
      <w:del w:id="5" w:author="REID-JAMOND Alison" w:date="2022-04-04T07:48:00Z">
        <w:r w:rsidRPr="00785C54" w:rsidDel="003E2160">
          <w:rPr>
            <w:rFonts w:ascii="Cambria" w:hAnsi="Cambria"/>
            <w:szCs w:val="24"/>
          </w:rPr>
          <w:delText>2021-11-15</w:delText>
        </w:r>
      </w:del>
      <w:ins w:id="6" w:author="REID-JAMOND Alison" w:date="2022-04-04T07:48:00Z">
        <w:r w:rsidR="003E2160">
          <w:rPr>
            <w:rFonts w:ascii="Cambria" w:hAnsi="Cambria"/>
            <w:szCs w:val="24"/>
          </w:rPr>
          <w:t>2022-04-04</w:t>
        </w:r>
      </w:ins>
    </w:p>
    <w:p w14:paraId="51CEF0E0" w14:textId="77777777" w:rsidR="005B5EAD" w:rsidRPr="00785C54" w:rsidRDefault="005B5EAD" w:rsidP="00785C54">
      <w:pPr>
        <w:pStyle w:val="zzCover"/>
        <w:rPr>
          <w:rFonts w:ascii="Cambria" w:hAnsi="Cambria"/>
          <w:szCs w:val="24"/>
        </w:rPr>
      </w:pPr>
      <w:r w:rsidRPr="00785C54">
        <w:rPr>
          <w:rFonts w:ascii="Cambria" w:hAnsi="Cambria"/>
          <w:szCs w:val="24"/>
        </w:rPr>
        <w:t>Geographic information — Observations, measurements and samples</w:t>
      </w:r>
    </w:p>
    <w:p w14:paraId="0AFB9B11" w14:textId="77777777" w:rsidR="005B5EAD" w:rsidRPr="00785C54" w:rsidRDefault="005B5EAD" w:rsidP="00785C54">
      <w:pPr>
        <w:pStyle w:val="zzCover"/>
        <w:rPr>
          <w:rFonts w:ascii="Cambria" w:hAnsi="Cambria"/>
          <w:szCs w:val="24"/>
        </w:rPr>
        <w:sectPr w:rsidR="005B5EAD" w:rsidRPr="00785C54" w:rsidSect="00821F18">
          <w:headerReference w:type="even" r:id="rId12"/>
          <w:headerReference w:type="default" r:id="rId13"/>
          <w:footerReference w:type="even" r:id="rId14"/>
          <w:footerReference w:type="default" r:id="rId15"/>
          <w:pgSz w:w="11906" w:h="16838" w:code="9"/>
          <w:pgMar w:top="794" w:right="737" w:bottom="284" w:left="851" w:header="709" w:footer="454" w:gutter="567"/>
          <w:cols w:space="720"/>
          <w:docGrid w:linePitch="299"/>
        </w:sectPr>
      </w:pPr>
    </w:p>
    <w:p w14:paraId="71789EE9" w14:textId="3FA3A319" w:rsidR="005B5EAD" w:rsidRPr="00785C54" w:rsidRDefault="005B5EAD" w:rsidP="00785C54">
      <w:pPr>
        <w:pStyle w:val="zzCopyright"/>
        <w:pageBreakBefore/>
        <w:autoSpaceDE w:val="0"/>
        <w:autoSpaceDN w:val="0"/>
        <w:adjustRightInd w:val="0"/>
        <w:rPr>
          <w:rFonts w:eastAsia="Times New Roman"/>
          <w:szCs w:val="24"/>
        </w:rPr>
      </w:pPr>
      <w:r w:rsidRPr="00785C54">
        <w:rPr>
          <w:rFonts w:eastAsia="Times New Roman"/>
          <w:szCs w:val="24"/>
        </w:rPr>
        <w:lastRenderedPageBreak/>
        <w:t xml:space="preserve">© </w:t>
      </w:r>
      <w:r w:rsidRPr="00785C54">
        <w:rPr>
          <w:rStyle w:val="stdpublisher"/>
          <w:rFonts w:eastAsia="Times New Roman"/>
          <w:szCs w:val="24"/>
          <w:shd w:val="clear" w:color="auto" w:fill="auto"/>
        </w:rPr>
        <w:t>ISO</w:t>
      </w:r>
      <w:r w:rsidRPr="00785C54">
        <w:rPr>
          <w:rFonts w:eastAsia="Times New Roman"/>
          <w:szCs w:val="24"/>
        </w:rPr>
        <w:t xml:space="preserve"> </w:t>
      </w:r>
      <w:r w:rsidRPr="00785C54">
        <w:rPr>
          <w:rStyle w:val="stddocNumber"/>
          <w:rFonts w:eastAsia="Times New Roman"/>
          <w:szCs w:val="24"/>
          <w:shd w:val="clear" w:color="auto" w:fill="auto"/>
        </w:rPr>
        <w:t>202</w:t>
      </w:r>
      <w:ins w:id="8" w:author="REID-JAMOND Alison" w:date="2022-04-04T07:49:00Z">
        <w:r w:rsidR="003E2160">
          <w:rPr>
            <w:rStyle w:val="stddocNumber"/>
            <w:rFonts w:eastAsia="Times New Roman"/>
            <w:szCs w:val="24"/>
            <w:shd w:val="clear" w:color="auto" w:fill="auto"/>
          </w:rPr>
          <w:t>2</w:t>
        </w:r>
      </w:ins>
      <w:del w:id="9" w:author="REID-JAMOND Alison" w:date="2022-04-04T07:49:00Z">
        <w:r w:rsidRPr="00785C54" w:rsidDel="003E2160">
          <w:rPr>
            <w:rStyle w:val="stddocNumber"/>
            <w:rFonts w:eastAsia="Times New Roman"/>
            <w:szCs w:val="24"/>
            <w:shd w:val="clear" w:color="auto" w:fill="auto"/>
          </w:rPr>
          <w:delText>1</w:delText>
        </w:r>
      </w:del>
    </w:p>
    <w:p w14:paraId="3B753247"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All rights reserved. Unless otherwise specified, or required in the context of its implementation, no part of this publication may be reproduced or utilized otherwise in any form or by any means, electronic or mechanical, including photocopying, or posting on the internet or an intranet, without prior written permission. Permission can be requested from either ISO at the address below or ISO’s member body in the country of the requester.</w:t>
      </w:r>
    </w:p>
    <w:p w14:paraId="1A169B59"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ISO copyright office</w:t>
      </w:r>
    </w:p>
    <w:p w14:paraId="705258BB"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CP 401 • Ch. de Blandonnet 8</w:t>
      </w:r>
    </w:p>
    <w:p w14:paraId="2222EF01"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CH-1214 Vernier, Geneva</w:t>
      </w:r>
    </w:p>
    <w:p w14:paraId="3137B096"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Phone: +41 22 749 01 11</w:t>
      </w:r>
    </w:p>
    <w:p w14:paraId="407E3F50" w14:textId="77777777" w:rsidR="005B5EAD" w:rsidRPr="00785C54" w:rsidRDefault="005B5EAD" w:rsidP="00785C54">
      <w:pPr>
        <w:pStyle w:val="zzCopyright"/>
        <w:autoSpaceDE w:val="0"/>
        <w:autoSpaceDN w:val="0"/>
        <w:adjustRightInd w:val="0"/>
        <w:rPr>
          <w:rFonts w:eastAsia="Times New Roman"/>
          <w:szCs w:val="24"/>
        </w:rPr>
      </w:pPr>
      <w:r w:rsidRPr="00785C54">
        <w:rPr>
          <w:rFonts w:eastAsia="Times New Roman"/>
          <w:szCs w:val="24"/>
        </w:rPr>
        <w:t>Email: copyright@iso.org</w:t>
      </w:r>
    </w:p>
    <w:p w14:paraId="464FAB37" w14:textId="77777777" w:rsidR="005B5EAD" w:rsidRPr="00100651" w:rsidRDefault="005B5EAD" w:rsidP="00785C54">
      <w:pPr>
        <w:pStyle w:val="zzCopyright"/>
        <w:autoSpaceDE w:val="0"/>
        <w:autoSpaceDN w:val="0"/>
        <w:adjustRightInd w:val="0"/>
        <w:rPr>
          <w:rFonts w:eastAsia="Times New Roman"/>
          <w:szCs w:val="24"/>
          <w:lang w:val="de-DE"/>
          <w:rPrChange w:id="10" w:author="Katharina Schleidt" w:date="2022-05-22T15:19:00Z">
            <w:rPr>
              <w:rFonts w:eastAsia="Times New Roman"/>
              <w:szCs w:val="24"/>
            </w:rPr>
          </w:rPrChange>
        </w:rPr>
      </w:pPr>
      <w:r w:rsidRPr="00100651">
        <w:rPr>
          <w:rFonts w:eastAsia="Times New Roman"/>
          <w:szCs w:val="24"/>
          <w:lang w:val="de-DE"/>
          <w:rPrChange w:id="11" w:author="Katharina Schleidt" w:date="2022-05-22T15:19:00Z">
            <w:rPr>
              <w:rFonts w:eastAsia="Times New Roman"/>
              <w:szCs w:val="24"/>
            </w:rPr>
          </w:rPrChange>
        </w:rPr>
        <w:t xml:space="preserve">Website: </w:t>
      </w:r>
      <w:r w:rsidR="00CD2488">
        <w:fldChar w:fldCharType="begin"/>
      </w:r>
      <w:r w:rsidR="00CD2488" w:rsidRPr="00100651">
        <w:rPr>
          <w:lang w:val="de-DE"/>
          <w:rPrChange w:id="12" w:author="Katharina Schleidt" w:date="2022-05-22T15:19:00Z">
            <w:rPr/>
          </w:rPrChange>
        </w:rPr>
        <w:instrText xml:space="preserve"> HYPERLINK "http://www.iso.org" </w:instrText>
      </w:r>
      <w:r w:rsidR="00CD2488">
        <w:fldChar w:fldCharType="separate"/>
      </w:r>
      <w:r w:rsidRPr="00100651">
        <w:rPr>
          <w:rFonts w:eastAsia="Times New Roman"/>
          <w:szCs w:val="24"/>
          <w:u w:val="single"/>
          <w:lang w:val="de-DE"/>
          <w:rPrChange w:id="13" w:author="Katharina Schleidt" w:date="2022-05-22T15:19:00Z">
            <w:rPr>
              <w:rFonts w:eastAsia="Times New Roman"/>
              <w:szCs w:val="24"/>
              <w:u w:val="single"/>
            </w:rPr>
          </w:rPrChange>
        </w:rPr>
        <w:t>www.iso.org</w:t>
      </w:r>
      <w:r w:rsidR="00CD2488">
        <w:rPr>
          <w:rFonts w:eastAsia="Times New Roman"/>
          <w:szCs w:val="24"/>
          <w:u w:val="single"/>
        </w:rPr>
        <w:fldChar w:fldCharType="end"/>
      </w:r>
    </w:p>
    <w:p w14:paraId="79683DEF" w14:textId="77777777" w:rsidR="005B5EAD" w:rsidRPr="00100651" w:rsidRDefault="005B5EAD" w:rsidP="00785C54">
      <w:pPr>
        <w:pStyle w:val="zzCopyright"/>
        <w:autoSpaceDE w:val="0"/>
        <w:autoSpaceDN w:val="0"/>
        <w:adjustRightInd w:val="0"/>
        <w:rPr>
          <w:rFonts w:eastAsia="Times New Roman"/>
          <w:szCs w:val="24"/>
          <w:lang w:val="de-DE"/>
          <w:rPrChange w:id="14" w:author="Katharina Schleidt" w:date="2022-05-22T15:19:00Z">
            <w:rPr>
              <w:rFonts w:eastAsia="Times New Roman"/>
              <w:szCs w:val="24"/>
            </w:rPr>
          </w:rPrChange>
        </w:rPr>
      </w:pPr>
      <w:r w:rsidRPr="00100651">
        <w:rPr>
          <w:rFonts w:eastAsia="Times New Roman"/>
          <w:szCs w:val="24"/>
          <w:lang w:val="de-DE"/>
          <w:rPrChange w:id="15" w:author="Katharina Schleidt" w:date="2022-05-22T15:19:00Z">
            <w:rPr>
              <w:rFonts w:eastAsia="Times New Roman"/>
              <w:szCs w:val="24"/>
            </w:rPr>
          </w:rPrChange>
        </w:rPr>
        <w:t>Published in Switzerland</w:t>
      </w:r>
    </w:p>
    <w:p w14:paraId="2F1CFBAD" w14:textId="68BA7C61" w:rsidR="005B5EAD" w:rsidRDefault="005B5EAD" w:rsidP="00785C54">
      <w:pPr>
        <w:pStyle w:val="zzContents"/>
        <w:autoSpaceDE w:val="0"/>
        <w:autoSpaceDN w:val="0"/>
        <w:adjustRightInd w:val="0"/>
        <w:rPr>
          <w:ins w:id="16" w:author="Ilkka Rinne" w:date="2022-09-06T15:55:00Z"/>
          <w:rFonts w:eastAsia="Times New Roman"/>
          <w:szCs w:val="24"/>
        </w:rPr>
      </w:pPr>
      <w:r w:rsidRPr="00785C54">
        <w:rPr>
          <w:rFonts w:eastAsia="Times New Roman"/>
          <w:szCs w:val="24"/>
        </w:rPr>
        <w:lastRenderedPageBreak/>
        <w:t>Contents</w:t>
      </w:r>
    </w:p>
    <w:p w14:paraId="0ECAF3B3" w14:textId="78DFDEA5" w:rsidR="00EA1FB2" w:rsidRDefault="00EA1FB2">
      <w:pPr>
        <w:pStyle w:val="TOC1"/>
        <w:rPr>
          <w:ins w:id="17" w:author="Ilkka Rinne [2]" w:date="2022-09-06T16:09:00Z"/>
          <w:rFonts w:asciiTheme="minorHAnsi" w:eastAsiaTheme="minorEastAsia" w:hAnsiTheme="minorHAnsi" w:cstheme="minorBidi"/>
          <w:b w:val="0"/>
          <w:noProof/>
          <w:sz w:val="24"/>
          <w:szCs w:val="24"/>
          <w:lang w:eastAsia="en-GB"/>
        </w:rPr>
      </w:pPr>
      <w:ins w:id="18" w:author="Ilkka Rinne [2]" w:date="2022-09-06T16:09:00Z">
        <w:r>
          <w:fldChar w:fldCharType="begin"/>
        </w:r>
        <w:r>
          <w:instrText xml:space="preserve"> TOC \h \z \t "Heading 1,1,Heading 2,2,Heading 3,3,ANNEX,1,Biblio Title,1,Foreword Title,1,Intro Title,1,Index Head,1,AMEND Terms Heading,1,AMEND Heading 1 Unnumbered,1" </w:instrText>
        </w:r>
      </w:ins>
      <w:r>
        <w:fldChar w:fldCharType="separate"/>
      </w:r>
      <w:ins w:id="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"_Toc113373289"</w:instrText>
        </w:r>
        <w:r w:rsidRPr="00C53F60">
          <w:rPr>
            <w:rStyle w:val="Hyperlink"/>
            <w:noProof/>
          </w:rPr>
          <w:instrText xml:space="preserve"> </w:instrText>
        </w:r>
        <w:r w:rsidRPr="00C53F60">
          <w:rPr>
            <w:rStyle w:val="Hyperlink"/>
            <w:noProof/>
          </w:rPr>
          <w:fldChar w:fldCharType="separate"/>
        </w:r>
        <w:r w:rsidRPr="00C53F60">
          <w:rPr>
            <w:rStyle w:val="Hyperlink"/>
            <w:noProof/>
          </w:rPr>
          <w:t>Foreword</w:t>
        </w:r>
        <w:r>
          <w:rPr>
            <w:noProof/>
            <w:webHidden/>
          </w:rPr>
          <w:tab/>
        </w:r>
        <w:r>
          <w:rPr>
            <w:noProof/>
            <w:webHidden/>
          </w:rPr>
          <w:fldChar w:fldCharType="begin"/>
        </w:r>
        <w:r>
          <w:rPr>
            <w:noProof/>
            <w:webHidden/>
          </w:rPr>
          <w:instrText xml:space="preserve"> PAGEREF _Toc113373289 \h </w:instrText>
        </w:r>
      </w:ins>
      <w:r>
        <w:rPr>
          <w:noProof/>
          <w:webHidden/>
        </w:rPr>
      </w:r>
      <w:r>
        <w:rPr>
          <w:noProof/>
          <w:webHidden/>
        </w:rPr>
        <w:fldChar w:fldCharType="separate"/>
      </w:r>
      <w:ins w:id="20" w:author="Ilkka Rinne [2]" w:date="2022-09-06T16:09:00Z">
        <w:r>
          <w:rPr>
            <w:noProof/>
            <w:webHidden/>
          </w:rPr>
          <w:t>ix</w:t>
        </w:r>
        <w:r>
          <w:rPr>
            <w:noProof/>
            <w:webHidden/>
          </w:rPr>
          <w:fldChar w:fldCharType="end"/>
        </w:r>
        <w:r w:rsidRPr="00C53F60">
          <w:rPr>
            <w:rStyle w:val="Hyperlink"/>
            <w:noProof/>
          </w:rPr>
          <w:fldChar w:fldCharType="end"/>
        </w:r>
      </w:ins>
    </w:p>
    <w:p w14:paraId="1AF3D932" w14:textId="10EA5C9A" w:rsidR="00EA1FB2" w:rsidRDefault="00EA1FB2">
      <w:pPr>
        <w:pStyle w:val="TOC1"/>
        <w:rPr>
          <w:ins w:id="21" w:author="Ilkka Rinne [2]" w:date="2022-09-06T16:09:00Z"/>
          <w:rFonts w:asciiTheme="minorHAnsi" w:eastAsiaTheme="minorEastAsia" w:hAnsiTheme="minorHAnsi" w:cstheme="minorBidi"/>
          <w:b w:val="0"/>
          <w:noProof/>
          <w:sz w:val="24"/>
          <w:szCs w:val="24"/>
          <w:lang w:eastAsia="en-GB"/>
        </w:rPr>
      </w:pPr>
      <w:ins w:id="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"_Toc113373290"</w:instrText>
        </w:r>
        <w:r w:rsidRPr="00C53F60">
          <w:rPr>
            <w:rStyle w:val="Hyperlink"/>
            <w:noProof/>
          </w:rPr>
          <w:instrText xml:space="preserve"> </w:instrText>
        </w:r>
        <w:r w:rsidRPr="00C53F60">
          <w:rPr>
            <w:rStyle w:val="Hyperlink"/>
            <w:noProof/>
          </w:rPr>
          <w:fldChar w:fldCharType="separate"/>
        </w:r>
        <w:r w:rsidRPr="00C53F60">
          <w:rPr>
            <w:rStyle w:val="Hyperlink"/>
            <w:noProof/>
          </w:rPr>
          <w:t>Introduction</w:t>
        </w:r>
        <w:r>
          <w:rPr>
            <w:noProof/>
            <w:webHidden/>
          </w:rPr>
          <w:tab/>
        </w:r>
        <w:r>
          <w:rPr>
            <w:noProof/>
            <w:webHidden/>
          </w:rPr>
          <w:fldChar w:fldCharType="begin"/>
        </w:r>
        <w:r>
          <w:rPr>
            <w:noProof/>
            <w:webHidden/>
          </w:rPr>
          <w:instrText xml:space="preserve"> PAGEREF _Toc113373290 \h </w:instrText>
        </w:r>
      </w:ins>
      <w:r>
        <w:rPr>
          <w:noProof/>
          <w:webHidden/>
        </w:rPr>
      </w:r>
      <w:r>
        <w:rPr>
          <w:noProof/>
          <w:webHidden/>
        </w:rPr>
        <w:fldChar w:fldCharType="separate"/>
      </w:r>
      <w:ins w:id="23" w:author="Ilkka Rinne [2]" w:date="2022-09-06T16:09:00Z">
        <w:r>
          <w:rPr>
            <w:noProof/>
            <w:webHidden/>
          </w:rPr>
          <w:t>x</w:t>
        </w:r>
        <w:r>
          <w:rPr>
            <w:noProof/>
            <w:webHidden/>
          </w:rPr>
          <w:fldChar w:fldCharType="end"/>
        </w:r>
        <w:r w:rsidRPr="00C53F60">
          <w:rPr>
            <w:rStyle w:val="Hyperlink"/>
            <w:noProof/>
          </w:rPr>
          <w:fldChar w:fldCharType="end"/>
        </w:r>
      </w:ins>
    </w:p>
    <w:p w14:paraId="17E0225E" w14:textId="604454EB" w:rsidR="00EA1FB2" w:rsidRDefault="00EA1FB2">
      <w:pPr>
        <w:pStyle w:val="TOC1"/>
        <w:rPr>
          <w:ins w:id="24" w:author="Ilkka Rinne [2]" w:date="2022-09-06T16:09:00Z"/>
          <w:rFonts w:asciiTheme="minorHAnsi" w:eastAsiaTheme="minorEastAsia" w:hAnsiTheme="minorHAnsi" w:cstheme="minorBidi"/>
          <w:b w:val="0"/>
          <w:noProof/>
          <w:sz w:val="24"/>
          <w:szCs w:val="24"/>
          <w:lang w:eastAsia="en-GB"/>
        </w:rPr>
      </w:pPr>
      <w:ins w:id="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Scope</w:t>
        </w:r>
        <w:r>
          <w:rPr>
            <w:noProof/>
            <w:webHidden/>
          </w:rPr>
          <w:tab/>
        </w:r>
        <w:r>
          <w:rPr>
            <w:noProof/>
            <w:webHidden/>
          </w:rPr>
          <w:fldChar w:fldCharType="begin"/>
        </w:r>
        <w:r>
          <w:rPr>
            <w:noProof/>
            <w:webHidden/>
          </w:rPr>
          <w:instrText xml:space="preserve"> PAGEREF _Toc113373291 \h </w:instrText>
        </w:r>
      </w:ins>
      <w:r>
        <w:rPr>
          <w:noProof/>
          <w:webHidden/>
        </w:rPr>
      </w:r>
      <w:r>
        <w:rPr>
          <w:noProof/>
          <w:webHidden/>
        </w:rPr>
        <w:fldChar w:fldCharType="separate"/>
      </w:r>
      <w:ins w:id="26" w:author="Ilkka Rinne [2]" w:date="2022-09-06T16:09:00Z">
        <w:r>
          <w:rPr>
            <w:noProof/>
            <w:webHidden/>
          </w:rPr>
          <w:t>1</w:t>
        </w:r>
        <w:r>
          <w:rPr>
            <w:noProof/>
            <w:webHidden/>
          </w:rPr>
          <w:fldChar w:fldCharType="end"/>
        </w:r>
        <w:r w:rsidRPr="00C53F60">
          <w:rPr>
            <w:rStyle w:val="Hyperlink"/>
            <w:noProof/>
          </w:rPr>
          <w:fldChar w:fldCharType="end"/>
        </w:r>
      </w:ins>
    </w:p>
    <w:p w14:paraId="0C932367" w14:textId="73C689A8" w:rsidR="00EA1FB2" w:rsidRDefault="00EA1FB2">
      <w:pPr>
        <w:pStyle w:val="TOC1"/>
        <w:rPr>
          <w:ins w:id="27" w:author="Ilkka Rinne [2]" w:date="2022-09-06T16:09:00Z"/>
          <w:rFonts w:asciiTheme="minorHAnsi" w:eastAsiaTheme="minorEastAsia" w:hAnsiTheme="minorHAnsi" w:cstheme="minorBidi"/>
          <w:b w:val="0"/>
          <w:noProof/>
          <w:sz w:val="24"/>
          <w:szCs w:val="24"/>
          <w:lang w:eastAsia="en-GB"/>
        </w:rPr>
      </w:pPr>
      <w:ins w:id="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Normative references</w:t>
        </w:r>
        <w:r>
          <w:rPr>
            <w:noProof/>
            <w:webHidden/>
          </w:rPr>
          <w:tab/>
        </w:r>
        <w:r>
          <w:rPr>
            <w:noProof/>
            <w:webHidden/>
          </w:rPr>
          <w:fldChar w:fldCharType="begin"/>
        </w:r>
        <w:r>
          <w:rPr>
            <w:noProof/>
            <w:webHidden/>
          </w:rPr>
          <w:instrText xml:space="preserve"> PAGEREF _Toc113373292 \h </w:instrText>
        </w:r>
      </w:ins>
      <w:r>
        <w:rPr>
          <w:noProof/>
          <w:webHidden/>
        </w:rPr>
      </w:r>
      <w:r>
        <w:rPr>
          <w:noProof/>
          <w:webHidden/>
        </w:rPr>
        <w:fldChar w:fldCharType="separate"/>
      </w:r>
      <w:ins w:id="29" w:author="Ilkka Rinne [2]" w:date="2022-09-06T16:09:00Z">
        <w:r>
          <w:rPr>
            <w:noProof/>
            <w:webHidden/>
          </w:rPr>
          <w:t>1</w:t>
        </w:r>
        <w:r>
          <w:rPr>
            <w:noProof/>
            <w:webHidden/>
          </w:rPr>
          <w:fldChar w:fldCharType="end"/>
        </w:r>
        <w:r w:rsidRPr="00C53F60">
          <w:rPr>
            <w:rStyle w:val="Hyperlink"/>
            <w:noProof/>
          </w:rPr>
          <w:fldChar w:fldCharType="end"/>
        </w:r>
      </w:ins>
    </w:p>
    <w:p w14:paraId="03C1E330" w14:textId="1131CE43" w:rsidR="00EA1FB2" w:rsidRDefault="00EA1FB2">
      <w:pPr>
        <w:pStyle w:val="TOC1"/>
        <w:rPr>
          <w:ins w:id="30" w:author="Ilkka Rinne [2]" w:date="2022-09-06T16:09:00Z"/>
          <w:rFonts w:asciiTheme="minorHAnsi" w:eastAsiaTheme="minorEastAsia" w:hAnsiTheme="minorHAnsi" w:cstheme="minorBidi"/>
          <w:b w:val="0"/>
          <w:noProof/>
          <w:sz w:val="24"/>
          <w:szCs w:val="24"/>
          <w:lang w:eastAsia="en-GB"/>
        </w:rPr>
      </w:pPr>
      <w:ins w:id="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Terms and definitions</w:t>
        </w:r>
        <w:r>
          <w:rPr>
            <w:noProof/>
            <w:webHidden/>
          </w:rPr>
          <w:tab/>
        </w:r>
        <w:r>
          <w:rPr>
            <w:noProof/>
            <w:webHidden/>
          </w:rPr>
          <w:fldChar w:fldCharType="begin"/>
        </w:r>
        <w:r>
          <w:rPr>
            <w:noProof/>
            <w:webHidden/>
          </w:rPr>
          <w:instrText xml:space="preserve"> PAGEREF _Toc113373294 \h </w:instrText>
        </w:r>
      </w:ins>
      <w:r>
        <w:rPr>
          <w:noProof/>
          <w:webHidden/>
        </w:rPr>
      </w:r>
      <w:r>
        <w:rPr>
          <w:noProof/>
          <w:webHidden/>
        </w:rPr>
        <w:fldChar w:fldCharType="separate"/>
      </w:r>
      <w:ins w:id="32" w:author="Ilkka Rinne [2]" w:date="2022-09-06T16:09:00Z">
        <w:r>
          <w:rPr>
            <w:noProof/>
            <w:webHidden/>
          </w:rPr>
          <w:t>1</w:t>
        </w:r>
        <w:r>
          <w:rPr>
            <w:noProof/>
            <w:webHidden/>
          </w:rPr>
          <w:fldChar w:fldCharType="end"/>
        </w:r>
        <w:r w:rsidRPr="00C53F60">
          <w:rPr>
            <w:rStyle w:val="Hyperlink"/>
            <w:noProof/>
          </w:rPr>
          <w:fldChar w:fldCharType="end"/>
        </w:r>
      </w:ins>
    </w:p>
    <w:p w14:paraId="403567D4" w14:textId="439AB55B" w:rsidR="00EA1FB2" w:rsidRDefault="00EA1FB2">
      <w:pPr>
        <w:pStyle w:val="TOC1"/>
        <w:rPr>
          <w:ins w:id="33" w:author="Ilkka Rinne [2]" w:date="2022-09-06T16:09:00Z"/>
          <w:rFonts w:asciiTheme="minorHAnsi" w:eastAsiaTheme="minorEastAsia" w:hAnsiTheme="minorHAnsi" w:cstheme="minorBidi"/>
          <w:b w:val="0"/>
          <w:noProof/>
          <w:sz w:val="24"/>
          <w:szCs w:val="24"/>
          <w:lang w:eastAsia="en-GB"/>
        </w:rPr>
      </w:pPr>
      <w:ins w:id="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Document conventions</w:t>
        </w:r>
        <w:r>
          <w:rPr>
            <w:noProof/>
            <w:webHidden/>
          </w:rPr>
          <w:tab/>
        </w:r>
        <w:r>
          <w:rPr>
            <w:noProof/>
            <w:webHidden/>
          </w:rPr>
          <w:fldChar w:fldCharType="begin"/>
        </w:r>
        <w:r>
          <w:rPr>
            <w:noProof/>
            <w:webHidden/>
          </w:rPr>
          <w:instrText xml:space="preserve"> PAGEREF _Toc113373295 \h </w:instrText>
        </w:r>
      </w:ins>
      <w:r>
        <w:rPr>
          <w:noProof/>
          <w:webHidden/>
        </w:rPr>
      </w:r>
      <w:r>
        <w:rPr>
          <w:noProof/>
          <w:webHidden/>
        </w:rPr>
        <w:fldChar w:fldCharType="separate"/>
      </w:r>
      <w:ins w:id="35" w:author="Ilkka Rinne [2]" w:date="2022-09-06T16:09:00Z">
        <w:r>
          <w:rPr>
            <w:noProof/>
            <w:webHidden/>
          </w:rPr>
          <w:t>5</w:t>
        </w:r>
        <w:r>
          <w:rPr>
            <w:noProof/>
            <w:webHidden/>
          </w:rPr>
          <w:fldChar w:fldCharType="end"/>
        </w:r>
        <w:r w:rsidRPr="00C53F60">
          <w:rPr>
            <w:rStyle w:val="Hyperlink"/>
            <w:noProof/>
          </w:rPr>
          <w:fldChar w:fldCharType="end"/>
        </w:r>
      </w:ins>
    </w:p>
    <w:p w14:paraId="5BDCFD1E" w14:textId="6501C3EC" w:rsidR="00EA1FB2" w:rsidRDefault="00EA1FB2">
      <w:pPr>
        <w:pStyle w:val="TOC2"/>
        <w:rPr>
          <w:ins w:id="36" w:author="Ilkka Rinne [2]" w:date="2022-09-06T16:09:00Z"/>
          <w:rFonts w:asciiTheme="minorHAnsi" w:eastAsiaTheme="minorEastAsia" w:hAnsiTheme="minorHAnsi" w:cstheme="minorBidi"/>
          <w:b w:val="0"/>
          <w:noProof/>
          <w:sz w:val="24"/>
          <w:szCs w:val="24"/>
          <w:lang w:eastAsia="en-GB"/>
        </w:rPr>
      </w:pPr>
      <w:ins w:id="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Abbreviated terms and acronyms</w:t>
        </w:r>
        <w:r>
          <w:rPr>
            <w:noProof/>
            <w:webHidden/>
          </w:rPr>
          <w:tab/>
        </w:r>
        <w:r>
          <w:rPr>
            <w:noProof/>
            <w:webHidden/>
          </w:rPr>
          <w:fldChar w:fldCharType="begin"/>
        </w:r>
        <w:r>
          <w:rPr>
            <w:noProof/>
            <w:webHidden/>
          </w:rPr>
          <w:instrText xml:space="preserve"> PAGEREF _Toc113373296 \h </w:instrText>
        </w:r>
      </w:ins>
      <w:r>
        <w:rPr>
          <w:noProof/>
          <w:webHidden/>
        </w:rPr>
      </w:r>
      <w:r>
        <w:rPr>
          <w:noProof/>
          <w:webHidden/>
        </w:rPr>
        <w:fldChar w:fldCharType="separate"/>
      </w:r>
      <w:ins w:id="38" w:author="Ilkka Rinne [2]" w:date="2022-09-06T16:09:00Z">
        <w:r>
          <w:rPr>
            <w:noProof/>
            <w:webHidden/>
          </w:rPr>
          <w:t>5</w:t>
        </w:r>
        <w:r>
          <w:rPr>
            <w:noProof/>
            <w:webHidden/>
          </w:rPr>
          <w:fldChar w:fldCharType="end"/>
        </w:r>
        <w:r w:rsidRPr="00C53F60">
          <w:rPr>
            <w:rStyle w:val="Hyperlink"/>
            <w:noProof/>
          </w:rPr>
          <w:fldChar w:fldCharType="end"/>
        </w:r>
      </w:ins>
    </w:p>
    <w:p w14:paraId="47E73E37" w14:textId="23576AA8" w:rsidR="00EA1FB2" w:rsidRDefault="00EA1FB2">
      <w:pPr>
        <w:pStyle w:val="TOC2"/>
        <w:rPr>
          <w:ins w:id="39" w:author="Ilkka Rinne [2]" w:date="2022-09-06T16:09:00Z"/>
          <w:rFonts w:asciiTheme="minorHAnsi" w:eastAsiaTheme="minorEastAsia" w:hAnsiTheme="minorHAnsi" w:cstheme="minorBidi"/>
          <w:b w:val="0"/>
          <w:noProof/>
          <w:sz w:val="24"/>
          <w:szCs w:val="24"/>
          <w:lang w:eastAsia="en-GB"/>
        </w:rPr>
      </w:pPr>
      <w:ins w:id="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Schema language</w:t>
        </w:r>
        <w:r>
          <w:rPr>
            <w:noProof/>
            <w:webHidden/>
          </w:rPr>
          <w:tab/>
        </w:r>
        <w:r>
          <w:rPr>
            <w:noProof/>
            <w:webHidden/>
          </w:rPr>
          <w:fldChar w:fldCharType="begin"/>
        </w:r>
        <w:r>
          <w:rPr>
            <w:noProof/>
            <w:webHidden/>
          </w:rPr>
          <w:instrText xml:space="preserve"> PAGEREF _Toc113373297 \h </w:instrText>
        </w:r>
      </w:ins>
      <w:r>
        <w:rPr>
          <w:noProof/>
          <w:webHidden/>
        </w:rPr>
      </w:r>
      <w:r>
        <w:rPr>
          <w:noProof/>
          <w:webHidden/>
        </w:rPr>
        <w:fldChar w:fldCharType="separate"/>
      </w:r>
      <w:ins w:id="41" w:author="Ilkka Rinne [2]" w:date="2022-09-06T16:09:00Z">
        <w:r>
          <w:rPr>
            <w:noProof/>
            <w:webHidden/>
          </w:rPr>
          <w:t>6</w:t>
        </w:r>
        <w:r>
          <w:rPr>
            <w:noProof/>
            <w:webHidden/>
          </w:rPr>
          <w:fldChar w:fldCharType="end"/>
        </w:r>
        <w:r w:rsidRPr="00C53F60">
          <w:rPr>
            <w:rStyle w:val="Hyperlink"/>
            <w:noProof/>
          </w:rPr>
          <w:fldChar w:fldCharType="end"/>
        </w:r>
      </w:ins>
    </w:p>
    <w:p w14:paraId="0D4AA76A" w14:textId="0A8558E5" w:rsidR="00EA1FB2" w:rsidRDefault="00EA1FB2">
      <w:pPr>
        <w:pStyle w:val="TOC2"/>
        <w:rPr>
          <w:ins w:id="42" w:author="Ilkka Rinne [2]" w:date="2022-09-06T16:09:00Z"/>
          <w:rFonts w:asciiTheme="minorHAnsi" w:eastAsiaTheme="minorEastAsia" w:hAnsiTheme="minorHAnsi" w:cstheme="minorBidi"/>
          <w:b w:val="0"/>
          <w:noProof/>
          <w:sz w:val="24"/>
          <w:szCs w:val="24"/>
          <w:lang w:eastAsia="en-GB"/>
        </w:rPr>
      </w:pPr>
      <w:ins w:id="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element names</w:t>
        </w:r>
        <w:r>
          <w:rPr>
            <w:noProof/>
            <w:webHidden/>
          </w:rPr>
          <w:tab/>
        </w:r>
        <w:r>
          <w:rPr>
            <w:noProof/>
            <w:webHidden/>
          </w:rPr>
          <w:fldChar w:fldCharType="begin"/>
        </w:r>
        <w:r>
          <w:rPr>
            <w:noProof/>
            <w:webHidden/>
          </w:rPr>
          <w:instrText xml:space="preserve"> PAGEREF _Toc113373298 \h </w:instrText>
        </w:r>
      </w:ins>
      <w:r>
        <w:rPr>
          <w:noProof/>
          <w:webHidden/>
        </w:rPr>
      </w:r>
      <w:r>
        <w:rPr>
          <w:noProof/>
          <w:webHidden/>
        </w:rPr>
        <w:fldChar w:fldCharType="separate"/>
      </w:r>
      <w:ins w:id="44" w:author="Ilkka Rinne [2]" w:date="2022-09-06T16:09:00Z">
        <w:r>
          <w:rPr>
            <w:noProof/>
            <w:webHidden/>
          </w:rPr>
          <w:t>6</w:t>
        </w:r>
        <w:r>
          <w:rPr>
            <w:noProof/>
            <w:webHidden/>
          </w:rPr>
          <w:fldChar w:fldCharType="end"/>
        </w:r>
        <w:r w:rsidRPr="00C53F60">
          <w:rPr>
            <w:rStyle w:val="Hyperlink"/>
            <w:noProof/>
          </w:rPr>
          <w:fldChar w:fldCharType="end"/>
        </w:r>
      </w:ins>
    </w:p>
    <w:p w14:paraId="04054269" w14:textId="76B7A15B" w:rsidR="00EA1FB2" w:rsidRDefault="00EA1FB2">
      <w:pPr>
        <w:pStyle w:val="TOC2"/>
        <w:rPr>
          <w:ins w:id="45" w:author="Ilkka Rinne [2]" w:date="2022-09-06T16:09:00Z"/>
          <w:rFonts w:asciiTheme="minorHAnsi" w:eastAsiaTheme="minorEastAsia" w:hAnsiTheme="minorHAnsi" w:cstheme="minorBidi"/>
          <w:b w:val="0"/>
          <w:noProof/>
          <w:sz w:val="24"/>
          <w:szCs w:val="24"/>
          <w:lang w:eastAsia="en-GB"/>
        </w:rPr>
      </w:pPr>
      <w:ins w:id="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"_Toc113373299"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and recommendations</w:t>
        </w:r>
        <w:r>
          <w:rPr>
            <w:noProof/>
            <w:webHidden/>
          </w:rPr>
          <w:tab/>
        </w:r>
        <w:r>
          <w:rPr>
            <w:noProof/>
            <w:webHidden/>
          </w:rPr>
          <w:fldChar w:fldCharType="begin"/>
        </w:r>
        <w:r>
          <w:rPr>
            <w:noProof/>
            <w:webHidden/>
          </w:rPr>
          <w:instrText xml:space="preserve"> PAGEREF _Toc113373299 \h </w:instrText>
        </w:r>
      </w:ins>
      <w:r>
        <w:rPr>
          <w:noProof/>
          <w:webHidden/>
        </w:rPr>
      </w:r>
      <w:r>
        <w:rPr>
          <w:noProof/>
          <w:webHidden/>
        </w:rPr>
        <w:fldChar w:fldCharType="separate"/>
      </w:r>
      <w:ins w:id="47" w:author="Ilkka Rinne [2]" w:date="2022-09-06T16:09:00Z">
        <w:r>
          <w:rPr>
            <w:noProof/>
            <w:webHidden/>
          </w:rPr>
          <w:t>6</w:t>
        </w:r>
        <w:r>
          <w:rPr>
            <w:noProof/>
            <w:webHidden/>
          </w:rPr>
          <w:fldChar w:fldCharType="end"/>
        </w:r>
        <w:r w:rsidRPr="00C53F60">
          <w:rPr>
            <w:rStyle w:val="Hyperlink"/>
            <w:noProof/>
          </w:rPr>
          <w:fldChar w:fldCharType="end"/>
        </w:r>
      </w:ins>
    </w:p>
    <w:p w14:paraId="58D172C3" w14:textId="3710E421" w:rsidR="00EA1FB2" w:rsidRDefault="00EA1FB2">
      <w:pPr>
        <w:pStyle w:val="TOC2"/>
        <w:rPr>
          <w:ins w:id="48" w:author="Ilkka Rinne [2]" w:date="2022-09-06T16:09:00Z"/>
          <w:rFonts w:asciiTheme="minorHAnsi" w:eastAsiaTheme="minorEastAsia" w:hAnsiTheme="minorHAnsi" w:cstheme="minorBidi"/>
          <w:b w:val="0"/>
          <w:noProof/>
          <w:sz w:val="24"/>
          <w:szCs w:val="24"/>
          <w:lang w:eastAsia="en-GB"/>
        </w:rPr>
      </w:pPr>
      <w:ins w:id="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 classes</w:t>
        </w:r>
        <w:r>
          <w:rPr>
            <w:noProof/>
            <w:webHidden/>
          </w:rPr>
          <w:tab/>
        </w:r>
        <w:r>
          <w:rPr>
            <w:noProof/>
            <w:webHidden/>
          </w:rPr>
          <w:fldChar w:fldCharType="begin"/>
        </w:r>
        <w:r>
          <w:rPr>
            <w:noProof/>
            <w:webHidden/>
          </w:rPr>
          <w:instrText xml:space="preserve"> PAGEREF _Toc113373300 \h </w:instrText>
        </w:r>
      </w:ins>
      <w:r>
        <w:rPr>
          <w:noProof/>
          <w:webHidden/>
        </w:rPr>
      </w:r>
      <w:r>
        <w:rPr>
          <w:noProof/>
          <w:webHidden/>
        </w:rPr>
        <w:fldChar w:fldCharType="separate"/>
      </w:r>
      <w:ins w:id="50" w:author="Ilkka Rinne [2]" w:date="2022-09-06T16:09:00Z">
        <w:r>
          <w:rPr>
            <w:noProof/>
            <w:webHidden/>
          </w:rPr>
          <w:t>7</w:t>
        </w:r>
        <w:r>
          <w:rPr>
            <w:noProof/>
            <w:webHidden/>
          </w:rPr>
          <w:fldChar w:fldCharType="end"/>
        </w:r>
        <w:r w:rsidRPr="00C53F60">
          <w:rPr>
            <w:rStyle w:val="Hyperlink"/>
            <w:noProof/>
          </w:rPr>
          <w:fldChar w:fldCharType="end"/>
        </w:r>
      </w:ins>
    </w:p>
    <w:p w14:paraId="762C7AA7" w14:textId="7C6F77FE" w:rsidR="00EA1FB2" w:rsidRDefault="00EA1FB2">
      <w:pPr>
        <w:pStyle w:val="TOC2"/>
        <w:rPr>
          <w:ins w:id="51" w:author="Ilkka Rinne [2]" w:date="2022-09-06T16:09:00Z"/>
          <w:rFonts w:asciiTheme="minorHAnsi" w:eastAsiaTheme="minorEastAsia" w:hAnsiTheme="minorHAnsi" w:cstheme="minorBidi"/>
          <w:b w:val="0"/>
          <w:noProof/>
          <w:sz w:val="24"/>
          <w:szCs w:val="24"/>
          <w:lang w:eastAsia="en-GB"/>
        </w:rPr>
      </w:pPr>
      <w:ins w:id="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_Toc113373301 \h </w:instrText>
        </w:r>
      </w:ins>
      <w:r>
        <w:rPr>
          <w:noProof/>
          <w:webHidden/>
        </w:rPr>
      </w:r>
      <w:r>
        <w:rPr>
          <w:noProof/>
          <w:webHidden/>
        </w:rPr>
        <w:fldChar w:fldCharType="separate"/>
      </w:r>
      <w:ins w:id="53" w:author="Ilkka Rinne [2]" w:date="2022-09-06T16:09:00Z">
        <w:r>
          <w:rPr>
            <w:noProof/>
            <w:webHidden/>
          </w:rPr>
          <w:t>8</w:t>
        </w:r>
        <w:r>
          <w:rPr>
            <w:noProof/>
            <w:webHidden/>
          </w:rPr>
          <w:fldChar w:fldCharType="end"/>
        </w:r>
        <w:r w:rsidRPr="00C53F60">
          <w:rPr>
            <w:rStyle w:val="Hyperlink"/>
            <w:noProof/>
          </w:rPr>
          <w:fldChar w:fldCharType="end"/>
        </w:r>
      </w:ins>
    </w:p>
    <w:p w14:paraId="236A5460" w14:textId="673F19AE" w:rsidR="00EA1FB2" w:rsidRDefault="00EA1FB2">
      <w:pPr>
        <w:pStyle w:val="TOC2"/>
        <w:rPr>
          <w:ins w:id="54" w:author="Ilkka Rinne [2]" w:date="2022-09-06T16:09:00Z"/>
          <w:rFonts w:asciiTheme="minorHAnsi" w:eastAsiaTheme="minorEastAsia" w:hAnsiTheme="minorHAnsi" w:cstheme="minorBidi"/>
          <w:b w:val="0"/>
          <w:noProof/>
          <w:sz w:val="24"/>
          <w:szCs w:val="24"/>
          <w:lang w:eastAsia="en-GB"/>
        </w:rPr>
      </w:pPr>
      <w:ins w:id="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4.7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Identifiers</w:t>
        </w:r>
        <w:r>
          <w:rPr>
            <w:noProof/>
            <w:webHidden/>
          </w:rPr>
          <w:tab/>
        </w:r>
        <w:r>
          <w:rPr>
            <w:noProof/>
            <w:webHidden/>
          </w:rPr>
          <w:fldChar w:fldCharType="begin"/>
        </w:r>
        <w:r>
          <w:rPr>
            <w:noProof/>
            <w:webHidden/>
          </w:rPr>
          <w:instrText xml:space="preserve"> PAGEREF _Toc113373302 \h </w:instrText>
        </w:r>
      </w:ins>
      <w:r>
        <w:rPr>
          <w:noProof/>
          <w:webHidden/>
        </w:rPr>
      </w:r>
      <w:r>
        <w:rPr>
          <w:noProof/>
          <w:webHidden/>
        </w:rPr>
        <w:fldChar w:fldCharType="separate"/>
      </w:r>
      <w:ins w:id="56" w:author="Ilkka Rinne [2]" w:date="2022-09-06T16:09:00Z">
        <w:r>
          <w:rPr>
            <w:noProof/>
            <w:webHidden/>
          </w:rPr>
          <w:t>8</w:t>
        </w:r>
        <w:r>
          <w:rPr>
            <w:noProof/>
            <w:webHidden/>
          </w:rPr>
          <w:fldChar w:fldCharType="end"/>
        </w:r>
        <w:r w:rsidRPr="00C53F60">
          <w:rPr>
            <w:rStyle w:val="Hyperlink"/>
            <w:noProof/>
          </w:rPr>
          <w:fldChar w:fldCharType="end"/>
        </w:r>
      </w:ins>
    </w:p>
    <w:p w14:paraId="4133BC85" w14:textId="44456C0C" w:rsidR="00EA1FB2" w:rsidRDefault="00EA1FB2">
      <w:pPr>
        <w:pStyle w:val="TOC1"/>
        <w:rPr>
          <w:ins w:id="57" w:author="Ilkka Rinne [2]" w:date="2022-09-06T16:09:00Z"/>
          <w:rFonts w:asciiTheme="minorHAnsi" w:eastAsiaTheme="minorEastAsia" w:hAnsiTheme="minorHAnsi" w:cstheme="minorBidi"/>
          <w:b w:val="0"/>
          <w:noProof/>
          <w:sz w:val="24"/>
          <w:szCs w:val="24"/>
          <w:lang w:eastAsia="en-GB"/>
        </w:rPr>
      </w:pPr>
      <w:ins w:id="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w:t>
        </w:r>
        <w:r>
          <w:rPr>
            <w:noProof/>
            <w:webHidden/>
          </w:rPr>
          <w:tab/>
        </w:r>
        <w:r>
          <w:rPr>
            <w:noProof/>
            <w:webHidden/>
          </w:rPr>
          <w:fldChar w:fldCharType="begin"/>
        </w:r>
        <w:r>
          <w:rPr>
            <w:noProof/>
            <w:webHidden/>
          </w:rPr>
          <w:instrText xml:space="preserve"> PAGEREF _Toc113373303 \h </w:instrText>
        </w:r>
      </w:ins>
      <w:r>
        <w:rPr>
          <w:noProof/>
          <w:webHidden/>
        </w:rPr>
      </w:r>
      <w:r>
        <w:rPr>
          <w:noProof/>
          <w:webHidden/>
        </w:rPr>
        <w:fldChar w:fldCharType="separate"/>
      </w:r>
      <w:ins w:id="59" w:author="Ilkka Rinne [2]" w:date="2022-09-06T16:09:00Z">
        <w:r>
          <w:rPr>
            <w:noProof/>
            <w:webHidden/>
          </w:rPr>
          <w:t>9</w:t>
        </w:r>
        <w:r>
          <w:rPr>
            <w:noProof/>
            <w:webHidden/>
          </w:rPr>
          <w:fldChar w:fldCharType="end"/>
        </w:r>
        <w:r w:rsidRPr="00C53F60">
          <w:rPr>
            <w:rStyle w:val="Hyperlink"/>
            <w:noProof/>
          </w:rPr>
          <w:fldChar w:fldCharType="end"/>
        </w:r>
      </w:ins>
    </w:p>
    <w:p w14:paraId="78D40564" w14:textId="3E288724" w:rsidR="00EA1FB2" w:rsidRDefault="00EA1FB2">
      <w:pPr>
        <w:pStyle w:val="TOC2"/>
        <w:rPr>
          <w:ins w:id="60" w:author="Ilkka Rinne [2]" w:date="2022-09-06T16:09:00Z"/>
          <w:rFonts w:asciiTheme="minorHAnsi" w:eastAsiaTheme="minorEastAsia" w:hAnsiTheme="minorHAnsi" w:cstheme="minorBidi"/>
          <w:b w:val="0"/>
          <w:noProof/>
          <w:sz w:val="24"/>
          <w:szCs w:val="24"/>
          <w:lang w:eastAsia="en-GB"/>
        </w:rPr>
      </w:pPr>
      <w:ins w:id="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Overview</w:t>
        </w:r>
        <w:r>
          <w:rPr>
            <w:noProof/>
            <w:webHidden/>
          </w:rPr>
          <w:tab/>
        </w:r>
        <w:r>
          <w:rPr>
            <w:noProof/>
            <w:webHidden/>
          </w:rPr>
          <w:fldChar w:fldCharType="begin"/>
        </w:r>
        <w:r>
          <w:rPr>
            <w:noProof/>
            <w:webHidden/>
          </w:rPr>
          <w:instrText xml:space="preserve"> PAGEREF _Toc113373304 \h </w:instrText>
        </w:r>
      </w:ins>
      <w:r>
        <w:rPr>
          <w:noProof/>
          <w:webHidden/>
        </w:rPr>
      </w:r>
      <w:r>
        <w:rPr>
          <w:noProof/>
          <w:webHidden/>
        </w:rPr>
        <w:fldChar w:fldCharType="separate"/>
      </w:r>
      <w:ins w:id="62" w:author="Ilkka Rinne [2]" w:date="2022-09-06T16:09:00Z">
        <w:r>
          <w:rPr>
            <w:noProof/>
            <w:webHidden/>
          </w:rPr>
          <w:t>9</w:t>
        </w:r>
        <w:r>
          <w:rPr>
            <w:noProof/>
            <w:webHidden/>
          </w:rPr>
          <w:fldChar w:fldCharType="end"/>
        </w:r>
        <w:r w:rsidRPr="00C53F60">
          <w:rPr>
            <w:rStyle w:val="Hyperlink"/>
            <w:noProof/>
          </w:rPr>
          <w:fldChar w:fldCharType="end"/>
        </w:r>
      </w:ins>
    </w:p>
    <w:p w14:paraId="78DFCDAD" w14:textId="6510A677" w:rsidR="00EA1FB2" w:rsidRDefault="00EA1FB2">
      <w:pPr>
        <w:pStyle w:val="TOC2"/>
        <w:rPr>
          <w:ins w:id="63" w:author="Ilkka Rinne [2]" w:date="2022-09-06T16:09:00Z"/>
          <w:rFonts w:asciiTheme="minorHAnsi" w:eastAsiaTheme="minorEastAsia" w:hAnsiTheme="minorHAnsi" w:cstheme="minorBidi"/>
          <w:b w:val="0"/>
          <w:noProof/>
          <w:sz w:val="24"/>
          <w:szCs w:val="24"/>
          <w:lang w:eastAsia="en-GB"/>
        </w:rPr>
      </w:pPr>
      <w:ins w:id="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Conformance classes</w:t>
        </w:r>
        <w:r>
          <w:rPr>
            <w:noProof/>
            <w:webHidden/>
          </w:rPr>
          <w:tab/>
        </w:r>
        <w:r>
          <w:rPr>
            <w:noProof/>
            <w:webHidden/>
          </w:rPr>
          <w:fldChar w:fldCharType="begin"/>
        </w:r>
        <w:r>
          <w:rPr>
            <w:noProof/>
            <w:webHidden/>
          </w:rPr>
          <w:instrText xml:space="preserve"> PAGEREF _Toc113373305 \h </w:instrText>
        </w:r>
      </w:ins>
      <w:r>
        <w:rPr>
          <w:noProof/>
          <w:webHidden/>
        </w:rPr>
      </w:r>
      <w:r>
        <w:rPr>
          <w:noProof/>
          <w:webHidden/>
        </w:rPr>
        <w:fldChar w:fldCharType="separate"/>
      </w:r>
      <w:ins w:id="65" w:author="Ilkka Rinne [2]" w:date="2022-09-06T16:09:00Z">
        <w:r>
          <w:rPr>
            <w:noProof/>
            <w:webHidden/>
          </w:rPr>
          <w:t>9</w:t>
        </w:r>
        <w:r>
          <w:rPr>
            <w:noProof/>
            <w:webHidden/>
          </w:rPr>
          <w:fldChar w:fldCharType="end"/>
        </w:r>
        <w:r w:rsidRPr="00C53F60">
          <w:rPr>
            <w:rStyle w:val="Hyperlink"/>
            <w:noProof/>
          </w:rPr>
          <w:fldChar w:fldCharType="end"/>
        </w:r>
      </w:ins>
    </w:p>
    <w:p w14:paraId="3CE26BE5" w14:textId="788CE90F" w:rsidR="00EA1FB2" w:rsidRDefault="00EA1FB2">
      <w:pPr>
        <w:pStyle w:val="TOC1"/>
        <w:rPr>
          <w:ins w:id="66" w:author="Ilkka Rinne [2]" w:date="2022-09-06T16:09:00Z"/>
          <w:rFonts w:asciiTheme="minorHAnsi" w:eastAsiaTheme="minorEastAsia" w:hAnsiTheme="minorHAnsi" w:cstheme="minorBidi"/>
          <w:b w:val="0"/>
          <w:noProof/>
          <w:sz w:val="24"/>
          <w:szCs w:val="24"/>
          <w:lang w:eastAsia="en-GB"/>
        </w:rPr>
      </w:pPr>
      <w:ins w:id="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Packaging, requirements and dependencies</w:t>
        </w:r>
        <w:r>
          <w:rPr>
            <w:noProof/>
            <w:webHidden/>
          </w:rPr>
          <w:tab/>
        </w:r>
        <w:r>
          <w:rPr>
            <w:noProof/>
            <w:webHidden/>
          </w:rPr>
          <w:fldChar w:fldCharType="begin"/>
        </w:r>
        <w:r>
          <w:rPr>
            <w:noProof/>
            <w:webHidden/>
          </w:rPr>
          <w:instrText xml:space="preserve"> PAGEREF _Toc113373306 \h </w:instrText>
        </w:r>
      </w:ins>
      <w:r>
        <w:rPr>
          <w:noProof/>
          <w:webHidden/>
        </w:rPr>
      </w:r>
      <w:r>
        <w:rPr>
          <w:noProof/>
          <w:webHidden/>
        </w:rPr>
        <w:fldChar w:fldCharType="separate"/>
      </w:r>
      <w:ins w:id="68" w:author="Ilkka Rinne [2]" w:date="2022-09-06T16:09:00Z">
        <w:r>
          <w:rPr>
            <w:noProof/>
            <w:webHidden/>
          </w:rPr>
          <w:t>12</w:t>
        </w:r>
        <w:r>
          <w:rPr>
            <w:noProof/>
            <w:webHidden/>
          </w:rPr>
          <w:fldChar w:fldCharType="end"/>
        </w:r>
        <w:r w:rsidRPr="00C53F60">
          <w:rPr>
            <w:rStyle w:val="Hyperlink"/>
            <w:noProof/>
          </w:rPr>
          <w:fldChar w:fldCharType="end"/>
        </w:r>
      </w:ins>
    </w:p>
    <w:p w14:paraId="55520862" w14:textId="0FD73277" w:rsidR="00EA1FB2" w:rsidRDefault="00EA1FB2">
      <w:pPr>
        <w:pStyle w:val="TOC2"/>
        <w:rPr>
          <w:ins w:id="69" w:author="Ilkka Rinne [2]" w:date="2022-09-06T16:09:00Z"/>
          <w:rFonts w:asciiTheme="minorHAnsi" w:eastAsiaTheme="minorEastAsia" w:hAnsiTheme="minorHAnsi" w:cstheme="minorBidi"/>
          <w:b w:val="0"/>
          <w:noProof/>
          <w:sz w:val="24"/>
          <w:szCs w:val="24"/>
          <w:lang w:eastAsia="en-GB"/>
        </w:rPr>
      </w:pPr>
      <w:ins w:id="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Requirements</w:t>
        </w:r>
        <w:r>
          <w:rPr>
            <w:noProof/>
            <w:webHidden/>
          </w:rPr>
          <w:tab/>
        </w:r>
        <w:r>
          <w:rPr>
            <w:noProof/>
            <w:webHidden/>
          </w:rPr>
          <w:fldChar w:fldCharType="begin"/>
        </w:r>
        <w:r>
          <w:rPr>
            <w:noProof/>
            <w:webHidden/>
          </w:rPr>
          <w:instrText xml:space="preserve"> PAGEREF _Toc113373307 \h </w:instrText>
        </w:r>
      </w:ins>
      <w:r>
        <w:rPr>
          <w:noProof/>
          <w:webHidden/>
        </w:rPr>
      </w:r>
      <w:r>
        <w:rPr>
          <w:noProof/>
          <w:webHidden/>
        </w:rPr>
        <w:fldChar w:fldCharType="separate"/>
      </w:r>
      <w:ins w:id="71" w:author="Ilkka Rinne [2]" w:date="2022-09-06T16:09:00Z">
        <w:r>
          <w:rPr>
            <w:noProof/>
            <w:webHidden/>
          </w:rPr>
          <w:t>12</w:t>
        </w:r>
        <w:r>
          <w:rPr>
            <w:noProof/>
            <w:webHidden/>
          </w:rPr>
          <w:fldChar w:fldCharType="end"/>
        </w:r>
        <w:r w:rsidRPr="00C53F60">
          <w:rPr>
            <w:rStyle w:val="Hyperlink"/>
            <w:noProof/>
          </w:rPr>
          <w:fldChar w:fldCharType="end"/>
        </w:r>
      </w:ins>
    </w:p>
    <w:p w14:paraId="4718696C" w14:textId="0D04A301" w:rsidR="00EA1FB2" w:rsidRDefault="00EA1FB2">
      <w:pPr>
        <w:pStyle w:val="TOC2"/>
        <w:rPr>
          <w:ins w:id="72" w:author="Ilkka Rinne [2]" w:date="2022-09-06T16:09:00Z"/>
          <w:rFonts w:asciiTheme="minorHAnsi" w:eastAsiaTheme="minorEastAsia" w:hAnsiTheme="minorHAnsi" w:cstheme="minorBidi"/>
          <w:b w:val="0"/>
          <w:noProof/>
          <w:sz w:val="24"/>
          <w:szCs w:val="24"/>
          <w:lang w:eastAsia="en-GB"/>
        </w:rPr>
      </w:pPr>
      <w:ins w:id="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w:t>
        </w:r>
        <w:r>
          <w:rPr>
            <w:noProof/>
            <w:webHidden/>
          </w:rPr>
          <w:tab/>
        </w:r>
        <w:r>
          <w:rPr>
            <w:noProof/>
            <w:webHidden/>
          </w:rPr>
          <w:fldChar w:fldCharType="begin"/>
        </w:r>
        <w:r>
          <w:rPr>
            <w:noProof/>
            <w:webHidden/>
          </w:rPr>
          <w:instrText xml:space="preserve"> PAGEREF _Toc113373308 \h </w:instrText>
        </w:r>
      </w:ins>
      <w:r>
        <w:rPr>
          <w:noProof/>
          <w:webHidden/>
        </w:rPr>
      </w:r>
      <w:r>
        <w:rPr>
          <w:noProof/>
          <w:webHidden/>
        </w:rPr>
        <w:fldChar w:fldCharType="separate"/>
      </w:r>
      <w:ins w:id="74" w:author="Ilkka Rinne [2]" w:date="2022-09-06T16:09:00Z">
        <w:r>
          <w:rPr>
            <w:noProof/>
            <w:webHidden/>
          </w:rPr>
          <w:t>13</w:t>
        </w:r>
        <w:r>
          <w:rPr>
            <w:noProof/>
            <w:webHidden/>
          </w:rPr>
          <w:fldChar w:fldCharType="end"/>
        </w:r>
        <w:r w:rsidRPr="00C53F60">
          <w:rPr>
            <w:rStyle w:val="Hyperlink"/>
            <w:noProof/>
          </w:rPr>
          <w:fldChar w:fldCharType="end"/>
        </w:r>
      </w:ins>
    </w:p>
    <w:p w14:paraId="0E913B90" w14:textId="45017F06" w:rsidR="00EA1FB2" w:rsidRDefault="00EA1FB2">
      <w:pPr>
        <w:pStyle w:val="TOC3"/>
        <w:rPr>
          <w:ins w:id="75" w:author="Ilkka Rinne [2]" w:date="2022-09-06T16:09:00Z"/>
          <w:rFonts w:asciiTheme="minorHAnsi" w:eastAsiaTheme="minorEastAsia" w:hAnsiTheme="minorHAnsi" w:cstheme="minorBidi"/>
          <w:b w:val="0"/>
          <w:noProof/>
          <w:sz w:val="24"/>
          <w:szCs w:val="24"/>
          <w:lang w:eastAsia="en-GB"/>
        </w:rPr>
      </w:pPr>
      <w:ins w:id="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structure</w:t>
        </w:r>
        <w:r>
          <w:rPr>
            <w:noProof/>
            <w:webHidden/>
          </w:rPr>
          <w:tab/>
        </w:r>
        <w:r>
          <w:rPr>
            <w:noProof/>
            <w:webHidden/>
          </w:rPr>
          <w:fldChar w:fldCharType="begin"/>
        </w:r>
        <w:r>
          <w:rPr>
            <w:noProof/>
            <w:webHidden/>
          </w:rPr>
          <w:instrText xml:space="preserve"> PAGEREF _Toc113373309 \h </w:instrText>
        </w:r>
      </w:ins>
      <w:r>
        <w:rPr>
          <w:noProof/>
          <w:webHidden/>
        </w:rPr>
      </w:r>
      <w:r>
        <w:rPr>
          <w:noProof/>
          <w:webHidden/>
        </w:rPr>
        <w:fldChar w:fldCharType="separate"/>
      </w:r>
      <w:ins w:id="77" w:author="Ilkka Rinne [2]" w:date="2022-09-06T16:09:00Z">
        <w:r>
          <w:rPr>
            <w:noProof/>
            <w:webHidden/>
          </w:rPr>
          <w:t>13</w:t>
        </w:r>
        <w:r>
          <w:rPr>
            <w:noProof/>
            <w:webHidden/>
          </w:rPr>
          <w:fldChar w:fldCharType="end"/>
        </w:r>
        <w:r w:rsidRPr="00C53F60">
          <w:rPr>
            <w:rStyle w:val="Hyperlink"/>
            <w:noProof/>
          </w:rPr>
          <w:fldChar w:fldCharType="end"/>
        </w:r>
      </w:ins>
    </w:p>
    <w:p w14:paraId="74A6C94B" w14:textId="7902A35F" w:rsidR="00EA1FB2" w:rsidRDefault="00EA1FB2">
      <w:pPr>
        <w:pStyle w:val="TOC3"/>
        <w:rPr>
          <w:ins w:id="78" w:author="Ilkka Rinne [2]" w:date="2022-09-06T16:09:00Z"/>
          <w:rFonts w:asciiTheme="minorHAnsi" w:eastAsiaTheme="minorEastAsia" w:hAnsiTheme="minorHAnsi" w:cstheme="minorBidi"/>
          <w:b w:val="0"/>
          <w:noProof/>
          <w:sz w:val="24"/>
          <w:szCs w:val="24"/>
          <w:lang w:eastAsia="en-GB"/>
        </w:rPr>
      </w:pPr>
      <w:ins w:id="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UML package dependencies</w:t>
        </w:r>
        <w:r>
          <w:rPr>
            <w:noProof/>
            <w:webHidden/>
          </w:rPr>
          <w:tab/>
        </w:r>
        <w:r>
          <w:rPr>
            <w:noProof/>
            <w:webHidden/>
          </w:rPr>
          <w:fldChar w:fldCharType="begin"/>
        </w:r>
        <w:r>
          <w:rPr>
            <w:noProof/>
            <w:webHidden/>
          </w:rPr>
          <w:instrText xml:space="preserve"> PAGEREF _Toc113373310 \h </w:instrText>
        </w:r>
      </w:ins>
      <w:r>
        <w:rPr>
          <w:noProof/>
          <w:webHidden/>
        </w:rPr>
      </w:r>
      <w:r>
        <w:rPr>
          <w:noProof/>
          <w:webHidden/>
        </w:rPr>
        <w:fldChar w:fldCharType="separate"/>
      </w:r>
      <w:ins w:id="80" w:author="Ilkka Rinne [2]" w:date="2022-09-06T16:09:00Z">
        <w:r>
          <w:rPr>
            <w:noProof/>
            <w:webHidden/>
          </w:rPr>
          <w:t>14</w:t>
        </w:r>
        <w:r>
          <w:rPr>
            <w:noProof/>
            <w:webHidden/>
          </w:rPr>
          <w:fldChar w:fldCharType="end"/>
        </w:r>
        <w:r w:rsidRPr="00C53F60">
          <w:rPr>
            <w:rStyle w:val="Hyperlink"/>
            <w:noProof/>
          </w:rPr>
          <w:fldChar w:fldCharType="end"/>
        </w:r>
      </w:ins>
    </w:p>
    <w:p w14:paraId="3D85351D" w14:textId="64A73BED" w:rsidR="00EA1FB2" w:rsidRDefault="00EA1FB2">
      <w:pPr>
        <w:pStyle w:val="TOC2"/>
        <w:rPr>
          <w:ins w:id="81" w:author="Ilkka Rinne [2]" w:date="2022-09-06T16:09:00Z"/>
          <w:rFonts w:asciiTheme="minorHAnsi" w:eastAsiaTheme="minorEastAsia" w:hAnsiTheme="minorHAnsi" w:cstheme="minorBidi"/>
          <w:b w:val="0"/>
          <w:noProof/>
          <w:sz w:val="24"/>
          <w:szCs w:val="24"/>
          <w:lang w:eastAsia="en-GB"/>
        </w:rPr>
      </w:pPr>
      <w:ins w:id="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Note on the use of Any</w:t>
        </w:r>
        <w:r>
          <w:rPr>
            <w:noProof/>
            <w:webHidden/>
          </w:rPr>
          <w:tab/>
        </w:r>
        <w:r>
          <w:rPr>
            <w:noProof/>
            <w:webHidden/>
          </w:rPr>
          <w:fldChar w:fldCharType="begin"/>
        </w:r>
        <w:r>
          <w:rPr>
            <w:noProof/>
            <w:webHidden/>
          </w:rPr>
          <w:instrText xml:space="preserve"> PAGEREF _Toc113373311 \h </w:instrText>
        </w:r>
      </w:ins>
      <w:r>
        <w:rPr>
          <w:noProof/>
          <w:webHidden/>
        </w:rPr>
      </w:r>
      <w:r>
        <w:rPr>
          <w:noProof/>
          <w:webHidden/>
        </w:rPr>
        <w:fldChar w:fldCharType="separate"/>
      </w:r>
      <w:ins w:id="83" w:author="Ilkka Rinne [2]" w:date="2022-09-06T16:09:00Z">
        <w:r>
          <w:rPr>
            <w:noProof/>
            <w:webHidden/>
          </w:rPr>
          <w:t>16</w:t>
        </w:r>
        <w:r>
          <w:rPr>
            <w:noProof/>
            <w:webHidden/>
          </w:rPr>
          <w:fldChar w:fldCharType="end"/>
        </w:r>
        <w:r w:rsidRPr="00C53F60">
          <w:rPr>
            <w:rStyle w:val="Hyperlink"/>
            <w:noProof/>
          </w:rPr>
          <w:fldChar w:fldCharType="end"/>
        </w:r>
      </w:ins>
    </w:p>
    <w:p w14:paraId="3A535E8B" w14:textId="70C05007" w:rsidR="00EA1FB2" w:rsidRDefault="00EA1FB2">
      <w:pPr>
        <w:pStyle w:val="TOC1"/>
        <w:rPr>
          <w:ins w:id="84" w:author="Ilkka Rinne [2]" w:date="2022-09-06T16:09:00Z"/>
          <w:rFonts w:asciiTheme="minorHAnsi" w:eastAsiaTheme="minorEastAsia" w:hAnsiTheme="minorHAnsi" w:cstheme="minorBidi"/>
          <w:b w:val="0"/>
          <w:noProof/>
          <w:sz w:val="24"/>
          <w:szCs w:val="24"/>
          <w:lang w:eastAsia="en-GB"/>
        </w:rPr>
      </w:pPr>
      <w:ins w:id="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Fundamental characteristics of observations and samples (informative)</w:t>
        </w:r>
        <w:r>
          <w:rPr>
            <w:noProof/>
            <w:webHidden/>
          </w:rPr>
          <w:tab/>
        </w:r>
        <w:r>
          <w:rPr>
            <w:noProof/>
            <w:webHidden/>
          </w:rPr>
          <w:fldChar w:fldCharType="begin"/>
        </w:r>
        <w:r>
          <w:rPr>
            <w:noProof/>
            <w:webHidden/>
          </w:rPr>
          <w:instrText xml:space="preserve"> PAGEREF _Toc113373312 \h </w:instrText>
        </w:r>
      </w:ins>
      <w:r>
        <w:rPr>
          <w:noProof/>
          <w:webHidden/>
        </w:rPr>
      </w:r>
      <w:r>
        <w:rPr>
          <w:noProof/>
          <w:webHidden/>
        </w:rPr>
        <w:fldChar w:fldCharType="separate"/>
      </w:r>
      <w:ins w:id="86" w:author="Ilkka Rinne [2]" w:date="2022-09-06T16:09:00Z">
        <w:r>
          <w:rPr>
            <w:noProof/>
            <w:webHidden/>
          </w:rPr>
          <w:t>16</w:t>
        </w:r>
        <w:r>
          <w:rPr>
            <w:noProof/>
            <w:webHidden/>
          </w:rPr>
          <w:fldChar w:fldCharType="end"/>
        </w:r>
        <w:r w:rsidRPr="00C53F60">
          <w:rPr>
            <w:rStyle w:val="Hyperlink"/>
            <w:noProof/>
          </w:rPr>
          <w:fldChar w:fldCharType="end"/>
        </w:r>
      </w:ins>
    </w:p>
    <w:p w14:paraId="2B5EDF80" w14:textId="4F75694E" w:rsidR="00EA1FB2" w:rsidRDefault="00EA1FB2">
      <w:pPr>
        <w:pStyle w:val="TOC2"/>
        <w:rPr>
          <w:ins w:id="87" w:author="Ilkka Rinne [2]" w:date="2022-09-06T16:09:00Z"/>
          <w:rFonts w:asciiTheme="minorHAnsi" w:eastAsiaTheme="minorEastAsia" w:hAnsiTheme="minorHAnsi" w:cstheme="minorBidi"/>
          <w:b w:val="0"/>
          <w:noProof/>
          <w:sz w:val="24"/>
          <w:szCs w:val="24"/>
          <w:lang w:eastAsia="en-GB"/>
        </w:rPr>
      </w:pPr>
      <w:ins w:id="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schema</w:t>
        </w:r>
        <w:r>
          <w:rPr>
            <w:noProof/>
            <w:webHidden/>
          </w:rPr>
          <w:tab/>
        </w:r>
        <w:r>
          <w:rPr>
            <w:noProof/>
            <w:webHidden/>
          </w:rPr>
          <w:fldChar w:fldCharType="begin"/>
        </w:r>
        <w:r>
          <w:rPr>
            <w:noProof/>
            <w:webHidden/>
          </w:rPr>
          <w:instrText xml:space="preserve"> PAGEREF _Toc113373313 \h </w:instrText>
        </w:r>
      </w:ins>
      <w:r>
        <w:rPr>
          <w:noProof/>
          <w:webHidden/>
        </w:rPr>
      </w:r>
      <w:r>
        <w:rPr>
          <w:noProof/>
          <w:webHidden/>
        </w:rPr>
        <w:fldChar w:fldCharType="separate"/>
      </w:r>
      <w:ins w:id="89" w:author="Ilkka Rinne [2]" w:date="2022-09-06T16:09:00Z">
        <w:r>
          <w:rPr>
            <w:noProof/>
            <w:webHidden/>
          </w:rPr>
          <w:t>16</w:t>
        </w:r>
        <w:r>
          <w:rPr>
            <w:noProof/>
            <w:webHidden/>
          </w:rPr>
          <w:fldChar w:fldCharType="end"/>
        </w:r>
        <w:r w:rsidRPr="00C53F60">
          <w:rPr>
            <w:rStyle w:val="Hyperlink"/>
            <w:noProof/>
          </w:rPr>
          <w:fldChar w:fldCharType="end"/>
        </w:r>
      </w:ins>
    </w:p>
    <w:p w14:paraId="71B105A4" w14:textId="02FAF2DD" w:rsidR="00EA1FB2" w:rsidRDefault="00EA1FB2">
      <w:pPr>
        <w:pStyle w:val="TOC3"/>
        <w:rPr>
          <w:ins w:id="90" w:author="Ilkka Rinne [2]" w:date="2022-09-06T16:09:00Z"/>
          <w:rFonts w:asciiTheme="minorHAnsi" w:eastAsiaTheme="minorEastAsia" w:hAnsiTheme="minorHAnsi" w:cstheme="minorBidi"/>
          <w:b w:val="0"/>
          <w:noProof/>
          <w:sz w:val="24"/>
          <w:szCs w:val="24"/>
          <w:lang w:eastAsia="en-GB"/>
        </w:rPr>
      </w:pPr>
      <w:ins w:id="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Property evaluation</w:t>
        </w:r>
        <w:r>
          <w:rPr>
            <w:noProof/>
            <w:webHidden/>
          </w:rPr>
          <w:tab/>
        </w:r>
        <w:r>
          <w:rPr>
            <w:noProof/>
            <w:webHidden/>
          </w:rPr>
          <w:fldChar w:fldCharType="begin"/>
        </w:r>
        <w:r>
          <w:rPr>
            <w:noProof/>
            <w:webHidden/>
          </w:rPr>
          <w:instrText xml:space="preserve"> PAGEREF _Toc113373314 \h </w:instrText>
        </w:r>
      </w:ins>
      <w:r>
        <w:rPr>
          <w:noProof/>
          <w:webHidden/>
        </w:rPr>
      </w:r>
      <w:r>
        <w:rPr>
          <w:noProof/>
          <w:webHidden/>
        </w:rPr>
        <w:fldChar w:fldCharType="separate"/>
      </w:r>
      <w:ins w:id="92" w:author="Ilkka Rinne [2]" w:date="2022-09-06T16:09:00Z">
        <w:r>
          <w:rPr>
            <w:noProof/>
            <w:webHidden/>
          </w:rPr>
          <w:t>16</w:t>
        </w:r>
        <w:r>
          <w:rPr>
            <w:noProof/>
            <w:webHidden/>
          </w:rPr>
          <w:fldChar w:fldCharType="end"/>
        </w:r>
        <w:r w:rsidRPr="00C53F60">
          <w:rPr>
            <w:rStyle w:val="Hyperlink"/>
            <w:noProof/>
          </w:rPr>
          <w:fldChar w:fldCharType="end"/>
        </w:r>
      </w:ins>
    </w:p>
    <w:p w14:paraId="2F32641C" w14:textId="298EDDB2" w:rsidR="00EA1FB2" w:rsidRDefault="00EA1FB2">
      <w:pPr>
        <w:pStyle w:val="TOC3"/>
        <w:rPr>
          <w:ins w:id="93" w:author="Ilkka Rinne [2]" w:date="2022-09-06T16:09:00Z"/>
          <w:rFonts w:asciiTheme="minorHAnsi" w:eastAsiaTheme="minorEastAsia" w:hAnsiTheme="minorHAnsi" w:cstheme="minorBidi"/>
          <w:b w:val="0"/>
          <w:noProof/>
          <w:sz w:val="24"/>
          <w:szCs w:val="24"/>
          <w:lang w:eastAsia="en-GB"/>
        </w:rPr>
      </w:pPr>
      <w:ins w:id="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_Toc113373315 \h </w:instrText>
        </w:r>
      </w:ins>
      <w:r>
        <w:rPr>
          <w:noProof/>
          <w:webHidden/>
        </w:rPr>
      </w:r>
      <w:r>
        <w:rPr>
          <w:noProof/>
          <w:webHidden/>
        </w:rPr>
        <w:fldChar w:fldCharType="separate"/>
      </w:r>
      <w:ins w:id="95" w:author="Ilkka Rinne [2]" w:date="2022-09-06T16:09:00Z">
        <w:r>
          <w:rPr>
            <w:noProof/>
            <w:webHidden/>
          </w:rPr>
          <w:t>17</w:t>
        </w:r>
        <w:r>
          <w:rPr>
            <w:noProof/>
            <w:webHidden/>
          </w:rPr>
          <w:fldChar w:fldCharType="end"/>
        </w:r>
        <w:r w:rsidRPr="00C53F60">
          <w:rPr>
            <w:rStyle w:val="Hyperlink"/>
            <w:noProof/>
          </w:rPr>
          <w:fldChar w:fldCharType="end"/>
        </w:r>
      </w:ins>
    </w:p>
    <w:p w14:paraId="3B373FA4" w14:textId="6B532BDA" w:rsidR="00EA1FB2" w:rsidRDefault="00EA1FB2">
      <w:pPr>
        <w:pStyle w:val="TOC3"/>
        <w:rPr>
          <w:ins w:id="96" w:author="Ilkka Rinne [2]" w:date="2022-09-06T16:09:00Z"/>
          <w:rFonts w:asciiTheme="minorHAnsi" w:eastAsiaTheme="minorEastAsia" w:hAnsiTheme="minorHAnsi" w:cstheme="minorBidi"/>
          <w:b w:val="0"/>
          <w:noProof/>
          <w:sz w:val="24"/>
          <w:szCs w:val="24"/>
          <w:lang w:eastAsia="en-GB"/>
        </w:rPr>
      </w:pPr>
      <w:ins w:id="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Properties of an Observation</w:t>
        </w:r>
        <w:r>
          <w:rPr>
            <w:noProof/>
            <w:webHidden/>
          </w:rPr>
          <w:tab/>
        </w:r>
        <w:r>
          <w:rPr>
            <w:noProof/>
            <w:webHidden/>
          </w:rPr>
          <w:fldChar w:fldCharType="begin"/>
        </w:r>
        <w:r>
          <w:rPr>
            <w:noProof/>
            <w:webHidden/>
          </w:rPr>
          <w:instrText xml:space="preserve"> PAGEREF _Toc113373316 \h </w:instrText>
        </w:r>
      </w:ins>
      <w:r>
        <w:rPr>
          <w:noProof/>
          <w:webHidden/>
        </w:rPr>
      </w:r>
      <w:r>
        <w:rPr>
          <w:noProof/>
          <w:webHidden/>
        </w:rPr>
        <w:fldChar w:fldCharType="separate"/>
      </w:r>
      <w:ins w:id="98" w:author="Ilkka Rinne [2]" w:date="2022-09-06T16:09:00Z">
        <w:r>
          <w:rPr>
            <w:noProof/>
            <w:webHidden/>
          </w:rPr>
          <w:t>17</w:t>
        </w:r>
        <w:r>
          <w:rPr>
            <w:noProof/>
            <w:webHidden/>
          </w:rPr>
          <w:fldChar w:fldCharType="end"/>
        </w:r>
        <w:r w:rsidRPr="00C53F60">
          <w:rPr>
            <w:rStyle w:val="Hyperlink"/>
            <w:noProof/>
          </w:rPr>
          <w:fldChar w:fldCharType="end"/>
        </w:r>
      </w:ins>
    </w:p>
    <w:p w14:paraId="51915CA1" w14:textId="67046968" w:rsidR="00EA1FB2" w:rsidRDefault="00EA1FB2">
      <w:pPr>
        <w:pStyle w:val="TOC3"/>
        <w:rPr>
          <w:ins w:id="99" w:author="Ilkka Rinne [2]" w:date="2022-09-06T16:09:00Z"/>
          <w:rFonts w:asciiTheme="minorHAnsi" w:eastAsiaTheme="minorEastAsia" w:hAnsiTheme="minorHAnsi" w:cstheme="minorBidi"/>
          <w:b w:val="0"/>
          <w:noProof/>
          <w:sz w:val="24"/>
          <w:szCs w:val="24"/>
          <w:lang w:eastAsia="en-GB"/>
        </w:rPr>
      </w:pPr>
      <w:ins w:id="1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location</w:t>
        </w:r>
        <w:r>
          <w:rPr>
            <w:noProof/>
            <w:webHidden/>
          </w:rPr>
          <w:tab/>
        </w:r>
        <w:r>
          <w:rPr>
            <w:noProof/>
            <w:webHidden/>
          </w:rPr>
          <w:fldChar w:fldCharType="begin"/>
        </w:r>
        <w:r>
          <w:rPr>
            <w:noProof/>
            <w:webHidden/>
          </w:rPr>
          <w:instrText xml:space="preserve"> PAGEREF _Toc113373317 \h </w:instrText>
        </w:r>
      </w:ins>
      <w:r>
        <w:rPr>
          <w:noProof/>
          <w:webHidden/>
        </w:rPr>
      </w:r>
      <w:r>
        <w:rPr>
          <w:noProof/>
          <w:webHidden/>
        </w:rPr>
        <w:fldChar w:fldCharType="separate"/>
      </w:r>
      <w:ins w:id="101" w:author="Ilkka Rinne [2]" w:date="2022-09-06T16:09:00Z">
        <w:r>
          <w:rPr>
            <w:noProof/>
            <w:webHidden/>
          </w:rPr>
          <w:t>18</w:t>
        </w:r>
        <w:r>
          <w:rPr>
            <w:noProof/>
            <w:webHidden/>
          </w:rPr>
          <w:fldChar w:fldCharType="end"/>
        </w:r>
        <w:r w:rsidRPr="00C53F60">
          <w:rPr>
            <w:rStyle w:val="Hyperlink"/>
            <w:noProof/>
          </w:rPr>
          <w:fldChar w:fldCharType="end"/>
        </w:r>
      </w:ins>
    </w:p>
    <w:p w14:paraId="509B7576" w14:textId="3AD30374" w:rsidR="00EA1FB2" w:rsidRDefault="00EA1FB2">
      <w:pPr>
        <w:pStyle w:val="TOC3"/>
        <w:rPr>
          <w:ins w:id="102" w:author="Ilkka Rinne [2]" w:date="2022-09-06T16:09:00Z"/>
          <w:rFonts w:asciiTheme="minorHAnsi" w:eastAsiaTheme="minorEastAsia" w:hAnsiTheme="minorHAnsi" w:cstheme="minorBidi"/>
          <w:b w:val="0"/>
          <w:noProof/>
          <w:sz w:val="24"/>
          <w:szCs w:val="24"/>
          <w:lang w:eastAsia="en-GB"/>
        </w:rPr>
      </w:pPr>
      <w:ins w:id="1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Result types</w:t>
        </w:r>
        <w:r>
          <w:rPr>
            <w:noProof/>
            <w:webHidden/>
          </w:rPr>
          <w:tab/>
        </w:r>
        <w:r>
          <w:rPr>
            <w:noProof/>
            <w:webHidden/>
          </w:rPr>
          <w:fldChar w:fldCharType="begin"/>
        </w:r>
        <w:r>
          <w:rPr>
            <w:noProof/>
            <w:webHidden/>
          </w:rPr>
          <w:instrText xml:space="preserve"> PAGEREF _Toc113373318 \h </w:instrText>
        </w:r>
      </w:ins>
      <w:r>
        <w:rPr>
          <w:noProof/>
          <w:webHidden/>
        </w:rPr>
      </w:r>
      <w:r>
        <w:rPr>
          <w:noProof/>
          <w:webHidden/>
        </w:rPr>
        <w:fldChar w:fldCharType="separate"/>
      </w:r>
      <w:ins w:id="104" w:author="Ilkka Rinne [2]" w:date="2022-09-06T16:09:00Z">
        <w:r>
          <w:rPr>
            <w:noProof/>
            <w:webHidden/>
          </w:rPr>
          <w:t>18</w:t>
        </w:r>
        <w:r>
          <w:rPr>
            <w:noProof/>
            <w:webHidden/>
          </w:rPr>
          <w:fldChar w:fldCharType="end"/>
        </w:r>
        <w:r w:rsidRPr="00C53F60">
          <w:rPr>
            <w:rStyle w:val="Hyperlink"/>
            <w:noProof/>
          </w:rPr>
          <w:fldChar w:fldCharType="end"/>
        </w:r>
      </w:ins>
    </w:p>
    <w:p w14:paraId="76F61C10" w14:textId="62D3CA0C" w:rsidR="00EA1FB2" w:rsidRDefault="00EA1FB2">
      <w:pPr>
        <w:pStyle w:val="TOC3"/>
        <w:rPr>
          <w:ins w:id="105" w:author="Ilkka Rinne [2]" w:date="2022-09-06T16:09:00Z"/>
          <w:rFonts w:asciiTheme="minorHAnsi" w:eastAsiaTheme="minorEastAsia" w:hAnsiTheme="minorHAnsi" w:cstheme="minorBidi"/>
          <w:b w:val="0"/>
          <w:noProof/>
          <w:sz w:val="24"/>
          <w:szCs w:val="24"/>
          <w:lang w:eastAsia="en-GB"/>
        </w:rPr>
      </w:pPr>
      <w:ins w:id="1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Use of the observation model</w:t>
        </w:r>
        <w:r>
          <w:rPr>
            <w:noProof/>
            <w:webHidden/>
          </w:rPr>
          <w:tab/>
        </w:r>
        <w:r>
          <w:rPr>
            <w:noProof/>
            <w:webHidden/>
          </w:rPr>
          <w:fldChar w:fldCharType="begin"/>
        </w:r>
        <w:r>
          <w:rPr>
            <w:noProof/>
            <w:webHidden/>
          </w:rPr>
          <w:instrText xml:space="preserve"> PAGEREF _Toc113373319 \h </w:instrText>
        </w:r>
      </w:ins>
      <w:r>
        <w:rPr>
          <w:noProof/>
          <w:webHidden/>
        </w:rPr>
      </w:r>
      <w:r>
        <w:rPr>
          <w:noProof/>
          <w:webHidden/>
        </w:rPr>
        <w:fldChar w:fldCharType="separate"/>
      </w:r>
      <w:ins w:id="107" w:author="Ilkka Rinne [2]" w:date="2022-09-06T16:09:00Z">
        <w:r>
          <w:rPr>
            <w:noProof/>
            <w:webHidden/>
          </w:rPr>
          <w:t>18</w:t>
        </w:r>
        <w:r>
          <w:rPr>
            <w:noProof/>
            <w:webHidden/>
          </w:rPr>
          <w:fldChar w:fldCharType="end"/>
        </w:r>
        <w:r w:rsidRPr="00C53F60">
          <w:rPr>
            <w:rStyle w:val="Hyperlink"/>
            <w:noProof/>
          </w:rPr>
          <w:fldChar w:fldCharType="end"/>
        </w:r>
      </w:ins>
    </w:p>
    <w:p w14:paraId="5A9F76BD" w14:textId="0C783E6E" w:rsidR="00EA1FB2" w:rsidRDefault="00EA1FB2">
      <w:pPr>
        <w:pStyle w:val="TOC2"/>
        <w:rPr>
          <w:ins w:id="108" w:author="Ilkka Rinne [2]" w:date="2022-09-06T16:09:00Z"/>
          <w:rFonts w:asciiTheme="minorHAnsi" w:eastAsiaTheme="minorEastAsia" w:hAnsiTheme="minorHAnsi" w:cstheme="minorBidi"/>
          <w:b w:val="0"/>
          <w:noProof/>
          <w:sz w:val="24"/>
          <w:szCs w:val="24"/>
          <w:lang w:eastAsia="en-GB"/>
        </w:rPr>
      </w:pPr>
      <w:ins w:id="1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schema</w:t>
        </w:r>
        <w:r>
          <w:rPr>
            <w:noProof/>
            <w:webHidden/>
          </w:rPr>
          <w:tab/>
        </w:r>
        <w:r>
          <w:rPr>
            <w:noProof/>
            <w:webHidden/>
          </w:rPr>
          <w:fldChar w:fldCharType="begin"/>
        </w:r>
        <w:r>
          <w:rPr>
            <w:noProof/>
            <w:webHidden/>
          </w:rPr>
          <w:instrText xml:space="preserve"> PAGEREF _Toc113373320 \h </w:instrText>
        </w:r>
      </w:ins>
      <w:r>
        <w:rPr>
          <w:noProof/>
          <w:webHidden/>
        </w:rPr>
      </w:r>
      <w:r>
        <w:rPr>
          <w:noProof/>
          <w:webHidden/>
        </w:rPr>
        <w:fldChar w:fldCharType="separate"/>
      </w:r>
      <w:ins w:id="110" w:author="Ilkka Rinne [2]" w:date="2022-09-06T16:09:00Z">
        <w:r>
          <w:rPr>
            <w:noProof/>
            <w:webHidden/>
          </w:rPr>
          <w:t>19</w:t>
        </w:r>
        <w:r>
          <w:rPr>
            <w:noProof/>
            <w:webHidden/>
          </w:rPr>
          <w:fldChar w:fldCharType="end"/>
        </w:r>
        <w:r w:rsidRPr="00C53F60">
          <w:rPr>
            <w:rStyle w:val="Hyperlink"/>
            <w:noProof/>
          </w:rPr>
          <w:fldChar w:fldCharType="end"/>
        </w:r>
      </w:ins>
    </w:p>
    <w:p w14:paraId="329B2447" w14:textId="030C364E" w:rsidR="00EA1FB2" w:rsidRDefault="00EA1FB2">
      <w:pPr>
        <w:pStyle w:val="TOC3"/>
        <w:rPr>
          <w:ins w:id="111" w:author="Ilkka Rinne [2]" w:date="2022-09-06T16:09:00Z"/>
          <w:rFonts w:asciiTheme="minorHAnsi" w:eastAsiaTheme="minorEastAsia" w:hAnsiTheme="minorHAnsi" w:cstheme="minorBidi"/>
          <w:b w:val="0"/>
          <w:noProof/>
          <w:sz w:val="24"/>
          <w:szCs w:val="24"/>
          <w:lang w:eastAsia="en-GB"/>
        </w:rPr>
      </w:pPr>
      <w:ins w:id="1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 features</w:t>
        </w:r>
        <w:r>
          <w:rPr>
            <w:noProof/>
            <w:webHidden/>
          </w:rPr>
          <w:tab/>
        </w:r>
        <w:r>
          <w:rPr>
            <w:noProof/>
            <w:webHidden/>
          </w:rPr>
          <w:fldChar w:fldCharType="begin"/>
        </w:r>
        <w:r>
          <w:rPr>
            <w:noProof/>
            <w:webHidden/>
          </w:rPr>
          <w:instrText xml:space="preserve"> PAGEREF _Toc113373321 \h </w:instrText>
        </w:r>
      </w:ins>
      <w:r>
        <w:rPr>
          <w:noProof/>
          <w:webHidden/>
        </w:rPr>
      </w:r>
      <w:r>
        <w:rPr>
          <w:noProof/>
          <w:webHidden/>
        </w:rPr>
        <w:fldChar w:fldCharType="separate"/>
      </w:r>
      <w:ins w:id="113" w:author="Ilkka Rinne [2]" w:date="2022-09-06T16:09:00Z">
        <w:r>
          <w:rPr>
            <w:noProof/>
            <w:webHidden/>
          </w:rPr>
          <w:t>19</w:t>
        </w:r>
        <w:r>
          <w:rPr>
            <w:noProof/>
            <w:webHidden/>
          </w:rPr>
          <w:fldChar w:fldCharType="end"/>
        </w:r>
        <w:r w:rsidRPr="00C53F60">
          <w:rPr>
            <w:rStyle w:val="Hyperlink"/>
            <w:noProof/>
          </w:rPr>
          <w:fldChar w:fldCharType="end"/>
        </w:r>
      </w:ins>
    </w:p>
    <w:p w14:paraId="04CB75B0" w14:textId="3AD3C89D" w:rsidR="00EA1FB2" w:rsidRDefault="00EA1FB2">
      <w:pPr>
        <w:pStyle w:val="TOC3"/>
        <w:rPr>
          <w:ins w:id="114" w:author="Ilkka Rinne [2]" w:date="2022-09-06T16:09:00Z"/>
          <w:rFonts w:asciiTheme="minorHAnsi" w:eastAsiaTheme="minorEastAsia" w:hAnsiTheme="minorHAnsi" w:cstheme="minorBidi"/>
          <w:b w:val="0"/>
          <w:noProof/>
          <w:sz w:val="24"/>
          <w:szCs w:val="24"/>
          <w:lang w:eastAsia="en-GB"/>
        </w:rPr>
      </w:pPr>
      <w:ins w:id="1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Proximate vs. ultimate feature-of-interest</w:t>
        </w:r>
        <w:r>
          <w:rPr>
            <w:noProof/>
            <w:webHidden/>
          </w:rPr>
          <w:tab/>
        </w:r>
        <w:r>
          <w:rPr>
            <w:noProof/>
            <w:webHidden/>
          </w:rPr>
          <w:fldChar w:fldCharType="begin"/>
        </w:r>
        <w:r>
          <w:rPr>
            <w:noProof/>
            <w:webHidden/>
          </w:rPr>
          <w:instrText xml:space="preserve"> PAGEREF _Toc113373322 \h </w:instrText>
        </w:r>
      </w:ins>
      <w:r>
        <w:rPr>
          <w:noProof/>
          <w:webHidden/>
        </w:rPr>
      </w:r>
      <w:r>
        <w:rPr>
          <w:noProof/>
          <w:webHidden/>
        </w:rPr>
        <w:fldChar w:fldCharType="separate"/>
      </w:r>
      <w:ins w:id="116" w:author="Ilkka Rinne [2]" w:date="2022-09-06T16:09:00Z">
        <w:r>
          <w:rPr>
            <w:noProof/>
            <w:webHidden/>
          </w:rPr>
          <w:t>19</w:t>
        </w:r>
        <w:r>
          <w:rPr>
            <w:noProof/>
            <w:webHidden/>
          </w:rPr>
          <w:fldChar w:fldCharType="end"/>
        </w:r>
        <w:r w:rsidRPr="00C53F60">
          <w:rPr>
            <w:rStyle w:val="Hyperlink"/>
            <w:noProof/>
          </w:rPr>
          <w:fldChar w:fldCharType="end"/>
        </w:r>
      </w:ins>
    </w:p>
    <w:p w14:paraId="0C6E95C4" w14:textId="4B4FE6E6" w:rsidR="00EA1FB2" w:rsidRDefault="00EA1FB2">
      <w:pPr>
        <w:pStyle w:val="TOC3"/>
        <w:rPr>
          <w:ins w:id="117" w:author="Ilkka Rinne [2]" w:date="2022-09-06T16:09:00Z"/>
          <w:rFonts w:asciiTheme="minorHAnsi" w:eastAsiaTheme="minorEastAsia" w:hAnsiTheme="minorHAnsi" w:cstheme="minorBidi"/>
          <w:b w:val="0"/>
          <w:noProof/>
          <w:sz w:val="24"/>
          <w:szCs w:val="24"/>
          <w:lang w:eastAsia="en-GB"/>
        </w:rPr>
      </w:pPr>
      <w:ins w:id="1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Role of Sample</w:t>
        </w:r>
        <w:r>
          <w:rPr>
            <w:noProof/>
            <w:webHidden/>
          </w:rPr>
          <w:tab/>
        </w:r>
        <w:r>
          <w:rPr>
            <w:noProof/>
            <w:webHidden/>
          </w:rPr>
          <w:fldChar w:fldCharType="begin"/>
        </w:r>
        <w:r>
          <w:rPr>
            <w:noProof/>
            <w:webHidden/>
          </w:rPr>
          <w:instrText xml:space="preserve"> PAGEREF _Toc113373323 \h </w:instrText>
        </w:r>
      </w:ins>
      <w:r>
        <w:rPr>
          <w:noProof/>
          <w:webHidden/>
        </w:rPr>
      </w:r>
      <w:r>
        <w:rPr>
          <w:noProof/>
          <w:webHidden/>
        </w:rPr>
        <w:fldChar w:fldCharType="separate"/>
      </w:r>
      <w:ins w:id="119" w:author="Ilkka Rinne [2]" w:date="2022-09-06T16:09:00Z">
        <w:r>
          <w:rPr>
            <w:noProof/>
            <w:webHidden/>
          </w:rPr>
          <w:t>20</w:t>
        </w:r>
        <w:r>
          <w:rPr>
            <w:noProof/>
            <w:webHidden/>
          </w:rPr>
          <w:fldChar w:fldCharType="end"/>
        </w:r>
        <w:r w:rsidRPr="00C53F60">
          <w:rPr>
            <w:rStyle w:val="Hyperlink"/>
            <w:noProof/>
          </w:rPr>
          <w:fldChar w:fldCharType="end"/>
        </w:r>
      </w:ins>
    </w:p>
    <w:p w14:paraId="097435DB" w14:textId="51E51F4C" w:rsidR="00EA1FB2" w:rsidRDefault="00EA1FB2">
      <w:pPr>
        <w:pStyle w:val="TOC3"/>
        <w:rPr>
          <w:ins w:id="120" w:author="Ilkka Rinne [2]" w:date="2022-09-06T16:09:00Z"/>
          <w:rFonts w:asciiTheme="minorHAnsi" w:eastAsiaTheme="minorEastAsia" w:hAnsiTheme="minorHAnsi" w:cstheme="minorBidi"/>
          <w:b w:val="0"/>
          <w:noProof/>
          <w:sz w:val="24"/>
          <w:szCs w:val="24"/>
          <w:lang w:eastAsia="en-GB"/>
        </w:rPr>
      </w:pPr>
      <w:ins w:id="1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process</w:t>
        </w:r>
        <w:r>
          <w:rPr>
            <w:noProof/>
            <w:webHidden/>
          </w:rPr>
          <w:tab/>
        </w:r>
        <w:r>
          <w:rPr>
            <w:noProof/>
            <w:webHidden/>
          </w:rPr>
          <w:fldChar w:fldCharType="begin"/>
        </w:r>
        <w:r>
          <w:rPr>
            <w:noProof/>
            <w:webHidden/>
          </w:rPr>
          <w:instrText xml:space="preserve"> PAGEREF _Toc113373324 \h </w:instrText>
        </w:r>
      </w:ins>
      <w:r>
        <w:rPr>
          <w:noProof/>
          <w:webHidden/>
        </w:rPr>
      </w:r>
      <w:r>
        <w:rPr>
          <w:noProof/>
          <w:webHidden/>
        </w:rPr>
        <w:fldChar w:fldCharType="separate"/>
      </w:r>
      <w:ins w:id="122" w:author="Ilkka Rinne [2]" w:date="2022-09-06T16:09:00Z">
        <w:r>
          <w:rPr>
            <w:noProof/>
            <w:webHidden/>
          </w:rPr>
          <w:t>20</w:t>
        </w:r>
        <w:r>
          <w:rPr>
            <w:noProof/>
            <w:webHidden/>
          </w:rPr>
          <w:fldChar w:fldCharType="end"/>
        </w:r>
        <w:r w:rsidRPr="00C53F60">
          <w:rPr>
            <w:rStyle w:val="Hyperlink"/>
            <w:noProof/>
          </w:rPr>
          <w:fldChar w:fldCharType="end"/>
        </w:r>
      </w:ins>
    </w:p>
    <w:p w14:paraId="4A42C822" w14:textId="78CDAA6A" w:rsidR="00EA1FB2" w:rsidRDefault="00EA1FB2">
      <w:pPr>
        <w:pStyle w:val="TOC3"/>
        <w:rPr>
          <w:ins w:id="123" w:author="Ilkka Rinne [2]" w:date="2022-09-06T16:09:00Z"/>
          <w:rFonts w:asciiTheme="minorHAnsi" w:eastAsiaTheme="minorEastAsia" w:hAnsiTheme="minorHAnsi" w:cstheme="minorBidi"/>
          <w:b w:val="0"/>
          <w:noProof/>
          <w:sz w:val="24"/>
          <w:szCs w:val="24"/>
          <w:lang w:eastAsia="en-GB"/>
        </w:rPr>
      </w:pPr>
      <w:ins w:id="1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Classification of samples</w:t>
        </w:r>
        <w:r>
          <w:rPr>
            <w:noProof/>
            <w:webHidden/>
          </w:rPr>
          <w:tab/>
        </w:r>
        <w:r>
          <w:rPr>
            <w:noProof/>
            <w:webHidden/>
          </w:rPr>
          <w:fldChar w:fldCharType="begin"/>
        </w:r>
        <w:r>
          <w:rPr>
            <w:noProof/>
            <w:webHidden/>
          </w:rPr>
          <w:instrText xml:space="preserve"> PAGEREF _Toc113373325 \h </w:instrText>
        </w:r>
      </w:ins>
      <w:r>
        <w:rPr>
          <w:noProof/>
          <w:webHidden/>
        </w:rPr>
      </w:r>
      <w:r>
        <w:rPr>
          <w:noProof/>
          <w:webHidden/>
        </w:rPr>
        <w:fldChar w:fldCharType="separate"/>
      </w:r>
      <w:ins w:id="125" w:author="Ilkka Rinne [2]" w:date="2022-09-06T16:09:00Z">
        <w:r>
          <w:rPr>
            <w:noProof/>
            <w:webHidden/>
          </w:rPr>
          <w:t>21</w:t>
        </w:r>
        <w:r>
          <w:rPr>
            <w:noProof/>
            <w:webHidden/>
          </w:rPr>
          <w:fldChar w:fldCharType="end"/>
        </w:r>
        <w:r w:rsidRPr="00C53F60">
          <w:rPr>
            <w:rStyle w:val="Hyperlink"/>
            <w:noProof/>
          </w:rPr>
          <w:fldChar w:fldCharType="end"/>
        </w:r>
      </w:ins>
    </w:p>
    <w:p w14:paraId="7F049551" w14:textId="2803262D" w:rsidR="00EA1FB2" w:rsidRDefault="00EA1FB2">
      <w:pPr>
        <w:pStyle w:val="TOC2"/>
        <w:rPr>
          <w:ins w:id="126" w:author="Ilkka Rinne [2]" w:date="2022-09-06T16:09:00Z"/>
          <w:rFonts w:asciiTheme="minorHAnsi" w:eastAsiaTheme="minorEastAsia" w:hAnsiTheme="minorHAnsi" w:cstheme="minorBidi"/>
          <w:b w:val="0"/>
          <w:noProof/>
          <w:sz w:val="24"/>
          <w:szCs w:val="24"/>
          <w:lang w:eastAsia="en-GB"/>
        </w:rPr>
      </w:pPr>
      <w:ins w:id="1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Alignment between Observation, Sample and domain models</w:t>
        </w:r>
        <w:r>
          <w:rPr>
            <w:noProof/>
            <w:webHidden/>
          </w:rPr>
          <w:tab/>
        </w:r>
        <w:r>
          <w:rPr>
            <w:noProof/>
            <w:webHidden/>
          </w:rPr>
          <w:fldChar w:fldCharType="begin"/>
        </w:r>
        <w:r>
          <w:rPr>
            <w:noProof/>
            <w:webHidden/>
          </w:rPr>
          <w:instrText xml:space="preserve"> PAGEREF _Toc113373326 \h </w:instrText>
        </w:r>
      </w:ins>
      <w:r>
        <w:rPr>
          <w:noProof/>
          <w:webHidden/>
        </w:rPr>
      </w:r>
      <w:r>
        <w:rPr>
          <w:noProof/>
          <w:webHidden/>
        </w:rPr>
        <w:fldChar w:fldCharType="separate"/>
      </w:r>
      <w:ins w:id="128" w:author="Ilkka Rinne [2]" w:date="2022-09-06T16:09:00Z">
        <w:r>
          <w:rPr>
            <w:noProof/>
            <w:webHidden/>
          </w:rPr>
          <w:t>21</w:t>
        </w:r>
        <w:r>
          <w:rPr>
            <w:noProof/>
            <w:webHidden/>
          </w:rPr>
          <w:fldChar w:fldCharType="end"/>
        </w:r>
        <w:r w:rsidRPr="00C53F60">
          <w:rPr>
            <w:rStyle w:val="Hyperlink"/>
            <w:noProof/>
          </w:rPr>
          <w:fldChar w:fldCharType="end"/>
        </w:r>
      </w:ins>
    </w:p>
    <w:p w14:paraId="6DE143E0" w14:textId="6B6E63EB" w:rsidR="00EA1FB2" w:rsidRDefault="00EA1FB2">
      <w:pPr>
        <w:pStyle w:val="TOC3"/>
        <w:rPr>
          <w:ins w:id="129" w:author="Ilkka Rinne [2]" w:date="2022-09-06T16:09:00Z"/>
          <w:rFonts w:asciiTheme="minorHAnsi" w:eastAsiaTheme="minorEastAsia" w:hAnsiTheme="minorHAnsi" w:cstheme="minorBidi"/>
          <w:b w:val="0"/>
          <w:noProof/>
          <w:sz w:val="24"/>
          <w:szCs w:val="24"/>
          <w:lang w:eastAsia="en-GB"/>
        </w:rPr>
      </w:pPr>
      <w:ins w:id="1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Model consistency</w:t>
        </w:r>
        <w:r>
          <w:rPr>
            <w:noProof/>
            <w:webHidden/>
          </w:rPr>
          <w:tab/>
        </w:r>
        <w:r>
          <w:rPr>
            <w:noProof/>
            <w:webHidden/>
          </w:rPr>
          <w:fldChar w:fldCharType="begin"/>
        </w:r>
        <w:r>
          <w:rPr>
            <w:noProof/>
            <w:webHidden/>
          </w:rPr>
          <w:instrText xml:space="preserve"> PAGEREF _Toc113373327 \h </w:instrText>
        </w:r>
      </w:ins>
      <w:r>
        <w:rPr>
          <w:noProof/>
          <w:webHidden/>
        </w:rPr>
      </w:r>
      <w:r>
        <w:rPr>
          <w:noProof/>
          <w:webHidden/>
        </w:rPr>
        <w:fldChar w:fldCharType="separate"/>
      </w:r>
      <w:ins w:id="131" w:author="Ilkka Rinne [2]" w:date="2022-09-06T16:09:00Z">
        <w:r>
          <w:rPr>
            <w:noProof/>
            <w:webHidden/>
          </w:rPr>
          <w:t>21</w:t>
        </w:r>
        <w:r>
          <w:rPr>
            <w:noProof/>
            <w:webHidden/>
          </w:rPr>
          <w:fldChar w:fldCharType="end"/>
        </w:r>
        <w:r w:rsidRPr="00C53F60">
          <w:rPr>
            <w:rStyle w:val="Hyperlink"/>
            <w:noProof/>
          </w:rPr>
          <w:fldChar w:fldCharType="end"/>
        </w:r>
      </w:ins>
    </w:p>
    <w:p w14:paraId="75F5E786" w14:textId="2AA32764" w:rsidR="00EA1FB2" w:rsidRDefault="00EA1FB2">
      <w:pPr>
        <w:pStyle w:val="TOC3"/>
        <w:rPr>
          <w:ins w:id="132" w:author="Ilkka Rinne [2]" w:date="2022-09-06T16:09:00Z"/>
          <w:rFonts w:asciiTheme="minorHAnsi" w:eastAsiaTheme="minorEastAsia" w:hAnsiTheme="minorHAnsi" w:cstheme="minorBidi"/>
          <w:b w:val="0"/>
          <w:noProof/>
          <w:sz w:val="24"/>
          <w:szCs w:val="24"/>
          <w:lang w:eastAsia="en-GB"/>
        </w:rPr>
      </w:pPr>
      <w:ins w:id="1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7.3.2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Relationship between Sample and domain features</w:t>
        </w:r>
        <w:r>
          <w:rPr>
            <w:noProof/>
            <w:webHidden/>
          </w:rPr>
          <w:tab/>
        </w:r>
        <w:r>
          <w:rPr>
            <w:noProof/>
            <w:webHidden/>
          </w:rPr>
          <w:fldChar w:fldCharType="begin"/>
        </w:r>
        <w:r>
          <w:rPr>
            <w:noProof/>
            <w:webHidden/>
          </w:rPr>
          <w:instrText xml:space="preserve"> PAGEREF _Toc113373328 \h </w:instrText>
        </w:r>
      </w:ins>
      <w:r>
        <w:rPr>
          <w:noProof/>
          <w:webHidden/>
        </w:rPr>
      </w:r>
      <w:r>
        <w:rPr>
          <w:noProof/>
          <w:webHidden/>
        </w:rPr>
        <w:fldChar w:fldCharType="separate"/>
      </w:r>
      <w:ins w:id="134" w:author="Ilkka Rinne [2]" w:date="2022-09-06T16:09:00Z">
        <w:r>
          <w:rPr>
            <w:noProof/>
            <w:webHidden/>
          </w:rPr>
          <w:t>23</w:t>
        </w:r>
        <w:r>
          <w:rPr>
            <w:noProof/>
            <w:webHidden/>
          </w:rPr>
          <w:fldChar w:fldCharType="end"/>
        </w:r>
        <w:r w:rsidRPr="00C53F60">
          <w:rPr>
            <w:rStyle w:val="Hyperlink"/>
            <w:noProof/>
          </w:rPr>
          <w:fldChar w:fldCharType="end"/>
        </w:r>
      </w:ins>
    </w:p>
    <w:p w14:paraId="75C00952" w14:textId="2A457227" w:rsidR="00EA1FB2" w:rsidRDefault="00EA1FB2">
      <w:pPr>
        <w:pStyle w:val="TOC1"/>
        <w:rPr>
          <w:ins w:id="135" w:author="Ilkka Rinne [2]" w:date="2022-09-06T16:09:00Z"/>
          <w:rFonts w:asciiTheme="minorHAnsi" w:eastAsiaTheme="minorEastAsia" w:hAnsiTheme="minorHAnsi" w:cstheme="minorBidi"/>
          <w:b w:val="0"/>
          <w:noProof/>
          <w:sz w:val="24"/>
          <w:szCs w:val="24"/>
          <w:lang w:eastAsia="en-GB"/>
        </w:rPr>
      </w:pPr>
      <w:ins w:id="1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w:t>
        </w:r>
        <w:r>
          <w:rPr>
            <w:noProof/>
            <w:webHidden/>
          </w:rPr>
          <w:tab/>
        </w:r>
        <w:r>
          <w:rPr>
            <w:noProof/>
            <w:webHidden/>
          </w:rPr>
          <w:fldChar w:fldCharType="begin"/>
        </w:r>
        <w:r>
          <w:rPr>
            <w:noProof/>
            <w:webHidden/>
          </w:rPr>
          <w:instrText xml:space="preserve"> PAGEREF _Toc113373329 \h </w:instrText>
        </w:r>
      </w:ins>
      <w:r>
        <w:rPr>
          <w:noProof/>
          <w:webHidden/>
        </w:rPr>
      </w:r>
      <w:r>
        <w:rPr>
          <w:noProof/>
          <w:webHidden/>
        </w:rPr>
        <w:fldChar w:fldCharType="separate"/>
      </w:r>
      <w:ins w:id="137" w:author="Ilkka Rinne [2]" w:date="2022-09-06T16:09:00Z">
        <w:r>
          <w:rPr>
            <w:noProof/>
            <w:webHidden/>
          </w:rPr>
          <w:t>26</w:t>
        </w:r>
        <w:r>
          <w:rPr>
            <w:noProof/>
            <w:webHidden/>
          </w:rPr>
          <w:fldChar w:fldCharType="end"/>
        </w:r>
        <w:r w:rsidRPr="00C53F60">
          <w:rPr>
            <w:rStyle w:val="Hyperlink"/>
            <w:noProof/>
          </w:rPr>
          <w:fldChar w:fldCharType="end"/>
        </w:r>
      </w:ins>
    </w:p>
    <w:p w14:paraId="6332828D" w14:textId="2BFA9A7F" w:rsidR="00EA1FB2" w:rsidRDefault="00EA1FB2">
      <w:pPr>
        <w:pStyle w:val="TOC2"/>
        <w:rPr>
          <w:ins w:id="138" w:author="Ilkka Rinne [2]" w:date="2022-09-06T16:09:00Z"/>
          <w:rFonts w:asciiTheme="minorHAnsi" w:eastAsiaTheme="minorEastAsia" w:hAnsiTheme="minorHAnsi" w:cstheme="minorBidi"/>
          <w:b w:val="0"/>
          <w:noProof/>
          <w:sz w:val="24"/>
          <w:szCs w:val="24"/>
          <w:lang w:eastAsia="en-GB"/>
        </w:rPr>
      </w:pPr>
      <w:ins w:id="1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_Toc113373330 \h </w:instrText>
        </w:r>
      </w:ins>
      <w:r>
        <w:rPr>
          <w:noProof/>
          <w:webHidden/>
        </w:rPr>
      </w:r>
      <w:r>
        <w:rPr>
          <w:noProof/>
          <w:webHidden/>
        </w:rPr>
        <w:fldChar w:fldCharType="separate"/>
      </w:r>
      <w:ins w:id="140" w:author="Ilkka Rinne [2]" w:date="2022-09-06T16:09:00Z">
        <w:r>
          <w:rPr>
            <w:noProof/>
            <w:webHidden/>
          </w:rPr>
          <w:t>26</w:t>
        </w:r>
        <w:r>
          <w:rPr>
            <w:noProof/>
            <w:webHidden/>
          </w:rPr>
          <w:fldChar w:fldCharType="end"/>
        </w:r>
        <w:r w:rsidRPr="00C53F60">
          <w:rPr>
            <w:rStyle w:val="Hyperlink"/>
            <w:noProof/>
          </w:rPr>
          <w:fldChar w:fldCharType="end"/>
        </w:r>
      </w:ins>
    </w:p>
    <w:p w14:paraId="23C74D7E" w14:textId="29ACBA3A" w:rsidR="00EA1FB2" w:rsidRDefault="00EA1FB2">
      <w:pPr>
        <w:pStyle w:val="TOC3"/>
        <w:rPr>
          <w:ins w:id="141" w:author="Ilkka Rinne [2]" w:date="2022-09-06T16:09:00Z"/>
          <w:rFonts w:asciiTheme="minorHAnsi" w:eastAsiaTheme="minorEastAsia" w:hAnsiTheme="minorHAnsi" w:cstheme="minorBidi"/>
          <w:b w:val="0"/>
          <w:noProof/>
          <w:sz w:val="24"/>
          <w:szCs w:val="24"/>
          <w:lang w:eastAsia="en-GB"/>
        </w:rPr>
      </w:pPr>
      <w:ins w:id="1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model</w:t>
        </w:r>
        <w:r>
          <w:rPr>
            <w:noProof/>
            <w:webHidden/>
          </w:rPr>
          <w:tab/>
        </w:r>
        <w:r>
          <w:rPr>
            <w:noProof/>
            <w:webHidden/>
          </w:rPr>
          <w:fldChar w:fldCharType="begin"/>
        </w:r>
        <w:r>
          <w:rPr>
            <w:noProof/>
            <w:webHidden/>
          </w:rPr>
          <w:instrText xml:space="preserve"> PAGEREF _Toc113373331 \h </w:instrText>
        </w:r>
      </w:ins>
      <w:r>
        <w:rPr>
          <w:noProof/>
          <w:webHidden/>
        </w:rPr>
      </w:r>
      <w:r>
        <w:rPr>
          <w:noProof/>
          <w:webHidden/>
        </w:rPr>
        <w:fldChar w:fldCharType="separate"/>
      </w:r>
      <w:ins w:id="143" w:author="Ilkka Rinne [2]" w:date="2022-09-06T16:09:00Z">
        <w:r>
          <w:rPr>
            <w:noProof/>
            <w:webHidden/>
          </w:rPr>
          <w:t>26</w:t>
        </w:r>
        <w:r>
          <w:rPr>
            <w:noProof/>
            <w:webHidden/>
          </w:rPr>
          <w:fldChar w:fldCharType="end"/>
        </w:r>
        <w:r w:rsidRPr="00C53F60">
          <w:rPr>
            <w:rStyle w:val="Hyperlink"/>
            <w:noProof/>
          </w:rPr>
          <w:fldChar w:fldCharType="end"/>
        </w:r>
      </w:ins>
    </w:p>
    <w:p w14:paraId="2FF48E53" w14:textId="0CD07E8E" w:rsidR="00EA1FB2" w:rsidRDefault="00EA1FB2">
      <w:pPr>
        <w:pStyle w:val="TOC3"/>
        <w:rPr>
          <w:ins w:id="144" w:author="Ilkka Rinne [2]" w:date="2022-09-06T16:09:00Z"/>
          <w:rFonts w:asciiTheme="minorHAnsi" w:eastAsiaTheme="minorEastAsia" w:hAnsiTheme="minorHAnsi" w:cstheme="minorBidi"/>
          <w:b w:val="0"/>
          <w:noProof/>
          <w:sz w:val="24"/>
          <w:szCs w:val="24"/>
          <w:lang w:eastAsia="en-GB"/>
        </w:rPr>
      </w:pPr>
      <w:ins w:id="1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Observation schema package Requirements Class</w:t>
        </w:r>
        <w:r>
          <w:rPr>
            <w:noProof/>
            <w:webHidden/>
          </w:rPr>
          <w:tab/>
        </w:r>
        <w:r>
          <w:rPr>
            <w:noProof/>
            <w:webHidden/>
          </w:rPr>
          <w:fldChar w:fldCharType="begin"/>
        </w:r>
        <w:r>
          <w:rPr>
            <w:noProof/>
            <w:webHidden/>
          </w:rPr>
          <w:instrText xml:space="preserve"> PAGEREF _Toc113373332 \h </w:instrText>
        </w:r>
      </w:ins>
      <w:r>
        <w:rPr>
          <w:noProof/>
          <w:webHidden/>
        </w:rPr>
      </w:r>
      <w:r>
        <w:rPr>
          <w:noProof/>
          <w:webHidden/>
        </w:rPr>
        <w:fldChar w:fldCharType="separate"/>
      </w:r>
      <w:ins w:id="146" w:author="Ilkka Rinne [2]" w:date="2022-09-06T16:09:00Z">
        <w:r>
          <w:rPr>
            <w:noProof/>
            <w:webHidden/>
          </w:rPr>
          <w:t>27</w:t>
        </w:r>
        <w:r>
          <w:rPr>
            <w:noProof/>
            <w:webHidden/>
          </w:rPr>
          <w:fldChar w:fldCharType="end"/>
        </w:r>
        <w:r w:rsidRPr="00C53F60">
          <w:rPr>
            <w:rStyle w:val="Hyperlink"/>
            <w:noProof/>
          </w:rPr>
          <w:fldChar w:fldCharType="end"/>
        </w:r>
      </w:ins>
    </w:p>
    <w:p w14:paraId="5404DECB" w14:textId="6780584E" w:rsidR="00EA1FB2" w:rsidRDefault="00EA1FB2">
      <w:pPr>
        <w:pStyle w:val="TOC3"/>
        <w:rPr>
          <w:ins w:id="147" w:author="Ilkka Rinne [2]" w:date="2022-09-06T16:09:00Z"/>
          <w:rFonts w:asciiTheme="minorHAnsi" w:eastAsiaTheme="minorEastAsia" w:hAnsiTheme="minorHAnsi" w:cstheme="minorBidi"/>
          <w:b w:val="0"/>
          <w:noProof/>
          <w:sz w:val="24"/>
          <w:szCs w:val="24"/>
          <w:lang w:eastAsia="en-GB"/>
        </w:rPr>
      </w:pPr>
      <w:ins w:id="1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relatedObservation</w:t>
        </w:r>
        <w:r>
          <w:rPr>
            <w:noProof/>
            <w:webHidden/>
          </w:rPr>
          <w:tab/>
        </w:r>
        <w:r>
          <w:rPr>
            <w:noProof/>
            <w:webHidden/>
          </w:rPr>
          <w:fldChar w:fldCharType="begin"/>
        </w:r>
        <w:r>
          <w:rPr>
            <w:noProof/>
            <w:webHidden/>
          </w:rPr>
          <w:instrText xml:space="preserve"> PAGEREF _Toc113373333 \h </w:instrText>
        </w:r>
      </w:ins>
      <w:r>
        <w:rPr>
          <w:noProof/>
          <w:webHidden/>
        </w:rPr>
      </w:r>
      <w:r>
        <w:rPr>
          <w:noProof/>
          <w:webHidden/>
        </w:rPr>
        <w:fldChar w:fldCharType="separate"/>
      </w:r>
      <w:ins w:id="149" w:author="Ilkka Rinne [2]" w:date="2022-09-06T16:09:00Z">
        <w:r>
          <w:rPr>
            <w:noProof/>
            <w:webHidden/>
          </w:rPr>
          <w:t>28</w:t>
        </w:r>
        <w:r>
          <w:rPr>
            <w:noProof/>
            <w:webHidden/>
          </w:rPr>
          <w:fldChar w:fldCharType="end"/>
        </w:r>
        <w:r w:rsidRPr="00C53F60">
          <w:rPr>
            <w:rStyle w:val="Hyperlink"/>
            <w:noProof/>
          </w:rPr>
          <w:fldChar w:fldCharType="end"/>
        </w:r>
      </w:ins>
    </w:p>
    <w:p w14:paraId="59E3E703" w14:textId="40614C76" w:rsidR="00EA1FB2" w:rsidRDefault="00EA1FB2">
      <w:pPr>
        <w:pStyle w:val="TOC2"/>
        <w:rPr>
          <w:ins w:id="150" w:author="Ilkka Rinne [2]" w:date="2022-09-06T16:09:00Z"/>
          <w:rFonts w:asciiTheme="minorHAnsi" w:eastAsiaTheme="minorEastAsia" w:hAnsiTheme="minorHAnsi" w:cstheme="minorBidi"/>
          <w:b w:val="0"/>
          <w:noProof/>
          <w:sz w:val="24"/>
          <w:szCs w:val="24"/>
          <w:lang w:eastAsia="en-GB"/>
        </w:rPr>
      </w:pPr>
      <w:ins w:id="1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_Toc113373334 \h </w:instrText>
        </w:r>
      </w:ins>
      <w:r>
        <w:rPr>
          <w:noProof/>
          <w:webHidden/>
        </w:rPr>
      </w:r>
      <w:r>
        <w:rPr>
          <w:noProof/>
          <w:webHidden/>
        </w:rPr>
        <w:fldChar w:fldCharType="separate"/>
      </w:r>
      <w:ins w:id="152" w:author="Ilkka Rinne [2]" w:date="2022-09-06T16:09:00Z">
        <w:r>
          <w:rPr>
            <w:noProof/>
            <w:webHidden/>
          </w:rPr>
          <w:t>28</w:t>
        </w:r>
        <w:r>
          <w:rPr>
            <w:noProof/>
            <w:webHidden/>
          </w:rPr>
          <w:fldChar w:fldCharType="end"/>
        </w:r>
        <w:r w:rsidRPr="00C53F60">
          <w:rPr>
            <w:rStyle w:val="Hyperlink"/>
            <w:noProof/>
          </w:rPr>
          <w:fldChar w:fldCharType="end"/>
        </w:r>
      </w:ins>
    </w:p>
    <w:p w14:paraId="1722530E" w14:textId="31EA5BAB" w:rsidR="00EA1FB2" w:rsidRDefault="00EA1FB2">
      <w:pPr>
        <w:pStyle w:val="TOC3"/>
        <w:rPr>
          <w:ins w:id="153" w:author="Ilkka Rinne [2]" w:date="2022-09-06T16:09:00Z"/>
          <w:rFonts w:asciiTheme="minorHAnsi" w:eastAsiaTheme="minorEastAsia" w:hAnsiTheme="minorHAnsi" w:cstheme="minorBidi"/>
          <w:b w:val="0"/>
          <w:noProof/>
          <w:sz w:val="24"/>
          <w:szCs w:val="24"/>
          <w:lang w:eastAsia="en-GB"/>
        </w:rPr>
      </w:pPr>
      <w:ins w:id="1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_Toc113373335 \h </w:instrText>
        </w:r>
      </w:ins>
      <w:r>
        <w:rPr>
          <w:noProof/>
          <w:webHidden/>
        </w:rPr>
      </w:r>
      <w:r>
        <w:rPr>
          <w:noProof/>
          <w:webHidden/>
        </w:rPr>
        <w:fldChar w:fldCharType="separate"/>
      </w:r>
      <w:ins w:id="155" w:author="Ilkka Rinne [2]" w:date="2022-09-06T16:09:00Z">
        <w:r>
          <w:rPr>
            <w:noProof/>
            <w:webHidden/>
          </w:rPr>
          <w:t>28</w:t>
        </w:r>
        <w:r>
          <w:rPr>
            <w:noProof/>
            <w:webHidden/>
          </w:rPr>
          <w:fldChar w:fldCharType="end"/>
        </w:r>
        <w:r w:rsidRPr="00C53F60">
          <w:rPr>
            <w:rStyle w:val="Hyperlink"/>
            <w:noProof/>
          </w:rPr>
          <w:fldChar w:fldCharType="end"/>
        </w:r>
      </w:ins>
    </w:p>
    <w:p w14:paraId="1AD90852" w14:textId="7170D879" w:rsidR="00EA1FB2" w:rsidRDefault="00EA1FB2">
      <w:pPr>
        <w:pStyle w:val="TOC3"/>
        <w:rPr>
          <w:ins w:id="156" w:author="Ilkka Rinne [2]" w:date="2022-09-06T16:09:00Z"/>
          <w:rFonts w:asciiTheme="minorHAnsi" w:eastAsiaTheme="minorEastAsia" w:hAnsiTheme="minorHAnsi" w:cstheme="minorBidi"/>
          <w:b w:val="0"/>
          <w:noProof/>
          <w:sz w:val="24"/>
          <w:szCs w:val="24"/>
          <w:lang w:eastAsia="en-GB"/>
        </w:rPr>
      </w:pPr>
      <w:ins w:id="1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Observation</w:t>
        </w:r>
        <w:r>
          <w:rPr>
            <w:noProof/>
            <w:webHidden/>
          </w:rPr>
          <w:tab/>
        </w:r>
        <w:r>
          <w:rPr>
            <w:noProof/>
            <w:webHidden/>
          </w:rPr>
          <w:fldChar w:fldCharType="begin"/>
        </w:r>
        <w:r>
          <w:rPr>
            <w:noProof/>
            <w:webHidden/>
          </w:rPr>
          <w:instrText xml:space="preserve"> PAGEREF _Toc113373336 \h </w:instrText>
        </w:r>
      </w:ins>
      <w:r>
        <w:rPr>
          <w:noProof/>
          <w:webHidden/>
        </w:rPr>
      </w:r>
      <w:r>
        <w:rPr>
          <w:noProof/>
          <w:webHidden/>
        </w:rPr>
        <w:fldChar w:fldCharType="separate"/>
      </w:r>
      <w:ins w:id="158" w:author="Ilkka Rinne [2]" w:date="2022-09-06T16:09:00Z">
        <w:r>
          <w:rPr>
            <w:noProof/>
            <w:webHidden/>
          </w:rPr>
          <w:t>29</w:t>
        </w:r>
        <w:r>
          <w:rPr>
            <w:noProof/>
            <w:webHidden/>
          </w:rPr>
          <w:fldChar w:fldCharType="end"/>
        </w:r>
        <w:r w:rsidRPr="00C53F60">
          <w:rPr>
            <w:rStyle w:val="Hyperlink"/>
            <w:noProof/>
          </w:rPr>
          <w:fldChar w:fldCharType="end"/>
        </w:r>
      </w:ins>
    </w:p>
    <w:p w14:paraId="1320E92A" w14:textId="32BECBC4" w:rsidR="00EA1FB2" w:rsidRDefault="00EA1FB2">
      <w:pPr>
        <w:pStyle w:val="TOC3"/>
        <w:rPr>
          <w:ins w:id="159" w:author="Ilkka Rinne [2]" w:date="2022-09-06T16:09:00Z"/>
          <w:rFonts w:asciiTheme="minorHAnsi" w:eastAsiaTheme="minorEastAsia" w:hAnsiTheme="minorHAnsi" w:cstheme="minorBidi"/>
          <w:b w:val="0"/>
          <w:noProof/>
          <w:sz w:val="24"/>
          <w:szCs w:val="24"/>
          <w:lang w:eastAsia="en-GB"/>
        </w:rPr>
      </w:pPr>
      <w:ins w:id="160"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phenomenonTime</w:t>
        </w:r>
        <w:r>
          <w:rPr>
            <w:noProof/>
            <w:webHidden/>
          </w:rPr>
          <w:tab/>
        </w:r>
        <w:r>
          <w:rPr>
            <w:noProof/>
            <w:webHidden/>
          </w:rPr>
          <w:fldChar w:fldCharType="begin"/>
        </w:r>
        <w:r>
          <w:rPr>
            <w:noProof/>
            <w:webHidden/>
          </w:rPr>
          <w:instrText xml:space="preserve"> PAGEREF _Toc113373337 \h </w:instrText>
        </w:r>
      </w:ins>
      <w:r>
        <w:rPr>
          <w:noProof/>
          <w:webHidden/>
        </w:rPr>
      </w:r>
      <w:r>
        <w:rPr>
          <w:noProof/>
          <w:webHidden/>
        </w:rPr>
        <w:fldChar w:fldCharType="separate"/>
      </w:r>
      <w:ins w:id="161" w:author="Ilkka Rinne [2]" w:date="2022-09-06T16:09:00Z">
        <w:r>
          <w:rPr>
            <w:noProof/>
            <w:webHidden/>
          </w:rPr>
          <w:t>29</w:t>
        </w:r>
        <w:r>
          <w:rPr>
            <w:noProof/>
            <w:webHidden/>
          </w:rPr>
          <w:fldChar w:fldCharType="end"/>
        </w:r>
        <w:r w:rsidRPr="00C53F60">
          <w:rPr>
            <w:rStyle w:val="Hyperlink"/>
            <w:noProof/>
          </w:rPr>
          <w:fldChar w:fldCharType="end"/>
        </w:r>
      </w:ins>
    </w:p>
    <w:p w14:paraId="709DACA6" w14:textId="1D998A33" w:rsidR="00EA1FB2" w:rsidRDefault="00EA1FB2">
      <w:pPr>
        <w:pStyle w:val="TOC3"/>
        <w:rPr>
          <w:ins w:id="162" w:author="Ilkka Rinne [2]" w:date="2022-09-06T16:09:00Z"/>
          <w:rFonts w:asciiTheme="minorHAnsi" w:eastAsiaTheme="minorEastAsia" w:hAnsiTheme="minorHAnsi" w:cstheme="minorBidi"/>
          <w:b w:val="0"/>
          <w:noProof/>
          <w:sz w:val="24"/>
          <w:szCs w:val="24"/>
          <w:lang w:eastAsia="en-GB"/>
        </w:rPr>
      </w:pPr>
      <w:ins w:id="1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resultTime</w:t>
        </w:r>
        <w:r>
          <w:rPr>
            <w:noProof/>
            <w:webHidden/>
          </w:rPr>
          <w:tab/>
        </w:r>
        <w:r>
          <w:rPr>
            <w:noProof/>
            <w:webHidden/>
          </w:rPr>
          <w:fldChar w:fldCharType="begin"/>
        </w:r>
        <w:r>
          <w:rPr>
            <w:noProof/>
            <w:webHidden/>
          </w:rPr>
          <w:instrText xml:space="preserve"> PAGEREF _Toc113373338 \h </w:instrText>
        </w:r>
      </w:ins>
      <w:r>
        <w:rPr>
          <w:noProof/>
          <w:webHidden/>
        </w:rPr>
      </w:r>
      <w:r>
        <w:rPr>
          <w:noProof/>
          <w:webHidden/>
        </w:rPr>
        <w:fldChar w:fldCharType="separate"/>
      </w:r>
      <w:ins w:id="164" w:author="Ilkka Rinne [2]" w:date="2022-09-06T16:09:00Z">
        <w:r>
          <w:rPr>
            <w:noProof/>
            <w:webHidden/>
          </w:rPr>
          <w:t>30</w:t>
        </w:r>
        <w:r>
          <w:rPr>
            <w:noProof/>
            <w:webHidden/>
          </w:rPr>
          <w:fldChar w:fldCharType="end"/>
        </w:r>
        <w:r w:rsidRPr="00C53F60">
          <w:rPr>
            <w:rStyle w:val="Hyperlink"/>
            <w:noProof/>
          </w:rPr>
          <w:fldChar w:fldCharType="end"/>
        </w:r>
      </w:ins>
    </w:p>
    <w:p w14:paraId="6BF54594" w14:textId="6096B772" w:rsidR="00EA1FB2" w:rsidRDefault="00EA1FB2">
      <w:pPr>
        <w:pStyle w:val="TOC3"/>
        <w:rPr>
          <w:ins w:id="165" w:author="Ilkka Rinne [2]" w:date="2022-09-06T16:09:00Z"/>
          <w:rFonts w:asciiTheme="minorHAnsi" w:eastAsiaTheme="minorEastAsia" w:hAnsiTheme="minorHAnsi" w:cstheme="minorBidi"/>
          <w:b w:val="0"/>
          <w:noProof/>
          <w:sz w:val="24"/>
          <w:szCs w:val="24"/>
          <w:lang w:eastAsia="en-GB"/>
        </w:rPr>
      </w:pPr>
      <w:ins w:id="1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validTime</w:t>
        </w:r>
        <w:r>
          <w:rPr>
            <w:noProof/>
            <w:webHidden/>
          </w:rPr>
          <w:tab/>
        </w:r>
        <w:r>
          <w:rPr>
            <w:noProof/>
            <w:webHidden/>
          </w:rPr>
          <w:fldChar w:fldCharType="begin"/>
        </w:r>
        <w:r>
          <w:rPr>
            <w:noProof/>
            <w:webHidden/>
          </w:rPr>
          <w:instrText xml:space="preserve"> PAGEREF _Toc113373339 \h </w:instrText>
        </w:r>
      </w:ins>
      <w:r>
        <w:rPr>
          <w:noProof/>
          <w:webHidden/>
        </w:rPr>
      </w:r>
      <w:r>
        <w:rPr>
          <w:noProof/>
          <w:webHidden/>
        </w:rPr>
        <w:fldChar w:fldCharType="separate"/>
      </w:r>
      <w:ins w:id="167" w:author="Ilkka Rinne [2]" w:date="2022-09-06T16:09:00Z">
        <w:r>
          <w:rPr>
            <w:noProof/>
            <w:webHidden/>
          </w:rPr>
          <w:t>30</w:t>
        </w:r>
        <w:r>
          <w:rPr>
            <w:noProof/>
            <w:webHidden/>
          </w:rPr>
          <w:fldChar w:fldCharType="end"/>
        </w:r>
        <w:r w:rsidRPr="00C53F60">
          <w:rPr>
            <w:rStyle w:val="Hyperlink"/>
            <w:noProof/>
          </w:rPr>
          <w:fldChar w:fldCharType="end"/>
        </w:r>
      </w:ins>
    </w:p>
    <w:p w14:paraId="3B7B208C" w14:textId="050C1A14" w:rsidR="00EA1FB2" w:rsidRDefault="00EA1FB2">
      <w:pPr>
        <w:pStyle w:val="TOC3"/>
        <w:rPr>
          <w:ins w:id="168" w:author="Ilkka Rinne [2]" w:date="2022-09-06T16:09:00Z"/>
          <w:rFonts w:asciiTheme="minorHAnsi" w:eastAsiaTheme="minorEastAsia" w:hAnsiTheme="minorHAnsi" w:cstheme="minorBidi"/>
          <w:b w:val="0"/>
          <w:noProof/>
          <w:sz w:val="24"/>
          <w:szCs w:val="24"/>
          <w:lang w:eastAsia="en-GB"/>
        </w:rPr>
      </w:pPr>
      <w:ins w:id="1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_Toc113373340 \h </w:instrText>
        </w:r>
      </w:ins>
      <w:r>
        <w:rPr>
          <w:noProof/>
          <w:webHidden/>
        </w:rPr>
      </w:r>
      <w:r>
        <w:rPr>
          <w:noProof/>
          <w:webHidden/>
        </w:rPr>
        <w:fldChar w:fldCharType="separate"/>
      </w:r>
      <w:ins w:id="170" w:author="Ilkka Rinne [2]" w:date="2022-09-06T16:09:00Z">
        <w:r>
          <w:rPr>
            <w:noProof/>
            <w:webHidden/>
          </w:rPr>
          <w:t>31</w:t>
        </w:r>
        <w:r>
          <w:rPr>
            <w:noProof/>
            <w:webHidden/>
          </w:rPr>
          <w:fldChar w:fldCharType="end"/>
        </w:r>
        <w:r w:rsidRPr="00C53F60">
          <w:rPr>
            <w:rStyle w:val="Hyperlink"/>
            <w:noProof/>
          </w:rPr>
          <w:fldChar w:fldCharType="end"/>
        </w:r>
      </w:ins>
    </w:p>
    <w:p w14:paraId="7D9C7658" w14:textId="7981A365" w:rsidR="00EA1FB2" w:rsidRDefault="00EA1FB2">
      <w:pPr>
        <w:pStyle w:val="TOC3"/>
        <w:rPr>
          <w:ins w:id="171" w:author="Ilkka Rinne [2]" w:date="2022-09-06T16:09:00Z"/>
          <w:rFonts w:asciiTheme="minorHAnsi" w:eastAsiaTheme="minorEastAsia" w:hAnsiTheme="minorHAnsi" w:cstheme="minorBidi"/>
          <w:b w:val="0"/>
          <w:noProof/>
          <w:sz w:val="24"/>
          <w:szCs w:val="24"/>
          <w:lang w:eastAsia="en-GB"/>
        </w:rPr>
      </w:pPr>
      <w:ins w:id="1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observedProperty</w:t>
        </w:r>
        <w:r>
          <w:rPr>
            <w:noProof/>
            <w:webHidden/>
          </w:rPr>
          <w:tab/>
        </w:r>
        <w:r>
          <w:rPr>
            <w:noProof/>
            <w:webHidden/>
          </w:rPr>
          <w:fldChar w:fldCharType="begin"/>
        </w:r>
        <w:r>
          <w:rPr>
            <w:noProof/>
            <w:webHidden/>
          </w:rPr>
          <w:instrText xml:space="preserve"> PAGEREF _Toc113373341 \h </w:instrText>
        </w:r>
      </w:ins>
      <w:r>
        <w:rPr>
          <w:noProof/>
          <w:webHidden/>
        </w:rPr>
      </w:r>
      <w:r>
        <w:rPr>
          <w:noProof/>
          <w:webHidden/>
        </w:rPr>
        <w:fldChar w:fldCharType="separate"/>
      </w:r>
      <w:ins w:id="173" w:author="Ilkka Rinne [2]" w:date="2022-09-06T16:09:00Z">
        <w:r>
          <w:rPr>
            <w:noProof/>
            <w:webHidden/>
          </w:rPr>
          <w:t>31</w:t>
        </w:r>
        <w:r>
          <w:rPr>
            <w:noProof/>
            <w:webHidden/>
          </w:rPr>
          <w:fldChar w:fldCharType="end"/>
        </w:r>
        <w:r w:rsidRPr="00C53F60">
          <w:rPr>
            <w:rStyle w:val="Hyperlink"/>
            <w:noProof/>
          </w:rPr>
          <w:fldChar w:fldCharType="end"/>
        </w:r>
      </w:ins>
    </w:p>
    <w:p w14:paraId="767505DA" w14:textId="2CCD66DF" w:rsidR="00EA1FB2" w:rsidRDefault="00EA1FB2">
      <w:pPr>
        <w:pStyle w:val="TOC3"/>
        <w:rPr>
          <w:ins w:id="174" w:author="Ilkka Rinne [2]" w:date="2022-09-06T16:09:00Z"/>
          <w:rFonts w:asciiTheme="minorHAnsi" w:eastAsiaTheme="minorEastAsia" w:hAnsiTheme="minorHAnsi" w:cstheme="minorBidi"/>
          <w:b w:val="0"/>
          <w:noProof/>
          <w:sz w:val="24"/>
          <w:szCs w:val="24"/>
          <w:lang w:eastAsia="en-GB"/>
        </w:rPr>
      </w:pPr>
      <w:ins w:id="1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result</w:t>
        </w:r>
        <w:r>
          <w:rPr>
            <w:noProof/>
            <w:webHidden/>
          </w:rPr>
          <w:tab/>
        </w:r>
        <w:r>
          <w:rPr>
            <w:noProof/>
            <w:webHidden/>
          </w:rPr>
          <w:fldChar w:fldCharType="begin"/>
        </w:r>
        <w:r>
          <w:rPr>
            <w:noProof/>
            <w:webHidden/>
          </w:rPr>
          <w:instrText xml:space="preserve"> PAGEREF _Toc113373342 \h </w:instrText>
        </w:r>
      </w:ins>
      <w:r>
        <w:rPr>
          <w:noProof/>
          <w:webHidden/>
        </w:rPr>
      </w:r>
      <w:r>
        <w:rPr>
          <w:noProof/>
          <w:webHidden/>
        </w:rPr>
        <w:fldChar w:fldCharType="separate"/>
      </w:r>
      <w:ins w:id="176" w:author="Ilkka Rinne [2]" w:date="2022-09-06T16:09:00Z">
        <w:r>
          <w:rPr>
            <w:noProof/>
            <w:webHidden/>
          </w:rPr>
          <w:t>31</w:t>
        </w:r>
        <w:r>
          <w:rPr>
            <w:noProof/>
            <w:webHidden/>
          </w:rPr>
          <w:fldChar w:fldCharType="end"/>
        </w:r>
        <w:r w:rsidRPr="00C53F60">
          <w:rPr>
            <w:rStyle w:val="Hyperlink"/>
            <w:noProof/>
          </w:rPr>
          <w:fldChar w:fldCharType="end"/>
        </w:r>
      </w:ins>
    </w:p>
    <w:p w14:paraId="026E6E04" w14:textId="28403ED0" w:rsidR="00EA1FB2" w:rsidRDefault="00EA1FB2">
      <w:pPr>
        <w:pStyle w:val="TOC3"/>
        <w:rPr>
          <w:ins w:id="177" w:author="Ilkka Rinne [2]" w:date="2022-09-06T16:09:00Z"/>
          <w:rFonts w:asciiTheme="minorHAnsi" w:eastAsiaTheme="minorEastAsia" w:hAnsiTheme="minorHAnsi" w:cstheme="minorBidi"/>
          <w:b w:val="0"/>
          <w:noProof/>
          <w:sz w:val="24"/>
          <w:szCs w:val="24"/>
          <w:lang w:eastAsia="en-GB"/>
        </w:rPr>
      </w:pPr>
      <w:ins w:id="1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_Toc113373343 \h </w:instrText>
        </w:r>
      </w:ins>
      <w:r>
        <w:rPr>
          <w:noProof/>
          <w:webHidden/>
        </w:rPr>
      </w:r>
      <w:r>
        <w:rPr>
          <w:noProof/>
          <w:webHidden/>
        </w:rPr>
        <w:fldChar w:fldCharType="separate"/>
      </w:r>
      <w:ins w:id="179" w:author="Ilkka Rinne [2]" w:date="2022-09-06T16:09:00Z">
        <w:r>
          <w:rPr>
            <w:noProof/>
            <w:webHidden/>
          </w:rPr>
          <w:t>32</w:t>
        </w:r>
        <w:r>
          <w:rPr>
            <w:noProof/>
            <w:webHidden/>
          </w:rPr>
          <w:fldChar w:fldCharType="end"/>
        </w:r>
        <w:r w:rsidRPr="00C53F60">
          <w:rPr>
            <w:rStyle w:val="Hyperlink"/>
            <w:noProof/>
          </w:rPr>
          <w:fldChar w:fldCharType="end"/>
        </w:r>
      </w:ins>
    </w:p>
    <w:p w14:paraId="617F3FA1" w14:textId="7AC35B92" w:rsidR="00EA1FB2" w:rsidRDefault="00EA1FB2">
      <w:pPr>
        <w:pStyle w:val="TOC3"/>
        <w:rPr>
          <w:ins w:id="180" w:author="Ilkka Rinne [2]" w:date="2022-09-06T16:09:00Z"/>
          <w:rFonts w:asciiTheme="minorHAnsi" w:eastAsiaTheme="minorEastAsia" w:hAnsiTheme="minorHAnsi" w:cstheme="minorBidi"/>
          <w:b w:val="0"/>
          <w:noProof/>
          <w:sz w:val="24"/>
          <w:szCs w:val="24"/>
          <w:lang w:eastAsia="en-GB"/>
        </w:rPr>
      </w:pPr>
      <w:ins w:id="1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_Toc113373344 \h </w:instrText>
        </w:r>
      </w:ins>
      <w:r>
        <w:rPr>
          <w:noProof/>
          <w:webHidden/>
        </w:rPr>
      </w:r>
      <w:r>
        <w:rPr>
          <w:noProof/>
          <w:webHidden/>
        </w:rPr>
        <w:fldChar w:fldCharType="separate"/>
      </w:r>
      <w:ins w:id="182" w:author="Ilkka Rinne [2]" w:date="2022-09-06T16:09:00Z">
        <w:r>
          <w:rPr>
            <w:noProof/>
            <w:webHidden/>
          </w:rPr>
          <w:t>32</w:t>
        </w:r>
        <w:r>
          <w:rPr>
            <w:noProof/>
            <w:webHidden/>
          </w:rPr>
          <w:fldChar w:fldCharType="end"/>
        </w:r>
        <w:r w:rsidRPr="00C53F60">
          <w:rPr>
            <w:rStyle w:val="Hyperlink"/>
            <w:noProof/>
          </w:rPr>
          <w:fldChar w:fldCharType="end"/>
        </w:r>
      </w:ins>
    </w:p>
    <w:p w14:paraId="69B8FBD3" w14:textId="75E8449A" w:rsidR="00EA1FB2" w:rsidRDefault="00EA1FB2">
      <w:pPr>
        <w:pStyle w:val="TOC3"/>
        <w:rPr>
          <w:ins w:id="183" w:author="Ilkka Rinne [2]" w:date="2022-09-06T16:09:00Z"/>
          <w:rFonts w:asciiTheme="minorHAnsi" w:eastAsiaTheme="minorEastAsia" w:hAnsiTheme="minorHAnsi" w:cstheme="minorBidi"/>
          <w:b w:val="0"/>
          <w:noProof/>
          <w:sz w:val="24"/>
          <w:szCs w:val="24"/>
          <w:lang w:eastAsia="en-GB"/>
        </w:rPr>
      </w:pPr>
      <w:ins w:id="1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_Toc113373345 \h </w:instrText>
        </w:r>
      </w:ins>
      <w:r>
        <w:rPr>
          <w:noProof/>
          <w:webHidden/>
        </w:rPr>
      </w:r>
      <w:r>
        <w:rPr>
          <w:noProof/>
          <w:webHidden/>
        </w:rPr>
        <w:fldChar w:fldCharType="separate"/>
      </w:r>
      <w:ins w:id="185" w:author="Ilkka Rinne [2]" w:date="2022-09-06T16:09:00Z">
        <w:r>
          <w:rPr>
            <w:noProof/>
            <w:webHidden/>
          </w:rPr>
          <w:t>32</w:t>
        </w:r>
        <w:r>
          <w:rPr>
            <w:noProof/>
            <w:webHidden/>
          </w:rPr>
          <w:fldChar w:fldCharType="end"/>
        </w:r>
        <w:r w:rsidRPr="00C53F60">
          <w:rPr>
            <w:rStyle w:val="Hyperlink"/>
            <w:noProof/>
          </w:rPr>
          <w:fldChar w:fldCharType="end"/>
        </w:r>
      </w:ins>
    </w:p>
    <w:p w14:paraId="78A1B38D" w14:textId="1E7D3F7A" w:rsidR="00EA1FB2" w:rsidRDefault="00EA1FB2">
      <w:pPr>
        <w:pStyle w:val="TOC3"/>
        <w:rPr>
          <w:ins w:id="186" w:author="Ilkka Rinne [2]" w:date="2022-09-06T16:09:00Z"/>
          <w:rFonts w:asciiTheme="minorHAnsi" w:eastAsiaTheme="minorEastAsia" w:hAnsiTheme="minorHAnsi" w:cstheme="minorBidi"/>
          <w:b w:val="0"/>
          <w:noProof/>
          <w:sz w:val="24"/>
          <w:szCs w:val="24"/>
          <w:lang w:eastAsia="en-GB"/>
        </w:rPr>
      </w:pPr>
      <w:ins w:id="1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_Toc113373346 \h </w:instrText>
        </w:r>
      </w:ins>
      <w:r>
        <w:rPr>
          <w:noProof/>
          <w:webHidden/>
        </w:rPr>
      </w:r>
      <w:r>
        <w:rPr>
          <w:noProof/>
          <w:webHidden/>
        </w:rPr>
        <w:fldChar w:fldCharType="separate"/>
      </w:r>
      <w:ins w:id="188" w:author="Ilkka Rinne [2]" w:date="2022-09-06T16:09:00Z">
        <w:r>
          <w:rPr>
            <w:noProof/>
            <w:webHidden/>
          </w:rPr>
          <w:t>32</w:t>
        </w:r>
        <w:r>
          <w:rPr>
            <w:noProof/>
            <w:webHidden/>
          </w:rPr>
          <w:fldChar w:fldCharType="end"/>
        </w:r>
        <w:r w:rsidRPr="00C53F60">
          <w:rPr>
            <w:rStyle w:val="Hyperlink"/>
            <w:noProof/>
          </w:rPr>
          <w:fldChar w:fldCharType="end"/>
        </w:r>
      </w:ins>
    </w:p>
    <w:p w14:paraId="6E72299F" w14:textId="245823DE" w:rsidR="00EA1FB2" w:rsidRDefault="00EA1FB2">
      <w:pPr>
        <w:pStyle w:val="TOC3"/>
        <w:rPr>
          <w:ins w:id="189" w:author="Ilkka Rinne [2]" w:date="2022-09-06T16:09:00Z"/>
          <w:rFonts w:asciiTheme="minorHAnsi" w:eastAsiaTheme="minorEastAsia" w:hAnsiTheme="minorHAnsi" w:cstheme="minorBidi"/>
          <w:b w:val="0"/>
          <w:noProof/>
          <w:sz w:val="24"/>
          <w:szCs w:val="24"/>
          <w:lang w:eastAsia="en-GB"/>
        </w:rPr>
      </w:pPr>
      <w:ins w:id="1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_Toc113373347 \h </w:instrText>
        </w:r>
      </w:ins>
      <w:r>
        <w:rPr>
          <w:noProof/>
          <w:webHidden/>
        </w:rPr>
      </w:r>
      <w:r>
        <w:rPr>
          <w:noProof/>
          <w:webHidden/>
        </w:rPr>
        <w:fldChar w:fldCharType="separate"/>
      </w:r>
      <w:ins w:id="191" w:author="Ilkka Rinne [2]" w:date="2022-09-06T16:09:00Z">
        <w:r>
          <w:rPr>
            <w:noProof/>
            <w:webHidden/>
          </w:rPr>
          <w:t>32</w:t>
        </w:r>
        <w:r>
          <w:rPr>
            <w:noProof/>
            <w:webHidden/>
          </w:rPr>
          <w:fldChar w:fldCharType="end"/>
        </w:r>
        <w:r w:rsidRPr="00C53F60">
          <w:rPr>
            <w:rStyle w:val="Hyperlink"/>
            <w:noProof/>
          </w:rPr>
          <w:fldChar w:fldCharType="end"/>
        </w:r>
      </w:ins>
    </w:p>
    <w:p w14:paraId="2CB3AD47" w14:textId="46DF4FA6" w:rsidR="00EA1FB2" w:rsidRDefault="00EA1FB2">
      <w:pPr>
        <w:pStyle w:val="TOC3"/>
        <w:rPr>
          <w:ins w:id="192" w:author="Ilkka Rinne [2]" w:date="2022-09-06T16:09:00Z"/>
          <w:rFonts w:asciiTheme="minorHAnsi" w:eastAsiaTheme="minorEastAsia" w:hAnsiTheme="minorHAnsi" w:cstheme="minorBidi"/>
          <w:b w:val="0"/>
          <w:noProof/>
          <w:sz w:val="24"/>
          <w:szCs w:val="24"/>
          <w:lang w:eastAsia="en-GB"/>
        </w:rPr>
      </w:pPr>
      <w:ins w:id="1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_Toc113373348 \h </w:instrText>
        </w:r>
      </w:ins>
      <w:r>
        <w:rPr>
          <w:noProof/>
          <w:webHidden/>
        </w:rPr>
      </w:r>
      <w:r>
        <w:rPr>
          <w:noProof/>
          <w:webHidden/>
        </w:rPr>
        <w:fldChar w:fldCharType="separate"/>
      </w:r>
      <w:ins w:id="194" w:author="Ilkka Rinne [2]" w:date="2022-09-06T16:09:00Z">
        <w:r>
          <w:rPr>
            <w:noProof/>
            <w:webHidden/>
          </w:rPr>
          <w:t>32</w:t>
        </w:r>
        <w:r>
          <w:rPr>
            <w:noProof/>
            <w:webHidden/>
          </w:rPr>
          <w:fldChar w:fldCharType="end"/>
        </w:r>
        <w:r w:rsidRPr="00C53F60">
          <w:rPr>
            <w:rStyle w:val="Hyperlink"/>
            <w:noProof/>
          </w:rPr>
          <w:fldChar w:fldCharType="end"/>
        </w:r>
      </w:ins>
    </w:p>
    <w:p w14:paraId="040B41A8" w14:textId="2CE35DCE" w:rsidR="00EA1FB2" w:rsidRDefault="00EA1FB2">
      <w:pPr>
        <w:pStyle w:val="TOC3"/>
        <w:rPr>
          <w:ins w:id="195" w:author="Ilkka Rinne [2]" w:date="2022-09-06T16:09:00Z"/>
          <w:rFonts w:asciiTheme="minorHAnsi" w:eastAsiaTheme="minorEastAsia" w:hAnsiTheme="minorHAnsi" w:cstheme="minorBidi"/>
          <w:b w:val="0"/>
          <w:noProof/>
          <w:sz w:val="24"/>
          <w:szCs w:val="24"/>
          <w:lang w:eastAsia="en-GB"/>
        </w:rPr>
      </w:pPr>
      <w:ins w:id="1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_Toc113373349 \h </w:instrText>
        </w:r>
      </w:ins>
      <w:r>
        <w:rPr>
          <w:noProof/>
          <w:webHidden/>
        </w:rPr>
      </w:r>
      <w:r>
        <w:rPr>
          <w:noProof/>
          <w:webHidden/>
        </w:rPr>
        <w:fldChar w:fldCharType="separate"/>
      </w:r>
      <w:ins w:id="197" w:author="Ilkka Rinne [2]" w:date="2022-09-06T16:09:00Z">
        <w:r>
          <w:rPr>
            <w:noProof/>
            <w:webHidden/>
          </w:rPr>
          <w:t>33</w:t>
        </w:r>
        <w:r>
          <w:rPr>
            <w:noProof/>
            <w:webHidden/>
          </w:rPr>
          <w:fldChar w:fldCharType="end"/>
        </w:r>
        <w:r w:rsidRPr="00C53F60">
          <w:rPr>
            <w:rStyle w:val="Hyperlink"/>
            <w:noProof/>
          </w:rPr>
          <w:fldChar w:fldCharType="end"/>
        </w:r>
      </w:ins>
    </w:p>
    <w:p w14:paraId="3EE27ABC" w14:textId="587A89A2" w:rsidR="00EA1FB2" w:rsidRDefault="00EA1FB2">
      <w:pPr>
        <w:pStyle w:val="TOC3"/>
        <w:rPr>
          <w:ins w:id="198" w:author="Ilkka Rinne [2]" w:date="2022-09-06T16:09:00Z"/>
          <w:rFonts w:asciiTheme="minorHAnsi" w:eastAsiaTheme="minorEastAsia" w:hAnsiTheme="minorHAnsi" w:cstheme="minorBidi"/>
          <w:b w:val="0"/>
          <w:noProof/>
          <w:sz w:val="24"/>
          <w:szCs w:val="24"/>
          <w:lang w:eastAsia="en-GB"/>
        </w:rPr>
      </w:pPr>
      <w:ins w:id="1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8.2.16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unit of measure</w:t>
        </w:r>
        <w:r>
          <w:rPr>
            <w:noProof/>
            <w:webHidden/>
          </w:rPr>
          <w:tab/>
        </w:r>
        <w:r>
          <w:rPr>
            <w:noProof/>
            <w:webHidden/>
          </w:rPr>
          <w:fldChar w:fldCharType="begin"/>
        </w:r>
        <w:r>
          <w:rPr>
            <w:noProof/>
            <w:webHidden/>
          </w:rPr>
          <w:instrText xml:space="preserve"> PAGEREF _Toc113373350 \h </w:instrText>
        </w:r>
      </w:ins>
      <w:r>
        <w:rPr>
          <w:noProof/>
          <w:webHidden/>
        </w:rPr>
      </w:r>
      <w:r>
        <w:rPr>
          <w:noProof/>
          <w:webHidden/>
        </w:rPr>
        <w:fldChar w:fldCharType="separate"/>
      </w:r>
      <w:ins w:id="200" w:author="Ilkka Rinne [2]" w:date="2022-09-06T16:09:00Z">
        <w:r>
          <w:rPr>
            <w:noProof/>
            <w:webHidden/>
          </w:rPr>
          <w:t>33</w:t>
        </w:r>
        <w:r>
          <w:rPr>
            <w:noProof/>
            <w:webHidden/>
          </w:rPr>
          <w:fldChar w:fldCharType="end"/>
        </w:r>
        <w:r w:rsidRPr="00C53F60">
          <w:rPr>
            <w:rStyle w:val="Hyperlink"/>
            <w:noProof/>
          </w:rPr>
          <w:fldChar w:fldCharType="end"/>
        </w:r>
      </w:ins>
    </w:p>
    <w:p w14:paraId="118B5AB0" w14:textId="7D9ECE21" w:rsidR="00EA1FB2" w:rsidRDefault="00EA1FB2">
      <w:pPr>
        <w:pStyle w:val="TOC2"/>
        <w:rPr>
          <w:ins w:id="201" w:author="Ilkka Rinne [2]" w:date="2022-09-06T16:09:00Z"/>
          <w:rFonts w:asciiTheme="minorHAnsi" w:eastAsiaTheme="minorEastAsia" w:hAnsiTheme="minorHAnsi" w:cstheme="minorBidi"/>
          <w:b w:val="0"/>
          <w:noProof/>
          <w:sz w:val="24"/>
          <w:szCs w:val="24"/>
          <w:lang w:eastAsia="en-GB"/>
        </w:rPr>
      </w:pPr>
      <w:ins w:id="2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_Toc113373351 \h </w:instrText>
        </w:r>
      </w:ins>
      <w:r>
        <w:rPr>
          <w:noProof/>
          <w:webHidden/>
        </w:rPr>
      </w:r>
      <w:r>
        <w:rPr>
          <w:noProof/>
          <w:webHidden/>
        </w:rPr>
        <w:fldChar w:fldCharType="separate"/>
      </w:r>
      <w:ins w:id="203" w:author="Ilkka Rinne [2]" w:date="2022-09-06T16:09:00Z">
        <w:r>
          <w:rPr>
            <w:noProof/>
            <w:webHidden/>
          </w:rPr>
          <w:t>33</w:t>
        </w:r>
        <w:r>
          <w:rPr>
            <w:noProof/>
            <w:webHidden/>
          </w:rPr>
          <w:fldChar w:fldCharType="end"/>
        </w:r>
        <w:r w:rsidRPr="00C53F60">
          <w:rPr>
            <w:rStyle w:val="Hyperlink"/>
            <w:noProof/>
          </w:rPr>
          <w:fldChar w:fldCharType="end"/>
        </w:r>
      </w:ins>
    </w:p>
    <w:p w14:paraId="2A22C3FE" w14:textId="0E8E9DD8" w:rsidR="00EA1FB2" w:rsidRDefault="00EA1FB2">
      <w:pPr>
        <w:pStyle w:val="TOC3"/>
        <w:rPr>
          <w:ins w:id="204" w:author="Ilkka Rinne [2]" w:date="2022-09-06T16:09:00Z"/>
          <w:rFonts w:asciiTheme="minorHAnsi" w:eastAsiaTheme="minorEastAsia" w:hAnsiTheme="minorHAnsi" w:cstheme="minorBidi"/>
          <w:b w:val="0"/>
          <w:noProof/>
          <w:sz w:val="24"/>
          <w:szCs w:val="24"/>
          <w:lang w:eastAsia="en-GB"/>
        </w:rPr>
      </w:pPr>
      <w:ins w:id="2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_Toc113373352 \h </w:instrText>
        </w:r>
      </w:ins>
      <w:r>
        <w:rPr>
          <w:noProof/>
          <w:webHidden/>
        </w:rPr>
      </w:r>
      <w:r>
        <w:rPr>
          <w:noProof/>
          <w:webHidden/>
        </w:rPr>
        <w:fldChar w:fldCharType="separate"/>
      </w:r>
      <w:ins w:id="206" w:author="Ilkka Rinne [2]" w:date="2022-09-06T16:09:00Z">
        <w:r>
          <w:rPr>
            <w:noProof/>
            <w:webHidden/>
          </w:rPr>
          <w:t>33</w:t>
        </w:r>
        <w:r>
          <w:rPr>
            <w:noProof/>
            <w:webHidden/>
          </w:rPr>
          <w:fldChar w:fldCharType="end"/>
        </w:r>
        <w:r w:rsidRPr="00C53F60">
          <w:rPr>
            <w:rStyle w:val="Hyperlink"/>
            <w:noProof/>
          </w:rPr>
          <w:fldChar w:fldCharType="end"/>
        </w:r>
      </w:ins>
    </w:p>
    <w:p w14:paraId="12C5A7A4" w14:textId="4D2BBC39" w:rsidR="00EA1FB2" w:rsidRDefault="00EA1FB2">
      <w:pPr>
        <w:pStyle w:val="TOC3"/>
        <w:rPr>
          <w:ins w:id="207" w:author="Ilkka Rinne [2]" w:date="2022-09-06T16:09:00Z"/>
          <w:rFonts w:asciiTheme="minorHAnsi" w:eastAsiaTheme="minorEastAsia" w:hAnsiTheme="minorHAnsi" w:cstheme="minorBidi"/>
          <w:b w:val="0"/>
          <w:noProof/>
          <w:sz w:val="24"/>
          <w:szCs w:val="24"/>
          <w:lang w:eastAsia="en-GB"/>
        </w:rPr>
      </w:pPr>
      <w:ins w:id="2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ObservableProperty</w:t>
        </w:r>
        <w:r>
          <w:rPr>
            <w:noProof/>
            <w:webHidden/>
          </w:rPr>
          <w:tab/>
        </w:r>
        <w:r>
          <w:rPr>
            <w:noProof/>
            <w:webHidden/>
          </w:rPr>
          <w:fldChar w:fldCharType="begin"/>
        </w:r>
        <w:r>
          <w:rPr>
            <w:noProof/>
            <w:webHidden/>
          </w:rPr>
          <w:instrText xml:space="preserve"> PAGEREF _Toc113373353 \h </w:instrText>
        </w:r>
      </w:ins>
      <w:r>
        <w:rPr>
          <w:noProof/>
          <w:webHidden/>
        </w:rPr>
      </w:r>
      <w:r>
        <w:rPr>
          <w:noProof/>
          <w:webHidden/>
        </w:rPr>
        <w:fldChar w:fldCharType="separate"/>
      </w:r>
      <w:ins w:id="209" w:author="Ilkka Rinne [2]" w:date="2022-09-06T16:09:00Z">
        <w:r>
          <w:rPr>
            <w:noProof/>
            <w:webHidden/>
          </w:rPr>
          <w:t>33</w:t>
        </w:r>
        <w:r>
          <w:rPr>
            <w:noProof/>
            <w:webHidden/>
          </w:rPr>
          <w:fldChar w:fldCharType="end"/>
        </w:r>
        <w:r w:rsidRPr="00C53F60">
          <w:rPr>
            <w:rStyle w:val="Hyperlink"/>
            <w:noProof/>
          </w:rPr>
          <w:fldChar w:fldCharType="end"/>
        </w:r>
      </w:ins>
    </w:p>
    <w:p w14:paraId="43BCF32E" w14:textId="3CF278B6" w:rsidR="00EA1FB2" w:rsidRDefault="00EA1FB2">
      <w:pPr>
        <w:pStyle w:val="TOC3"/>
        <w:rPr>
          <w:ins w:id="210" w:author="Ilkka Rinne [2]" w:date="2022-09-06T16:09:00Z"/>
          <w:rFonts w:asciiTheme="minorHAnsi" w:eastAsiaTheme="minorEastAsia" w:hAnsiTheme="minorHAnsi" w:cstheme="minorBidi"/>
          <w:b w:val="0"/>
          <w:noProof/>
          <w:sz w:val="24"/>
          <w:szCs w:val="24"/>
          <w:lang w:eastAsia="en-GB"/>
        </w:rPr>
      </w:pPr>
      <w:ins w:id="2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_Toc113373354 \h </w:instrText>
        </w:r>
      </w:ins>
      <w:r>
        <w:rPr>
          <w:noProof/>
          <w:webHidden/>
        </w:rPr>
      </w:r>
      <w:r>
        <w:rPr>
          <w:noProof/>
          <w:webHidden/>
        </w:rPr>
        <w:fldChar w:fldCharType="separate"/>
      </w:r>
      <w:ins w:id="212" w:author="Ilkka Rinne [2]" w:date="2022-09-06T16:09:00Z">
        <w:r>
          <w:rPr>
            <w:noProof/>
            <w:webHidden/>
          </w:rPr>
          <w:t>34</w:t>
        </w:r>
        <w:r>
          <w:rPr>
            <w:noProof/>
            <w:webHidden/>
          </w:rPr>
          <w:fldChar w:fldCharType="end"/>
        </w:r>
        <w:r w:rsidRPr="00C53F60">
          <w:rPr>
            <w:rStyle w:val="Hyperlink"/>
            <w:noProof/>
          </w:rPr>
          <w:fldChar w:fldCharType="end"/>
        </w:r>
      </w:ins>
    </w:p>
    <w:p w14:paraId="42C9F2D1" w14:textId="7287A7FF" w:rsidR="00EA1FB2" w:rsidRDefault="00EA1FB2">
      <w:pPr>
        <w:pStyle w:val="TOC2"/>
        <w:rPr>
          <w:ins w:id="213" w:author="Ilkka Rinne [2]" w:date="2022-09-06T16:09:00Z"/>
          <w:rFonts w:asciiTheme="minorHAnsi" w:eastAsiaTheme="minorEastAsia" w:hAnsiTheme="minorHAnsi" w:cstheme="minorBidi"/>
          <w:b w:val="0"/>
          <w:noProof/>
          <w:sz w:val="24"/>
          <w:szCs w:val="24"/>
          <w:lang w:eastAsia="en-GB"/>
        </w:rPr>
      </w:pPr>
      <w:ins w:id="2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w:t>
        </w:r>
        <w:r>
          <w:rPr>
            <w:noProof/>
            <w:webHidden/>
          </w:rPr>
          <w:tab/>
        </w:r>
        <w:r>
          <w:rPr>
            <w:noProof/>
            <w:webHidden/>
          </w:rPr>
          <w:fldChar w:fldCharType="begin"/>
        </w:r>
        <w:r>
          <w:rPr>
            <w:noProof/>
            <w:webHidden/>
          </w:rPr>
          <w:instrText xml:space="preserve"> PAGEREF _Toc113373355 \h </w:instrText>
        </w:r>
      </w:ins>
      <w:r>
        <w:rPr>
          <w:noProof/>
          <w:webHidden/>
        </w:rPr>
      </w:r>
      <w:r>
        <w:rPr>
          <w:noProof/>
          <w:webHidden/>
        </w:rPr>
        <w:fldChar w:fldCharType="separate"/>
      </w:r>
      <w:ins w:id="215" w:author="Ilkka Rinne [2]" w:date="2022-09-06T16:09:00Z">
        <w:r>
          <w:rPr>
            <w:noProof/>
            <w:webHidden/>
          </w:rPr>
          <w:t>34</w:t>
        </w:r>
        <w:r>
          <w:rPr>
            <w:noProof/>
            <w:webHidden/>
          </w:rPr>
          <w:fldChar w:fldCharType="end"/>
        </w:r>
        <w:r w:rsidRPr="00C53F60">
          <w:rPr>
            <w:rStyle w:val="Hyperlink"/>
            <w:noProof/>
          </w:rPr>
          <w:fldChar w:fldCharType="end"/>
        </w:r>
      </w:ins>
    </w:p>
    <w:p w14:paraId="5875243A" w14:textId="27DC4F15" w:rsidR="00EA1FB2" w:rsidRDefault="00EA1FB2">
      <w:pPr>
        <w:pStyle w:val="TOC3"/>
        <w:rPr>
          <w:ins w:id="216" w:author="Ilkka Rinne [2]" w:date="2022-09-06T16:09:00Z"/>
          <w:rFonts w:asciiTheme="minorHAnsi" w:eastAsiaTheme="minorEastAsia" w:hAnsiTheme="minorHAnsi" w:cstheme="minorBidi"/>
          <w:b w:val="0"/>
          <w:noProof/>
          <w:sz w:val="24"/>
          <w:szCs w:val="24"/>
          <w:lang w:eastAsia="en-GB"/>
        </w:rPr>
      </w:pPr>
      <w:ins w:id="2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Procedure Requirements Class</w:t>
        </w:r>
        <w:r>
          <w:rPr>
            <w:noProof/>
            <w:webHidden/>
          </w:rPr>
          <w:tab/>
        </w:r>
        <w:r>
          <w:rPr>
            <w:noProof/>
            <w:webHidden/>
          </w:rPr>
          <w:fldChar w:fldCharType="begin"/>
        </w:r>
        <w:r>
          <w:rPr>
            <w:noProof/>
            <w:webHidden/>
          </w:rPr>
          <w:instrText xml:space="preserve"> PAGEREF _Toc113373356 \h </w:instrText>
        </w:r>
      </w:ins>
      <w:r>
        <w:rPr>
          <w:noProof/>
          <w:webHidden/>
        </w:rPr>
      </w:r>
      <w:r>
        <w:rPr>
          <w:noProof/>
          <w:webHidden/>
        </w:rPr>
        <w:fldChar w:fldCharType="separate"/>
      </w:r>
      <w:ins w:id="218" w:author="Ilkka Rinne [2]" w:date="2022-09-06T16:09:00Z">
        <w:r>
          <w:rPr>
            <w:noProof/>
            <w:webHidden/>
          </w:rPr>
          <w:t>34</w:t>
        </w:r>
        <w:r>
          <w:rPr>
            <w:noProof/>
            <w:webHidden/>
          </w:rPr>
          <w:fldChar w:fldCharType="end"/>
        </w:r>
        <w:r w:rsidRPr="00C53F60">
          <w:rPr>
            <w:rStyle w:val="Hyperlink"/>
            <w:noProof/>
          </w:rPr>
          <w:fldChar w:fldCharType="end"/>
        </w:r>
      </w:ins>
    </w:p>
    <w:p w14:paraId="20FB98EB" w14:textId="34E85925" w:rsidR="00EA1FB2" w:rsidRDefault="00EA1FB2">
      <w:pPr>
        <w:pStyle w:val="TOC3"/>
        <w:rPr>
          <w:ins w:id="219" w:author="Ilkka Rinne [2]" w:date="2022-09-06T16:09:00Z"/>
          <w:rFonts w:asciiTheme="minorHAnsi" w:eastAsiaTheme="minorEastAsia" w:hAnsiTheme="minorHAnsi" w:cstheme="minorBidi"/>
          <w:b w:val="0"/>
          <w:noProof/>
          <w:sz w:val="24"/>
          <w:szCs w:val="24"/>
          <w:lang w:eastAsia="en-GB"/>
        </w:rPr>
      </w:pPr>
      <w:ins w:id="2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Procedure</w:t>
        </w:r>
        <w:r>
          <w:rPr>
            <w:noProof/>
            <w:webHidden/>
          </w:rPr>
          <w:tab/>
        </w:r>
        <w:r>
          <w:rPr>
            <w:noProof/>
            <w:webHidden/>
          </w:rPr>
          <w:fldChar w:fldCharType="begin"/>
        </w:r>
        <w:r>
          <w:rPr>
            <w:noProof/>
            <w:webHidden/>
          </w:rPr>
          <w:instrText xml:space="preserve"> PAGEREF _Toc113373357 \h </w:instrText>
        </w:r>
      </w:ins>
      <w:r>
        <w:rPr>
          <w:noProof/>
          <w:webHidden/>
        </w:rPr>
      </w:r>
      <w:r>
        <w:rPr>
          <w:noProof/>
          <w:webHidden/>
        </w:rPr>
        <w:fldChar w:fldCharType="separate"/>
      </w:r>
      <w:ins w:id="221" w:author="Ilkka Rinne [2]" w:date="2022-09-06T16:09:00Z">
        <w:r>
          <w:rPr>
            <w:noProof/>
            <w:webHidden/>
          </w:rPr>
          <w:t>34</w:t>
        </w:r>
        <w:r>
          <w:rPr>
            <w:noProof/>
            <w:webHidden/>
          </w:rPr>
          <w:fldChar w:fldCharType="end"/>
        </w:r>
        <w:r w:rsidRPr="00C53F60">
          <w:rPr>
            <w:rStyle w:val="Hyperlink"/>
            <w:noProof/>
          </w:rPr>
          <w:fldChar w:fldCharType="end"/>
        </w:r>
      </w:ins>
    </w:p>
    <w:p w14:paraId="6F262CA9" w14:textId="7952196E" w:rsidR="00EA1FB2" w:rsidRDefault="00EA1FB2">
      <w:pPr>
        <w:pStyle w:val="TOC2"/>
        <w:rPr>
          <w:ins w:id="222" w:author="Ilkka Rinne [2]" w:date="2022-09-06T16:09:00Z"/>
          <w:rFonts w:asciiTheme="minorHAnsi" w:eastAsiaTheme="minorEastAsia" w:hAnsiTheme="minorHAnsi" w:cstheme="minorBidi"/>
          <w:b w:val="0"/>
          <w:noProof/>
          <w:sz w:val="24"/>
          <w:szCs w:val="24"/>
          <w:lang w:eastAsia="en-GB"/>
        </w:rPr>
      </w:pPr>
      <w:ins w:id="2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_Toc113373358 \h </w:instrText>
        </w:r>
      </w:ins>
      <w:r>
        <w:rPr>
          <w:noProof/>
          <w:webHidden/>
        </w:rPr>
      </w:r>
      <w:r>
        <w:rPr>
          <w:noProof/>
          <w:webHidden/>
        </w:rPr>
        <w:fldChar w:fldCharType="separate"/>
      </w:r>
      <w:ins w:id="224" w:author="Ilkka Rinne [2]" w:date="2022-09-06T16:09:00Z">
        <w:r>
          <w:rPr>
            <w:noProof/>
            <w:webHidden/>
          </w:rPr>
          <w:t>35</w:t>
        </w:r>
        <w:r>
          <w:rPr>
            <w:noProof/>
            <w:webHidden/>
          </w:rPr>
          <w:fldChar w:fldCharType="end"/>
        </w:r>
        <w:r w:rsidRPr="00C53F60">
          <w:rPr>
            <w:rStyle w:val="Hyperlink"/>
            <w:noProof/>
          </w:rPr>
          <w:fldChar w:fldCharType="end"/>
        </w:r>
      </w:ins>
    </w:p>
    <w:p w14:paraId="268C3F90" w14:textId="6A81883A" w:rsidR="00EA1FB2" w:rsidRDefault="00EA1FB2">
      <w:pPr>
        <w:pStyle w:val="TOC3"/>
        <w:rPr>
          <w:ins w:id="225" w:author="Ilkka Rinne [2]" w:date="2022-09-06T16:09:00Z"/>
          <w:rFonts w:asciiTheme="minorHAnsi" w:eastAsiaTheme="minorEastAsia" w:hAnsiTheme="minorHAnsi" w:cstheme="minorBidi"/>
          <w:b w:val="0"/>
          <w:noProof/>
          <w:sz w:val="24"/>
          <w:szCs w:val="24"/>
          <w:lang w:eastAsia="en-GB"/>
        </w:rPr>
      </w:pPr>
      <w:ins w:id="2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_Toc113373359 \h </w:instrText>
        </w:r>
      </w:ins>
      <w:r>
        <w:rPr>
          <w:noProof/>
          <w:webHidden/>
        </w:rPr>
      </w:r>
      <w:r>
        <w:rPr>
          <w:noProof/>
          <w:webHidden/>
        </w:rPr>
        <w:fldChar w:fldCharType="separate"/>
      </w:r>
      <w:ins w:id="227" w:author="Ilkka Rinne [2]" w:date="2022-09-06T16:09:00Z">
        <w:r>
          <w:rPr>
            <w:noProof/>
            <w:webHidden/>
          </w:rPr>
          <w:t>35</w:t>
        </w:r>
        <w:r>
          <w:rPr>
            <w:noProof/>
            <w:webHidden/>
          </w:rPr>
          <w:fldChar w:fldCharType="end"/>
        </w:r>
        <w:r w:rsidRPr="00C53F60">
          <w:rPr>
            <w:rStyle w:val="Hyperlink"/>
            <w:noProof/>
          </w:rPr>
          <w:fldChar w:fldCharType="end"/>
        </w:r>
      </w:ins>
    </w:p>
    <w:p w14:paraId="6D6F4E01" w14:textId="310FEE60" w:rsidR="00EA1FB2" w:rsidRDefault="00EA1FB2">
      <w:pPr>
        <w:pStyle w:val="TOC3"/>
        <w:rPr>
          <w:ins w:id="228" w:author="Ilkka Rinne [2]" w:date="2022-09-06T16:09:00Z"/>
          <w:rFonts w:asciiTheme="minorHAnsi" w:eastAsiaTheme="minorEastAsia" w:hAnsiTheme="minorHAnsi" w:cstheme="minorBidi"/>
          <w:b w:val="0"/>
          <w:noProof/>
          <w:sz w:val="24"/>
          <w:szCs w:val="24"/>
          <w:lang w:eastAsia="en-GB"/>
        </w:rPr>
      </w:pPr>
      <w:ins w:id="2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ObservingProcedure</w:t>
        </w:r>
        <w:r>
          <w:rPr>
            <w:noProof/>
            <w:webHidden/>
          </w:rPr>
          <w:tab/>
        </w:r>
        <w:r>
          <w:rPr>
            <w:noProof/>
            <w:webHidden/>
          </w:rPr>
          <w:fldChar w:fldCharType="begin"/>
        </w:r>
        <w:r>
          <w:rPr>
            <w:noProof/>
            <w:webHidden/>
          </w:rPr>
          <w:instrText xml:space="preserve"> PAGEREF _Toc113373360 \h </w:instrText>
        </w:r>
      </w:ins>
      <w:r>
        <w:rPr>
          <w:noProof/>
          <w:webHidden/>
        </w:rPr>
      </w:r>
      <w:r>
        <w:rPr>
          <w:noProof/>
          <w:webHidden/>
        </w:rPr>
        <w:fldChar w:fldCharType="separate"/>
      </w:r>
      <w:ins w:id="230" w:author="Ilkka Rinne [2]" w:date="2022-09-06T16:09:00Z">
        <w:r>
          <w:rPr>
            <w:noProof/>
            <w:webHidden/>
          </w:rPr>
          <w:t>35</w:t>
        </w:r>
        <w:r>
          <w:rPr>
            <w:noProof/>
            <w:webHidden/>
          </w:rPr>
          <w:fldChar w:fldCharType="end"/>
        </w:r>
        <w:r w:rsidRPr="00C53F60">
          <w:rPr>
            <w:rStyle w:val="Hyperlink"/>
            <w:noProof/>
          </w:rPr>
          <w:fldChar w:fldCharType="end"/>
        </w:r>
      </w:ins>
    </w:p>
    <w:p w14:paraId="62105C45" w14:textId="33E5D71A" w:rsidR="00EA1FB2" w:rsidRDefault="00EA1FB2">
      <w:pPr>
        <w:pStyle w:val="TOC3"/>
        <w:rPr>
          <w:ins w:id="231" w:author="Ilkka Rinne [2]" w:date="2022-09-06T16:09:00Z"/>
          <w:rFonts w:asciiTheme="minorHAnsi" w:eastAsiaTheme="minorEastAsia" w:hAnsiTheme="minorHAnsi" w:cstheme="minorBidi"/>
          <w:b w:val="0"/>
          <w:noProof/>
          <w:sz w:val="24"/>
          <w:szCs w:val="24"/>
          <w:lang w:eastAsia="en-GB"/>
        </w:rPr>
      </w:pPr>
      <w:ins w:id="2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_Toc113373361 \h </w:instrText>
        </w:r>
      </w:ins>
      <w:r>
        <w:rPr>
          <w:noProof/>
          <w:webHidden/>
        </w:rPr>
      </w:r>
      <w:r>
        <w:rPr>
          <w:noProof/>
          <w:webHidden/>
        </w:rPr>
        <w:fldChar w:fldCharType="separate"/>
      </w:r>
      <w:ins w:id="233" w:author="Ilkka Rinne [2]" w:date="2022-09-06T16:09:00Z">
        <w:r>
          <w:rPr>
            <w:noProof/>
            <w:webHidden/>
          </w:rPr>
          <w:t>36</w:t>
        </w:r>
        <w:r>
          <w:rPr>
            <w:noProof/>
            <w:webHidden/>
          </w:rPr>
          <w:fldChar w:fldCharType="end"/>
        </w:r>
        <w:r w:rsidRPr="00C53F60">
          <w:rPr>
            <w:rStyle w:val="Hyperlink"/>
            <w:noProof/>
          </w:rPr>
          <w:fldChar w:fldCharType="end"/>
        </w:r>
      </w:ins>
    </w:p>
    <w:p w14:paraId="28B0B017" w14:textId="0FA81767" w:rsidR="00EA1FB2" w:rsidRDefault="00EA1FB2">
      <w:pPr>
        <w:pStyle w:val="TOC2"/>
        <w:rPr>
          <w:ins w:id="234" w:author="Ilkka Rinne [2]" w:date="2022-09-06T16:09:00Z"/>
          <w:rFonts w:asciiTheme="minorHAnsi" w:eastAsiaTheme="minorEastAsia" w:hAnsiTheme="minorHAnsi" w:cstheme="minorBidi"/>
          <w:b w:val="0"/>
          <w:noProof/>
          <w:sz w:val="24"/>
          <w:szCs w:val="24"/>
          <w:lang w:eastAsia="en-GB"/>
        </w:rPr>
      </w:pPr>
      <w:ins w:id="2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_Toc113373362 \h </w:instrText>
        </w:r>
      </w:ins>
      <w:r>
        <w:rPr>
          <w:noProof/>
          <w:webHidden/>
        </w:rPr>
      </w:r>
      <w:r>
        <w:rPr>
          <w:noProof/>
          <w:webHidden/>
        </w:rPr>
        <w:fldChar w:fldCharType="separate"/>
      </w:r>
      <w:ins w:id="236" w:author="Ilkka Rinne [2]" w:date="2022-09-06T16:09:00Z">
        <w:r>
          <w:rPr>
            <w:noProof/>
            <w:webHidden/>
          </w:rPr>
          <w:t>36</w:t>
        </w:r>
        <w:r>
          <w:rPr>
            <w:noProof/>
            <w:webHidden/>
          </w:rPr>
          <w:fldChar w:fldCharType="end"/>
        </w:r>
        <w:r w:rsidRPr="00C53F60">
          <w:rPr>
            <w:rStyle w:val="Hyperlink"/>
            <w:noProof/>
          </w:rPr>
          <w:fldChar w:fldCharType="end"/>
        </w:r>
      </w:ins>
    </w:p>
    <w:p w14:paraId="1D6020D9" w14:textId="1D214AEC" w:rsidR="00EA1FB2" w:rsidRDefault="00EA1FB2">
      <w:pPr>
        <w:pStyle w:val="TOC3"/>
        <w:rPr>
          <w:ins w:id="237" w:author="Ilkka Rinne [2]" w:date="2022-09-06T16:09:00Z"/>
          <w:rFonts w:asciiTheme="minorHAnsi" w:eastAsiaTheme="minorEastAsia" w:hAnsiTheme="minorHAnsi" w:cstheme="minorBidi"/>
          <w:b w:val="0"/>
          <w:noProof/>
          <w:sz w:val="24"/>
          <w:szCs w:val="24"/>
          <w:lang w:eastAsia="en-GB"/>
        </w:rPr>
      </w:pPr>
      <w:ins w:id="2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_Toc113373363 \h </w:instrText>
        </w:r>
      </w:ins>
      <w:r>
        <w:rPr>
          <w:noProof/>
          <w:webHidden/>
        </w:rPr>
      </w:r>
      <w:r>
        <w:rPr>
          <w:noProof/>
          <w:webHidden/>
        </w:rPr>
        <w:fldChar w:fldCharType="separate"/>
      </w:r>
      <w:ins w:id="239" w:author="Ilkka Rinne [2]" w:date="2022-09-06T16:09:00Z">
        <w:r>
          <w:rPr>
            <w:noProof/>
            <w:webHidden/>
          </w:rPr>
          <w:t>36</w:t>
        </w:r>
        <w:r>
          <w:rPr>
            <w:noProof/>
            <w:webHidden/>
          </w:rPr>
          <w:fldChar w:fldCharType="end"/>
        </w:r>
        <w:r w:rsidRPr="00C53F60">
          <w:rPr>
            <w:rStyle w:val="Hyperlink"/>
            <w:noProof/>
          </w:rPr>
          <w:fldChar w:fldCharType="end"/>
        </w:r>
      </w:ins>
    </w:p>
    <w:p w14:paraId="0BD8EB0B" w14:textId="2C8AEE06" w:rsidR="00EA1FB2" w:rsidRDefault="00EA1FB2">
      <w:pPr>
        <w:pStyle w:val="TOC3"/>
        <w:rPr>
          <w:ins w:id="240" w:author="Ilkka Rinne [2]" w:date="2022-09-06T16:09:00Z"/>
          <w:rFonts w:asciiTheme="minorHAnsi" w:eastAsiaTheme="minorEastAsia" w:hAnsiTheme="minorHAnsi" w:cstheme="minorBidi"/>
          <w:b w:val="0"/>
          <w:noProof/>
          <w:sz w:val="24"/>
          <w:szCs w:val="24"/>
          <w:lang w:eastAsia="en-GB"/>
        </w:rPr>
      </w:pPr>
      <w:ins w:id="2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Observer</w:t>
        </w:r>
        <w:r>
          <w:rPr>
            <w:noProof/>
            <w:webHidden/>
          </w:rPr>
          <w:tab/>
        </w:r>
        <w:r>
          <w:rPr>
            <w:noProof/>
            <w:webHidden/>
          </w:rPr>
          <w:fldChar w:fldCharType="begin"/>
        </w:r>
        <w:r>
          <w:rPr>
            <w:noProof/>
            <w:webHidden/>
          </w:rPr>
          <w:instrText xml:space="preserve"> PAGEREF _Toc113373364 \h </w:instrText>
        </w:r>
      </w:ins>
      <w:r>
        <w:rPr>
          <w:noProof/>
          <w:webHidden/>
        </w:rPr>
      </w:r>
      <w:r>
        <w:rPr>
          <w:noProof/>
          <w:webHidden/>
        </w:rPr>
        <w:fldChar w:fldCharType="separate"/>
      </w:r>
      <w:ins w:id="242" w:author="Ilkka Rinne [2]" w:date="2022-09-06T16:09:00Z">
        <w:r>
          <w:rPr>
            <w:noProof/>
            <w:webHidden/>
          </w:rPr>
          <w:t>36</w:t>
        </w:r>
        <w:r>
          <w:rPr>
            <w:noProof/>
            <w:webHidden/>
          </w:rPr>
          <w:fldChar w:fldCharType="end"/>
        </w:r>
        <w:r w:rsidRPr="00C53F60">
          <w:rPr>
            <w:rStyle w:val="Hyperlink"/>
            <w:noProof/>
          </w:rPr>
          <w:fldChar w:fldCharType="end"/>
        </w:r>
      </w:ins>
    </w:p>
    <w:p w14:paraId="1BBDC00B" w14:textId="01DBA7DE" w:rsidR="00EA1FB2" w:rsidRDefault="00EA1FB2">
      <w:pPr>
        <w:pStyle w:val="TOC3"/>
        <w:rPr>
          <w:ins w:id="243" w:author="Ilkka Rinne [2]" w:date="2022-09-06T16:09:00Z"/>
          <w:rFonts w:asciiTheme="minorHAnsi" w:eastAsiaTheme="minorEastAsia" w:hAnsiTheme="minorHAnsi" w:cstheme="minorBidi"/>
          <w:b w:val="0"/>
          <w:noProof/>
          <w:sz w:val="24"/>
          <w:szCs w:val="24"/>
          <w:lang w:eastAsia="en-GB"/>
        </w:rPr>
      </w:pPr>
      <w:ins w:id="2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observableProperty</w:t>
        </w:r>
        <w:r>
          <w:rPr>
            <w:noProof/>
            <w:webHidden/>
          </w:rPr>
          <w:tab/>
        </w:r>
        <w:r>
          <w:rPr>
            <w:noProof/>
            <w:webHidden/>
          </w:rPr>
          <w:fldChar w:fldCharType="begin"/>
        </w:r>
        <w:r>
          <w:rPr>
            <w:noProof/>
            <w:webHidden/>
          </w:rPr>
          <w:instrText xml:space="preserve"> PAGEREF _Toc113373365 \h </w:instrText>
        </w:r>
      </w:ins>
      <w:r>
        <w:rPr>
          <w:noProof/>
          <w:webHidden/>
        </w:rPr>
      </w:r>
      <w:r>
        <w:rPr>
          <w:noProof/>
          <w:webHidden/>
        </w:rPr>
        <w:fldChar w:fldCharType="separate"/>
      </w:r>
      <w:ins w:id="245" w:author="Ilkka Rinne [2]" w:date="2022-09-06T16:09:00Z">
        <w:r>
          <w:rPr>
            <w:noProof/>
            <w:webHidden/>
          </w:rPr>
          <w:t>37</w:t>
        </w:r>
        <w:r>
          <w:rPr>
            <w:noProof/>
            <w:webHidden/>
          </w:rPr>
          <w:fldChar w:fldCharType="end"/>
        </w:r>
        <w:r w:rsidRPr="00C53F60">
          <w:rPr>
            <w:rStyle w:val="Hyperlink"/>
            <w:noProof/>
          </w:rPr>
          <w:fldChar w:fldCharType="end"/>
        </w:r>
      </w:ins>
    </w:p>
    <w:p w14:paraId="597D1E91" w14:textId="098A5804" w:rsidR="00EA1FB2" w:rsidRDefault="00EA1FB2">
      <w:pPr>
        <w:pStyle w:val="TOC3"/>
        <w:rPr>
          <w:ins w:id="246" w:author="Ilkka Rinne [2]" w:date="2022-09-06T16:09:00Z"/>
          <w:rFonts w:asciiTheme="minorHAnsi" w:eastAsiaTheme="minorEastAsia" w:hAnsiTheme="minorHAnsi" w:cstheme="minorBidi"/>
          <w:b w:val="0"/>
          <w:noProof/>
          <w:sz w:val="24"/>
          <w:szCs w:val="24"/>
          <w:lang w:eastAsia="en-GB"/>
        </w:rPr>
      </w:pPr>
      <w:ins w:id="2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observingProcedure</w:t>
        </w:r>
        <w:r>
          <w:rPr>
            <w:noProof/>
            <w:webHidden/>
          </w:rPr>
          <w:tab/>
        </w:r>
        <w:r>
          <w:rPr>
            <w:noProof/>
            <w:webHidden/>
          </w:rPr>
          <w:fldChar w:fldCharType="begin"/>
        </w:r>
        <w:r>
          <w:rPr>
            <w:noProof/>
            <w:webHidden/>
          </w:rPr>
          <w:instrText xml:space="preserve"> PAGEREF _Toc113373366 \h </w:instrText>
        </w:r>
      </w:ins>
      <w:r>
        <w:rPr>
          <w:noProof/>
          <w:webHidden/>
        </w:rPr>
      </w:r>
      <w:r>
        <w:rPr>
          <w:noProof/>
          <w:webHidden/>
        </w:rPr>
        <w:fldChar w:fldCharType="separate"/>
      </w:r>
      <w:ins w:id="248" w:author="Ilkka Rinne [2]" w:date="2022-09-06T16:09:00Z">
        <w:r>
          <w:rPr>
            <w:noProof/>
            <w:webHidden/>
          </w:rPr>
          <w:t>37</w:t>
        </w:r>
        <w:r>
          <w:rPr>
            <w:noProof/>
            <w:webHidden/>
          </w:rPr>
          <w:fldChar w:fldCharType="end"/>
        </w:r>
        <w:r w:rsidRPr="00C53F60">
          <w:rPr>
            <w:rStyle w:val="Hyperlink"/>
            <w:noProof/>
          </w:rPr>
          <w:fldChar w:fldCharType="end"/>
        </w:r>
      </w:ins>
    </w:p>
    <w:p w14:paraId="300A7FD6" w14:textId="2E774F07" w:rsidR="00EA1FB2" w:rsidRDefault="00EA1FB2">
      <w:pPr>
        <w:pStyle w:val="TOC3"/>
        <w:rPr>
          <w:ins w:id="249" w:author="Ilkka Rinne [2]" w:date="2022-09-06T16:09:00Z"/>
          <w:rFonts w:asciiTheme="minorHAnsi" w:eastAsiaTheme="minorEastAsia" w:hAnsiTheme="minorHAnsi" w:cstheme="minorBidi"/>
          <w:b w:val="0"/>
          <w:noProof/>
          <w:sz w:val="24"/>
          <w:szCs w:val="24"/>
          <w:lang w:eastAsia="en-GB"/>
        </w:rPr>
      </w:pPr>
      <w:ins w:id="2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8.6.5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_Toc113373367 \h </w:instrText>
        </w:r>
      </w:ins>
      <w:r>
        <w:rPr>
          <w:noProof/>
          <w:webHidden/>
        </w:rPr>
      </w:r>
      <w:r>
        <w:rPr>
          <w:noProof/>
          <w:webHidden/>
        </w:rPr>
        <w:fldChar w:fldCharType="separate"/>
      </w:r>
      <w:ins w:id="251" w:author="Ilkka Rinne [2]" w:date="2022-09-06T16:09:00Z">
        <w:r>
          <w:rPr>
            <w:noProof/>
            <w:webHidden/>
          </w:rPr>
          <w:t>37</w:t>
        </w:r>
        <w:r>
          <w:rPr>
            <w:noProof/>
            <w:webHidden/>
          </w:rPr>
          <w:fldChar w:fldCharType="end"/>
        </w:r>
        <w:r w:rsidRPr="00C53F60">
          <w:rPr>
            <w:rStyle w:val="Hyperlink"/>
            <w:noProof/>
          </w:rPr>
          <w:fldChar w:fldCharType="end"/>
        </w:r>
      </w:ins>
    </w:p>
    <w:p w14:paraId="1DD70272" w14:textId="15F066B2" w:rsidR="00EA1FB2" w:rsidRDefault="00EA1FB2">
      <w:pPr>
        <w:pStyle w:val="TOC2"/>
        <w:rPr>
          <w:ins w:id="252" w:author="Ilkka Rinne [2]" w:date="2022-09-06T16:09:00Z"/>
          <w:rFonts w:asciiTheme="minorHAnsi" w:eastAsiaTheme="minorEastAsia" w:hAnsiTheme="minorHAnsi" w:cstheme="minorBidi"/>
          <w:b w:val="0"/>
          <w:noProof/>
          <w:sz w:val="24"/>
          <w:szCs w:val="24"/>
          <w:lang w:eastAsia="en-GB"/>
        </w:rPr>
      </w:pPr>
      <w:ins w:id="2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_Toc113373368 \h </w:instrText>
        </w:r>
      </w:ins>
      <w:r>
        <w:rPr>
          <w:noProof/>
          <w:webHidden/>
        </w:rPr>
      </w:r>
      <w:r>
        <w:rPr>
          <w:noProof/>
          <w:webHidden/>
        </w:rPr>
        <w:fldChar w:fldCharType="separate"/>
      </w:r>
      <w:ins w:id="254" w:author="Ilkka Rinne [2]" w:date="2022-09-06T16:09:00Z">
        <w:r>
          <w:rPr>
            <w:noProof/>
            <w:webHidden/>
          </w:rPr>
          <w:t>37</w:t>
        </w:r>
        <w:r>
          <w:rPr>
            <w:noProof/>
            <w:webHidden/>
          </w:rPr>
          <w:fldChar w:fldCharType="end"/>
        </w:r>
        <w:r w:rsidRPr="00C53F60">
          <w:rPr>
            <w:rStyle w:val="Hyperlink"/>
            <w:noProof/>
          </w:rPr>
          <w:fldChar w:fldCharType="end"/>
        </w:r>
      </w:ins>
    </w:p>
    <w:p w14:paraId="5C8590C0" w14:textId="0C9B18CA" w:rsidR="00EA1FB2" w:rsidRDefault="00EA1FB2">
      <w:pPr>
        <w:pStyle w:val="TOC3"/>
        <w:rPr>
          <w:ins w:id="255" w:author="Ilkka Rinne [2]" w:date="2022-09-06T16:09:00Z"/>
          <w:rFonts w:asciiTheme="minorHAnsi" w:eastAsiaTheme="minorEastAsia" w:hAnsiTheme="minorHAnsi" w:cstheme="minorBidi"/>
          <w:b w:val="0"/>
          <w:noProof/>
          <w:sz w:val="24"/>
          <w:szCs w:val="24"/>
          <w:lang w:eastAsia="en-GB"/>
        </w:rPr>
      </w:pPr>
      <w:ins w:id="2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_Toc113373369 \h </w:instrText>
        </w:r>
      </w:ins>
      <w:r>
        <w:rPr>
          <w:noProof/>
          <w:webHidden/>
        </w:rPr>
      </w:r>
      <w:r>
        <w:rPr>
          <w:noProof/>
          <w:webHidden/>
        </w:rPr>
        <w:fldChar w:fldCharType="separate"/>
      </w:r>
      <w:ins w:id="257" w:author="Ilkka Rinne [2]" w:date="2022-09-06T16:09:00Z">
        <w:r>
          <w:rPr>
            <w:noProof/>
            <w:webHidden/>
          </w:rPr>
          <w:t>37</w:t>
        </w:r>
        <w:r>
          <w:rPr>
            <w:noProof/>
            <w:webHidden/>
          </w:rPr>
          <w:fldChar w:fldCharType="end"/>
        </w:r>
        <w:r w:rsidRPr="00C53F60">
          <w:rPr>
            <w:rStyle w:val="Hyperlink"/>
            <w:noProof/>
          </w:rPr>
          <w:fldChar w:fldCharType="end"/>
        </w:r>
      </w:ins>
    </w:p>
    <w:p w14:paraId="0B0EFE94" w14:textId="57F91AE0" w:rsidR="00EA1FB2" w:rsidRDefault="00EA1FB2">
      <w:pPr>
        <w:pStyle w:val="TOC3"/>
        <w:rPr>
          <w:ins w:id="258" w:author="Ilkka Rinne [2]" w:date="2022-09-06T16:09:00Z"/>
          <w:rFonts w:asciiTheme="minorHAnsi" w:eastAsiaTheme="minorEastAsia" w:hAnsiTheme="minorHAnsi" w:cstheme="minorBidi"/>
          <w:b w:val="0"/>
          <w:noProof/>
          <w:sz w:val="24"/>
          <w:szCs w:val="24"/>
          <w:lang w:eastAsia="en-GB"/>
        </w:rPr>
      </w:pPr>
      <w:ins w:id="2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Host</w:t>
        </w:r>
        <w:r>
          <w:rPr>
            <w:noProof/>
            <w:webHidden/>
          </w:rPr>
          <w:tab/>
        </w:r>
        <w:r>
          <w:rPr>
            <w:noProof/>
            <w:webHidden/>
          </w:rPr>
          <w:fldChar w:fldCharType="begin"/>
        </w:r>
        <w:r>
          <w:rPr>
            <w:noProof/>
            <w:webHidden/>
          </w:rPr>
          <w:instrText xml:space="preserve"> PAGEREF _Toc113373370 \h </w:instrText>
        </w:r>
      </w:ins>
      <w:r>
        <w:rPr>
          <w:noProof/>
          <w:webHidden/>
        </w:rPr>
      </w:r>
      <w:r>
        <w:rPr>
          <w:noProof/>
          <w:webHidden/>
        </w:rPr>
        <w:fldChar w:fldCharType="separate"/>
      </w:r>
      <w:ins w:id="260" w:author="Ilkka Rinne [2]" w:date="2022-09-06T16:09:00Z">
        <w:r>
          <w:rPr>
            <w:noProof/>
            <w:webHidden/>
          </w:rPr>
          <w:t>37</w:t>
        </w:r>
        <w:r>
          <w:rPr>
            <w:noProof/>
            <w:webHidden/>
          </w:rPr>
          <w:fldChar w:fldCharType="end"/>
        </w:r>
        <w:r w:rsidRPr="00C53F60">
          <w:rPr>
            <w:rStyle w:val="Hyperlink"/>
            <w:noProof/>
          </w:rPr>
          <w:fldChar w:fldCharType="end"/>
        </w:r>
      </w:ins>
    </w:p>
    <w:p w14:paraId="59492BA9" w14:textId="33152F3B" w:rsidR="00EA1FB2" w:rsidRDefault="00EA1FB2">
      <w:pPr>
        <w:pStyle w:val="TOC3"/>
        <w:rPr>
          <w:ins w:id="261" w:author="Ilkka Rinne [2]" w:date="2022-09-06T16:09:00Z"/>
          <w:rFonts w:asciiTheme="minorHAnsi" w:eastAsiaTheme="minorEastAsia" w:hAnsiTheme="minorHAnsi" w:cstheme="minorBidi"/>
          <w:b w:val="0"/>
          <w:noProof/>
          <w:sz w:val="24"/>
          <w:szCs w:val="24"/>
          <w:lang w:eastAsia="en-GB"/>
        </w:rPr>
      </w:pPr>
      <w:ins w:id="2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deployment</w:t>
        </w:r>
        <w:r>
          <w:rPr>
            <w:noProof/>
            <w:webHidden/>
          </w:rPr>
          <w:tab/>
        </w:r>
        <w:r>
          <w:rPr>
            <w:noProof/>
            <w:webHidden/>
          </w:rPr>
          <w:fldChar w:fldCharType="begin"/>
        </w:r>
        <w:r>
          <w:rPr>
            <w:noProof/>
            <w:webHidden/>
          </w:rPr>
          <w:instrText xml:space="preserve"> PAGEREF _Toc113373371 \h </w:instrText>
        </w:r>
      </w:ins>
      <w:r>
        <w:rPr>
          <w:noProof/>
          <w:webHidden/>
        </w:rPr>
      </w:r>
      <w:r>
        <w:rPr>
          <w:noProof/>
          <w:webHidden/>
        </w:rPr>
        <w:fldChar w:fldCharType="separate"/>
      </w:r>
      <w:ins w:id="263" w:author="Ilkka Rinne [2]" w:date="2022-09-06T16:09:00Z">
        <w:r>
          <w:rPr>
            <w:noProof/>
            <w:webHidden/>
          </w:rPr>
          <w:t>38</w:t>
        </w:r>
        <w:r>
          <w:rPr>
            <w:noProof/>
            <w:webHidden/>
          </w:rPr>
          <w:fldChar w:fldCharType="end"/>
        </w:r>
        <w:r w:rsidRPr="00C53F60">
          <w:rPr>
            <w:rStyle w:val="Hyperlink"/>
            <w:noProof/>
          </w:rPr>
          <w:fldChar w:fldCharType="end"/>
        </w:r>
      </w:ins>
    </w:p>
    <w:p w14:paraId="671CDF90" w14:textId="11BF68A3" w:rsidR="00EA1FB2" w:rsidRDefault="00EA1FB2">
      <w:pPr>
        <w:pStyle w:val="TOC3"/>
        <w:rPr>
          <w:ins w:id="264" w:author="Ilkka Rinne [2]" w:date="2022-09-06T16:09:00Z"/>
          <w:rFonts w:asciiTheme="minorHAnsi" w:eastAsiaTheme="minorEastAsia" w:hAnsiTheme="minorHAnsi" w:cstheme="minorBidi"/>
          <w:b w:val="0"/>
          <w:noProof/>
          <w:sz w:val="24"/>
          <w:szCs w:val="24"/>
          <w:lang w:eastAsia="en-GB"/>
        </w:rPr>
      </w:pPr>
      <w:ins w:id="2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relatedHost</w:t>
        </w:r>
        <w:r>
          <w:rPr>
            <w:noProof/>
            <w:webHidden/>
          </w:rPr>
          <w:tab/>
        </w:r>
        <w:r>
          <w:rPr>
            <w:noProof/>
            <w:webHidden/>
          </w:rPr>
          <w:fldChar w:fldCharType="begin"/>
        </w:r>
        <w:r>
          <w:rPr>
            <w:noProof/>
            <w:webHidden/>
          </w:rPr>
          <w:instrText xml:space="preserve"> PAGEREF _Toc113373372 \h </w:instrText>
        </w:r>
      </w:ins>
      <w:r>
        <w:rPr>
          <w:noProof/>
          <w:webHidden/>
        </w:rPr>
      </w:r>
      <w:r>
        <w:rPr>
          <w:noProof/>
          <w:webHidden/>
        </w:rPr>
        <w:fldChar w:fldCharType="separate"/>
      </w:r>
      <w:ins w:id="266" w:author="Ilkka Rinne [2]" w:date="2022-09-06T16:09:00Z">
        <w:r>
          <w:rPr>
            <w:noProof/>
            <w:webHidden/>
          </w:rPr>
          <w:t>38</w:t>
        </w:r>
        <w:r>
          <w:rPr>
            <w:noProof/>
            <w:webHidden/>
          </w:rPr>
          <w:fldChar w:fldCharType="end"/>
        </w:r>
        <w:r w:rsidRPr="00C53F60">
          <w:rPr>
            <w:rStyle w:val="Hyperlink"/>
            <w:noProof/>
          </w:rPr>
          <w:fldChar w:fldCharType="end"/>
        </w:r>
      </w:ins>
    </w:p>
    <w:p w14:paraId="59B98A1A" w14:textId="0E837A76" w:rsidR="00EA1FB2" w:rsidRDefault="00EA1FB2">
      <w:pPr>
        <w:pStyle w:val="TOC2"/>
        <w:rPr>
          <w:ins w:id="267" w:author="Ilkka Rinne [2]" w:date="2022-09-06T16:09:00Z"/>
          <w:rFonts w:asciiTheme="minorHAnsi" w:eastAsiaTheme="minorEastAsia" w:hAnsiTheme="minorHAnsi" w:cstheme="minorBidi"/>
          <w:b w:val="0"/>
          <w:noProof/>
          <w:sz w:val="24"/>
          <w:szCs w:val="24"/>
          <w:lang w:eastAsia="en-GB"/>
        </w:rPr>
      </w:pPr>
      <w:ins w:id="2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_Toc113373373 \h </w:instrText>
        </w:r>
      </w:ins>
      <w:r>
        <w:rPr>
          <w:noProof/>
          <w:webHidden/>
        </w:rPr>
      </w:r>
      <w:r>
        <w:rPr>
          <w:noProof/>
          <w:webHidden/>
        </w:rPr>
        <w:fldChar w:fldCharType="separate"/>
      </w:r>
      <w:ins w:id="269" w:author="Ilkka Rinne [2]" w:date="2022-09-06T16:09:00Z">
        <w:r>
          <w:rPr>
            <w:noProof/>
            <w:webHidden/>
          </w:rPr>
          <w:t>38</w:t>
        </w:r>
        <w:r>
          <w:rPr>
            <w:noProof/>
            <w:webHidden/>
          </w:rPr>
          <w:fldChar w:fldCharType="end"/>
        </w:r>
        <w:r w:rsidRPr="00C53F60">
          <w:rPr>
            <w:rStyle w:val="Hyperlink"/>
            <w:noProof/>
          </w:rPr>
          <w:fldChar w:fldCharType="end"/>
        </w:r>
      </w:ins>
    </w:p>
    <w:p w14:paraId="3DF3EBC6" w14:textId="03AA49D5" w:rsidR="00EA1FB2" w:rsidRDefault="00EA1FB2">
      <w:pPr>
        <w:pStyle w:val="TOC3"/>
        <w:rPr>
          <w:ins w:id="270" w:author="Ilkka Rinne [2]" w:date="2022-09-06T16:09:00Z"/>
          <w:rFonts w:asciiTheme="minorHAnsi" w:eastAsiaTheme="minorEastAsia" w:hAnsiTheme="minorHAnsi" w:cstheme="minorBidi"/>
          <w:b w:val="0"/>
          <w:noProof/>
          <w:sz w:val="24"/>
          <w:szCs w:val="24"/>
          <w:lang w:eastAsia="en-GB"/>
        </w:rPr>
      </w:pPr>
      <w:ins w:id="2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_Toc113373374 \h </w:instrText>
        </w:r>
      </w:ins>
      <w:r>
        <w:rPr>
          <w:noProof/>
          <w:webHidden/>
        </w:rPr>
      </w:r>
      <w:r>
        <w:rPr>
          <w:noProof/>
          <w:webHidden/>
        </w:rPr>
        <w:fldChar w:fldCharType="separate"/>
      </w:r>
      <w:ins w:id="272" w:author="Ilkka Rinne [2]" w:date="2022-09-06T16:09:00Z">
        <w:r>
          <w:rPr>
            <w:noProof/>
            <w:webHidden/>
          </w:rPr>
          <w:t>38</w:t>
        </w:r>
        <w:r>
          <w:rPr>
            <w:noProof/>
            <w:webHidden/>
          </w:rPr>
          <w:fldChar w:fldCharType="end"/>
        </w:r>
        <w:r w:rsidRPr="00C53F60">
          <w:rPr>
            <w:rStyle w:val="Hyperlink"/>
            <w:noProof/>
          </w:rPr>
          <w:fldChar w:fldCharType="end"/>
        </w:r>
      </w:ins>
    </w:p>
    <w:p w14:paraId="51A8ED16" w14:textId="69E3C0F4" w:rsidR="00EA1FB2" w:rsidRDefault="00EA1FB2">
      <w:pPr>
        <w:pStyle w:val="TOC3"/>
        <w:rPr>
          <w:ins w:id="273" w:author="Ilkka Rinne [2]" w:date="2022-09-06T16:09:00Z"/>
          <w:rFonts w:asciiTheme="minorHAnsi" w:eastAsiaTheme="minorEastAsia" w:hAnsiTheme="minorHAnsi" w:cstheme="minorBidi"/>
          <w:b w:val="0"/>
          <w:noProof/>
          <w:sz w:val="24"/>
          <w:szCs w:val="24"/>
          <w:lang w:eastAsia="en-GB"/>
        </w:rPr>
      </w:pPr>
      <w:ins w:id="2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Deployment</w:t>
        </w:r>
        <w:r>
          <w:rPr>
            <w:noProof/>
            <w:webHidden/>
          </w:rPr>
          <w:tab/>
        </w:r>
        <w:r>
          <w:rPr>
            <w:noProof/>
            <w:webHidden/>
          </w:rPr>
          <w:fldChar w:fldCharType="begin"/>
        </w:r>
        <w:r>
          <w:rPr>
            <w:noProof/>
            <w:webHidden/>
          </w:rPr>
          <w:instrText xml:space="preserve"> PAGEREF _Toc113373375 \h </w:instrText>
        </w:r>
      </w:ins>
      <w:r>
        <w:rPr>
          <w:noProof/>
          <w:webHidden/>
        </w:rPr>
      </w:r>
      <w:r>
        <w:rPr>
          <w:noProof/>
          <w:webHidden/>
        </w:rPr>
        <w:fldChar w:fldCharType="separate"/>
      </w:r>
      <w:ins w:id="275" w:author="Ilkka Rinne [2]" w:date="2022-09-06T16:09:00Z">
        <w:r>
          <w:rPr>
            <w:noProof/>
            <w:webHidden/>
          </w:rPr>
          <w:t>38</w:t>
        </w:r>
        <w:r>
          <w:rPr>
            <w:noProof/>
            <w:webHidden/>
          </w:rPr>
          <w:fldChar w:fldCharType="end"/>
        </w:r>
        <w:r w:rsidRPr="00C53F60">
          <w:rPr>
            <w:rStyle w:val="Hyperlink"/>
            <w:noProof/>
          </w:rPr>
          <w:fldChar w:fldCharType="end"/>
        </w:r>
      </w:ins>
    </w:p>
    <w:p w14:paraId="589C3CE2" w14:textId="63375DF2" w:rsidR="00EA1FB2" w:rsidRDefault="00EA1FB2">
      <w:pPr>
        <w:pStyle w:val="TOC3"/>
        <w:rPr>
          <w:ins w:id="276" w:author="Ilkka Rinne [2]" w:date="2022-09-06T16:09:00Z"/>
          <w:rFonts w:asciiTheme="minorHAnsi" w:eastAsiaTheme="minorEastAsia" w:hAnsiTheme="minorHAnsi" w:cstheme="minorBidi"/>
          <w:b w:val="0"/>
          <w:noProof/>
          <w:sz w:val="24"/>
          <w:szCs w:val="24"/>
          <w:lang w:eastAsia="en-GB"/>
        </w:rPr>
      </w:pPr>
      <w:ins w:id="2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observer</w:t>
        </w:r>
        <w:r>
          <w:rPr>
            <w:noProof/>
            <w:webHidden/>
          </w:rPr>
          <w:tab/>
        </w:r>
        <w:r>
          <w:rPr>
            <w:noProof/>
            <w:webHidden/>
          </w:rPr>
          <w:fldChar w:fldCharType="begin"/>
        </w:r>
        <w:r>
          <w:rPr>
            <w:noProof/>
            <w:webHidden/>
          </w:rPr>
          <w:instrText xml:space="preserve"> PAGEREF _Toc113373376 \h </w:instrText>
        </w:r>
      </w:ins>
      <w:r>
        <w:rPr>
          <w:noProof/>
          <w:webHidden/>
        </w:rPr>
      </w:r>
      <w:r>
        <w:rPr>
          <w:noProof/>
          <w:webHidden/>
        </w:rPr>
        <w:fldChar w:fldCharType="separate"/>
      </w:r>
      <w:ins w:id="278" w:author="Ilkka Rinne [2]" w:date="2022-09-06T16:09:00Z">
        <w:r>
          <w:rPr>
            <w:noProof/>
            <w:webHidden/>
          </w:rPr>
          <w:t>39</w:t>
        </w:r>
        <w:r>
          <w:rPr>
            <w:noProof/>
            <w:webHidden/>
          </w:rPr>
          <w:fldChar w:fldCharType="end"/>
        </w:r>
        <w:r w:rsidRPr="00C53F60">
          <w:rPr>
            <w:rStyle w:val="Hyperlink"/>
            <w:noProof/>
          </w:rPr>
          <w:fldChar w:fldCharType="end"/>
        </w:r>
      </w:ins>
    </w:p>
    <w:p w14:paraId="7CD88669" w14:textId="1168BB42" w:rsidR="00EA1FB2" w:rsidRDefault="00EA1FB2">
      <w:pPr>
        <w:pStyle w:val="TOC3"/>
        <w:rPr>
          <w:ins w:id="279" w:author="Ilkka Rinne [2]" w:date="2022-09-06T16:09:00Z"/>
          <w:rFonts w:asciiTheme="minorHAnsi" w:eastAsiaTheme="minorEastAsia" w:hAnsiTheme="minorHAnsi" w:cstheme="minorBidi"/>
          <w:b w:val="0"/>
          <w:noProof/>
          <w:sz w:val="24"/>
          <w:szCs w:val="24"/>
          <w:lang w:eastAsia="en-GB"/>
        </w:rPr>
      </w:pPr>
      <w:ins w:id="2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8.8.4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host</w:t>
        </w:r>
        <w:r>
          <w:rPr>
            <w:noProof/>
            <w:webHidden/>
          </w:rPr>
          <w:tab/>
        </w:r>
        <w:r>
          <w:rPr>
            <w:noProof/>
            <w:webHidden/>
          </w:rPr>
          <w:fldChar w:fldCharType="begin"/>
        </w:r>
        <w:r>
          <w:rPr>
            <w:noProof/>
            <w:webHidden/>
          </w:rPr>
          <w:instrText xml:space="preserve"> PAGEREF _Toc113373377 \h </w:instrText>
        </w:r>
      </w:ins>
      <w:r>
        <w:rPr>
          <w:noProof/>
          <w:webHidden/>
        </w:rPr>
      </w:r>
      <w:r>
        <w:rPr>
          <w:noProof/>
          <w:webHidden/>
        </w:rPr>
        <w:fldChar w:fldCharType="separate"/>
      </w:r>
      <w:ins w:id="281" w:author="Ilkka Rinne [2]" w:date="2022-09-06T16:09:00Z">
        <w:r>
          <w:rPr>
            <w:noProof/>
            <w:webHidden/>
          </w:rPr>
          <w:t>39</w:t>
        </w:r>
        <w:r>
          <w:rPr>
            <w:noProof/>
            <w:webHidden/>
          </w:rPr>
          <w:fldChar w:fldCharType="end"/>
        </w:r>
        <w:r w:rsidRPr="00C53F60">
          <w:rPr>
            <w:rStyle w:val="Hyperlink"/>
            <w:noProof/>
          </w:rPr>
          <w:fldChar w:fldCharType="end"/>
        </w:r>
      </w:ins>
    </w:p>
    <w:p w14:paraId="19A961F5" w14:textId="20926E0D" w:rsidR="00EA1FB2" w:rsidRDefault="00EA1FB2">
      <w:pPr>
        <w:pStyle w:val="TOC1"/>
        <w:rPr>
          <w:ins w:id="282" w:author="Ilkka Rinne [2]" w:date="2022-09-06T16:09:00Z"/>
          <w:rFonts w:asciiTheme="minorHAnsi" w:eastAsiaTheme="minorEastAsia" w:hAnsiTheme="minorHAnsi" w:cstheme="minorBidi"/>
          <w:b w:val="0"/>
          <w:noProof/>
          <w:sz w:val="24"/>
          <w:szCs w:val="24"/>
          <w:lang w:eastAsia="en-GB"/>
        </w:rPr>
      </w:pPr>
      <w:ins w:id="2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w:t>
        </w:r>
        <w:r>
          <w:rPr>
            <w:noProof/>
            <w:webHidden/>
          </w:rPr>
          <w:tab/>
        </w:r>
        <w:r>
          <w:rPr>
            <w:noProof/>
            <w:webHidden/>
          </w:rPr>
          <w:fldChar w:fldCharType="begin"/>
        </w:r>
        <w:r>
          <w:rPr>
            <w:noProof/>
            <w:webHidden/>
          </w:rPr>
          <w:instrText xml:space="preserve"> PAGEREF _Toc113373378 \h </w:instrText>
        </w:r>
      </w:ins>
      <w:r>
        <w:rPr>
          <w:noProof/>
          <w:webHidden/>
        </w:rPr>
      </w:r>
      <w:r>
        <w:rPr>
          <w:noProof/>
          <w:webHidden/>
        </w:rPr>
        <w:fldChar w:fldCharType="separate"/>
      </w:r>
      <w:ins w:id="284" w:author="Ilkka Rinne [2]" w:date="2022-09-06T16:09:00Z">
        <w:r>
          <w:rPr>
            <w:noProof/>
            <w:webHidden/>
          </w:rPr>
          <w:t>39</w:t>
        </w:r>
        <w:r>
          <w:rPr>
            <w:noProof/>
            <w:webHidden/>
          </w:rPr>
          <w:fldChar w:fldCharType="end"/>
        </w:r>
        <w:r w:rsidRPr="00C53F60">
          <w:rPr>
            <w:rStyle w:val="Hyperlink"/>
            <w:noProof/>
          </w:rPr>
          <w:fldChar w:fldCharType="end"/>
        </w:r>
      </w:ins>
    </w:p>
    <w:p w14:paraId="121FB891" w14:textId="3F0130B4" w:rsidR="00EA1FB2" w:rsidRDefault="00EA1FB2">
      <w:pPr>
        <w:pStyle w:val="TOC2"/>
        <w:rPr>
          <w:ins w:id="285" w:author="Ilkka Rinne [2]" w:date="2022-09-06T16:09:00Z"/>
          <w:rFonts w:asciiTheme="minorHAnsi" w:eastAsiaTheme="minorEastAsia" w:hAnsiTheme="minorHAnsi" w:cstheme="minorBidi"/>
          <w:b w:val="0"/>
          <w:noProof/>
          <w:sz w:val="24"/>
          <w:szCs w:val="24"/>
          <w:lang w:eastAsia="en-GB"/>
        </w:rPr>
      </w:pPr>
      <w:ins w:id="2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_Toc113373379 \h </w:instrText>
        </w:r>
      </w:ins>
      <w:r>
        <w:rPr>
          <w:noProof/>
          <w:webHidden/>
        </w:rPr>
      </w:r>
      <w:r>
        <w:rPr>
          <w:noProof/>
          <w:webHidden/>
        </w:rPr>
        <w:fldChar w:fldCharType="separate"/>
      </w:r>
      <w:ins w:id="287" w:author="Ilkka Rinne [2]" w:date="2022-09-06T16:09:00Z">
        <w:r>
          <w:rPr>
            <w:noProof/>
            <w:webHidden/>
          </w:rPr>
          <w:t>39</w:t>
        </w:r>
        <w:r>
          <w:rPr>
            <w:noProof/>
            <w:webHidden/>
          </w:rPr>
          <w:fldChar w:fldCharType="end"/>
        </w:r>
        <w:r w:rsidRPr="00C53F60">
          <w:rPr>
            <w:rStyle w:val="Hyperlink"/>
            <w:noProof/>
          </w:rPr>
          <w:fldChar w:fldCharType="end"/>
        </w:r>
      </w:ins>
    </w:p>
    <w:p w14:paraId="65F84DDE" w14:textId="0AB9AE0F" w:rsidR="00EA1FB2" w:rsidRDefault="00EA1FB2">
      <w:pPr>
        <w:pStyle w:val="TOC3"/>
        <w:rPr>
          <w:ins w:id="288" w:author="Ilkka Rinne [2]" w:date="2022-09-06T16:09:00Z"/>
          <w:rFonts w:asciiTheme="minorHAnsi" w:eastAsiaTheme="minorEastAsia" w:hAnsiTheme="minorHAnsi" w:cstheme="minorBidi"/>
          <w:b w:val="0"/>
          <w:noProof/>
          <w:sz w:val="24"/>
          <w:szCs w:val="24"/>
          <w:lang w:eastAsia="en-GB"/>
        </w:rPr>
      </w:pPr>
      <w:ins w:id="2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Observation Core Package Requirements Class</w:t>
        </w:r>
        <w:r>
          <w:rPr>
            <w:noProof/>
            <w:webHidden/>
          </w:rPr>
          <w:tab/>
        </w:r>
        <w:r>
          <w:rPr>
            <w:noProof/>
            <w:webHidden/>
          </w:rPr>
          <w:fldChar w:fldCharType="begin"/>
        </w:r>
        <w:r>
          <w:rPr>
            <w:noProof/>
            <w:webHidden/>
          </w:rPr>
          <w:instrText xml:space="preserve"> PAGEREF _Toc113373380 \h </w:instrText>
        </w:r>
      </w:ins>
      <w:r>
        <w:rPr>
          <w:noProof/>
          <w:webHidden/>
        </w:rPr>
      </w:r>
      <w:r>
        <w:rPr>
          <w:noProof/>
          <w:webHidden/>
        </w:rPr>
        <w:fldChar w:fldCharType="separate"/>
      </w:r>
      <w:ins w:id="290" w:author="Ilkka Rinne [2]" w:date="2022-09-06T16:09:00Z">
        <w:r>
          <w:rPr>
            <w:noProof/>
            <w:webHidden/>
          </w:rPr>
          <w:t>39</w:t>
        </w:r>
        <w:r>
          <w:rPr>
            <w:noProof/>
            <w:webHidden/>
          </w:rPr>
          <w:fldChar w:fldCharType="end"/>
        </w:r>
        <w:r w:rsidRPr="00C53F60">
          <w:rPr>
            <w:rStyle w:val="Hyperlink"/>
            <w:noProof/>
          </w:rPr>
          <w:fldChar w:fldCharType="end"/>
        </w:r>
      </w:ins>
    </w:p>
    <w:p w14:paraId="01D02A86" w14:textId="001A7086" w:rsidR="00EA1FB2" w:rsidRDefault="00EA1FB2">
      <w:pPr>
        <w:pStyle w:val="TOC3"/>
        <w:rPr>
          <w:ins w:id="291" w:author="Ilkka Rinne [2]" w:date="2022-09-06T16:09:00Z"/>
          <w:rFonts w:asciiTheme="minorHAnsi" w:eastAsiaTheme="minorEastAsia" w:hAnsiTheme="minorHAnsi" w:cstheme="minorBidi"/>
          <w:b w:val="0"/>
          <w:noProof/>
          <w:sz w:val="24"/>
          <w:szCs w:val="24"/>
          <w:lang w:eastAsia="en-GB"/>
        </w:rPr>
      </w:pPr>
      <w:ins w:id="2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metadata</w:t>
        </w:r>
        <w:r>
          <w:rPr>
            <w:noProof/>
            <w:webHidden/>
          </w:rPr>
          <w:tab/>
        </w:r>
        <w:r>
          <w:rPr>
            <w:noProof/>
            <w:webHidden/>
          </w:rPr>
          <w:fldChar w:fldCharType="begin"/>
        </w:r>
        <w:r>
          <w:rPr>
            <w:noProof/>
            <w:webHidden/>
          </w:rPr>
          <w:instrText xml:space="preserve"> PAGEREF _Toc113373381 \h </w:instrText>
        </w:r>
      </w:ins>
      <w:r>
        <w:rPr>
          <w:noProof/>
          <w:webHidden/>
        </w:rPr>
      </w:r>
      <w:r>
        <w:rPr>
          <w:noProof/>
          <w:webHidden/>
        </w:rPr>
        <w:fldChar w:fldCharType="separate"/>
      </w:r>
      <w:ins w:id="293" w:author="Ilkka Rinne [2]" w:date="2022-09-06T16:09:00Z">
        <w:r>
          <w:rPr>
            <w:noProof/>
            <w:webHidden/>
          </w:rPr>
          <w:t>39</w:t>
        </w:r>
        <w:r>
          <w:rPr>
            <w:noProof/>
            <w:webHidden/>
          </w:rPr>
          <w:fldChar w:fldCharType="end"/>
        </w:r>
        <w:r w:rsidRPr="00C53F60">
          <w:rPr>
            <w:rStyle w:val="Hyperlink"/>
            <w:noProof/>
          </w:rPr>
          <w:fldChar w:fldCharType="end"/>
        </w:r>
      </w:ins>
    </w:p>
    <w:p w14:paraId="29FC073C" w14:textId="43933D79" w:rsidR="00EA1FB2" w:rsidRDefault="00EA1FB2">
      <w:pPr>
        <w:pStyle w:val="TOC2"/>
        <w:rPr>
          <w:ins w:id="294" w:author="Ilkka Rinne [2]" w:date="2022-09-06T16:09:00Z"/>
          <w:rFonts w:asciiTheme="minorHAnsi" w:eastAsiaTheme="minorEastAsia" w:hAnsiTheme="minorHAnsi" w:cstheme="minorBidi"/>
          <w:b w:val="0"/>
          <w:noProof/>
          <w:sz w:val="24"/>
          <w:szCs w:val="24"/>
          <w:lang w:eastAsia="en-GB"/>
        </w:rPr>
      </w:pPr>
      <w:ins w:id="2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w:t>
        </w:r>
        <w:r>
          <w:rPr>
            <w:noProof/>
            <w:webHidden/>
          </w:rPr>
          <w:tab/>
        </w:r>
        <w:r>
          <w:rPr>
            <w:noProof/>
            <w:webHidden/>
          </w:rPr>
          <w:fldChar w:fldCharType="begin"/>
        </w:r>
        <w:r>
          <w:rPr>
            <w:noProof/>
            <w:webHidden/>
          </w:rPr>
          <w:instrText xml:space="preserve"> PAGEREF _Toc113373382 \h </w:instrText>
        </w:r>
      </w:ins>
      <w:r>
        <w:rPr>
          <w:noProof/>
          <w:webHidden/>
        </w:rPr>
      </w:r>
      <w:r>
        <w:rPr>
          <w:noProof/>
          <w:webHidden/>
        </w:rPr>
        <w:fldChar w:fldCharType="separate"/>
      </w:r>
      <w:ins w:id="296" w:author="Ilkka Rinne [2]" w:date="2022-09-06T16:09:00Z">
        <w:r>
          <w:rPr>
            <w:noProof/>
            <w:webHidden/>
          </w:rPr>
          <w:t>40</w:t>
        </w:r>
        <w:r>
          <w:rPr>
            <w:noProof/>
            <w:webHidden/>
          </w:rPr>
          <w:fldChar w:fldCharType="end"/>
        </w:r>
        <w:r w:rsidRPr="00C53F60">
          <w:rPr>
            <w:rStyle w:val="Hyperlink"/>
            <w:noProof/>
          </w:rPr>
          <w:fldChar w:fldCharType="end"/>
        </w:r>
      </w:ins>
    </w:p>
    <w:p w14:paraId="44AE5740" w14:textId="5248CC9F" w:rsidR="00EA1FB2" w:rsidRDefault="00EA1FB2">
      <w:pPr>
        <w:pStyle w:val="TOC3"/>
        <w:rPr>
          <w:ins w:id="297" w:author="Ilkka Rinne [2]" w:date="2022-09-06T16:09:00Z"/>
          <w:rFonts w:asciiTheme="minorHAnsi" w:eastAsiaTheme="minorEastAsia" w:hAnsiTheme="minorHAnsi" w:cstheme="minorBidi"/>
          <w:b w:val="0"/>
          <w:noProof/>
          <w:sz w:val="24"/>
          <w:szCs w:val="24"/>
          <w:lang w:eastAsia="en-GB"/>
        </w:rPr>
      </w:pPr>
      <w:ins w:id="2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AbstractObservationCharacteristics Requirements Class</w:t>
        </w:r>
        <w:r>
          <w:rPr>
            <w:noProof/>
            <w:webHidden/>
          </w:rPr>
          <w:tab/>
        </w:r>
        <w:r>
          <w:rPr>
            <w:noProof/>
            <w:webHidden/>
          </w:rPr>
          <w:fldChar w:fldCharType="begin"/>
        </w:r>
        <w:r>
          <w:rPr>
            <w:noProof/>
            <w:webHidden/>
          </w:rPr>
          <w:instrText xml:space="preserve"> PAGEREF _Toc113373383 \h </w:instrText>
        </w:r>
      </w:ins>
      <w:r>
        <w:rPr>
          <w:noProof/>
          <w:webHidden/>
        </w:rPr>
      </w:r>
      <w:r>
        <w:rPr>
          <w:noProof/>
          <w:webHidden/>
        </w:rPr>
        <w:fldChar w:fldCharType="separate"/>
      </w:r>
      <w:ins w:id="299" w:author="Ilkka Rinne [2]" w:date="2022-09-06T16:09:00Z">
        <w:r>
          <w:rPr>
            <w:noProof/>
            <w:webHidden/>
          </w:rPr>
          <w:t>40</w:t>
        </w:r>
        <w:r>
          <w:rPr>
            <w:noProof/>
            <w:webHidden/>
          </w:rPr>
          <w:fldChar w:fldCharType="end"/>
        </w:r>
        <w:r w:rsidRPr="00C53F60">
          <w:rPr>
            <w:rStyle w:val="Hyperlink"/>
            <w:noProof/>
          </w:rPr>
          <w:fldChar w:fldCharType="end"/>
        </w:r>
      </w:ins>
    </w:p>
    <w:p w14:paraId="6F56038B" w14:textId="603881F7" w:rsidR="00EA1FB2" w:rsidRDefault="00EA1FB2">
      <w:pPr>
        <w:pStyle w:val="TOC3"/>
        <w:rPr>
          <w:ins w:id="300" w:author="Ilkka Rinne [2]" w:date="2022-09-06T16:09:00Z"/>
          <w:rFonts w:asciiTheme="minorHAnsi" w:eastAsiaTheme="minorEastAsia" w:hAnsiTheme="minorHAnsi" w:cstheme="minorBidi"/>
          <w:b w:val="0"/>
          <w:noProof/>
          <w:sz w:val="24"/>
          <w:szCs w:val="24"/>
          <w:lang w:eastAsia="en-GB"/>
        </w:rPr>
      </w:pPr>
      <w:ins w:id="3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AbstractObservationCharacteristics</w:t>
        </w:r>
        <w:r>
          <w:rPr>
            <w:noProof/>
            <w:webHidden/>
          </w:rPr>
          <w:tab/>
        </w:r>
        <w:r>
          <w:rPr>
            <w:noProof/>
            <w:webHidden/>
          </w:rPr>
          <w:fldChar w:fldCharType="begin"/>
        </w:r>
        <w:r>
          <w:rPr>
            <w:noProof/>
            <w:webHidden/>
          </w:rPr>
          <w:instrText xml:space="preserve"> PAGEREF _Toc113373384 \h </w:instrText>
        </w:r>
      </w:ins>
      <w:r>
        <w:rPr>
          <w:noProof/>
          <w:webHidden/>
        </w:rPr>
      </w:r>
      <w:r>
        <w:rPr>
          <w:noProof/>
          <w:webHidden/>
        </w:rPr>
        <w:fldChar w:fldCharType="separate"/>
      </w:r>
      <w:ins w:id="302" w:author="Ilkka Rinne [2]" w:date="2022-09-06T16:09:00Z">
        <w:r>
          <w:rPr>
            <w:noProof/>
            <w:webHidden/>
          </w:rPr>
          <w:t>43</w:t>
        </w:r>
        <w:r>
          <w:rPr>
            <w:noProof/>
            <w:webHidden/>
          </w:rPr>
          <w:fldChar w:fldCharType="end"/>
        </w:r>
        <w:r w:rsidRPr="00C53F60">
          <w:rPr>
            <w:rStyle w:val="Hyperlink"/>
            <w:noProof/>
          </w:rPr>
          <w:fldChar w:fldCharType="end"/>
        </w:r>
      </w:ins>
    </w:p>
    <w:p w14:paraId="51D2EEC5" w14:textId="4A305390" w:rsidR="00EA1FB2" w:rsidRDefault="00EA1FB2">
      <w:pPr>
        <w:pStyle w:val="TOC3"/>
        <w:rPr>
          <w:ins w:id="303" w:author="Ilkka Rinne [2]" w:date="2022-09-06T16:09:00Z"/>
          <w:rFonts w:asciiTheme="minorHAnsi" w:eastAsiaTheme="minorEastAsia" w:hAnsiTheme="minorHAnsi" w:cstheme="minorBidi"/>
          <w:b w:val="0"/>
          <w:noProof/>
          <w:sz w:val="24"/>
          <w:szCs w:val="24"/>
          <w:lang w:eastAsia="en-GB"/>
        </w:rPr>
      </w:pPr>
      <w:ins w:id="3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observationType</w:t>
        </w:r>
        <w:r>
          <w:rPr>
            <w:noProof/>
            <w:webHidden/>
          </w:rPr>
          <w:tab/>
        </w:r>
        <w:r>
          <w:rPr>
            <w:noProof/>
            <w:webHidden/>
          </w:rPr>
          <w:fldChar w:fldCharType="begin"/>
        </w:r>
        <w:r>
          <w:rPr>
            <w:noProof/>
            <w:webHidden/>
          </w:rPr>
          <w:instrText xml:space="preserve"> PAGEREF _Toc113373385 \h </w:instrText>
        </w:r>
      </w:ins>
      <w:r>
        <w:rPr>
          <w:noProof/>
          <w:webHidden/>
        </w:rPr>
      </w:r>
      <w:r>
        <w:rPr>
          <w:noProof/>
          <w:webHidden/>
        </w:rPr>
        <w:fldChar w:fldCharType="separate"/>
      </w:r>
      <w:ins w:id="305" w:author="Ilkka Rinne [2]" w:date="2022-09-06T16:09:00Z">
        <w:r>
          <w:rPr>
            <w:noProof/>
            <w:webHidden/>
          </w:rPr>
          <w:t>43</w:t>
        </w:r>
        <w:r>
          <w:rPr>
            <w:noProof/>
            <w:webHidden/>
          </w:rPr>
          <w:fldChar w:fldCharType="end"/>
        </w:r>
        <w:r w:rsidRPr="00C53F60">
          <w:rPr>
            <w:rStyle w:val="Hyperlink"/>
            <w:noProof/>
          </w:rPr>
          <w:fldChar w:fldCharType="end"/>
        </w:r>
      </w:ins>
    </w:p>
    <w:p w14:paraId="241EDE66" w14:textId="5BCA5EF8" w:rsidR="00EA1FB2" w:rsidRDefault="00EA1FB2">
      <w:pPr>
        <w:pStyle w:val="TOC3"/>
        <w:rPr>
          <w:ins w:id="306" w:author="Ilkka Rinne [2]" w:date="2022-09-06T16:09:00Z"/>
          <w:rFonts w:asciiTheme="minorHAnsi" w:eastAsiaTheme="minorEastAsia" w:hAnsiTheme="minorHAnsi" w:cstheme="minorBidi"/>
          <w:b w:val="0"/>
          <w:noProof/>
          <w:sz w:val="24"/>
          <w:szCs w:val="24"/>
          <w:lang w:eastAsia="en-GB"/>
        </w:rPr>
      </w:pPr>
      <w:ins w:id="3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_Toc113373386 \h </w:instrText>
        </w:r>
      </w:ins>
      <w:r>
        <w:rPr>
          <w:noProof/>
          <w:webHidden/>
        </w:rPr>
      </w:r>
      <w:r>
        <w:rPr>
          <w:noProof/>
          <w:webHidden/>
        </w:rPr>
        <w:fldChar w:fldCharType="separate"/>
      </w:r>
      <w:ins w:id="308" w:author="Ilkka Rinne [2]" w:date="2022-09-06T16:09:00Z">
        <w:r>
          <w:rPr>
            <w:noProof/>
            <w:webHidden/>
          </w:rPr>
          <w:t>43</w:t>
        </w:r>
        <w:r>
          <w:rPr>
            <w:noProof/>
            <w:webHidden/>
          </w:rPr>
          <w:fldChar w:fldCharType="end"/>
        </w:r>
        <w:r w:rsidRPr="00C53F60">
          <w:rPr>
            <w:rStyle w:val="Hyperlink"/>
            <w:noProof/>
          </w:rPr>
          <w:fldChar w:fldCharType="end"/>
        </w:r>
      </w:ins>
    </w:p>
    <w:p w14:paraId="4F46B8EF" w14:textId="29F9276B" w:rsidR="00EA1FB2" w:rsidRDefault="00EA1FB2">
      <w:pPr>
        <w:pStyle w:val="TOC3"/>
        <w:rPr>
          <w:ins w:id="309" w:author="Ilkka Rinne [2]" w:date="2022-09-06T16:09:00Z"/>
          <w:rFonts w:asciiTheme="minorHAnsi" w:eastAsiaTheme="minorEastAsia" w:hAnsiTheme="minorHAnsi" w:cstheme="minorBidi"/>
          <w:b w:val="0"/>
          <w:noProof/>
          <w:sz w:val="24"/>
          <w:szCs w:val="24"/>
          <w:lang w:eastAsia="en-GB"/>
        </w:rPr>
      </w:pPr>
      <w:ins w:id="3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resultQuality</w:t>
        </w:r>
        <w:r>
          <w:rPr>
            <w:noProof/>
            <w:webHidden/>
          </w:rPr>
          <w:tab/>
        </w:r>
        <w:r>
          <w:rPr>
            <w:noProof/>
            <w:webHidden/>
          </w:rPr>
          <w:fldChar w:fldCharType="begin"/>
        </w:r>
        <w:r>
          <w:rPr>
            <w:noProof/>
            <w:webHidden/>
          </w:rPr>
          <w:instrText xml:space="preserve"> PAGEREF _Toc113373387 \h </w:instrText>
        </w:r>
      </w:ins>
      <w:r>
        <w:rPr>
          <w:noProof/>
          <w:webHidden/>
        </w:rPr>
      </w:r>
      <w:r>
        <w:rPr>
          <w:noProof/>
          <w:webHidden/>
        </w:rPr>
        <w:fldChar w:fldCharType="separate"/>
      </w:r>
      <w:ins w:id="311" w:author="Ilkka Rinne [2]" w:date="2022-09-06T16:09:00Z">
        <w:r>
          <w:rPr>
            <w:noProof/>
            <w:webHidden/>
          </w:rPr>
          <w:t>44</w:t>
        </w:r>
        <w:r>
          <w:rPr>
            <w:noProof/>
            <w:webHidden/>
          </w:rPr>
          <w:fldChar w:fldCharType="end"/>
        </w:r>
        <w:r w:rsidRPr="00C53F60">
          <w:rPr>
            <w:rStyle w:val="Hyperlink"/>
            <w:noProof/>
          </w:rPr>
          <w:fldChar w:fldCharType="end"/>
        </w:r>
      </w:ins>
    </w:p>
    <w:p w14:paraId="67318668" w14:textId="48B246E3" w:rsidR="00EA1FB2" w:rsidRDefault="00EA1FB2">
      <w:pPr>
        <w:pStyle w:val="TOC3"/>
        <w:rPr>
          <w:ins w:id="312" w:author="Ilkka Rinne [2]" w:date="2022-09-06T16:09:00Z"/>
          <w:rFonts w:asciiTheme="minorHAnsi" w:eastAsiaTheme="minorEastAsia" w:hAnsiTheme="minorHAnsi" w:cstheme="minorBidi"/>
          <w:b w:val="0"/>
          <w:noProof/>
          <w:sz w:val="24"/>
          <w:szCs w:val="24"/>
          <w:lang w:eastAsia="en-GB"/>
        </w:rPr>
      </w:pPr>
      <w:ins w:id="3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proximateFeatureOfInterest</w:t>
        </w:r>
        <w:r>
          <w:rPr>
            <w:noProof/>
            <w:webHidden/>
          </w:rPr>
          <w:tab/>
        </w:r>
        <w:r>
          <w:rPr>
            <w:noProof/>
            <w:webHidden/>
          </w:rPr>
          <w:fldChar w:fldCharType="begin"/>
        </w:r>
        <w:r>
          <w:rPr>
            <w:noProof/>
            <w:webHidden/>
          </w:rPr>
          <w:instrText xml:space="preserve"> PAGEREF _Toc113373388 \h </w:instrText>
        </w:r>
      </w:ins>
      <w:r>
        <w:rPr>
          <w:noProof/>
          <w:webHidden/>
        </w:rPr>
      </w:r>
      <w:r>
        <w:rPr>
          <w:noProof/>
          <w:webHidden/>
        </w:rPr>
        <w:fldChar w:fldCharType="separate"/>
      </w:r>
      <w:ins w:id="314" w:author="Ilkka Rinne [2]" w:date="2022-09-06T16:09:00Z">
        <w:r>
          <w:rPr>
            <w:noProof/>
            <w:webHidden/>
          </w:rPr>
          <w:t>44</w:t>
        </w:r>
        <w:r>
          <w:rPr>
            <w:noProof/>
            <w:webHidden/>
          </w:rPr>
          <w:fldChar w:fldCharType="end"/>
        </w:r>
        <w:r w:rsidRPr="00C53F60">
          <w:rPr>
            <w:rStyle w:val="Hyperlink"/>
            <w:noProof/>
          </w:rPr>
          <w:fldChar w:fldCharType="end"/>
        </w:r>
      </w:ins>
    </w:p>
    <w:p w14:paraId="71FE3EF6" w14:textId="63C43632" w:rsidR="00EA1FB2" w:rsidRDefault="00EA1FB2">
      <w:pPr>
        <w:pStyle w:val="TOC3"/>
        <w:rPr>
          <w:ins w:id="315" w:author="Ilkka Rinne [2]" w:date="2022-09-06T16:09:00Z"/>
          <w:rFonts w:asciiTheme="minorHAnsi" w:eastAsiaTheme="minorEastAsia" w:hAnsiTheme="minorHAnsi" w:cstheme="minorBidi"/>
          <w:b w:val="0"/>
          <w:noProof/>
          <w:sz w:val="24"/>
          <w:szCs w:val="24"/>
          <w:lang w:eastAsia="en-GB"/>
        </w:rPr>
      </w:pPr>
      <w:ins w:id="3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ultimateFeatureOfInterest</w:t>
        </w:r>
        <w:r>
          <w:rPr>
            <w:noProof/>
            <w:webHidden/>
          </w:rPr>
          <w:tab/>
        </w:r>
        <w:r>
          <w:rPr>
            <w:noProof/>
            <w:webHidden/>
          </w:rPr>
          <w:fldChar w:fldCharType="begin"/>
        </w:r>
        <w:r>
          <w:rPr>
            <w:noProof/>
            <w:webHidden/>
          </w:rPr>
          <w:instrText xml:space="preserve"> PAGEREF _Toc113373389 \h </w:instrText>
        </w:r>
      </w:ins>
      <w:r>
        <w:rPr>
          <w:noProof/>
          <w:webHidden/>
        </w:rPr>
      </w:r>
      <w:r>
        <w:rPr>
          <w:noProof/>
          <w:webHidden/>
        </w:rPr>
        <w:fldChar w:fldCharType="separate"/>
      </w:r>
      <w:ins w:id="317" w:author="Ilkka Rinne [2]" w:date="2022-09-06T16:09:00Z">
        <w:r>
          <w:rPr>
            <w:noProof/>
            <w:webHidden/>
          </w:rPr>
          <w:t>44</w:t>
        </w:r>
        <w:r>
          <w:rPr>
            <w:noProof/>
            <w:webHidden/>
          </w:rPr>
          <w:fldChar w:fldCharType="end"/>
        </w:r>
        <w:r w:rsidRPr="00C53F60">
          <w:rPr>
            <w:rStyle w:val="Hyperlink"/>
            <w:noProof/>
          </w:rPr>
          <w:fldChar w:fldCharType="end"/>
        </w:r>
      </w:ins>
    </w:p>
    <w:p w14:paraId="41C254E2" w14:textId="4C0B49BF" w:rsidR="00EA1FB2" w:rsidRDefault="00EA1FB2">
      <w:pPr>
        <w:pStyle w:val="TOC2"/>
        <w:rPr>
          <w:ins w:id="318" w:author="Ilkka Rinne [2]" w:date="2022-09-06T16:09:00Z"/>
          <w:rFonts w:asciiTheme="minorHAnsi" w:eastAsiaTheme="minorEastAsia" w:hAnsiTheme="minorHAnsi" w:cstheme="minorBidi"/>
          <w:b w:val="0"/>
          <w:noProof/>
          <w:sz w:val="24"/>
          <w:szCs w:val="24"/>
          <w:lang w:eastAsia="en-GB"/>
        </w:rPr>
      </w:pPr>
      <w:ins w:id="3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w:t>
        </w:r>
        <w:r>
          <w:rPr>
            <w:noProof/>
            <w:webHidden/>
          </w:rPr>
          <w:tab/>
        </w:r>
        <w:r>
          <w:rPr>
            <w:noProof/>
            <w:webHidden/>
          </w:rPr>
          <w:fldChar w:fldCharType="begin"/>
        </w:r>
        <w:r>
          <w:rPr>
            <w:noProof/>
            <w:webHidden/>
          </w:rPr>
          <w:instrText xml:space="preserve"> PAGEREF _Toc113373394 \h </w:instrText>
        </w:r>
      </w:ins>
      <w:r>
        <w:rPr>
          <w:noProof/>
          <w:webHidden/>
        </w:rPr>
      </w:r>
      <w:r>
        <w:rPr>
          <w:noProof/>
          <w:webHidden/>
        </w:rPr>
        <w:fldChar w:fldCharType="separate"/>
      </w:r>
      <w:ins w:id="320" w:author="Ilkka Rinne [2]" w:date="2022-09-06T16:09:00Z">
        <w:r>
          <w:rPr>
            <w:noProof/>
            <w:webHidden/>
          </w:rPr>
          <w:t>45</w:t>
        </w:r>
        <w:r>
          <w:rPr>
            <w:noProof/>
            <w:webHidden/>
          </w:rPr>
          <w:fldChar w:fldCharType="end"/>
        </w:r>
        <w:r w:rsidRPr="00C53F60">
          <w:rPr>
            <w:rStyle w:val="Hyperlink"/>
            <w:noProof/>
          </w:rPr>
          <w:fldChar w:fldCharType="end"/>
        </w:r>
      </w:ins>
    </w:p>
    <w:p w14:paraId="573F4322" w14:textId="1FF89B92" w:rsidR="00EA1FB2" w:rsidRDefault="00EA1FB2">
      <w:pPr>
        <w:pStyle w:val="TOC3"/>
        <w:rPr>
          <w:ins w:id="321" w:author="Ilkka Rinne [2]" w:date="2022-09-06T16:09:00Z"/>
          <w:rFonts w:asciiTheme="minorHAnsi" w:eastAsiaTheme="minorEastAsia" w:hAnsiTheme="minorHAnsi" w:cstheme="minorBidi"/>
          <w:b w:val="0"/>
          <w:noProof/>
          <w:sz w:val="24"/>
          <w:szCs w:val="24"/>
          <w:lang w:eastAsia="en-GB"/>
        </w:rPr>
      </w:pPr>
      <w:ins w:id="322"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"_Toc113373395"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 Requirements Class</w:t>
        </w:r>
        <w:r>
          <w:rPr>
            <w:noProof/>
            <w:webHidden/>
          </w:rPr>
          <w:tab/>
        </w:r>
        <w:r>
          <w:rPr>
            <w:noProof/>
            <w:webHidden/>
          </w:rPr>
          <w:fldChar w:fldCharType="begin"/>
        </w:r>
        <w:r>
          <w:rPr>
            <w:noProof/>
            <w:webHidden/>
          </w:rPr>
          <w:instrText xml:space="preserve"> PAGEREF _Toc113373395 \h </w:instrText>
        </w:r>
      </w:ins>
      <w:r>
        <w:rPr>
          <w:noProof/>
          <w:webHidden/>
        </w:rPr>
      </w:r>
      <w:r>
        <w:rPr>
          <w:noProof/>
          <w:webHidden/>
        </w:rPr>
        <w:fldChar w:fldCharType="separate"/>
      </w:r>
      <w:ins w:id="323" w:author="Ilkka Rinne [2]" w:date="2022-09-06T16:09:00Z">
        <w:r>
          <w:rPr>
            <w:noProof/>
            <w:webHidden/>
          </w:rPr>
          <w:t>45</w:t>
        </w:r>
        <w:r>
          <w:rPr>
            <w:noProof/>
            <w:webHidden/>
          </w:rPr>
          <w:fldChar w:fldCharType="end"/>
        </w:r>
        <w:r w:rsidRPr="00C53F60">
          <w:rPr>
            <w:rStyle w:val="Hyperlink"/>
            <w:noProof/>
          </w:rPr>
          <w:fldChar w:fldCharType="end"/>
        </w:r>
      </w:ins>
    </w:p>
    <w:p w14:paraId="30FF51CF" w14:textId="3DC8AC13" w:rsidR="00EA1FB2" w:rsidRDefault="00EA1FB2">
      <w:pPr>
        <w:pStyle w:val="TOC3"/>
        <w:rPr>
          <w:ins w:id="324" w:author="Ilkka Rinne [2]" w:date="2022-09-06T16:09:00Z"/>
          <w:rFonts w:asciiTheme="minorHAnsi" w:eastAsiaTheme="minorEastAsia" w:hAnsiTheme="minorHAnsi" w:cstheme="minorBidi"/>
          <w:b w:val="0"/>
          <w:noProof/>
          <w:sz w:val="24"/>
          <w:szCs w:val="24"/>
          <w:lang w:eastAsia="en-GB"/>
        </w:rPr>
      </w:pPr>
      <w:ins w:id="3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observationType</w:t>
        </w:r>
        <w:r>
          <w:rPr>
            <w:noProof/>
            <w:webHidden/>
          </w:rPr>
          <w:tab/>
        </w:r>
        <w:r>
          <w:rPr>
            <w:noProof/>
            <w:webHidden/>
          </w:rPr>
          <w:fldChar w:fldCharType="begin"/>
        </w:r>
        <w:r>
          <w:rPr>
            <w:noProof/>
            <w:webHidden/>
          </w:rPr>
          <w:instrText xml:space="preserve"> PAGEREF _Toc113373396 \h </w:instrText>
        </w:r>
      </w:ins>
      <w:r>
        <w:rPr>
          <w:noProof/>
          <w:webHidden/>
        </w:rPr>
      </w:r>
      <w:r>
        <w:rPr>
          <w:noProof/>
          <w:webHidden/>
        </w:rPr>
        <w:fldChar w:fldCharType="separate"/>
      </w:r>
      <w:ins w:id="326" w:author="Ilkka Rinne [2]" w:date="2022-09-06T16:09:00Z">
        <w:r>
          <w:rPr>
            <w:noProof/>
            <w:webHidden/>
          </w:rPr>
          <w:t>46</w:t>
        </w:r>
        <w:r>
          <w:rPr>
            <w:noProof/>
            <w:webHidden/>
          </w:rPr>
          <w:fldChar w:fldCharType="end"/>
        </w:r>
        <w:r w:rsidRPr="00C53F60">
          <w:rPr>
            <w:rStyle w:val="Hyperlink"/>
            <w:noProof/>
          </w:rPr>
          <w:fldChar w:fldCharType="end"/>
        </w:r>
      </w:ins>
    </w:p>
    <w:p w14:paraId="4DF23F9A" w14:textId="7A06027D" w:rsidR="00EA1FB2" w:rsidRDefault="00EA1FB2">
      <w:pPr>
        <w:pStyle w:val="TOC3"/>
        <w:rPr>
          <w:ins w:id="327" w:author="Ilkka Rinne [2]" w:date="2022-09-06T16:09:00Z"/>
          <w:rFonts w:asciiTheme="minorHAnsi" w:eastAsiaTheme="minorEastAsia" w:hAnsiTheme="minorHAnsi" w:cstheme="minorBidi"/>
          <w:b w:val="0"/>
          <w:noProof/>
          <w:sz w:val="24"/>
          <w:szCs w:val="24"/>
          <w:lang w:eastAsia="en-GB"/>
        </w:rPr>
      </w:pPr>
      <w:ins w:id="3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resultTime instant</w:t>
        </w:r>
        <w:r>
          <w:rPr>
            <w:noProof/>
            <w:webHidden/>
          </w:rPr>
          <w:tab/>
        </w:r>
        <w:r>
          <w:rPr>
            <w:noProof/>
            <w:webHidden/>
          </w:rPr>
          <w:fldChar w:fldCharType="begin"/>
        </w:r>
        <w:r>
          <w:rPr>
            <w:noProof/>
            <w:webHidden/>
          </w:rPr>
          <w:instrText xml:space="preserve"> PAGEREF _Toc113373397 \h </w:instrText>
        </w:r>
      </w:ins>
      <w:r>
        <w:rPr>
          <w:noProof/>
          <w:webHidden/>
        </w:rPr>
      </w:r>
      <w:r>
        <w:rPr>
          <w:noProof/>
          <w:webHidden/>
        </w:rPr>
        <w:fldChar w:fldCharType="separate"/>
      </w:r>
      <w:ins w:id="329" w:author="Ilkka Rinne [2]" w:date="2022-09-06T16:09:00Z">
        <w:r>
          <w:rPr>
            <w:noProof/>
            <w:webHidden/>
          </w:rPr>
          <w:t>46</w:t>
        </w:r>
        <w:r>
          <w:rPr>
            <w:noProof/>
            <w:webHidden/>
          </w:rPr>
          <w:fldChar w:fldCharType="end"/>
        </w:r>
        <w:r w:rsidRPr="00C53F60">
          <w:rPr>
            <w:rStyle w:val="Hyperlink"/>
            <w:noProof/>
          </w:rPr>
          <w:fldChar w:fldCharType="end"/>
        </w:r>
      </w:ins>
    </w:p>
    <w:p w14:paraId="617EC2C5" w14:textId="34BF6E89" w:rsidR="00EA1FB2" w:rsidRDefault="00EA1FB2">
      <w:pPr>
        <w:pStyle w:val="TOC3"/>
        <w:rPr>
          <w:ins w:id="330" w:author="Ilkka Rinne [2]" w:date="2022-09-06T16:09:00Z"/>
          <w:rFonts w:asciiTheme="minorHAnsi" w:eastAsiaTheme="minorEastAsia" w:hAnsiTheme="minorHAnsi" w:cstheme="minorBidi"/>
          <w:b w:val="0"/>
          <w:noProof/>
          <w:sz w:val="24"/>
          <w:szCs w:val="24"/>
          <w:lang w:eastAsia="en-GB"/>
        </w:rPr>
      </w:pPr>
      <w:ins w:id="3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parameter unique name</w:t>
        </w:r>
        <w:r>
          <w:rPr>
            <w:noProof/>
            <w:webHidden/>
          </w:rPr>
          <w:tab/>
        </w:r>
        <w:r>
          <w:rPr>
            <w:noProof/>
            <w:webHidden/>
          </w:rPr>
          <w:fldChar w:fldCharType="begin"/>
        </w:r>
        <w:r>
          <w:rPr>
            <w:noProof/>
            <w:webHidden/>
          </w:rPr>
          <w:instrText xml:space="preserve"> PAGEREF _Toc113373398 \h </w:instrText>
        </w:r>
      </w:ins>
      <w:r>
        <w:rPr>
          <w:noProof/>
          <w:webHidden/>
        </w:rPr>
      </w:r>
      <w:r>
        <w:rPr>
          <w:noProof/>
          <w:webHidden/>
        </w:rPr>
        <w:fldChar w:fldCharType="separate"/>
      </w:r>
      <w:ins w:id="332" w:author="Ilkka Rinne [2]" w:date="2022-09-06T16:09:00Z">
        <w:r>
          <w:rPr>
            <w:noProof/>
            <w:webHidden/>
          </w:rPr>
          <w:t>46</w:t>
        </w:r>
        <w:r>
          <w:rPr>
            <w:noProof/>
            <w:webHidden/>
          </w:rPr>
          <w:fldChar w:fldCharType="end"/>
        </w:r>
        <w:r w:rsidRPr="00C53F60">
          <w:rPr>
            <w:rStyle w:val="Hyperlink"/>
            <w:noProof/>
          </w:rPr>
          <w:fldChar w:fldCharType="end"/>
        </w:r>
      </w:ins>
    </w:p>
    <w:p w14:paraId="5702F8E0" w14:textId="75C7881C" w:rsidR="00EA1FB2" w:rsidRDefault="00EA1FB2">
      <w:pPr>
        <w:pStyle w:val="TOC3"/>
        <w:rPr>
          <w:ins w:id="333" w:author="Ilkka Rinne [2]" w:date="2022-09-06T16:09:00Z"/>
          <w:rFonts w:asciiTheme="minorHAnsi" w:eastAsiaTheme="minorEastAsia" w:hAnsiTheme="minorHAnsi" w:cstheme="minorBidi"/>
          <w:b w:val="0"/>
          <w:noProof/>
          <w:sz w:val="24"/>
          <w:szCs w:val="24"/>
          <w:lang w:eastAsia="en-GB"/>
        </w:rPr>
      </w:pPr>
      <w:ins w:id="3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"_Toc113373399"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proximate or ultimate featureOfInterest</w:t>
        </w:r>
        <w:r>
          <w:rPr>
            <w:noProof/>
            <w:webHidden/>
          </w:rPr>
          <w:tab/>
        </w:r>
        <w:r>
          <w:rPr>
            <w:noProof/>
            <w:webHidden/>
          </w:rPr>
          <w:fldChar w:fldCharType="begin"/>
        </w:r>
        <w:r>
          <w:rPr>
            <w:noProof/>
            <w:webHidden/>
          </w:rPr>
          <w:instrText xml:space="preserve"> PAGEREF _Toc113373399 \h </w:instrText>
        </w:r>
      </w:ins>
      <w:r>
        <w:rPr>
          <w:noProof/>
          <w:webHidden/>
        </w:rPr>
      </w:r>
      <w:r>
        <w:rPr>
          <w:noProof/>
          <w:webHidden/>
        </w:rPr>
        <w:fldChar w:fldCharType="separate"/>
      </w:r>
      <w:ins w:id="335" w:author="Ilkka Rinne [2]" w:date="2022-09-06T16:09:00Z">
        <w:r>
          <w:rPr>
            <w:noProof/>
            <w:webHidden/>
          </w:rPr>
          <w:t>47</w:t>
        </w:r>
        <w:r>
          <w:rPr>
            <w:noProof/>
            <w:webHidden/>
          </w:rPr>
          <w:fldChar w:fldCharType="end"/>
        </w:r>
        <w:r w:rsidRPr="00C53F60">
          <w:rPr>
            <w:rStyle w:val="Hyperlink"/>
            <w:noProof/>
          </w:rPr>
          <w:fldChar w:fldCharType="end"/>
        </w:r>
      </w:ins>
    </w:p>
    <w:p w14:paraId="28128623" w14:textId="6CF040E0" w:rsidR="00EA1FB2" w:rsidRDefault="00EA1FB2">
      <w:pPr>
        <w:pStyle w:val="TOC3"/>
        <w:rPr>
          <w:ins w:id="336" w:author="Ilkka Rinne [2]" w:date="2022-09-06T16:09:00Z"/>
          <w:rFonts w:asciiTheme="minorHAnsi" w:eastAsiaTheme="minorEastAsia" w:hAnsiTheme="minorHAnsi" w:cstheme="minorBidi"/>
          <w:b w:val="0"/>
          <w:noProof/>
          <w:sz w:val="24"/>
          <w:szCs w:val="24"/>
          <w:lang w:eastAsia="en-GB"/>
        </w:rPr>
      </w:pPr>
      <w:ins w:id="3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Observer or Host</w:t>
        </w:r>
        <w:r>
          <w:rPr>
            <w:noProof/>
            <w:webHidden/>
          </w:rPr>
          <w:tab/>
        </w:r>
        <w:r>
          <w:rPr>
            <w:noProof/>
            <w:webHidden/>
          </w:rPr>
          <w:fldChar w:fldCharType="begin"/>
        </w:r>
        <w:r>
          <w:rPr>
            <w:noProof/>
            <w:webHidden/>
          </w:rPr>
          <w:instrText xml:space="preserve"> PAGEREF _Toc113373400 \h </w:instrText>
        </w:r>
      </w:ins>
      <w:r>
        <w:rPr>
          <w:noProof/>
          <w:webHidden/>
        </w:rPr>
      </w:r>
      <w:r>
        <w:rPr>
          <w:noProof/>
          <w:webHidden/>
        </w:rPr>
        <w:fldChar w:fldCharType="separate"/>
      </w:r>
      <w:ins w:id="338" w:author="Ilkka Rinne [2]" w:date="2022-09-06T16:09:00Z">
        <w:r>
          <w:rPr>
            <w:noProof/>
            <w:webHidden/>
          </w:rPr>
          <w:t>47</w:t>
        </w:r>
        <w:r>
          <w:rPr>
            <w:noProof/>
            <w:webHidden/>
          </w:rPr>
          <w:fldChar w:fldCharType="end"/>
        </w:r>
        <w:r w:rsidRPr="00C53F60">
          <w:rPr>
            <w:rStyle w:val="Hyperlink"/>
            <w:noProof/>
          </w:rPr>
          <w:fldChar w:fldCharType="end"/>
        </w:r>
      </w:ins>
    </w:p>
    <w:p w14:paraId="69B0C19B" w14:textId="63630E54" w:rsidR="00EA1FB2" w:rsidRDefault="00EA1FB2">
      <w:pPr>
        <w:pStyle w:val="TOC3"/>
        <w:rPr>
          <w:ins w:id="339" w:author="Ilkka Rinne [2]" w:date="2022-09-06T16:09:00Z"/>
          <w:rFonts w:asciiTheme="minorHAnsi" w:eastAsiaTheme="minorEastAsia" w:hAnsiTheme="minorHAnsi" w:cstheme="minorBidi"/>
          <w:b w:val="0"/>
          <w:noProof/>
          <w:sz w:val="24"/>
          <w:szCs w:val="24"/>
          <w:lang w:eastAsia="en-GB"/>
        </w:rPr>
      </w:pPr>
      <w:ins w:id="3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ObservableProperty characteristic associated with featureOfInterest</w:t>
        </w:r>
        <w:r>
          <w:rPr>
            <w:noProof/>
            <w:webHidden/>
          </w:rPr>
          <w:tab/>
        </w:r>
        <w:r>
          <w:rPr>
            <w:noProof/>
            <w:webHidden/>
          </w:rPr>
          <w:fldChar w:fldCharType="begin"/>
        </w:r>
        <w:r>
          <w:rPr>
            <w:noProof/>
            <w:webHidden/>
          </w:rPr>
          <w:instrText xml:space="preserve"> PAGEREF _Toc113373401 \h </w:instrText>
        </w:r>
      </w:ins>
      <w:r>
        <w:rPr>
          <w:noProof/>
          <w:webHidden/>
        </w:rPr>
      </w:r>
      <w:r>
        <w:rPr>
          <w:noProof/>
          <w:webHidden/>
        </w:rPr>
        <w:fldChar w:fldCharType="separate"/>
      </w:r>
      <w:ins w:id="341" w:author="Ilkka Rinne [2]" w:date="2022-09-06T16:09:00Z">
        <w:r>
          <w:rPr>
            <w:noProof/>
            <w:webHidden/>
          </w:rPr>
          <w:t>47</w:t>
        </w:r>
        <w:r>
          <w:rPr>
            <w:noProof/>
            <w:webHidden/>
          </w:rPr>
          <w:fldChar w:fldCharType="end"/>
        </w:r>
        <w:r w:rsidRPr="00C53F60">
          <w:rPr>
            <w:rStyle w:val="Hyperlink"/>
            <w:noProof/>
          </w:rPr>
          <w:fldChar w:fldCharType="end"/>
        </w:r>
      </w:ins>
    </w:p>
    <w:p w14:paraId="3D004FCB" w14:textId="58E94C35" w:rsidR="00EA1FB2" w:rsidRDefault="00EA1FB2">
      <w:pPr>
        <w:pStyle w:val="TOC3"/>
        <w:rPr>
          <w:ins w:id="342" w:author="Ilkka Rinne [2]" w:date="2022-09-06T16:09:00Z"/>
          <w:rFonts w:asciiTheme="minorHAnsi" w:eastAsiaTheme="minorEastAsia" w:hAnsiTheme="minorHAnsi" w:cstheme="minorBidi"/>
          <w:b w:val="0"/>
          <w:noProof/>
          <w:sz w:val="24"/>
          <w:szCs w:val="24"/>
          <w:lang w:eastAsia="en-GB"/>
        </w:rPr>
      </w:pPr>
      <w:ins w:id="34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ObservableProperty</w:t>
        </w:r>
        <w:r>
          <w:rPr>
            <w:noProof/>
            <w:webHidden/>
          </w:rPr>
          <w:tab/>
        </w:r>
        <w:r>
          <w:rPr>
            <w:noProof/>
            <w:webHidden/>
          </w:rPr>
          <w:fldChar w:fldCharType="begin"/>
        </w:r>
        <w:r>
          <w:rPr>
            <w:noProof/>
            <w:webHidden/>
          </w:rPr>
          <w:instrText xml:space="preserve"> PAGEREF _Toc113373402 \h </w:instrText>
        </w:r>
      </w:ins>
      <w:r>
        <w:rPr>
          <w:noProof/>
          <w:webHidden/>
        </w:rPr>
      </w:r>
      <w:r>
        <w:rPr>
          <w:noProof/>
          <w:webHidden/>
        </w:rPr>
        <w:fldChar w:fldCharType="separate"/>
      </w:r>
      <w:ins w:id="344" w:author="Ilkka Rinne [2]" w:date="2022-09-06T16:09:00Z">
        <w:r>
          <w:rPr>
            <w:noProof/>
            <w:webHidden/>
          </w:rPr>
          <w:t>47</w:t>
        </w:r>
        <w:r>
          <w:rPr>
            <w:noProof/>
            <w:webHidden/>
          </w:rPr>
          <w:fldChar w:fldCharType="end"/>
        </w:r>
        <w:r w:rsidRPr="00C53F60">
          <w:rPr>
            <w:rStyle w:val="Hyperlink"/>
            <w:noProof/>
          </w:rPr>
          <w:fldChar w:fldCharType="end"/>
        </w:r>
      </w:ins>
    </w:p>
    <w:p w14:paraId="5001FB95" w14:textId="33977BC4" w:rsidR="00EA1FB2" w:rsidRDefault="00EA1FB2">
      <w:pPr>
        <w:pStyle w:val="TOC3"/>
        <w:rPr>
          <w:ins w:id="345" w:author="Ilkka Rinne [2]" w:date="2022-09-06T16:09:00Z"/>
          <w:rFonts w:asciiTheme="minorHAnsi" w:eastAsiaTheme="minorEastAsia" w:hAnsiTheme="minorHAnsi" w:cstheme="minorBidi"/>
          <w:b w:val="0"/>
          <w:noProof/>
          <w:sz w:val="24"/>
          <w:szCs w:val="24"/>
          <w:lang w:eastAsia="en-GB"/>
        </w:rPr>
      </w:pPr>
      <w:ins w:id="3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Constraint suitable result type</w:t>
        </w:r>
        <w:r>
          <w:rPr>
            <w:noProof/>
            <w:webHidden/>
          </w:rPr>
          <w:tab/>
        </w:r>
        <w:r>
          <w:rPr>
            <w:noProof/>
            <w:webHidden/>
          </w:rPr>
          <w:fldChar w:fldCharType="begin"/>
        </w:r>
        <w:r>
          <w:rPr>
            <w:noProof/>
            <w:webHidden/>
          </w:rPr>
          <w:instrText xml:space="preserve"> PAGEREF _Toc113373403 \h </w:instrText>
        </w:r>
      </w:ins>
      <w:r>
        <w:rPr>
          <w:noProof/>
          <w:webHidden/>
        </w:rPr>
      </w:r>
      <w:r>
        <w:rPr>
          <w:noProof/>
          <w:webHidden/>
        </w:rPr>
        <w:fldChar w:fldCharType="separate"/>
      </w:r>
      <w:ins w:id="347" w:author="Ilkka Rinne [2]" w:date="2022-09-06T16:09:00Z">
        <w:r>
          <w:rPr>
            <w:noProof/>
            <w:webHidden/>
          </w:rPr>
          <w:t>47</w:t>
        </w:r>
        <w:r>
          <w:rPr>
            <w:noProof/>
            <w:webHidden/>
          </w:rPr>
          <w:fldChar w:fldCharType="end"/>
        </w:r>
        <w:r w:rsidRPr="00C53F60">
          <w:rPr>
            <w:rStyle w:val="Hyperlink"/>
            <w:noProof/>
          </w:rPr>
          <w:fldChar w:fldCharType="end"/>
        </w:r>
      </w:ins>
    </w:p>
    <w:p w14:paraId="771D5EFD" w14:textId="33D49222" w:rsidR="00EA1FB2" w:rsidRDefault="00EA1FB2">
      <w:pPr>
        <w:pStyle w:val="TOC2"/>
        <w:rPr>
          <w:ins w:id="348" w:author="Ilkka Rinne [2]" w:date="2022-09-06T16:09:00Z"/>
          <w:rFonts w:asciiTheme="minorHAnsi" w:eastAsiaTheme="minorEastAsia" w:hAnsiTheme="minorHAnsi" w:cstheme="minorBidi"/>
          <w:b w:val="0"/>
          <w:noProof/>
          <w:sz w:val="24"/>
          <w:szCs w:val="24"/>
          <w:lang w:eastAsia="en-GB"/>
        </w:rPr>
      </w:pPr>
      <w:ins w:id="3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w:t>
        </w:r>
        <w:r>
          <w:rPr>
            <w:noProof/>
            <w:webHidden/>
          </w:rPr>
          <w:tab/>
        </w:r>
        <w:r>
          <w:rPr>
            <w:noProof/>
            <w:webHidden/>
          </w:rPr>
          <w:fldChar w:fldCharType="begin"/>
        </w:r>
        <w:r>
          <w:rPr>
            <w:noProof/>
            <w:webHidden/>
          </w:rPr>
          <w:instrText xml:space="preserve"> PAGEREF _Toc113373404 \h </w:instrText>
        </w:r>
      </w:ins>
      <w:r>
        <w:rPr>
          <w:noProof/>
          <w:webHidden/>
        </w:rPr>
      </w:r>
      <w:r>
        <w:rPr>
          <w:noProof/>
          <w:webHidden/>
        </w:rPr>
        <w:fldChar w:fldCharType="separate"/>
      </w:r>
      <w:ins w:id="350" w:author="Ilkka Rinne [2]" w:date="2022-09-06T16:09:00Z">
        <w:r>
          <w:rPr>
            <w:noProof/>
            <w:webHidden/>
          </w:rPr>
          <w:t>47</w:t>
        </w:r>
        <w:r>
          <w:rPr>
            <w:noProof/>
            <w:webHidden/>
          </w:rPr>
          <w:fldChar w:fldCharType="end"/>
        </w:r>
        <w:r w:rsidRPr="00C53F60">
          <w:rPr>
            <w:rStyle w:val="Hyperlink"/>
            <w:noProof/>
          </w:rPr>
          <w:fldChar w:fldCharType="end"/>
        </w:r>
      </w:ins>
    </w:p>
    <w:p w14:paraId="3CD20446" w14:textId="584B6BEC" w:rsidR="00EA1FB2" w:rsidRDefault="00EA1FB2">
      <w:pPr>
        <w:pStyle w:val="TOC3"/>
        <w:rPr>
          <w:ins w:id="351" w:author="Ilkka Rinne [2]" w:date="2022-09-06T16:09:00Z"/>
          <w:rFonts w:asciiTheme="minorHAnsi" w:eastAsiaTheme="minorEastAsia" w:hAnsiTheme="minorHAnsi" w:cstheme="minorBidi"/>
          <w:b w:val="0"/>
          <w:noProof/>
          <w:sz w:val="24"/>
          <w:szCs w:val="24"/>
          <w:lang w:eastAsia="en-GB"/>
        </w:rPr>
      </w:pPr>
      <w:ins w:id="3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AbstractObservableProperty Requirements Class</w:t>
        </w:r>
        <w:r>
          <w:rPr>
            <w:noProof/>
            <w:webHidden/>
          </w:rPr>
          <w:tab/>
        </w:r>
        <w:r>
          <w:rPr>
            <w:noProof/>
            <w:webHidden/>
          </w:rPr>
          <w:fldChar w:fldCharType="begin"/>
        </w:r>
        <w:r>
          <w:rPr>
            <w:noProof/>
            <w:webHidden/>
          </w:rPr>
          <w:instrText xml:space="preserve"> PAGEREF _Toc113373405 \h </w:instrText>
        </w:r>
      </w:ins>
      <w:r>
        <w:rPr>
          <w:noProof/>
          <w:webHidden/>
        </w:rPr>
      </w:r>
      <w:r>
        <w:rPr>
          <w:noProof/>
          <w:webHidden/>
        </w:rPr>
        <w:fldChar w:fldCharType="separate"/>
      </w:r>
      <w:ins w:id="353" w:author="Ilkka Rinne [2]" w:date="2022-09-06T16:09:00Z">
        <w:r>
          <w:rPr>
            <w:noProof/>
            <w:webHidden/>
          </w:rPr>
          <w:t>47</w:t>
        </w:r>
        <w:r>
          <w:rPr>
            <w:noProof/>
            <w:webHidden/>
          </w:rPr>
          <w:fldChar w:fldCharType="end"/>
        </w:r>
        <w:r w:rsidRPr="00C53F60">
          <w:rPr>
            <w:rStyle w:val="Hyperlink"/>
            <w:noProof/>
          </w:rPr>
          <w:fldChar w:fldCharType="end"/>
        </w:r>
      </w:ins>
    </w:p>
    <w:p w14:paraId="5FFACEB7" w14:textId="73620717" w:rsidR="00EA1FB2" w:rsidRDefault="00EA1FB2">
      <w:pPr>
        <w:pStyle w:val="TOC2"/>
        <w:rPr>
          <w:ins w:id="354" w:author="Ilkka Rinne [2]" w:date="2022-09-06T16:09:00Z"/>
          <w:rFonts w:asciiTheme="minorHAnsi" w:eastAsiaTheme="minorEastAsia" w:hAnsiTheme="minorHAnsi" w:cstheme="minorBidi"/>
          <w:b w:val="0"/>
          <w:noProof/>
          <w:sz w:val="24"/>
          <w:szCs w:val="24"/>
          <w:lang w:eastAsia="en-GB"/>
        </w:rPr>
      </w:pPr>
      <w:ins w:id="3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w:t>
        </w:r>
        <w:r>
          <w:rPr>
            <w:noProof/>
            <w:webHidden/>
          </w:rPr>
          <w:tab/>
        </w:r>
        <w:r>
          <w:rPr>
            <w:noProof/>
            <w:webHidden/>
          </w:rPr>
          <w:fldChar w:fldCharType="begin"/>
        </w:r>
        <w:r>
          <w:rPr>
            <w:noProof/>
            <w:webHidden/>
          </w:rPr>
          <w:instrText xml:space="preserve"> PAGEREF _Toc113373406 \h </w:instrText>
        </w:r>
      </w:ins>
      <w:r>
        <w:rPr>
          <w:noProof/>
          <w:webHidden/>
        </w:rPr>
      </w:r>
      <w:r>
        <w:rPr>
          <w:noProof/>
          <w:webHidden/>
        </w:rPr>
        <w:fldChar w:fldCharType="separate"/>
      </w:r>
      <w:ins w:id="356" w:author="Ilkka Rinne [2]" w:date="2022-09-06T16:09:00Z">
        <w:r>
          <w:rPr>
            <w:noProof/>
            <w:webHidden/>
          </w:rPr>
          <w:t>48</w:t>
        </w:r>
        <w:r>
          <w:rPr>
            <w:noProof/>
            <w:webHidden/>
          </w:rPr>
          <w:fldChar w:fldCharType="end"/>
        </w:r>
        <w:r w:rsidRPr="00C53F60">
          <w:rPr>
            <w:rStyle w:val="Hyperlink"/>
            <w:noProof/>
          </w:rPr>
          <w:fldChar w:fldCharType="end"/>
        </w:r>
      </w:ins>
    </w:p>
    <w:p w14:paraId="33D921CA" w14:textId="39C04911" w:rsidR="00EA1FB2" w:rsidRDefault="00EA1FB2">
      <w:pPr>
        <w:pStyle w:val="TOC3"/>
        <w:rPr>
          <w:ins w:id="357" w:author="Ilkka Rinne [2]" w:date="2022-09-06T16:09:00Z"/>
          <w:rFonts w:asciiTheme="minorHAnsi" w:eastAsiaTheme="minorEastAsia" w:hAnsiTheme="minorHAnsi" w:cstheme="minorBidi"/>
          <w:b w:val="0"/>
          <w:noProof/>
          <w:sz w:val="24"/>
          <w:szCs w:val="24"/>
          <w:lang w:eastAsia="en-GB"/>
        </w:rPr>
      </w:pPr>
      <w:ins w:id="3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AbstractObservingProcedure Requirements Class</w:t>
        </w:r>
        <w:r>
          <w:rPr>
            <w:noProof/>
            <w:webHidden/>
          </w:rPr>
          <w:tab/>
        </w:r>
        <w:r>
          <w:rPr>
            <w:noProof/>
            <w:webHidden/>
          </w:rPr>
          <w:fldChar w:fldCharType="begin"/>
        </w:r>
        <w:r>
          <w:rPr>
            <w:noProof/>
            <w:webHidden/>
          </w:rPr>
          <w:instrText xml:space="preserve"> PAGEREF _Toc113373407 \h </w:instrText>
        </w:r>
      </w:ins>
      <w:r>
        <w:rPr>
          <w:noProof/>
          <w:webHidden/>
        </w:rPr>
      </w:r>
      <w:r>
        <w:rPr>
          <w:noProof/>
          <w:webHidden/>
        </w:rPr>
        <w:fldChar w:fldCharType="separate"/>
      </w:r>
      <w:ins w:id="359" w:author="Ilkka Rinne [2]" w:date="2022-09-06T16:09:00Z">
        <w:r>
          <w:rPr>
            <w:noProof/>
            <w:webHidden/>
          </w:rPr>
          <w:t>48</w:t>
        </w:r>
        <w:r>
          <w:rPr>
            <w:noProof/>
            <w:webHidden/>
          </w:rPr>
          <w:fldChar w:fldCharType="end"/>
        </w:r>
        <w:r w:rsidRPr="00C53F60">
          <w:rPr>
            <w:rStyle w:val="Hyperlink"/>
            <w:noProof/>
          </w:rPr>
          <w:fldChar w:fldCharType="end"/>
        </w:r>
      </w:ins>
    </w:p>
    <w:p w14:paraId="2BF21E06" w14:textId="0719C503" w:rsidR="00EA1FB2" w:rsidRDefault="00EA1FB2">
      <w:pPr>
        <w:pStyle w:val="TOC2"/>
        <w:rPr>
          <w:ins w:id="360" w:author="Ilkka Rinne [2]" w:date="2022-09-06T16:09:00Z"/>
          <w:rFonts w:asciiTheme="minorHAnsi" w:eastAsiaTheme="minorEastAsia" w:hAnsiTheme="minorHAnsi" w:cstheme="minorBidi"/>
          <w:b w:val="0"/>
          <w:noProof/>
          <w:sz w:val="24"/>
          <w:szCs w:val="24"/>
          <w:lang w:eastAsia="en-GB"/>
        </w:rPr>
      </w:pPr>
      <w:ins w:id="3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w:t>
        </w:r>
        <w:r>
          <w:rPr>
            <w:noProof/>
            <w:webHidden/>
          </w:rPr>
          <w:tab/>
        </w:r>
        <w:r>
          <w:rPr>
            <w:noProof/>
            <w:webHidden/>
          </w:rPr>
          <w:fldChar w:fldCharType="begin"/>
        </w:r>
        <w:r>
          <w:rPr>
            <w:noProof/>
            <w:webHidden/>
          </w:rPr>
          <w:instrText xml:space="preserve"> PAGEREF _Toc113373408 \h </w:instrText>
        </w:r>
      </w:ins>
      <w:r>
        <w:rPr>
          <w:noProof/>
          <w:webHidden/>
        </w:rPr>
      </w:r>
      <w:r>
        <w:rPr>
          <w:noProof/>
          <w:webHidden/>
        </w:rPr>
        <w:fldChar w:fldCharType="separate"/>
      </w:r>
      <w:ins w:id="362" w:author="Ilkka Rinne [2]" w:date="2022-09-06T16:09:00Z">
        <w:r>
          <w:rPr>
            <w:noProof/>
            <w:webHidden/>
          </w:rPr>
          <w:t>50</w:t>
        </w:r>
        <w:r>
          <w:rPr>
            <w:noProof/>
            <w:webHidden/>
          </w:rPr>
          <w:fldChar w:fldCharType="end"/>
        </w:r>
        <w:r w:rsidRPr="00C53F60">
          <w:rPr>
            <w:rStyle w:val="Hyperlink"/>
            <w:noProof/>
          </w:rPr>
          <w:fldChar w:fldCharType="end"/>
        </w:r>
      </w:ins>
    </w:p>
    <w:p w14:paraId="02768547" w14:textId="02DCEAF5" w:rsidR="00EA1FB2" w:rsidRDefault="00EA1FB2">
      <w:pPr>
        <w:pStyle w:val="TOC3"/>
        <w:rPr>
          <w:ins w:id="363" w:author="Ilkka Rinne [2]" w:date="2022-09-06T16:09:00Z"/>
          <w:rFonts w:asciiTheme="minorHAnsi" w:eastAsiaTheme="minorEastAsia" w:hAnsiTheme="minorHAnsi" w:cstheme="minorBidi"/>
          <w:b w:val="0"/>
          <w:noProof/>
          <w:sz w:val="24"/>
          <w:szCs w:val="24"/>
          <w:lang w:eastAsia="en-GB"/>
        </w:rPr>
      </w:pPr>
      <w:ins w:id="3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AbstractObserver Requirements Class</w:t>
        </w:r>
        <w:r>
          <w:rPr>
            <w:noProof/>
            <w:webHidden/>
          </w:rPr>
          <w:tab/>
        </w:r>
        <w:r>
          <w:rPr>
            <w:noProof/>
            <w:webHidden/>
          </w:rPr>
          <w:fldChar w:fldCharType="begin"/>
        </w:r>
        <w:r>
          <w:rPr>
            <w:noProof/>
            <w:webHidden/>
          </w:rPr>
          <w:instrText xml:space="preserve"> PAGEREF _Toc113373409 \h </w:instrText>
        </w:r>
      </w:ins>
      <w:r>
        <w:rPr>
          <w:noProof/>
          <w:webHidden/>
        </w:rPr>
      </w:r>
      <w:r>
        <w:rPr>
          <w:noProof/>
          <w:webHidden/>
        </w:rPr>
        <w:fldChar w:fldCharType="separate"/>
      </w:r>
      <w:ins w:id="365" w:author="Ilkka Rinne [2]" w:date="2022-09-06T16:09:00Z">
        <w:r>
          <w:rPr>
            <w:noProof/>
            <w:webHidden/>
          </w:rPr>
          <w:t>50</w:t>
        </w:r>
        <w:r>
          <w:rPr>
            <w:noProof/>
            <w:webHidden/>
          </w:rPr>
          <w:fldChar w:fldCharType="end"/>
        </w:r>
        <w:r w:rsidRPr="00C53F60">
          <w:rPr>
            <w:rStyle w:val="Hyperlink"/>
            <w:noProof/>
          </w:rPr>
          <w:fldChar w:fldCharType="end"/>
        </w:r>
      </w:ins>
    </w:p>
    <w:p w14:paraId="17E3B802" w14:textId="31529E4B" w:rsidR="00EA1FB2" w:rsidRDefault="00EA1FB2">
      <w:pPr>
        <w:pStyle w:val="TOC2"/>
        <w:rPr>
          <w:ins w:id="366" w:author="Ilkka Rinne [2]" w:date="2022-09-06T16:09:00Z"/>
          <w:rFonts w:asciiTheme="minorHAnsi" w:eastAsiaTheme="minorEastAsia" w:hAnsiTheme="minorHAnsi" w:cstheme="minorBidi"/>
          <w:b w:val="0"/>
          <w:noProof/>
          <w:sz w:val="24"/>
          <w:szCs w:val="24"/>
          <w:lang w:eastAsia="en-GB"/>
        </w:rPr>
      </w:pPr>
      <w:ins w:id="3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w:t>
        </w:r>
        <w:r>
          <w:rPr>
            <w:noProof/>
            <w:webHidden/>
          </w:rPr>
          <w:tab/>
        </w:r>
        <w:r>
          <w:rPr>
            <w:noProof/>
            <w:webHidden/>
          </w:rPr>
          <w:fldChar w:fldCharType="begin"/>
        </w:r>
        <w:r>
          <w:rPr>
            <w:noProof/>
            <w:webHidden/>
          </w:rPr>
          <w:instrText xml:space="preserve"> PAGEREF _Toc113373410 \h </w:instrText>
        </w:r>
      </w:ins>
      <w:r>
        <w:rPr>
          <w:noProof/>
          <w:webHidden/>
        </w:rPr>
      </w:r>
      <w:r>
        <w:rPr>
          <w:noProof/>
          <w:webHidden/>
        </w:rPr>
        <w:fldChar w:fldCharType="separate"/>
      </w:r>
      <w:ins w:id="368" w:author="Ilkka Rinne [2]" w:date="2022-09-06T16:09:00Z">
        <w:r>
          <w:rPr>
            <w:noProof/>
            <w:webHidden/>
          </w:rPr>
          <w:t>51</w:t>
        </w:r>
        <w:r>
          <w:rPr>
            <w:noProof/>
            <w:webHidden/>
          </w:rPr>
          <w:fldChar w:fldCharType="end"/>
        </w:r>
        <w:r w:rsidRPr="00C53F60">
          <w:rPr>
            <w:rStyle w:val="Hyperlink"/>
            <w:noProof/>
          </w:rPr>
          <w:fldChar w:fldCharType="end"/>
        </w:r>
      </w:ins>
    </w:p>
    <w:p w14:paraId="1616D596" w14:textId="5D51A465" w:rsidR="00EA1FB2" w:rsidRDefault="00EA1FB2">
      <w:pPr>
        <w:pStyle w:val="TOC3"/>
        <w:rPr>
          <w:ins w:id="369" w:author="Ilkka Rinne [2]" w:date="2022-09-06T16:09:00Z"/>
          <w:rFonts w:asciiTheme="minorHAnsi" w:eastAsiaTheme="minorEastAsia" w:hAnsiTheme="minorHAnsi" w:cstheme="minorBidi"/>
          <w:b w:val="0"/>
          <w:noProof/>
          <w:sz w:val="24"/>
          <w:szCs w:val="24"/>
          <w:lang w:eastAsia="en-GB"/>
        </w:rPr>
      </w:pPr>
      <w:ins w:id="3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AbstractHost Requirements Class</w:t>
        </w:r>
        <w:r>
          <w:rPr>
            <w:noProof/>
            <w:webHidden/>
          </w:rPr>
          <w:tab/>
        </w:r>
        <w:r>
          <w:rPr>
            <w:noProof/>
            <w:webHidden/>
          </w:rPr>
          <w:fldChar w:fldCharType="begin"/>
        </w:r>
        <w:r>
          <w:rPr>
            <w:noProof/>
            <w:webHidden/>
          </w:rPr>
          <w:instrText xml:space="preserve"> PAGEREF _Toc113373411 \h </w:instrText>
        </w:r>
      </w:ins>
      <w:r>
        <w:rPr>
          <w:noProof/>
          <w:webHidden/>
        </w:rPr>
      </w:r>
      <w:r>
        <w:rPr>
          <w:noProof/>
          <w:webHidden/>
        </w:rPr>
        <w:fldChar w:fldCharType="separate"/>
      </w:r>
      <w:ins w:id="371" w:author="Ilkka Rinne [2]" w:date="2022-09-06T16:09:00Z">
        <w:r>
          <w:rPr>
            <w:noProof/>
            <w:webHidden/>
          </w:rPr>
          <w:t>51</w:t>
        </w:r>
        <w:r>
          <w:rPr>
            <w:noProof/>
            <w:webHidden/>
          </w:rPr>
          <w:fldChar w:fldCharType="end"/>
        </w:r>
        <w:r w:rsidRPr="00C53F60">
          <w:rPr>
            <w:rStyle w:val="Hyperlink"/>
            <w:noProof/>
          </w:rPr>
          <w:fldChar w:fldCharType="end"/>
        </w:r>
      </w:ins>
    </w:p>
    <w:p w14:paraId="050C9019" w14:textId="780ECB8B" w:rsidR="00EA1FB2" w:rsidRDefault="00EA1FB2">
      <w:pPr>
        <w:pStyle w:val="TOC2"/>
        <w:rPr>
          <w:ins w:id="372" w:author="Ilkka Rinne [2]" w:date="2022-09-06T16:09:00Z"/>
          <w:rFonts w:asciiTheme="minorHAnsi" w:eastAsiaTheme="minorEastAsia" w:hAnsiTheme="minorHAnsi" w:cstheme="minorBidi"/>
          <w:b w:val="0"/>
          <w:noProof/>
          <w:sz w:val="24"/>
          <w:szCs w:val="24"/>
          <w:lang w:eastAsia="en-GB"/>
        </w:rPr>
      </w:pPr>
      <w:ins w:id="3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w:t>
        </w:r>
        <w:r>
          <w:rPr>
            <w:noProof/>
            <w:webHidden/>
          </w:rPr>
          <w:tab/>
        </w:r>
        <w:r>
          <w:rPr>
            <w:noProof/>
            <w:webHidden/>
          </w:rPr>
          <w:fldChar w:fldCharType="begin"/>
        </w:r>
        <w:r>
          <w:rPr>
            <w:noProof/>
            <w:webHidden/>
          </w:rPr>
          <w:instrText xml:space="preserve"> PAGEREF _Toc113373412 \h </w:instrText>
        </w:r>
      </w:ins>
      <w:r>
        <w:rPr>
          <w:noProof/>
          <w:webHidden/>
        </w:rPr>
      </w:r>
      <w:r>
        <w:rPr>
          <w:noProof/>
          <w:webHidden/>
        </w:rPr>
        <w:fldChar w:fldCharType="separate"/>
      </w:r>
      <w:ins w:id="374" w:author="Ilkka Rinne [2]" w:date="2022-09-06T16:09:00Z">
        <w:r>
          <w:rPr>
            <w:noProof/>
            <w:webHidden/>
          </w:rPr>
          <w:t>52</w:t>
        </w:r>
        <w:r>
          <w:rPr>
            <w:noProof/>
            <w:webHidden/>
          </w:rPr>
          <w:fldChar w:fldCharType="end"/>
        </w:r>
        <w:r w:rsidRPr="00C53F60">
          <w:rPr>
            <w:rStyle w:val="Hyperlink"/>
            <w:noProof/>
          </w:rPr>
          <w:fldChar w:fldCharType="end"/>
        </w:r>
      </w:ins>
    </w:p>
    <w:p w14:paraId="4E00AFD3" w14:textId="1879BF38" w:rsidR="00EA1FB2" w:rsidRDefault="00EA1FB2">
      <w:pPr>
        <w:pStyle w:val="TOC3"/>
        <w:rPr>
          <w:ins w:id="375" w:author="Ilkka Rinne [2]" w:date="2022-09-06T16:09:00Z"/>
          <w:rFonts w:asciiTheme="minorHAnsi" w:eastAsiaTheme="minorEastAsia" w:hAnsiTheme="minorHAnsi" w:cstheme="minorBidi"/>
          <w:b w:val="0"/>
          <w:noProof/>
          <w:sz w:val="24"/>
          <w:szCs w:val="24"/>
          <w:lang w:eastAsia="en-GB"/>
        </w:rPr>
      </w:pPr>
      <w:ins w:id="3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AbstractDeployment Requirements Class</w:t>
        </w:r>
        <w:r>
          <w:rPr>
            <w:noProof/>
            <w:webHidden/>
          </w:rPr>
          <w:tab/>
        </w:r>
        <w:r>
          <w:rPr>
            <w:noProof/>
            <w:webHidden/>
          </w:rPr>
          <w:fldChar w:fldCharType="begin"/>
        </w:r>
        <w:r>
          <w:rPr>
            <w:noProof/>
            <w:webHidden/>
          </w:rPr>
          <w:instrText xml:space="preserve"> PAGEREF _Toc113373413 \h </w:instrText>
        </w:r>
      </w:ins>
      <w:r>
        <w:rPr>
          <w:noProof/>
          <w:webHidden/>
        </w:rPr>
      </w:r>
      <w:r>
        <w:rPr>
          <w:noProof/>
          <w:webHidden/>
        </w:rPr>
        <w:fldChar w:fldCharType="separate"/>
      </w:r>
      <w:ins w:id="377" w:author="Ilkka Rinne [2]" w:date="2022-09-06T16:09:00Z">
        <w:r>
          <w:rPr>
            <w:noProof/>
            <w:webHidden/>
          </w:rPr>
          <w:t>52</w:t>
        </w:r>
        <w:r>
          <w:rPr>
            <w:noProof/>
            <w:webHidden/>
          </w:rPr>
          <w:fldChar w:fldCharType="end"/>
        </w:r>
        <w:r w:rsidRPr="00C53F60">
          <w:rPr>
            <w:rStyle w:val="Hyperlink"/>
            <w:noProof/>
          </w:rPr>
          <w:fldChar w:fldCharType="end"/>
        </w:r>
      </w:ins>
    </w:p>
    <w:p w14:paraId="0B6619F5" w14:textId="311F3FC1" w:rsidR="00EA1FB2" w:rsidRDefault="00EA1FB2">
      <w:pPr>
        <w:pStyle w:val="TOC3"/>
        <w:rPr>
          <w:ins w:id="378" w:author="Ilkka Rinne [2]" w:date="2022-09-06T16:09:00Z"/>
          <w:rFonts w:asciiTheme="minorHAnsi" w:eastAsiaTheme="minorEastAsia" w:hAnsiTheme="minorHAnsi" w:cstheme="minorBidi"/>
          <w:b w:val="0"/>
          <w:noProof/>
          <w:sz w:val="24"/>
          <w:szCs w:val="24"/>
          <w:lang w:eastAsia="en-GB"/>
        </w:rPr>
      </w:pPr>
      <w:ins w:id="3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deploymentReason</w:t>
        </w:r>
        <w:r>
          <w:rPr>
            <w:noProof/>
            <w:webHidden/>
          </w:rPr>
          <w:tab/>
        </w:r>
        <w:r>
          <w:rPr>
            <w:noProof/>
            <w:webHidden/>
          </w:rPr>
          <w:fldChar w:fldCharType="begin"/>
        </w:r>
        <w:r>
          <w:rPr>
            <w:noProof/>
            <w:webHidden/>
          </w:rPr>
          <w:instrText xml:space="preserve"> PAGEREF _Toc113373414 \h </w:instrText>
        </w:r>
      </w:ins>
      <w:r>
        <w:rPr>
          <w:noProof/>
          <w:webHidden/>
        </w:rPr>
      </w:r>
      <w:r>
        <w:rPr>
          <w:noProof/>
          <w:webHidden/>
        </w:rPr>
        <w:fldChar w:fldCharType="separate"/>
      </w:r>
      <w:ins w:id="380" w:author="Ilkka Rinne [2]" w:date="2022-09-06T16:09:00Z">
        <w:r>
          <w:rPr>
            <w:noProof/>
            <w:webHidden/>
          </w:rPr>
          <w:t>54</w:t>
        </w:r>
        <w:r>
          <w:rPr>
            <w:noProof/>
            <w:webHidden/>
          </w:rPr>
          <w:fldChar w:fldCharType="end"/>
        </w:r>
        <w:r w:rsidRPr="00C53F60">
          <w:rPr>
            <w:rStyle w:val="Hyperlink"/>
            <w:noProof/>
          </w:rPr>
          <w:fldChar w:fldCharType="end"/>
        </w:r>
      </w:ins>
    </w:p>
    <w:p w14:paraId="66FE797C" w14:textId="4ADC68AB" w:rsidR="00EA1FB2" w:rsidRDefault="00EA1FB2">
      <w:pPr>
        <w:pStyle w:val="TOC3"/>
        <w:rPr>
          <w:ins w:id="381" w:author="Ilkka Rinne [2]" w:date="2022-09-06T16:09:00Z"/>
          <w:rFonts w:asciiTheme="minorHAnsi" w:eastAsiaTheme="minorEastAsia" w:hAnsiTheme="minorHAnsi" w:cstheme="minorBidi"/>
          <w:b w:val="0"/>
          <w:noProof/>
          <w:sz w:val="24"/>
          <w:szCs w:val="24"/>
          <w:lang w:eastAsia="en-GB"/>
        </w:rPr>
      </w:pPr>
      <w:ins w:id="3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9.8.3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deploymentTime</w:t>
        </w:r>
        <w:r>
          <w:rPr>
            <w:noProof/>
            <w:webHidden/>
          </w:rPr>
          <w:tab/>
        </w:r>
        <w:r>
          <w:rPr>
            <w:noProof/>
            <w:webHidden/>
          </w:rPr>
          <w:fldChar w:fldCharType="begin"/>
        </w:r>
        <w:r>
          <w:rPr>
            <w:noProof/>
            <w:webHidden/>
          </w:rPr>
          <w:instrText xml:space="preserve"> PAGEREF _Toc113373415 \h </w:instrText>
        </w:r>
      </w:ins>
      <w:r>
        <w:rPr>
          <w:noProof/>
          <w:webHidden/>
        </w:rPr>
      </w:r>
      <w:r>
        <w:rPr>
          <w:noProof/>
          <w:webHidden/>
        </w:rPr>
        <w:fldChar w:fldCharType="separate"/>
      </w:r>
      <w:ins w:id="383" w:author="Ilkka Rinne [2]" w:date="2022-09-06T16:09:00Z">
        <w:r>
          <w:rPr>
            <w:noProof/>
            <w:webHidden/>
          </w:rPr>
          <w:t>54</w:t>
        </w:r>
        <w:r>
          <w:rPr>
            <w:noProof/>
            <w:webHidden/>
          </w:rPr>
          <w:fldChar w:fldCharType="end"/>
        </w:r>
        <w:r w:rsidRPr="00C53F60">
          <w:rPr>
            <w:rStyle w:val="Hyperlink"/>
            <w:noProof/>
          </w:rPr>
          <w:fldChar w:fldCharType="end"/>
        </w:r>
      </w:ins>
    </w:p>
    <w:p w14:paraId="4B876DB3" w14:textId="22B21A10" w:rsidR="00EA1FB2" w:rsidRDefault="00EA1FB2">
      <w:pPr>
        <w:pStyle w:val="TOC2"/>
        <w:rPr>
          <w:ins w:id="384" w:author="Ilkka Rinne [2]" w:date="2022-09-06T16:09:00Z"/>
          <w:rFonts w:asciiTheme="minorHAnsi" w:eastAsiaTheme="minorEastAsia" w:hAnsiTheme="minorHAnsi" w:cstheme="minorBidi"/>
          <w:b w:val="0"/>
          <w:noProof/>
          <w:sz w:val="24"/>
          <w:szCs w:val="24"/>
          <w:lang w:eastAsia="en-GB"/>
        </w:rPr>
      </w:pPr>
      <w:ins w:id="3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w:t>
        </w:r>
        <w:r>
          <w:rPr>
            <w:noProof/>
            <w:webHidden/>
          </w:rPr>
          <w:tab/>
        </w:r>
        <w:r>
          <w:rPr>
            <w:noProof/>
            <w:webHidden/>
          </w:rPr>
          <w:fldChar w:fldCharType="begin"/>
        </w:r>
        <w:r>
          <w:rPr>
            <w:noProof/>
            <w:webHidden/>
          </w:rPr>
          <w:instrText xml:space="preserve"> PAGEREF _Toc113373416 \h </w:instrText>
        </w:r>
      </w:ins>
      <w:r>
        <w:rPr>
          <w:noProof/>
          <w:webHidden/>
        </w:rPr>
      </w:r>
      <w:r>
        <w:rPr>
          <w:noProof/>
          <w:webHidden/>
        </w:rPr>
        <w:fldChar w:fldCharType="separate"/>
      </w:r>
      <w:ins w:id="386" w:author="Ilkka Rinne [2]" w:date="2022-09-06T16:09:00Z">
        <w:r>
          <w:rPr>
            <w:noProof/>
            <w:webHidden/>
          </w:rPr>
          <w:t>54</w:t>
        </w:r>
        <w:r>
          <w:rPr>
            <w:noProof/>
            <w:webHidden/>
          </w:rPr>
          <w:fldChar w:fldCharType="end"/>
        </w:r>
        <w:r w:rsidRPr="00C53F60">
          <w:rPr>
            <w:rStyle w:val="Hyperlink"/>
            <w:noProof/>
          </w:rPr>
          <w:fldChar w:fldCharType="end"/>
        </w:r>
      </w:ins>
    </w:p>
    <w:p w14:paraId="25885C32" w14:textId="1BF44FF6" w:rsidR="00EA1FB2" w:rsidRDefault="00EA1FB2">
      <w:pPr>
        <w:pStyle w:val="TOC3"/>
        <w:rPr>
          <w:ins w:id="387" w:author="Ilkka Rinne [2]" w:date="2022-09-06T16:09:00Z"/>
          <w:rFonts w:asciiTheme="minorHAnsi" w:eastAsiaTheme="minorEastAsia" w:hAnsiTheme="minorHAnsi" w:cstheme="minorBidi"/>
          <w:b w:val="0"/>
          <w:noProof/>
          <w:sz w:val="24"/>
          <w:szCs w:val="24"/>
          <w:lang w:eastAsia="en-GB"/>
        </w:rPr>
      </w:pPr>
      <w:ins w:id="3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NamedValue Requirements Class</w:t>
        </w:r>
        <w:r>
          <w:rPr>
            <w:noProof/>
            <w:webHidden/>
          </w:rPr>
          <w:tab/>
        </w:r>
        <w:r>
          <w:rPr>
            <w:noProof/>
            <w:webHidden/>
          </w:rPr>
          <w:fldChar w:fldCharType="begin"/>
        </w:r>
        <w:r>
          <w:rPr>
            <w:noProof/>
            <w:webHidden/>
          </w:rPr>
          <w:instrText xml:space="preserve"> PAGEREF _Toc113373417 \h </w:instrText>
        </w:r>
      </w:ins>
      <w:r>
        <w:rPr>
          <w:noProof/>
          <w:webHidden/>
        </w:rPr>
      </w:r>
      <w:r>
        <w:rPr>
          <w:noProof/>
          <w:webHidden/>
        </w:rPr>
        <w:fldChar w:fldCharType="separate"/>
      </w:r>
      <w:ins w:id="389" w:author="Ilkka Rinne [2]" w:date="2022-09-06T16:09:00Z">
        <w:r>
          <w:rPr>
            <w:noProof/>
            <w:webHidden/>
          </w:rPr>
          <w:t>54</w:t>
        </w:r>
        <w:r>
          <w:rPr>
            <w:noProof/>
            <w:webHidden/>
          </w:rPr>
          <w:fldChar w:fldCharType="end"/>
        </w:r>
        <w:r w:rsidRPr="00C53F60">
          <w:rPr>
            <w:rStyle w:val="Hyperlink"/>
            <w:noProof/>
          </w:rPr>
          <w:fldChar w:fldCharType="end"/>
        </w:r>
      </w:ins>
    </w:p>
    <w:p w14:paraId="7B45C0C7" w14:textId="777117EC" w:rsidR="00EA1FB2" w:rsidRDefault="00EA1FB2">
      <w:pPr>
        <w:pStyle w:val="TOC3"/>
        <w:rPr>
          <w:ins w:id="390" w:author="Ilkka Rinne [2]" w:date="2022-09-06T16:09:00Z"/>
          <w:rFonts w:asciiTheme="minorHAnsi" w:eastAsiaTheme="minorEastAsia" w:hAnsiTheme="minorHAnsi" w:cstheme="minorBidi"/>
          <w:b w:val="0"/>
          <w:noProof/>
          <w:sz w:val="24"/>
          <w:szCs w:val="24"/>
          <w:lang w:eastAsia="en-GB"/>
        </w:rPr>
      </w:pPr>
      <w:ins w:id="3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NamedValue</w:t>
        </w:r>
        <w:r>
          <w:rPr>
            <w:noProof/>
            <w:webHidden/>
          </w:rPr>
          <w:tab/>
        </w:r>
        <w:r>
          <w:rPr>
            <w:noProof/>
            <w:webHidden/>
          </w:rPr>
          <w:fldChar w:fldCharType="begin"/>
        </w:r>
        <w:r>
          <w:rPr>
            <w:noProof/>
            <w:webHidden/>
          </w:rPr>
          <w:instrText xml:space="preserve"> PAGEREF _Toc113373418 \h </w:instrText>
        </w:r>
      </w:ins>
      <w:r>
        <w:rPr>
          <w:noProof/>
          <w:webHidden/>
        </w:rPr>
      </w:r>
      <w:r>
        <w:rPr>
          <w:noProof/>
          <w:webHidden/>
        </w:rPr>
        <w:fldChar w:fldCharType="separate"/>
      </w:r>
      <w:ins w:id="392" w:author="Ilkka Rinne [2]" w:date="2022-09-06T16:09:00Z">
        <w:r>
          <w:rPr>
            <w:noProof/>
            <w:webHidden/>
          </w:rPr>
          <w:t>55</w:t>
        </w:r>
        <w:r>
          <w:rPr>
            <w:noProof/>
            <w:webHidden/>
          </w:rPr>
          <w:fldChar w:fldCharType="end"/>
        </w:r>
        <w:r w:rsidRPr="00C53F60">
          <w:rPr>
            <w:rStyle w:val="Hyperlink"/>
            <w:noProof/>
          </w:rPr>
          <w:fldChar w:fldCharType="end"/>
        </w:r>
      </w:ins>
    </w:p>
    <w:p w14:paraId="3E019199" w14:textId="07E822B0" w:rsidR="00EA1FB2" w:rsidRDefault="00EA1FB2">
      <w:pPr>
        <w:pStyle w:val="TOC3"/>
        <w:rPr>
          <w:ins w:id="393" w:author="Ilkka Rinne [2]" w:date="2022-09-06T16:09:00Z"/>
          <w:rFonts w:asciiTheme="minorHAnsi" w:eastAsiaTheme="minorEastAsia" w:hAnsiTheme="minorHAnsi" w:cstheme="minorBidi"/>
          <w:b w:val="0"/>
          <w:noProof/>
          <w:sz w:val="24"/>
          <w:szCs w:val="24"/>
          <w:lang w:eastAsia="en-GB"/>
        </w:rPr>
      </w:pPr>
      <w:ins w:id="3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_Toc113373419 \h </w:instrText>
        </w:r>
      </w:ins>
      <w:r>
        <w:rPr>
          <w:noProof/>
          <w:webHidden/>
        </w:rPr>
      </w:r>
      <w:r>
        <w:rPr>
          <w:noProof/>
          <w:webHidden/>
        </w:rPr>
        <w:fldChar w:fldCharType="separate"/>
      </w:r>
      <w:ins w:id="395" w:author="Ilkka Rinne [2]" w:date="2022-09-06T16:09:00Z">
        <w:r>
          <w:rPr>
            <w:noProof/>
            <w:webHidden/>
          </w:rPr>
          <w:t>55</w:t>
        </w:r>
        <w:r>
          <w:rPr>
            <w:noProof/>
            <w:webHidden/>
          </w:rPr>
          <w:fldChar w:fldCharType="end"/>
        </w:r>
        <w:r w:rsidRPr="00C53F60">
          <w:rPr>
            <w:rStyle w:val="Hyperlink"/>
            <w:noProof/>
          </w:rPr>
          <w:fldChar w:fldCharType="end"/>
        </w:r>
      </w:ins>
    </w:p>
    <w:p w14:paraId="5D3B656F" w14:textId="600B1D01" w:rsidR="00EA1FB2" w:rsidRDefault="00EA1FB2">
      <w:pPr>
        <w:pStyle w:val="TOC3"/>
        <w:rPr>
          <w:ins w:id="396" w:author="Ilkka Rinne [2]" w:date="2022-09-06T16:09:00Z"/>
          <w:rFonts w:asciiTheme="minorHAnsi" w:eastAsiaTheme="minorEastAsia" w:hAnsiTheme="minorHAnsi" w:cstheme="minorBidi"/>
          <w:b w:val="0"/>
          <w:noProof/>
          <w:sz w:val="24"/>
          <w:szCs w:val="24"/>
          <w:lang w:eastAsia="en-GB"/>
        </w:rPr>
      </w:pPr>
      <w:ins w:id="3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9.9.4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_Toc113373420 \h </w:instrText>
        </w:r>
      </w:ins>
      <w:r>
        <w:rPr>
          <w:noProof/>
          <w:webHidden/>
        </w:rPr>
      </w:r>
      <w:r>
        <w:rPr>
          <w:noProof/>
          <w:webHidden/>
        </w:rPr>
        <w:fldChar w:fldCharType="separate"/>
      </w:r>
      <w:ins w:id="398" w:author="Ilkka Rinne [2]" w:date="2022-09-06T16:09:00Z">
        <w:r>
          <w:rPr>
            <w:noProof/>
            <w:webHidden/>
          </w:rPr>
          <w:t>55</w:t>
        </w:r>
        <w:r>
          <w:rPr>
            <w:noProof/>
            <w:webHidden/>
          </w:rPr>
          <w:fldChar w:fldCharType="end"/>
        </w:r>
        <w:r w:rsidRPr="00C53F60">
          <w:rPr>
            <w:rStyle w:val="Hyperlink"/>
            <w:noProof/>
          </w:rPr>
          <w:fldChar w:fldCharType="end"/>
        </w:r>
      </w:ins>
    </w:p>
    <w:p w14:paraId="4AAF3EC5" w14:textId="4BC05328" w:rsidR="00EA1FB2" w:rsidRDefault="00EA1FB2">
      <w:pPr>
        <w:pStyle w:val="TOC2"/>
        <w:rPr>
          <w:ins w:id="399" w:author="Ilkka Rinne [2]" w:date="2022-09-06T16:09:00Z"/>
          <w:rFonts w:asciiTheme="minorHAnsi" w:eastAsiaTheme="minorEastAsia" w:hAnsiTheme="minorHAnsi" w:cstheme="minorBidi"/>
          <w:b w:val="0"/>
          <w:noProof/>
          <w:sz w:val="24"/>
          <w:szCs w:val="24"/>
          <w:lang w:eastAsia="en-GB"/>
        </w:rPr>
      </w:pPr>
      <w:ins w:id="4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_Toc113373421 \h </w:instrText>
        </w:r>
      </w:ins>
      <w:r>
        <w:rPr>
          <w:noProof/>
          <w:webHidden/>
        </w:rPr>
      </w:r>
      <w:r>
        <w:rPr>
          <w:noProof/>
          <w:webHidden/>
        </w:rPr>
        <w:fldChar w:fldCharType="separate"/>
      </w:r>
      <w:ins w:id="401" w:author="Ilkka Rinne [2]" w:date="2022-09-06T16:09:00Z">
        <w:r>
          <w:rPr>
            <w:noProof/>
            <w:webHidden/>
          </w:rPr>
          <w:t>55</w:t>
        </w:r>
        <w:r>
          <w:rPr>
            <w:noProof/>
            <w:webHidden/>
          </w:rPr>
          <w:fldChar w:fldCharType="end"/>
        </w:r>
        <w:r w:rsidRPr="00C53F60">
          <w:rPr>
            <w:rStyle w:val="Hyperlink"/>
            <w:noProof/>
          </w:rPr>
          <w:fldChar w:fldCharType="end"/>
        </w:r>
      </w:ins>
    </w:p>
    <w:p w14:paraId="4007F78A" w14:textId="481ADCB0" w:rsidR="00EA1FB2" w:rsidRDefault="00EA1FB2">
      <w:pPr>
        <w:pStyle w:val="TOC3"/>
        <w:rPr>
          <w:ins w:id="402" w:author="Ilkka Rinne [2]" w:date="2022-09-06T16:09:00Z"/>
          <w:rFonts w:asciiTheme="minorHAnsi" w:eastAsiaTheme="minorEastAsia" w:hAnsiTheme="minorHAnsi" w:cstheme="minorBidi"/>
          <w:b w:val="0"/>
          <w:noProof/>
          <w:sz w:val="24"/>
          <w:szCs w:val="24"/>
          <w:lang w:eastAsia="en-GB"/>
        </w:rPr>
      </w:pPr>
      <w:ins w:id="4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9.10.1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AbstractObservationType</w:t>
        </w:r>
        <w:r>
          <w:rPr>
            <w:noProof/>
            <w:webHidden/>
          </w:rPr>
          <w:tab/>
        </w:r>
        <w:r>
          <w:rPr>
            <w:noProof/>
            <w:webHidden/>
          </w:rPr>
          <w:fldChar w:fldCharType="begin"/>
        </w:r>
        <w:r>
          <w:rPr>
            <w:noProof/>
            <w:webHidden/>
          </w:rPr>
          <w:instrText xml:space="preserve"> PAGEREF _Toc113373422 \h </w:instrText>
        </w:r>
      </w:ins>
      <w:r>
        <w:rPr>
          <w:noProof/>
          <w:webHidden/>
        </w:rPr>
      </w:r>
      <w:r>
        <w:rPr>
          <w:noProof/>
          <w:webHidden/>
        </w:rPr>
        <w:fldChar w:fldCharType="separate"/>
      </w:r>
      <w:ins w:id="404" w:author="Ilkka Rinne [2]" w:date="2022-09-06T16:09:00Z">
        <w:r>
          <w:rPr>
            <w:noProof/>
            <w:webHidden/>
          </w:rPr>
          <w:t>55</w:t>
        </w:r>
        <w:r>
          <w:rPr>
            <w:noProof/>
            <w:webHidden/>
          </w:rPr>
          <w:fldChar w:fldCharType="end"/>
        </w:r>
        <w:r w:rsidRPr="00C53F60">
          <w:rPr>
            <w:rStyle w:val="Hyperlink"/>
            <w:noProof/>
          </w:rPr>
          <w:fldChar w:fldCharType="end"/>
        </w:r>
      </w:ins>
    </w:p>
    <w:p w14:paraId="0CB03929" w14:textId="7269C53F" w:rsidR="00EA1FB2" w:rsidRDefault="00EA1FB2">
      <w:pPr>
        <w:pStyle w:val="TOC1"/>
        <w:rPr>
          <w:ins w:id="405" w:author="Ilkka Rinne [2]" w:date="2022-09-06T16:09:00Z"/>
          <w:rFonts w:asciiTheme="minorHAnsi" w:eastAsiaTheme="minorEastAsia" w:hAnsiTheme="minorHAnsi" w:cstheme="minorBidi"/>
          <w:b w:val="0"/>
          <w:noProof/>
          <w:sz w:val="24"/>
          <w:szCs w:val="24"/>
          <w:lang w:eastAsia="en-GB"/>
        </w:rPr>
      </w:pPr>
      <w:ins w:id="4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w:t>
        </w:r>
        <w:r>
          <w:rPr>
            <w:noProof/>
            <w:webHidden/>
          </w:rPr>
          <w:tab/>
        </w:r>
        <w:r>
          <w:rPr>
            <w:noProof/>
            <w:webHidden/>
          </w:rPr>
          <w:fldChar w:fldCharType="begin"/>
        </w:r>
        <w:r>
          <w:rPr>
            <w:noProof/>
            <w:webHidden/>
          </w:rPr>
          <w:instrText xml:space="preserve"> PAGEREF _Toc113373423 \h </w:instrText>
        </w:r>
      </w:ins>
      <w:r>
        <w:rPr>
          <w:noProof/>
          <w:webHidden/>
        </w:rPr>
      </w:r>
      <w:r>
        <w:rPr>
          <w:noProof/>
          <w:webHidden/>
        </w:rPr>
        <w:fldChar w:fldCharType="separate"/>
      </w:r>
      <w:ins w:id="407" w:author="Ilkka Rinne [2]" w:date="2022-09-06T16:09:00Z">
        <w:r>
          <w:rPr>
            <w:noProof/>
            <w:webHidden/>
          </w:rPr>
          <w:t>55</w:t>
        </w:r>
        <w:r>
          <w:rPr>
            <w:noProof/>
            <w:webHidden/>
          </w:rPr>
          <w:fldChar w:fldCharType="end"/>
        </w:r>
        <w:r w:rsidRPr="00C53F60">
          <w:rPr>
            <w:rStyle w:val="Hyperlink"/>
            <w:noProof/>
          </w:rPr>
          <w:fldChar w:fldCharType="end"/>
        </w:r>
      </w:ins>
    </w:p>
    <w:p w14:paraId="5F8D8D12" w14:textId="28784A69" w:rsidR="00EA1FB2" w:rsidRDefault="00EA1FB2">
      <w:pPr>
        <w:pStyle w:val="TOC2"/>
        <w:rPr>
          <w:ins w:id="408" w:author="Ilkka Rinne [2]" w:date="2022-09-06T16:09:00Z"/>
          <w:rFonts w:asciiTheme="minorHAnsi" w:eastAsiaTheme="minorEastAsia" w:hAnsiTheme="minorHAnsi" w:cstheme="minorBidi"/>
          <w:b w:val="0"/>
          <w:noProof/>
          <w:sz w:val="24"/>
          <w:szCs w:val="24"/>
          <w:lang w:eastAsia="en-GB"/>
        </w:rPr>
      </w:pPr>
      <w:ins w:id="4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_Toc113373424 \h </w:instrText>
        </w:r>
      </w:ins>
      <w:r>
        <w:rPr>
          <w:noProof/>
          <w:webHidden/>
        </w:rPr>
      </w:r>
      <w:r>
        <w:rPr>
          <w:noProof/>
          <w:webHidden/>
        </w:rPr>
        <w:fldChar w:fldCharType="separate"/>
      </w:r>
      <w:ins w:id="410" w:author="Ilkka Rinne [2]" w:date="2022-09-06T16:09:00Z">
        <w:r>
          <w:rPr>
            <w:noProof/>
            <w:webHidden/>
          </w:rPr>
          <w:t>55</w:t>
        </w:r>
        <w:r>
          <w:rPr>
            <w:noProof/>
            <w:webHidden/>
          </w:rPr>
          <w:fldChar w:fldCharType="end"/>
        </w:r>
        <w:r w:rsidRPr="00C53F60">
          <w:rPr>
            <w:rStyle w:val="Hyperlink"/>
            <w:noProof/>
          </w:rPr>
          <w:fldChar w:fldCharType="end"/>
        </w:r>
      </w:ins>
    </w:p>
    <w:p w14:paraId="5469C7B3" w14:textId="13F0BEBC" w:rsidR="00EA1FB2" w:rsidRDefault="00EA1FB2">
      <w:pPr>
        <w:pStyle w:val="TOC3"/>
        <w:rPr>
          <w:ins w:id="411" w:author="Ilkka Rinne [2]" w:date="2022-09-06T16:09:00Z"/>
          <w:rFonts w:asciiTheme="minorHAnsi" w:eastAsiaTheme="minorEastAsia" w:hAnsiTheme="minorHAnsi" w:cstheme="minorBidi"/>
          <w:b w:val="0"/>
          <w:noProof/>
          <w:sz w:val="24"/>
          <w:szCs w:val="24"/>
          <w:lang w:eastAsia="en-GB"/>
        </w:rPr>
      </w:pPr>
      <w:ins w:id="4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Observations Package Requirements Class</w:t>
        </w:r>
        <w:r>
          <w:rPr>
            <w:noProof/>
            <w:webHidden/>
          </w:rPr>
          <w:tab/>
        </w:r>
        <w:r>
          <w:rPr>
            <w:noProof/>
            <w:webHidden/>
          </w:rPr>
          <w:fldChar w:fldCharType="begin"/>
        </w:r>
        <w:r>
          <w:rPr>
            <w:noProof/>
            <w:webHidden/>
          </w:rPr>
          <w:instrText xml:space="preserve"> PAGEREF _Toc113373425 \h </w:instrText>
        </w:r>
      </w:ins>
      <w:r>
        <w:rPr>
          <w:noProof/>
          <w:webHidden/>
        </w:rPr>
      </w:r>
      <w:r>
        <w:rPr>
          <w:noProof/>
          <w:webHidden/>
        </w:rPr>
        <w:fldChar w:fldCharType="separate"/>
      </w:r>
      <w:ins w:id="413" w:author="Ilkka Rinne [2]" w:date="2022-09-06T16:09:00Z">
        <w:r>
          <w:rPr>
            <w:noProof/>
            <w:webHidden/>
          </w:rPr>
          <w:t>55</w:t>
        </w:r>
        <w:r>
          <w:rPr>
            <w:noProof/>
            <w:webHidden/>
          </w:rPr>
          <w:fldChar w:fldCharType="end"/>
        </w:r>
        <w:r w:rsidRPr="00C53F60">
          <w:rPr>
            <w:rStyle w:val="Hyperlink"/>
            <w:noProof/>
          </w:rPr>
          <w:fldChar w:fldCharType="end"/>
        </w:r>
      </w:ins>
    </w:p>
    <w:p w14:paraId="791F07E6" w14:textId="0173736D" w:rsidR="00EA1FB2" w:rsidRDefault="00EA1FB2">
      <w:pPr>
        <w:pStyle w:val="TOC3"/>
        <w:rPr>
          <w:ins w:id="414" w:author="Ilkka Rinne [2]" w:date="2022-09-06T16:09:00Z"/>
          <w:rFonts w:asciiTheme="minorHAnsi" w:eastAsiaTheme="minorEastAsia" w:hAnsiTheme="minorHAnsi" w:cstheme="minorBidi"/>
          <w:b w:val="0"/>
          <w:noProof/>
          <w:sz w:val="24"/>
          <w:szCs w:val="24"/>
          <w:lang w:eastAsia="en-GB"/>
        </w:rPr>
      </w:pPr>
      <w:ins w:id="4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link</w:t>
        </w:r>
        <w:r>
          <w:rPr>
            <w:noProof/>
            <w:webHidden/>
          </w:rPr>
          <w:tab/>
        </w:r>
        <w:r>
          <w:rPr>
            <w:noProof/>
            <w:webHidden/>
          </w:rPr>
          <w:fldChar w:fldCharType="begin"/>
        </w:r>
        <w:r>
          <w:rPr>
            <w:noProof/>
            <w:webHidden/>
          </w:rPr>
          <w:instrText xml:space="preserve"> PAGEREF _Toc113373426 \h </w:instrText>
        </w:r>
      </w:ins>
      <w:r>
        <w:rPr>
          <w:noProof/>
          <w:webHidden/>
        </w:rPr>
      </w:r>
      <w:r>
        <w:rPr>
          <w:noProof/>
          <w:webHidden/>
        </w:rPr>
        <w:fldChar w:fldCharType="separate"/>
      </w:r>
      <w:ins w:id="416" w:author="Ilkka Rinne [2]" w:date="2022-09-06T16:09:00Z">
        <w:r>
          <w:rPr>
            <w:noProof/>
            <w:webHidden/>
          </w:rPr>
          <w:t>56</w:t>
        </w:r>
        <w:r>
          <w:rPr>
            <w:noProof/>
            <w:webHidden/>
          </w:rPr>
          <w:fldChar w:fldCharType="end"/>
        </w:r>
        <w:r w:rsidRPr="00C53F60">
          <w:rPr>
            <w:rStyle w:val="Hyperlink"/>
            <w:noProof/>
          </w:rPr>
          <w:fldChar w:fldCharType="end"/>
        </w:r>
      </w:ins>
    </w:p>
    <w:p w14:paraId="367EF5A5" w14:textId="49575A9A" w:rsidR="00EA1FB2" w:rsidRDefault="00EA1FB2">
      <w:pPr>
        <w:pStyle w:val="TOC3"/>
        <w:rPr>
          <w:ins w:id="417" w:author="Ilkka Rinne [2]" w:date="2022-09-06T16:09:00Z"/>
          <w:rFonts w:asciiTheme="minorHAnsi" w:eastAsiaTheme="minorEastAsia" w:hAnsiTheme="minorHAnsi" w:cstheme="minorBidi"/>
          <w:b w:val="0"/>
          <w:noProof/>
          <w:sz w:val="24"/>
          <w:szCs w:val="24"/>
          <w:lang w:eastAsia="en-GB"/>
        </w:rPr>
      </w:pPr>
      <w:ins w:id="4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location</w:t>
        </w:r>
        <w:r>
          <w:rPr>
            <w:noProof/>
            <w:webHidden/>
          </w:rPr>
          <w:tab/>
        </w:r>
        <w:r>
          <w:rPr>
            <w:noProof/>
            <w:webHidden/>
          </w:rPr>
          <w:fldChar w:fldCharType="begin"/>
        </w:r>
        <w:r>
          <w:rPr>
            <w:noProof/>
            <w:webHidden/>
          </w:rPr>
          <w:instrText xml:space="preserve"> PAGEREF _Toc113373427 \h </w:instrText>
        </w:r>
      </w:ins>
      <w:r>
        <w:rPr>
          <w:noProof/>
          <w:webHidden/>
        </w:rPr>
      </w:r>
      <w:r>
        <w:rPr>
          <w:noProof/>
          <w:webHidden/>
        </w:rPr>
        <w:fldChar w:fldCharType="separate"/>
      </w:r>
      <w:ins w:id="419" w:author="Ilkka Rinne [2]" w:date="2022-09-06T16:09:00Z">
        <w:r>
          <w:rPr>
            <w:noProof/>
            <w:webHidden/>
          </w:rPr>
          <w:t>57</w:t>
        </w:r>
        <w:r>
          <w:rPr>
            <w:noProof/>
            <w:webHidden/>
          </w:rPr>
          <w:fldChar w:fldCharType="end"/>
        </w:r>
        <w:r w:rsidRPr="00C53F60">
          <w:rPr>
            <w:rStyle w:val="Hyperlink"/>
            <w:noProof/>
          </w:rPr>
          <w:fldChar w:fldCharType="end"/>
        </w:r>
      </w:ins>
    </w:p>
    <w:p w14:paraId="3FA294C8" w14:textId="62F8674B" w:rsidR="00EA1FB2" w:rsidRDefault="00EA1FB2">
      <w:pPr>
        <w:pStyle w:val="TOC2"/>
        <w:rPr>
          <w:ins w:id="420" w:author="Ilkka Rinne [2]" w:date="2022-09-06T16:09:00Z"/>
          <w:rFonts w:asciiTheme="minorHAnsi" w:eastAsiaTheme="minorEastAsia" w:hAnsiTheme="minorHAnsi" w:cstheme="minorBidi"/>
          <w:b w:val="0"/>
          <w:noProof/>
          <w:sz w:val="24"/>
          <w:szCs w:val="24"/>
          <w:lang w:eastAsia="en-GB"/>
        </w:rPr>
      </w:pPr>
      <w:ins w:id="4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w:t>
        </w:r>
        <w:r>
          <w:rPr>
            <w:noProof/>
            <w:webHidden/>
          </w:rPr>
          <w:tab/>
        </w:r>
        <w:r>
          <w:rPr>
            <w:noProof/>
            <w:webHidden/>
          </w:rPr>
          <w:fldChar w:fldCharType="begin"/>
        </w:r>
        <w:r>
          <w:rPr>
            <w:noProof/>
            <w:webHidden/>
          </w:rPr>
          <w:instrText xml:space="preserve"> PAGEREF _Toc113373428 \h </w:instrText>
        </w:r>
      </w:ins>
      <w:r>
        <w:rPr>
          <w:noProof/>
          <w:webHidden/>
        </w:rPr>
      </w:r>
      <w:r>
        <w:rPr>
          <w:noProof/>
          <w:webHidden/>
        </w:rPr>
        <w:fldChar w:fldCharType="separate"/>
      </w:r>
      <w:ins w:id="422" w:author="Ilkka Rinne [2]" w:date="2022-09-06T16:09:00Z">
        <w:r>
          <w:rPr>
            <w:noProof/>
            <w:webHidden/>
          </w:rPr>
          <w:t>57</w:t>
        </w:r>
        <w:r>
          <w:rPr>
            <w:noProof/>
            <w:webHidden/>
          </w:rPr>
          <w:fldChar w:fldCharType="end"/>
        </w:r>
        <w:r w:rsidRPr="00C53F60">
          <w:rPr>
            <w:rStyle w:val="Hyperlink"/>
            <w:noProof/>
          </w:rPr>
          <w:fldChar w:fldCharType="end"/>
        </w:r>
      </w:ins>
    </w:p>
    <w:p w14:paraId="5B328E54" w14:textId="35EC774B" w:rsidR="00EA1FB2" w:rsidRDefault="00EA1FB2">
      <w:pPr>
        <w:pStyle w:val="TOC3"/>
        <w:rPr>
          <w:ins w:id="423" w:author="Ilkka Rinne [2]" w:date="2022-09-06T16:09:00Z"/>
          <w:rFonts w:asciiTheme="minorHAnsi" w:eastAsiaTheme="minorEastAsia" w:hAnsiTheme="minorHAnsi" w:cstheme="minorBidi"/>
          <w:b w:val="0"/>
          <w:noProof/>
          <w:sz w:val="24"/>
          <w:szCs w:val="24"/>
          <w:lang w:eastAsia="en-GB"/>
        </w:rPr>
      </w:pPr>
      <w:ins w:id="4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 Requirements Class</w:t>
        </w:r>
        <w:r>
          <w:rPr>
            <w:noProof/>
            <w:webHidden/>
          </w:rPr>
          <w:tab/>
        </w:r>
        <w:r>
          <w:rPr>
            <w:noProof/>
            <w:webHidden/>
          </w:rPr>
          <w:fldChar w:fldCharType="begin"/>
        </w:r>
        <w:r>
          <w:rPr>
            <w:noProof/>
            <w:webHidden/>
          </w:rPr>
          <w:instrText xml:space="preserve"> PAGEREF _Toc113373429 \h </w:instrText>
        </w:r>
      </w:ins>
      <w:r>
        <w:rPr>
          <w:noProof/>
          <w:webHidden/>
        </w:rPr>
      </w:r>
      <w:r>
        <w:rPr>
          <w:noProof/>
          <w:webHidden/>
        </w:rPr>
        <w:fldChar w:fldCharType="separate"/>
      </w:r>
      <w:ins w:id="425" w:author="Ilkka Rinne [2]" w:date="2022-09-06T16:09:00Z">
        <w:r>
          <w:rPr>
            <w:noProof/>
            <w:webHidden/>
          </w:rPr>
          <w:t>57</w:t>
        </w:r>
        <w:r>
          <w:rPr>
            <w:noProof/>
            <w:webHidden/>
          </w:rPr>
          <w:fldChar w:fldCharType="end"/>
        </w:r>
        <w:r w:rsidRPr="00C53F60">
          <w:rPr>
            <w:rStyle w:val="Hyperlink"/>
            <w:noProof/>
          </w:rPr>
          <w:fldChar w:fldCharType="end"/>
        </w:r>
      </w:ins>
    </w:p>
    <w:p w14:paraId="3D8B05E8" w14:textId="23DC68BE" w:rsidR="00EA1FB2" w:rsidRDefault="00EA1FB2">
      <w:pPr>
        <w:pStyle w:val="TOC2"/>
        <w:rPr>
          <w:ins w:id="426" w:author="Ilkka Rinne [2]" w:date="2022-09-06T16:09:00Z"/>
          <w:rFonts w:asciiTheme="minorHAnsi" w:eastAsiaTheme="minorEastAsia" w:hAnsiTheme="minorHAnsi" w:cstheme="minorBidi"/>
          <w:b w:val="0"/>
          <w:noProof/>
          <w:sz w:val="24"/>
          <w:szCs w:val="24"/>
          <w:lang w:eastAsia="en-GB"/>
        </w:rPr>
      </w:pPr>
      <w:ins w:id="4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w:t>
        </w:r>
        <w:r>
          <w:rPr>
            <w:noProof/>
            <w:webHidden/>
          </w:rPr>
          <w:tab/>
        </w:r>
        <w:r>
          <w:rPr>
            <w:noProof/>
            <w:webHidden/>
          </w:rPr>
          <w:fldChar w:fldCharType="begin"/>
        </w:r>
        <w:r>
          <w:rPr>
            <w:noProof/>
            <w:webHidden/>
          </w:rPr>
          <w:instrText xml:space="preserve"> PAGEREF _Toc113373430 \h </w:instrText>
        </w:r>
      </w:ins>
      <w:r>
        <w:rPr>
          <w:noProof/>
          <w:webHidden/>
        </w:rPr>
      </w:r>
      <w:r>
        <w:rPr>
          <w:noProof/>
          <w:webHidden/>
        </w:rPr>
        <w:fldChar w:fldCharType="separate"/>
      </w:r>
      <w:ins w:id="428" w:author="Ilkka Rinne [2]" w:date="2022-09-06T16:09:00Z">
        <w:r>
          <w:rPr>
            <w:noProof/>
            <w:webHidden/>
          </w:rPr>
          <w:t>59</w:t>
        </w:r>
        <w:r>
          <w:rPr>
            <w:noProof/>
            <w:webHidden/>
          </w:rPr>
          <w:fldChar w:fldCharType="end"/>
        </w:r>
        <w:r w:rsidRPr="00C53F60">
          <w:rPr>
            <w:rStyle w:val="Hyperlink"/>
            <w:noProof/>
          </w:rPr>
          <w:fldChar w:fldCharType="end"/>
        </w:r>
      </w:ins>
    </w:p>
    <w:p w14:paraId="196E6382" w14:textId="13FFFF40" w:rsidR="00EA1FB2" w:rsidRDefault="00EA1FB2">
      <w:pPr>
        <w:pStyle w:val="TOC3"/>
        <w:rPr>
          <w:ins w:id="429" w:author="Ilkka Rinne [2]" w:date="2022-09-06T16:09:00Z"/>
          <w:rFonts w:asciiTheme="minorHAnsi" w:eastAsiaTheme="minorEastAsia" w:hAnsiTheme="minorHAnsi" w:cstheme="minorBidi"/>
          <w:b w:val="0"/>
          <w:noProof/>
          <w:sz w:val="24"/>
          <w:szCs w:val="24"/>
          <w:lang w:eastAsia="en-GB"/>
        </w:rPr>
      </w:pPr>
      <w:ins w:id="4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ObservationCharacteristics Requirements Class</w:t>
        </w:r>
        <w:r>
          <w:rPr>
            <w:noProof/>
            <w:webHidden/>
          </w:rPr>
          <w:tab/>
        </w:r>
        <w:r>
          <w:rPr>
            <w:noProof/>
            <w:webHidden/>
          </w:rPr>
          <w:fldChar w:fldCharType="begin"/>
        </w:r>
        <w:r>
          <w:rPr>
            <w:noProof/>
            <w:webHidden/>
          </w:rPr>
          <w:instrText xml:space="preserve"> PAGEREF _Toc113373431 \h </w:instrText>
        </w:r>
      </w:ins>
      <w:r>
        <w:rPr>
          <w:noProof/>
          <w:webHidden/>
        </w:rPr>
      </w:r>
      <w:r>
        <w:rPr>
          <w:noProof/>
          <w:webHidden/>
        </w:rPr>
        <w:fldChar w:fldCharType="separate"/>
      </w:r>
      <w:ins w:id="431" w:author="Ilkka Rinne [2]" w:date="2022-09-06T16:09:00Z">
        <w:r>
          <w:rPr>
            <w:noProof/>
            <w:webHidden/>
          </w:rPr>
          <w:t>59</w:t>
        </w:r>
        <w:r>
          <w:rPr>
            <w:noProof/>
            <w:webHidden/>
          </w:rPr>
          <w:fldChar w:fldCharType="end"/>
        </w:r>
        <w:r w:rsidRPr="00C53F60">
          <w:rPr>
            <w:rStyle w:val="Hyperlink"/>
            <w:noProof/>
          </w:rPr>
          <w:fldChar w:fldCharType="end"/>
        </w:r>
      </w:ins>
    </w:p>
    <w:p w14:paraId="3AEC3DFB" w14:textId="6841FC7A" w:rsidR="00EA1FB2" w:rsidRDefault="00EA1FB2">
      <w:pPr>
        <w:pStyle w:val="TOC3"/>
        <w:rPr>
          <w:ins w:id="432" w:author="Ilkka Rinne [2]" w:date="2022-09-06T16:09:00Z"/>
          <w:rFonts w:asciiTheme="minorHAnsi" w:eastAsiaTheme="minorEastAsia" w:hAnsiTheme="minorHAnsi" w:cstheme="minorBidi"/>
          <w:b w:val="0"/>
          <w:noProof/>
          <w:sz w:val="24"/>
          <w:szCs w:val="24"/>
          <w:lang w:eastAsia="en-GB"/>
        </w:rPr>
      </w:pPr>
      <w:ins w:id="4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collection</w:t>
        </w:r>
        <w:r>
          <w:rPr>
            <w:noProof/>
            <w:webHidden/>
          </w:rPr>
          <w:tab/>
        </w:r>
        <w:r>
          <w:rPr>
            <w:noProof/>
            <w:webHidden/>
          </w:rPr>
          <w:fldChar w:fldCharType="begin"/>
        </w:r>
        <w:r>
          <w:rPr>
            <w:noProof/>
            <w:webHidden/>
          </w:rPr>
          <w:instrText xml:space="preserve"> PAGEREF _Toc113373432 \h </w:instrText>
        </w:r>
      </w:ins>
      <w:r>
        <w:rPr>
          <w:noProof/>
          <w:webHidden/>
        </w:rPr>
      </w:r>
      <w:r>
        <w:rPr>
          <w:noProof/>
          <w:webHidden/>
        </w:rPr>
        <w:fldChar w:fldCharType="separate"/>
      </w:r>
      <w:ins w:id="434" w:author="Ilkka Rinne [2]" w:date="2022-09-06T16:09:00Z">
        <w:r>
          <w:rPr>
            <w:noProof/>
            <w:webHidden/>
          </w:rPr>
          <w:t>59</w:t>
        </w:r>
        <w:r>
          <w:rPr>
            <w:noProof/>
            <w:webHidden/>
          </w:rPr>
          <w:fldChar w:fldCharType="end"/>
        </w:r>
        <w:r w:rsidRPr="00C53F60">
          <w:rPr>
            <w:rStyle w:val="Hyperlink"/>
            <w:noProof/>
          </w:rPr>
          <w:fldChar w:fldCharType="end"/>
        </w:r>
      </w:ins>
    </w:p>
    <w:p w14:paraId="1412922A" w14:textId="3727E23C" w:rsidR="00EA1FB2" w:rsidRDefault="00EA1FB2">
      <w:pPr>
        <w:pStyle w:val="TOC2"/>
        <w:rPr>
          <w:ins w:id="435" w:author="Ilkka Rinne [2]" w:date="2022-09-06T16:09:00Z"/>
          <w:rFonts w:asciiTheme="minorHAnsi" w:eastAsiaTheme="minorEastAsia" w:hAnsiTheme="minorHAnsi" w:cstheme="minorBidi"/>
          <w:b w:val="0"/>
          <w:noProof/>
          <w:sz w:val="24"/>
          <w:szCs w:val="24"/>
          <w:lang w:eastAsia="en-GB"/>
        </w:rPr>
      </w:pPr>
      <w:ins w:id="4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w:t>
        </w:r>
        <w:r>
          <w:rPr>
            <w:noProof/>
            <w:webHidden/>
          </w:rPr>
          <w:tab/>
        </w:r>
        <w:r>
          <w:rPr>
            <w:noProof/>
            <w:webHidden/>
          </w:rPr>
          <w:fldChar w:fldCharType="begin"/>
        </w:r>
        <w:r>
          <w:rPr>
            <w:noProof/>
            <w:webHidden/>
          </w:rPr>
          <w:instrText xml:space="preserve"> PAGEREF _Toc113373433 \h </w:instrText>
        </w:r>
      </w:ins>
      <w:r>
        <w:rPr>
          <w:noProof/>
          <w:webHidden/>
        </w:rPr>
      </w:r>
      <w:r>
        <w:rPr>
          <w:noProof/>
          <w:webHidden/>
        </w:rPr>
        <w:fldChar w:fldCharType="separate"/>
      </w:r>
      <w:ins w:id="437" w:author="Ilkka Rinne [2]" w:date="2022-09-06T16:09:00Z">
        <w:r>
          <w:rPr>
            <w:noProof/>
            <w:webHidden/>
          </w:rPr>
          <w:t>59</w:t>
        </w:r>
        <w:r>
          <w:rPr>
            <w:noProof/>
            <w:webHidden/>
          </w:rPr>
          <w:fldChar w:fldCharType="end"/>
        </w:r>
        <w:r w:rsidRPr="00C53F60">
          <w:rPr>
            <w:rStyle w:val="Hyperlink"/>
            <w:noProof/>
          </w:rPr>
          <w:fldChar w:fldCharType="end"/>
        </w:r>
      </w:ins>
    </w:p>
    <w:p w14:paraId="277E0FC7" w14:textId="12F039BB" w:rsidR="00EA1FB2" w:rsidRDefault="00EA1FB2">
      <w:pPr>
        <w:pStyle w:val="TOC3"/>
        <w:rPr>
          <w:ins w:id="438" w:author="Ilkka Rinne [2]" w:date="2022-09-06T16:09:00Z"/>
          <w:rFonts w:asciiTheme="minorHAnsi" w:eastAsiaTheme="minorEastAsia" w:hAnsiTheme="minorHAnsi" w:cstheme="minorBidi"/>
          <w:b w:val="0"/>
          <w:noProof/>
          <w:sz w:val="24"/>
          <w:szCs w:val="24"/>
          <w:lang w:eastAsia="en-GB"/>
        </w:rPr>
      </w:pPr>
      <w:ins w:id="4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 Requirements Class</w:t>
        </w:r>
        <w:r>
          <w:rPr>
            <w:noProof/>
            <w:webHidden/>
          </w:rPr>
          <w:tab/>
        </w:r>
        <w:r>
          <w:rPr>
            <w:noProof/>
            <w:webHidden/>
          </w:rPr>
          <w:fldChar w:fldCharType="begin"/>
        </w:r>
        <w:r>
          <w:rPr>
            <w:noProof/>
            <w:webHidden/>
          </w:rPr>
          <w:instrText xml:space="preserve"> PAGEREF _Toc113373434 \h </w:instrText>
        </w:r>
      </w:ins>
      <w:r>
        <w:rPr>
          <w:noProof/>
          <w:webHidden/>
        </w:rPr>
      </w:r>
      <w:r>
        <w:rPr>
          <w:noProof/>
          <w:webHidden/>
        </w:rPr>
        <w:fldChar w:fldCharType="separate"/>
      </w:r>
      <w:ins w:id="440" w:author="Ilkka Rinne [2]" w:date="2022-09-06T16:09:00Z">
        <w:r>
          <w:rPr>
            <w:noProof/>
            <w:webHidden/>
          </w:rPr>
          <w:t>59</w:t>
        </w:r>
        <w:r>
          <w:rPr>
            <w:noProof/>
            <w:webHidden/>
          </w:rPr>
          <w:fldChar w:fldCharType="end"/>
        </w:r>
        <w:r w:rsidRPr="00C53F60">
          <w:rPr>
            <w:rStyle w:val="Hyperlink"/>
            <w:noProof/>
          </w:rPr>
          <w:fldChar w:fldCharType="end"/>
        </w:r>
      </w:ins>
    </w:p>
    <w:p w14:paraId="2A3019D0" w14:textId="2EB36523" w:rsidR="00EA1FB2" w:rsidRDefault="00EA1FB2">
      <w:pPr>
        <w:pStyle w:val="TOC3"/>
        <w:rPr>
          <w:ins w:id="441" w:author="Ilkka Rinne [2]" w:date="2022-09-06T16:09:00Z"/>
          <w:rFonts w:asciiTheme="minorHAnsi" w:eastAsiaTheme="minorEastAsia" w:hAnsiTheme="minorHAnsi" w:cstheme="minorBidi"/>
          <w:b w:val="0"/>
          <w:noProof/>
          <w:sz w:val="24"/>
          <w:szCs w:val="24"/>
          <w:lang w:eastAsia="en-GB"/>
        </w:rPr>
      </w:pPr>
      <w:ins w:id="4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ObservationCollection</w:t>
        </w:r>
        <w:r>
          <w:rPr>
            <w:noProof/>
            <w:webHidden/>
          </w:rPr>
          <w:tab/>
        </w:r>
        <w:r>
          <w:rPr>
            <w:noProof/>
            <w:webHidden/>
          </w:rPr>
          <w:fldChar w:fldCharType="begin"/>
        </w:r>
        <w:r>
          <w:rPr>
            <w:noProof/>
            <w:webHidden/>
          </w:rPr>
          <w:instrText xml:space="preserve"> PAGEREF _Toc113373435 \h </w:instrText>
        </w:r>
      </w:ins>
      <w:r>
        <w:rPr>
          <w:noProof/>
          <w:webHidden/>
        </w:rPr>
      </w:r>
      <w:r>
        <w:rPr>
          <w:noProof/>
          <w:webHidden/>
        </w:rPr>
        <w:fldChar w:fldCharType="separate"/>
      </w:r>
      <w:ins w:id="443" w:author="Ilkka Rinne [2]" w:date="2022-09-06T16:09:00Z">
        <w:r>
          <w:rPr>
            <w:noProof/>
            <w:webHidden/>
          </w:rPr>
          <w:t>60</w:t>
        </w:r>
        <w:r>
          <w:rPr>
            <w:noProof/>
            <w:webHidden/>
          </w:rPr>
          <w:fldChar w:fldCharType="end"/>
        </w:r>
        <w:r w:rsidRPr="00C53F60">
          <w:rPr>
            <w:rStyle w:val="Hyperlink"/>
            <w:noProof/>
          </w:rPr>
          <w:fldChar w:fldCharType="end"/>
        </w:r>
      </w:ins>
    </w:p>
    <w:p w14:paraId="125B1635" w14:textId="13C149D2" w:rsidR="00EA1FB2" w:rsidRDefault="00EA1FB2">
      <w:pPr>
        <w:pStyle w:val="TOC3"/>
        <w:rPr>
          <w:ins w:id="444" w:author="Ilkka Rinne [2]" w:date="2022-09-06T16:09:00Z"/>
          <w:rFonts w:asciiTheme="minorHAnsi" w:eastAsiaTheme="minorEastAsia" w:hAnsiTheme="minorHAnsi" w:cstheme="minorBidi"/>
          <w:b w:val="0"/>
          <w:noProof/>
          <w:sz w:val="24"/>
          <w:szCs w:val="24"/>
          <w:lang w:eastAsia="en-GB"/>
        </w:rPr>
      </w:pPr>
      <w:ins w:id="4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collectionType</w:t>
        </w:r>
        <w:r>
          <w:rPr>
            <w:noProof/>
            <w:webHidden/>
          </w:rPr>
          <w:tab/>
        </w:r>
        <w:r>
          <w:rPr>
            <w:noProof/>
            <w:webHidden/>
          </w:rPr>
          <w:fldChar w:fldCharType="begin"/>
        </w:r>
        <w:r>
          <w:rPr>
            <w:noProof/>
            <w:webHidden/>
          </w:rPr>
          <w:instrText xml:space="preserve"> PAGEREF _Toc113373436 \h </w:instrText>
        </w:r>
      </w:ins>
      <w:r>
        <w:rPr>
          <w:noProof/>
          <w:webHidden/>
        </w:rPr>
      </w:r>
      <w:r>
        <w:rPr>
          <w:noProof/>
          <w:webHidden/>
        </w:rPr>
        <w:fldChar w:fldCharType="separate"/>
      </w:r>
      <w:ins w:id="446" w:author="Ilkka Rinne [2]" w:date="2022-09-06T16:09:00Z">
        <w:r>
          <w:rPr>
            <w:noProof/>
            <w:webHidden/>
          </w:rPr>
          <w:t>60</w:t>
        </w:r>
        <w:r>
          <w:rPr>
            <w:noProof/>
            <w:webHidden/>
          </w:rPr>
          <w:fldChar w:fldCharType="end"/>
        </w:r>
        <w:r w:rsidRPr="00C53F60">
          <w:rPr>
            <w:rStyle w:val="Hyperlink"/>
            <w:noProof/>
          </w:rPr>
          <w:fldChar w:fldCharType="end"/>
        </w:r>
      </w:ins>
    </w:p>
    <w:p w14:paraId="4B6FBA55" w14:textId="59B43A4D" w:rsidR="00EA1FB2" w:rsidRDefault="00EA1FB2">
      <w:pPr>
        <w:pStyle w:val="TOC3"/>
        <w:rPr>
          <w:ins w:id="447" w:author="Ilkka Rinne [2]" w:date="2022-09-06T16:09:00Z"/>
          <w:rFonts w:asciiTheme="minorHAnsi" w:eastAsiaTheme="minorEastAsia" w:hAnsiTheme="minorHAnsi" w:cstheme="minorBidi"/>
          <w:b w:val="0"/>
          <w:noProof/>
          <w:sz w:val="24"/>
          <w:szCs w:val="24"/>
          <w:lang w:eastAsia="en-GB"/>
        </w:rPr>
      </w:pPr>
      <w:ins w:id="4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_Toc113373437 \h </w:instrText>
        </w:r>
      </w:ins>
      <w:r>
        <w:rPr>
          <w:noProof/>
          <w:webHidden/>
        </w:rPr>
      </w:r>
      <w:r>
        <w:rPr>
          <w:noProof/>
          <w:webHidden/>
        </w:rPr>
        <w:fldChar w:fldCharType="separate"/>
      </w:r>
      <w:ins w:id="449" w:author="Ilkka Rinne [2]" w:date="2022-09-06T16:09:00Z">
        <w:r>
          <w:rPr>
            <w:noProof/>
            <w:webHidden/>
          </w:rPr>
          <w:t>60</w:t>
        </w:r>
        <w:r>
          <w:rPr>
            <w:noProof/>
            <w:webHidden/>
          </w:rPr>
          <w:fldChar w:fldCharType="end"/>
        </w:r>
        <w:r w:rsidRPr="00C53F60">
          <w:rPr>
            <w:rStyle w:val="Hyperlink"/>
            <w:noProof/>
          </w:rPr>
          <w:fldChar w:fldCharType="end"/>
        </w:r>
      </w:ins>
    </w:p>
    <w:p w14:paraId="184C28DF" w14:textId="6F895754" w:rsidR="00EA1FB2" w:rsidRDefault="00EA1FB2">
      <w:pPr>
        <w:pStyle w:val="TOC3"/>
        <w:rPr>
          <w:ins w:id="450" w:author="Ilkka Rinne [2]" w:date="2022-09-06T16:09:00Z"/>
          <w:rFonts w:asciiTheme="minorHAnsi" w:eastAsiaTheme="minorEastAsia" w:hAnsiTheme="minorHAnsi" w:cstheme="minorBidi"/>
          <w:b w:val="0"/>
          <w:noProof/>
          <w:sz w:val="24"/>
          <w:szCs w:val="24"/>
          <w:lang w:eastAsia="en-GB"/>
        </w:rPr>
      </w:pPr>
      <w:ins w:id="4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memberCharacteristics</w:t>
        </w:r>
        <w:r>
          <w:rPr>
            <w:noProof/>
            <w:webHidden/>
          </w:rPr>
          <w:tab/>
        </w:r>
        <w:r>
          <w:rPr>
            <w:noProof/>
            <w:webHidden/>
          </w:rPr>
          <w:fldChar w:fldCharType="begin"/>
        </w:r>
        <w:r>
          <w:rPr>
            <w:noProof/>
            <w:webHidden/>
          </w:rPr>
          <w:instrText xml:space="preserve"> PAGEREF _Toc113373438 \h </w:instrText>
        </w:r>
      </w:ins>
      <w:r>
        <w:rPr>
          <w:noProof/>
          <w:webHidden/>
        </w:rPr>
      </w:r>
      <w:r>
        <w:rPr>
          <w:noProof/>
          <w:webHidden/>
        </w:rPr>
        <w:fldChar w:fldCharType="separate"/>
      </w:r>
      <w:ins w:id="452" w:author="Ilkka Rinne [2]" w:date="2022-09-06T16:09:00Z">
        <w:r>
          <w:rPr>
            <w:noProof/>
            <w:webHidden/>
          </w:rPr>
          <w:t>60</w:t>
        </w:r>
        <w:r>
          <w:rPr>
            <w:noProof/>
            <w:webHidden/>
          </w:rPr>
          <w:fldChar w:fldCharType="end"/>
        </w:r>
        <w:r w:rsidRPr="00C53F60">
          <w:rPr>
            <w:rStyle w:val="Hyperlink"/>
            <w:noProof/>
          </w:rPr>
          <w:fldChar w:fldCharType="end"/>
        </w:r>
      </w:ins>
    </w:p>
    <w:p w14:paraId="3CC8AC42" w14:textId="38A1FF08" w:rsidR="00EA1FB2" w:rsidRDefault="00EA1FB2">
      <w:pPr>
        <w:pStyle w:val="TOC3"/>
        <w:rPr>
          <w:ins w:id="453" w:author="Ilkka Rinne [2]" w:date="2022-09-06T16:09:00Z"/>
          <w:rFonts w:asciiTheme="minorHAnsi" w:eastAsiaTheme="minorEastAsia" w:hAnsiTheme="minorHAnsi" w:cstheme="minorBidi"/>
          <w:b w:val="0"/>
          <w:noProof/>
          <w:sz w:val="24"/>
          <w:szCs w:val="24"/>
          <w:lang w:eastAsia="en-GB"/>
        </w:rPr>
      </w:pPr>
      <w:ins w:id="4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10.4.6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_Toc113373439 \h </w:instrText>
        </w:r>
      </w:ins>
      <w:r>
        <w:rPr>
          <w:noProof/>
          <w:webHidden/>
        </w:rPr>
      </w:r>
      <w:r>
        <w:rPr>
          <w:noProof/>
          <w:webHidden/>
        </w:rPr>
        <w:fldChar w:fldCharType="separate"/>
      </w:r>
      <w:ins w:id="455" w:author="Ilkka Rinne [2]" w:date="2022-09-06T16:09:00Z">
        <w:r>
          <w:rPr>
            <w:noProof/>
            <w:webHidden/>
          </w:rPr>
          <w:t>60</w:t>
        </w:r>
        <w:r>
          <w:rPr>
            <w:noProof/>
            <w:webHidden/>
          </w:rPr>
          <w:fldChar w:fldCharType="end"/>
        </w:r>
        <w:r w:rsidRPr="00C53F60">
          <w:rPr>
            <w:rStyle w:val="Hyperlink"/>
            <w:noProof/>
          </w:rPr>
          <w:fldChar w:fldCharType="end"/>
        </w:r>
      </w:ins>
    </w:p>
    <w:p w14:paraId="7985311F" w14:textId="735C3571" w:rsidR="00EA1FB2" w:rsidRDefault="00EA1FB2">
      <w:pPr>
        <w:pStyle w:val="TOC2"/>
        <w:rPr>
          <w:ins w:id="456" w:author="Ilkka Rinne [2]" w:date="2022-09-06T16:09:00Z"/>
          <w:rFonts w:asciiTheme="minorHAnsi" w:eastAsiaTheme="minorEastAsia" w:hAnsiTheme="minorHAnsi" w:cstheme="minorBidi"/>
          <w:b w:val="0"/>
          <w:noProof/>
          <w:sz w:val="24"/>
          <w:szCs w:val="24"/>
          <w:lang w:eastAsia="en-GB"/>
        </w:rPr>
      </w:pPr>
      <w:ins w:id="4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w:t>
        </w:r>
        <w:r>
          <w:rPr>
            <w:noProof/>
            <w:webHidden/>
          </w:rPr>
          <w:tab/>
        </w:r>
        <w:r>
          <w:rPr>
            <w:noProof/>
            <w:webHidden/>
          </w:rPr>
          <w:fldChar w:fldCharType="begin"/>
        </w:r>
        <w:r>
          <w:rPr>
            <w:noProof/>
            <w:webHidden/>
          </w:rPr>
          <w:instrText xml:space="preserve"> PAGEREF _Toc113373440 \h </w:instrText>
        </w:r>
      </w:ins>
      <w:r>
        <w:rPr>
          <w:noProof/>
          <w:webHidden/>
        </w:rPr>
      </w:r>
      <w:r>
        <w:rPr>
          <w:noProof/>
          <w:webHidden/>
        </w:rPr>
        <w:fldChar w:fldCharType="separate"/>
      </w:r>
      <w:ins w:id="458" w:author="Ilkka Rinne [2]" w:date="2022-09-06T16:09:00Z">
        <w:r>
          <w:rPr>
            <w:noProof/>
            <w:webHidden/>
          </w:rPr>
          <w:t>61</w:t>
        </w:r>
        <w:r>
          <w:rPr>
            <w:noProof/>
            <w:webHidden/>
          </w:rPr>
          <w:fldChar w:fldCharType="end"/>
        </w:r>
        <w:r w:rsidRPr="00C53F60">
          <w:rPr>
            <w:rStyle w:val="Hyperlink"/>
            <w:noProof/>
          </w:rPr>
          <w:fldChar w:fldCharType="end"/>
        </w:r>
      </w:ins>
    </w:p>
    <w:p w14:paraId="05BA679A" w14:textId="31B4B152" w:rsidR="00EA1FB2" w:rsidRDefault="00EA1FB2">
      <w:pPr>
        <w:pStyle w:val="TOC3"/>
        <w:rPr>
          <w:ins w:id="459" w:author="Ilkka Rinne [2]" w:date="2022-09-06T16:09:00Z"/>
          <w:rFonts w:asciiTheme="minorHAnsi" w:eastAsiaTheme="minorEastAsia" w:hAnsiTheme="minorHAnsi" w:cstheme="minorBidi"/>
          <w:b w:val="0"/>
          <w:noProof/>
          <w:sz w:val="24"/>
          <w:szCs w:val="24"/>
          <w:lang w:eastAsia="en-GB"/>
        </w:rPr>
      </w:pPr>
      <w:ins w:id="4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ObservingCapability Requirements Class</w:t>
        </w:r>
        <w:r>
          <w:rPr>
            <w:noProof/>
            <w:webHidden/>
          </w:rPr>
          <w:tab/>
        </w:r>
        <w:r>
          <w:rPr>
            <w:noProof/>
            <w:webHidden/>
          </w:rPr>
          <w:fldChar w:fldCharType="begin"/>
        </w:r>
        <w:r>
          <w:rPr>
            <w:noProof/>
            <w:webHidden/>
          </w:rPr>
          <w:instrText xml:space="preserve"> PAGEREF _Toc113373441 \h </w:instrText>
        </w:r>
      </w:ins>
      <w:r>
        <w:rPr>
          <w:noProof/>
          <w:webHidden/>
        </w:rPr>
      </w:r>
      <w:r>
        <w:rPr>
          <w:noProof/>
          <w:webHidden/>
        </w:rPr>
        <w:fldChar w:fldCharType="separate"/>
      </w:r>
      <w:ins w:id="461" w:author="Ilkka Rinne [2]" w:date="2022-09-06T16:09:00Z">
        <w:r>
          <w:rPr>
            <w:noProof/>
            <w:webHidden/>
          </w:rPr>
          <w:t>61</w:t>
        </w:r>
        <w:r>
          <w:rPr>
            <w:noProof/>
            <w:webHidden/>
          </w:rPr>
          <w:fldChar w:fldCharType="end"/>
        </w:r>
        <w:r w:rsidRPr="00C53F60">
          <w:rPr>
            <w:rStyle w:val="Hyperlink"/>
            <w:noProof/>
          </w:rPr>
          <w:fldChar w:fldCharType="end"/>
        </w:r>
      </w:ins>
    </w:p>
    <w:p w14:paraId="5B2543CE" w14:textId="097E19BE" w:rsidR="00EA1FB2" w:rsidRDefault="00EA1FB2">
      <w:pPr>
        <w:pStyle w:val="TOC3"/>
        <w:rPr>
          <w:ins w:id="462" w:author="Ilkka Rinne [2]" w:date="2022-09-06T16:09:00Z"/>
          <w:rFonts w:asciiTheme="minorHAnsi" w:eastAsiaTheme="minorEastAsia" w:hAnsiTheme="minorHAnsi" w:cstheme="minorBidi"/>
          <w:b w:val="0"/>
          <w:noProof/>
          <w:sz w:val="24"/>
          <w:szCs w:val="24"/>
          <w:lang w:eastAsia="en-GB"/>
        </w:rPr>
      </w:pPr>
      <w:ins w:id="4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ObservingCapability</w:t>
        </w:r>
        <w:r>
          <w:rPr>
            <w:noProof/>
            <w:webHidden/>
          </w:rPr>
          <w:tab/>
        </w:r>
        <w:r>
          <w:rPr>
            <w:noProof/>
            <w:webHidden/>
          </w:rPr>
          <w:fldChar w:fldCharType="begin"/>
        </w:r>
        <w:r>
          <w:rPr>
            <w:noProof/>
            <w:webHidden/>
          </w:rPr>
          <w:instrText xml:space="preserve"> PAGEREF _Toc113373442 \h </w:instrText>
        </w:r>
      </w:ins>
      <w:r>
        <w:rPr>
          <w:noProof/>
          <w:webHidden/>
        </w:rPr>
      </w:r>
      <w:r>
        <w:rPr>
          <w:noProof/>
          <w:webHidden/>
        </w:rPr>
        <w:fldChar w:fldCharType="separate"/>
      </w:r>
      <w:ins w:id="464" w:author="Ilkka Rinne [2]" w:date="2022-09-06T16:09:00Z">
        <w:r>
          <w:rPr>
            <w:noProof/>
            <w:webHidden/>
          </w:rPr>
          <w:t>63</w:t>
        </w:r>
        <w:r>
          <w:rPr>
            <w:noProof/>
            <w:webHidden/>
          </w:rPr>
          <w:fldChar w:fldCharType="end"/>
        </w:r>
        <w:r w:rsidRPr="00C53F60">
          <w:rPr>
            <w:rStyle w:val="Hyperlink"/>
            <w:noProof/>
          </w:rPr>
          <w:fldChar w:fldCharType="end"/>
        </w:r>
      </w:ins>
    </w:p>
    <w:p w14:paraId="3FA70CE7" w14:textId="07B2383F" w:rsidR="00EA1FB2" w:rsidRDefault="00EA1FB2">
      <w:pPr>
        <w:pStyle w:val="TOC2"/>
        <w:rPr>
          <w:ins w:id="465" w:author="Ilkka Rinne [2]" w:date="2022-09-06T16:09:00Z"/>
          <w:rFonts w:asciiTheme="minorHAnsi" w:eastAsiaTheme="minorEastAsia" w:hAnsiTheme="minorHAnsi" w:cstheme="minorBidi"/>
          <w:b w:val="0"/>
          <w:noProof/>
          <w:sz w:val="24"/>
          <w:szCs w:val="24"/>
          <w:lang w:eastAsia="en-GB"/>
        </w:rPr>
      </w:pPr>
      <w:ins w:id="4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w:t>
        </w:r>
        <w:r>
          <w:rPr>
            <w:noProof/>
            <w:webHidden/>
          </w:rPr>
          <w:tab/>
        </w:r>
        <w:r>
          <w:rPr>
            <w:noProof/>
            <w:webHidden/>
          </w:rPr>
          <w:fldChar w:fldCharType="begin"/>
        </w:r>
        <w:r>
          <w:rPr>
            <w:noProof/>
            <w:webHidden/>
          </w:rPr>
          <w:instrText xml:space="preserve"> PAGEREF _Toc113373443 \h </w:instrText>
        </w:r>
      </w:ins>
      <w:r>
        <w:rPr>
          <w:noProof/>
          <w:webHidden/>
        </w:rPr>
      </w:r>
      <w:r>
        <w:rPr>
          <w:noProof/>
          <w:webHidden/>
        </w:rPr>
        <w:fldChar w:fldCharType="separate"/>
      </w:r>
      <w:ins w:id="467" w:author="Ilkka Rinne [2]" w:date="2022-09-06T16:09:00Z">
        <w:r>
          <w:rPr>
            <w:noProof/>
            <w:webHidden/>
          </w:rPr>
          <w:t>64</w:t>
        </w:r>
        <w:r>
          <w:rPr>
            <w:noProof/>
            <w:webHidden/>
          </w:rPr>
          <w:fldChar w:fldCharType="end"/>
        </w:r>
        <w:r w:rsidRPr="00C53F60">
          <w:rPr>
            <w:rStyle w:val="Hyperlink"/>
            <w:noProof/>
          </w:rPr>
          <w:fldChar w:fldCharType="end"/>
        </w:r>
      </w:ins>
    </w:p>
    <w:p w14:paraId="06A6D64F" w14:textId="40D9044F" w:rsidR="00EA1FB2" w:rsidRDefault="00EA1FB2">
      <w:pPr>
        <w:pStyle w:val="TOC3"/>
        <w:rPr>
          <w:ins w:id="468" w:author="Ilkka Rinne [2]" w:date="2022-09-06T16:09:00Z"/>
          <w:rFonts w:asciiTheme="minorHAnsi" w:eastAsiaTheme="minorEastAsia" w:hAnsiTheme="minorHAnsi" w:cstheme="minorBidi"/>
          <w:b w:val="0"/>
          <w:noProof/>
          <w:sz w:val="24"/>
          <w:szCs w:val="24"/>
          <w:lang w:eastAsia="en-GB"/>
        </w:rPr>
      </w:pPr>
      <w:ins w:id="4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ObservableProperty Requirements Class</w:t>
        </w:r>
        <w:r>
          <w:rPr>
            <w:noProof/>
            <w:webHidden/>
          </w:rPr>
          <w:tab/>
        </w:r>
        <w:r>
          <w:rPr>
            <w:noProof/>
            <w:webHidden/>
          </w:rPr>
          <w:fldChar w:fldCharType="begin"/>
        </w:r>
        <w:r>
          <w:rPr>
            <w:noProof/>
            <w:webHidden/>
          </w:rPr>
          <w:instrText xml:space="preserve"> PAGEREF _Toc113373444 \h </w:instrText>
        </w:r>
      </w:ins>
      <w:r>
        <w:rPr>
          <w:noProof/>
          <w:webHidden/>
        </w:rPr>
      </w:r>
      <w:r>
        <w:rPr>
          <w:noProof/>
          <w:webHidden/>
        </w:rPr>
        <w:fldChar w:fldCharType="separate"/>
      </w:r>
      <w:ins w:id="470" w:author="Ilkka Rinne [2]" w:date="2022-09-06T16:09:00Z">
        <w:r>
          <w:rPr>
            <w:noProof/>
            <w:webHidden/>
          </w:rPr>
          <w:t>64</w:t>
        </w:r>
        <w:r>
          <w:rPr>
            <w:noProof/>
            <w:webHidden/>
          </w:rPr>
          <w:fldChar w:fldCharType="end"/>
        </w:r>
        <w:r w:rsidRPr="00C53F60">
          <w:rPr>
            <w:rStyle w:val="Hyperlink"/>
            <w:noProof/>
          </w:rPr>
          <w:fldChar w:fldCharType="end"/>
        </w:r>
      </w:ins>
    </w:p>
    <w:p w14:paraId="497846C0" w14:textId="24ABFDE0" w:rsidR="00EA1FB2" w:rsidRDefault="00EA1FB2">
      <w:pPr>
        <w:pStyle w:val="TOC2"/>
        <w:rPr>
          <w:ins w:id="471" w:author="Ilkka Rinne [2]" w:date="2022-09-06T16:09:00Z"/>
          <w:rFonts w:asciiTheme="minorHAnsi" w:eastAsiaTheme="minorEastAsia" w:hAnsiTheme="minorHAnsi" w:cstheme="minorBidi"/>
          <w:b w:val="0"/>
          <w:noProof/>
          <w:sz w:val="24"/>
          <w:szCs w:val="24"/>
          <w:lang w:eastAsia="en-GB"/>
        </w:rPr>
      </w:pPr>
      <w:ins w:id="4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w:t>
        </w:r>
        <w:r>
          <w:rPr>
            <w:noProof/>
            <w:webHidden/>
          </w:rPr>
          <w:tab/>
        </w:r>
        <w:r>
          <w:rPr>
            <w:noProof/>
            <w:webHidden/>
          </w:rPr>
          <w:fldChar w:fldCharType="begin"/>
        </w:r>
        <w:r>
          <w:rPr>
            <w:noProof/>
            <w:webHidden/>
          </w:rPr>
          <w:instrText xml:space="preserve"> PAGEREF _Toc113373445 \h </w:instrText>
        </w:r>
      </w:ins>
      <w:r>
        <w:rPr>
          <w:noProof/>
          <w:webHidden/>
        </w:rPr>
      </w:r>
      <w:r>
        <w:rPr>
          <w:noProof/>
          <w:webHidden/>
        </w:rPr>
        <w:fldChar w:fldCharType="separate"/>
      </w:r>
      <w:ins w:id="473" w:author="Ilkka Rinne [2]" w:date="2022-09-06T16:09:00Z">
        <w:r>
          <w:rPr>
            <w:noProof/>
            <w:webHidden/>
          </w:rPr>
          <w:t>65</w:t>
        </w:r>
        <w:r>
          <w:rPr>
            <w:noProof/>
            <w:webHidden/>
          </w:rPr>
          <w:fldChar w:fldCharType="end"/>
        </w:r>
        <w:r w:rsidRPr="00C53F60">
          <w:rPr>
            <w:rStyle w:val="Hyperlink"/>
            <w:noProof/>
          </w:rPr>
          <w:fldChar w:fldCharType="end"/>
        </w:r>
      </w:ins>
    </w:p>
    <w:p w14:paraId="263F1A7B" w14:textId="4533CA1D" w:rsidR="00EA1FB2" w:rsidRDefault="00EA1FB2">
      <w:pPr>
        <w:pStyle w:val="TOC3"/>
        <w:rPr>
          <w:ins w:id="474" w:author="Ilkka Rinne [2]" w:date="2022-09-06T16:09:00Z"/>
          <w:rFonts w:asciiTheme="minorHAnsi" w:eastAsiaTheme="minorEastAsia" w:hAnsiTheme="minorHAnsi" w:cstheme="minorBidi"/>
          <w:b w:val="0"/>
          <w:noProof/>
          <w:sz w:val="24"/>
          <w:szCs w:val="24"/>
          <w:lang w:eastAsia="en-GB"/>
        </w:rPr>
      </w:pPr>
      <w:ins w:id="4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ObservingProcedure Requirements Class</w:t>
        </w:r>
        <w:r>
          <w:rPr>
            <w:noProof/>
            <w:webHidden/>
          </w:rPr>
          <w:tab/>
        </w:r>
        <w:r>
          <w:rPr>
            <w:noProof/>
            <w:webHidden/>
          </w:rPr>
          <w:fldChar w:fldCharType="begin"/>
        </w:r>
        <w:r>
          <w:rPr>
            <w:noProof/>
            <w:webHidden/>
          </w:rPr>
          <w:instrText xml:space="preserve"> PAGEREF _Toc113373446 \h </w:instrText>
        </w:r>
      </w:ins>
      <w:r>
        <w:rPr>
          <w:noProof/>
          <w:webHidden/>
        </w:rPr>
      </w:r>
      <w:r>
        <w:rPr>
          <w:noProof/>
          <w:webHidden/>
        </w:rPr>
        <w:fldChar w:fldCharType="separate"/>
      </w:r>
      <w:ins w:id="476" w:author="Ilkka Rinne [2]" w:date="2022-09-06T16:09:00Z">
        <w:r>
          <w:rPr>
            <w:noProof/>
            <w:webHidden/>
          </w:rPr>
          <w:t>65</w:t>
        </w:r>
        <w:r>
          <w:rPr>
            <w:noProof/>
            <w:webHidden/>
          </w:rPr>
          <w:fldChar w:fldCharType="end"/>
        </w:r>
        <w:r w:rsidRPr="00C53F60">
          <w:rPr>
            <w:rStyle w:val="Hyperlink"/>
            <w:noProof/>
          </w:rPr>
          <w:fldChar w:fldCharType="end"/>
        </w:r>
      </w:ins>
    </w:p>
    <w:p w14:paraId="5DE79548" w14:textId="413CC400" w:rsidR="00EA1FB2" w:rsidRDefault="00EA1FB2">
      <w:pPr>
        <w:pStyle w:val="TOC2"/>
        <w:rPr>
          <w:ins w:id="477" w:author="Ilkka Rinne [2]" w:date="2022-09-06T16:09:00Z"/>
          <w:rFonts w:asciiTheme="minorHAnsi" w:eastAsiaTheme="minorEastAsia" w:hAnsiTheme="minorHAnsi" w:cstheme="minorBidi"/>
          <w:b w:val="0"/>
          <w:noProof/>
          <w:sz w:val="24"/>
          <w:szCs w:val="24"/>
          <w:lang w:eastAsia="en-GB"/>
        </w:rPr>
      </w:pPr>
      <w:ins w:id="4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w:t>
        </w:r>
        <w:r>
          <w:rPr>
            <w:noProof/>
            <w:webHidden/>
          </w:rPr>
          <w:tab/>
        </w:r>
        <w:r>
          <w:rPr>
            <w:noProof/>
            <w:webHidden/>
          </w:rPr>
          <w:fldChar w:fldCharType="begin"/>
        </w:r>
        <w:r>
          <w:rPr>
            <w:noProof/>
            <w:webHidden/>
          </w:rPr>
          <w:instrText xml:space="preserve"> PAGEREF _Toc113373447 \h </w:instrText>
        </w:r>
      </w:ins>
      <w:r>
        <w:rPr>
          <w:noProof/>
          <w:webHidden/>
        </w:rPr>
      </w:r>
      <w:r>
        <w:rPr>
          <w:noProof/>
          <w:webHidden/>
        </w:rPr>
        <w:fldChar w:fldCharType="separate"/>
      </w:r>
      <w:ins w:id="479" w:author="Ilkka Rinne [2]" w:date="2022-09-06T16:09:00Z">
        <w:r>
          <w:rPr>
            <w:noProof/>
            <w:webHidden/>
          </w:rPr>
          <w:t>67</w:t>
        </w:r>
        <w:r>
          <w:rPr>
            <w:noProof/>
            <w:webHidden/>
          </w:rPr>
          <w:fldChar w:fldCharType="end"/>
        </w:r>
        <w:r w:rsidRPr="00C53F60">
          <w:rPr>
            <w:rStyle w:val="Hyperlink"/>
            <w:noProof/>
          </w:rPr>
          <w:fldChar w:fldCharType="end"/>
        </w:r>
      </w:ins>
    </w:p>
    <w:p w14:paraId="1856D8A1" w14:textId="6B69E3A3" w:rsidR="00EA1FB2" w:rsidRDefault="00EA1FB2">
      <w:pPr>
        <w:pStyle w:val="TOC3"/>
        <w:rPr>
          <w:ins w:id="480" w:author="Ilkka Rinne [2]" w:date="2022-09-06T16:09:00Z"/>
          <w:rFonts w:asciiTheme="minorHAnsi" w:eastAsiaTheme="minorEastAsia" w:hAnsiTheme="minorHAnsi" w:cstheme="minorBidi"/>
          <w:b w:val="0"/>
          <w:noProof/>
          <w:sz w:val="24"/>
          <w:szCs w:val="24"/>
          <w:lang w:eastAsia="en-GB"/>
        </w:rPr>
      </w:pPr>
      <w:ins w:id="4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Observer Requirements Class</w:t>
        </w:r>
        <w:r>
          <w:rPr>
            <w:noProof/>
            <w:webHidden/>
          </w:rPr>
          <w:tab/>
        </w:r>
        <w:r>
          <w:rPr>
            <w:noProof/>
            <w:webHidden/>
          </w:rPr>
          <w:fldChar w:fldCharType="begin"/>
        </w:r>
        <w:r>
          <w:rPr>
            <w:noProof/>
            <w:webHidden/>
          </w:rPr>
          <w:instrText xml:space="preserve"> PAGEREF _Toc113373448 \h </w:instrText>
        </w:r>
      </w:ins>
      <w:r>
        <w:rPr>
          <w:noProof/>
          <w:webHidden/>
        </w:rPr>
      </w:r>
      <w:r>
        <w:rPr>
          <w:noProof/>
          <w:webHidden/>
        </w:rPr>
        <w:fldChar w:fldCharType="separate"/>
      </w:r>
      <w:ins w:id="482" w:author="Ilkka Rinne [2]" w:date="2022-09-06T16:09:00Z">
        <w:r>
          <w:rPr>
            <w:noProof/>
            <w:webHidden/>
          </w:rPr>
          <w:t>67</w:t>
        </w:r>
        <w:r>
          <w:rPr>
            <w:noProof/>
            <w:webHidden/>
          </w:rPr>
          <w:fldChar w:fldCharType="end"/>
        </w:r>
        <w:r w:rsidRPr="00C53F60">
          <w:rPr>
            <w:rStyle w:val="Hyperlink"/>
            <w:noProof/>
          </w:rPr>
          <w:fldChar w:fldCharType="end"/>
        </w:r>
      </w:ins>
    </w:p>
    <w:p w14:paraId="56C15A6D" w14:textId="3D9A8F77" w:rsidR="00EA1FB2" w:rsidRDefault="00EA1FB2">
      <w:pPr>
        <w:pStyle w:val="TOC2"/>
        <w:rPr>
          <w:ins w:id="483" w:author="Ilkka Rinne [2]" w:date="2022-09-06T16:09:00Z"/>
          <w:rFonts w:asciiTheme="minorHAnsi" w:eastAsiaTheme="minorEastAsia" w:hAnsiTheme="minorHAnsi" w:cstheme="minorBidi"/>
          <w:b w:val="0"/>
          <w:noProof/>
          <w:sz w:val="24"/>
          <w:szCs w:val="24"/>
          <w:lang w:eastAsia="en-GB"/>
        </w:rPr>
      </w:pPr>
      <w:ins w:id="484"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"_Toc113373449"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w:t>
        </w:r>
        <w:r>
          <w:rPr>
            <w:noProof/>
            <w:webHidden/>
          </w:rPr>
          <w:tab/>
        </w:r>
        <w:r>
          <w:rPr>
            <w:noProof/>
            <w:webHidden/>
          </w:rPr>
          <w:fldChar w:fldCharType="begin"/>
        </w:r>
        <w:r>
          <w:rPr>
            <w:noProof/>
            <w:webHidden/>
          </w:rPr>
          <w:instrText xml:space="preserve"> PAGEREF _Toc113373449 \h </w:instrText>
        </w:r>
      </w:ins>
      <w:r>
        <w:rPr>
          <w:noProof/>
          <w:webHidden/>
        </w:rPr>
      </w:r>
      <w:r>
        <w:rPr>
          <w:noProof/>
          <w:webHidden/>
        </w:rPr>
        <w:fldChar w:fldCharType="separate"/>
      </w:r>
      <w:ins w:id="485" w:author="Ilkka Rinne [2]" w:date="2022-09-06T16:09:00Z">
        <w:r>
          <w:rPr>
            <w:noProof/>
            <w:webHidden/>
          </w:rPr>
          <w:t>68</w:t>
        </w:r>
        <w:r>
          <w:rPr>
            <w:noProof/>
            <w:webHidden/>
          </w:rPr>
          <w:fldChar w:fldCharType="end"/>
        </w:r>
        <w:r w:rsidRPr="00C53F60">
          <w:rPr>
            <w:rStyle w:val="Hyperlink"/>
            <w:noProof/>
          </w:rPr>
          <w:fldChar w:fldCharType="end"/>
        </w:r>
      </w:ins>
    </w:p>
    <w:p w14:paraId="52B6DB71" w14:textId="01102F8E" w:rsidR="00EA1FB2" w:rsidRDefault="00EA1FB2">
      <w:pPr>
        <w:pStyle w:val="TOC3"/>
        <w:rPr>
          <w:ins w:id="486" w:author="Ilkka Rinne [2]" w:date="2022-09-06T16:09:00Z"/>
          <w:rFonts w:asciiTheme="minorHAnsi" w:eastAsiaTheme="minorEastAsia" w:hAnsiTheme="minorHAnsi" w:cstheme="minorBidi"/>
          <w:b w:val="0"/>
          <w:noProof/>
          <w:sz w:val="24"/>
          <w:szCs w:val="24"/>
          <w:lang w:eastAsia="en-GB"/>
        </w:rPr>
      </w:pPr>
      <w:ins w:id="4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Host Requirements Class</w:t>
        </w:r>
        <w:r>
          <w:rPr>
            <w:noProof/>
            <w:webHidden/>
          </w:rPr>
          <w:tab/>
        </w:r>
        <w:r>
          <w:rPr>
            <w:noProof/>
            <w:webHidden/>
          </w:rPr>
          <w:fldChar w:fldCharType="begin"/>
        </w:r>
        <w:r>
          <w:rPr>
            <w:noProof/>
            <w:webHidden/>
          </w:rPr>
          <w:instrText xml:space="preserve"> PAGEREF _Toc113373450 \h </w:instrText>
        </w:r>
      </w:ins>
      <w:r>
        <w:rPr>
          <w:noProof/>
          <w:webHidden/>
        </w:rPr>
      </w:r>
      <w:r>
        <w:rPr>
          <w:noProof/>
          <w:webHidden/>
        </w:rPr>
        <w:fldChar w:fldCharType="separate"/>
      </w:r>
      <w:ins w:id="488" w:author="Ilkka Rinne [2]" w:date="2022-09-06T16:09:00Z">
        <w:r>
          <w:rPr>
            <w:noProof/>
            <w:webHidden/>
          </w:rPr>
          <w:t>68</w:t>
        </w:r>
        <w:r>
          <w:rPr>
            <w:noProof/>
            <w:webHidden/>
          </w:rPr>
          <w:fldChar w:fldCharType="end"/>
        </w:r>
        <w:r w:rsidRPr="00C53F60">
          <w:rPr>
            <w:rStyle w:val="Hyperlink"/>
            <w:noProof/>
          </w:rPr>
          <w:fldChar w:fldCharType="end"/>
        </w:r>
      </w:ins>
    </w:p>
    <w:p w14:paraId="4C0D61B4" w14:textId="6AF3DC06" w:rsidR="00EA1FB2" w:rsidRDefault="00EA1FB2">
      <w:pPr>
        <w:pStyle w:val="TOC2"/>
        <w:rPr>
          <w:ins w:id="489" w:author="Ilkka Rinne [2]" w:date="2022-09-06T16:09:00Z"/>
          <w:rFonts w:asciiTheme="minorHAnsi" w:eastAsiaTheme="minorEastAsia" w:hAnsiTheme="minorHAnsi" w:cstheme="minorBidi"/>
          <w:b w:val="0"/>
          <w:noProof/>
          <w:sz w:val="24"/>
          <w:szCs w:val="24"/>
          <w:lang w:eastAsia="en-GB"/>
        </w:rPr>
      </w:pPr>
      <w:ins w:id="4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w:t>
        </w:r>
        <w:r>
          <w:rPr>
            <w:noProof/>
            <w:webHidden/>
          </w:rPr>
          <w:tab/>
        </w:r>
        <w:r>
          <w:rPr>
            <w:noProof/>
            <w:webHidden/>
          </w:rPr>
          <w:fldChar w:fldCharType="begin"/>
        </w:r>
        <w:r>
          <w:rPr>
            <w:noProof/>
            <w:webHidden/>
          </w:rPr>
          <w:instrText xml:space="preserve"> PAGEREF _Toc113373451 \h </w:instrText>
        </w:r>
      </w:ins>
      <w:r>
        <w:rPr>
          <w:noProof/>
          <w:webHidden/>
        </w:rPr>
      </w:r>
      <w:r>
        <w:rPr>
          <w:noProof/>
          <w:webHidden/>
        </w:rPr>
        <w:fldChar w:fldCharType="separate"/>
      </w:r>
      <w:ins w:id="491" w:author="Ilkka Rinne [2]" w:date="2022-09-06T16:09:00Z">
        <w:r>
          <w:rPr>
            <w:noProof/>
            <w:webHidden/>
          </w:rPr>
          <w:t>70</w:t>
        </w:r>
        <w:r>
          <w:rPr>
            <w:noProof/>
            <w:webHidden/>
          </w:rPr>
          <w:fldChar w:fldCharType="end"/>
        </w:r>
        <w:r w:rsidRPr="00C53F60">
          <w:rPr>
            <w:rStyle w:val="Hyperlink"/>
            <w:noProof/>
          </w:rPr>
          <w:fldChar w:fldCharType="end"/>
        </w:r>
      </w:ins>
    </w:p>
    <w:p w14:paraId="386A268F" w14:textId="63A6C6C1" w:rsidR="00EA1FB2" w:rsidRDefault="00EA1FB2">
      <w:pPr>
        <w:pStyle w:val="TOC3"/>
        <w:tabs>
          <w:tab w:val="left" w:pos="1200"/>
        </w:tabs>
        <w:rPr>
          <w:ins w:id="492" w:author="Ilkka Rinne [2]" w:date="2022-09-06T16:09:00Z"/>
          <w:rFonts w:asciiTheme="minorHAnsi" w:eastAsiaTheme="minorEastAsia" w:hAnsiTheme="minorHAnsi" w:cstheme="minorBidi"/>
          <w:b w:val="0"/>
          <w:noProof/>
          <w:sz w:val="24"/>
          <w:szCs w:val="24"/>
          <w:lang w:eastAsia="en-GB"/>
        </w:rPr>
      </w:pPr>
      <w:ins w:id="4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Deployment Requirements Class</w:t>
        </w:r>
        <w:r>
          <w:rPr>
            <w:noProof/>
            <w:webHidden/>
          </w:rPr>
          <w:tab/>
        </w:r>
        <w:r>
          <w:rPr>
            <w:noProof/>
            <w:webHidden/>
          </w:rPr>
          <w:fldChar w:fldCharType="begin"/>
        </w:r>
        <w:r>
          <w:rPr>
            <w:noProof/>
            <w:webHidden/>
          </w:rPr>
          <w:instrText xml:space="preserve"> PAGEREF _Toc113373452 \h </w:instrText>
        </w:r>
      </w:ins>
      <w:r>
        <w:rPr>
          <w:noProof/>
          <w:webHidden/>
        </w:rPr>
      </w:r>
      <w:r>
        <w:rPr>
          <w:noProof/>
          <w:webHidden/>
        </w:rPr>
        <w:fldChar w:fldCharType="separate"/>
      </w:r>
      <w:ins w:id="494" w:author="Ilkka Rinne [2]" w:date="2022-09-06T16:09:00Z">
        <w:r>
          <w:rPr>
            <w:noProof/>
            <w:webHidden/>
          </w:rPr>
          <w:t>70</w:t>
        </w:r>
        <w:r>
          <w:rPr>
            <w:noProof/>
            <w:webHidden/>
          </w:rPr>
          <w:fldChar w:fldCharType="end"/>
        </w:r>
        <w:r w:rsidRPr="00C53F60">
          <w:rPr>
            <w:rStyle w:val="Hyperlink"/>
            <w:noProof/>
          </w:rPr>
          <w:fldChar w:fldCharType="end"/>
        </w:r>
      </w:ins>
    </w:p>
    <w:p w14:paraId="5B561291" w14:textId="09B565E4" w:rsidR="00EA1FB2" w:rsidRDefault="00EA1FB2">
      <w:pPr>
        <w:pStyle w:val="TOC2"/>
        <w:rPr>
          <w:ins w:id="495" w:author="Ilkka Rinne [2]" w:date="2022-09-06T16:09:00Z"/>
          <w:rFonts w:asciiTheme="minorHAnsi" w:eastAsiaTheme="minorEastAsia" w:hAnsiTheme="minorHAnsi" w:cstheme="minorBidi"/>
          <w:b w:val="0"/>
          <w:noProof/>
          <w:sz w:val="24"/>
          <w:szCs w:val="24"/>
          <w:lang w:eastAsia="en-GB"/>
        </w:rPr>
      </w:pPr>
      <w:ins w:id="4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w:t>
        </w:r>
        <w:r>
          <w:rPr>
            <w:noProof/>
            <w:webHidden/>
          </w:rPr>
          <w:tab/>
        </w:r>
        <w:r>
          <w:rPr>
            <w:noProof/>
            <w:webHidden/>
          </w:rPr>
          <w:fldChar w:fldCharType="begin"/>
        </w:r>
        <w:r>
          <w:rPr>
            <w:noProof/>
            <w:webHidden/>
          </w:rPr>
          <w:instrText xml:space="preserve"> PAGEREF _Toc113373453 \h </w:instrText>
        </w:r>
      </w:ins>
      <w:r>
        <w:rPr>
          <w:noProof/>
          <w:webHidden/>
        </w:rPr>
      </w:r>
      <w:r>
        <w:rPr>
          <w:noProof/>
          <w:webHidden/>
        </w:rPr>
        <w:fldChar w:fldCharType="separate"/>
      </w:r>
      <w:ins w:id="497" w:author="Ilkka Rinne [2]" w:date="2022-09-06T16:09:00Z">
        <w:r>
          <w:rPr>
            <w:noProof/>
            <w:webHidden/>
          </w:rPr>
          <w:t>72</w:t>
        </w:r>
        <w:r>
          <w:rPr>
            <w:noProof/>
            <w:webHidden/>
          </w:rPr>
          <w:fldChar w:fldCharType="end"/>
        </w:r>
        <w:r w:rsidRPr="00C53F60">
          <w:rPr>
            <w:rStyle w:val="Hyperlink"/>
            <w:noProof/>
          </w:rPr>
          <w:fldChar w:fldCharType="end"/>
        </w:r>
      </w:ins>
    </w:p>
    <w:p w14:paraId="10131D9E" w14:textId="153F5A9F" w:rsidR="00EA1FB2" w:rsidRDefault="00EA1FB2">
      <w:pPr>
        <w:pStyle w:val="TOC3"/>
        <w:tabs>
          <w:tab w:val="left" w:pos="1200"/>
        </w:tabs>
        <w:rPr>
          <w:ins w:id="498" w:author="Ilkka Rinne [2]" w:date="2022-09-06T16:09:00Z"/>
          <w:rFonts w:asciiTheme="minorHAnsi" w:eastAsiaTheme="minorEastAsia" w:hAnsiTheme="minorHAnsi" w:cstheme="minorBidi"/>
          <w:b w:val="0"/>
          <w:noProof/>
          <w:sz w:val="24"/>
          <w:szCs w:val="24"/>
          <w:lang w:eastAsia="en-GB"/>
        </w:rPr>
      </w:pPr>
      <w:ins w:id="4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GenericDomainFeature Requirements Class</w:t>
        </w:r>
        <w:r>
          <w:rPr>
            <w:noProof/>
            <w:webHidden/>
          </w:rPr>
          <w:tab/>
        </w:r>
        <w:r>
          <w:rPr>
            <w:noProof/>
            <w:webHidden/>
          </w:rPr>
          <w:fldChar w:fldCharType="begin"/>
        </w:r>
        <w:r>
          <w:rPr>
            <w:noProof/>
            <w:webHidden/>
          </w:rPr>
          <w:instrText xml:space="preserve"> PAGEREF _Toc113373454 \h </w:instrText>
        </w:r>
      </w:ins>
      <w:r>
        <w:rPr>
          <w:noProof/>
          <w:webHidden/>
        </w:rPr>
      </w:r>
      <w:r>
        <w:rPr>
          <w:noProof/>
          <w:webHidden/>
        </w:rPr>
        <w:fldChar w:fldCharType="separate"/>
      </w:r>
      <w:ins w:id="500" w:author="Ilkka Rinne [2]" w:date="2022-09-06T16:09:00Z">
        <w:r>
          <w:rPr>
            <w:noProof/>
            <w:webHidden/>
          </w:rPr>
          <w:t>72</w:t>
        </w:r>
        <w:r>
          <w:rPr>
            <w:noProof/>
            <w:webHidden/>
          </w:rPr>
          <w:fldChar w:fldCharType="end"/>
        </w:r>
        <w:r w:rsidRPr="00C53F60">
          <w:rPr>
            <w:rStyle w:val="Hyperlink"/>
            <w:noProof/>
          </w:rPr>
          <w:fldChar w:fldCharType="end"/>
        </w:r>
      </w:ins>
    </w:p>
    <w:p w14:paraId="4864012D" w14:textId="27551327" w:rsidR="00EA1FB2" w:rsidRDefault="00EA1FB2">
      <w:pPr>
        <w:pStyle w:val="TOC3"/>
        <w:tabs>
          <w:tab w:val="left" w:pos="1200"/>
        </w:tabs>
        <w:rPr>
          <w:ins w:id="501" w:author="Ilkka Rinne [2]" w:date="2022-09-06T16:09:00Z"/>
          <w:rFonts w:asciiTheme="minorHAnsi" w:eastAsiaTheme="minorEastAsia" w:hAnsiTheme="minorHAnsi" w:cstheme="minorBidi"/>
          <w:b w:val="0"/>
          <w:noProof/>
          <w:sz w:val="24"/>
          <w:szCs w:val="24"/>
          <w:lang w:eastAsia="en-GB"/>
        </w:rPr>
      </w:pPr>
      <w:ins w:id="5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GenericDomainFeature</w:t>
        </w:r>
        <w:r>
          <w:rPr>
            <w:noProof/>
            <w:webHidden/>
          </w:rPr>
          <w:tab/>
        </w:r>
        <w:r>
          <w:rPr>
            <w:noProof/>
            <w:webHidden/>
          </w:rPr>
          <w:fldChar w:fldCharType="begin"/>
        </w:r>
        <w:r>
          <w:rPr>
            <w:noProof/>
            <w:webHidden/>
          </w:rPr>
          <w:instrText xml:space="preserve"> PAGEREF _Toc113373455 \h </w:instrText>
        </w:r>
      </w:ins>
      <w:r>
        <w:rPr>
          <w:noProof/>
          <w:webHidden/>
        </w:rPr>
      </w:r>
      <w:r>
        <w:rPr>
          <w:noProof/>
          <w:webHidden/>
        </w:rPr>
        <w:fldChar w:fldCharType="separate"/>
      </w:r>
      <w:ins w:id="503" w:author="Ilkka Rinne [2]" w:date="2022-09-06T16:09:00Z">
        <w:r>
          <w:rPr>
            <w:noProof/>
            <w:webHidden/>
          </w:rPr>
          <w:t>74</w:t>
        </w:r>
        <w:r>
          <w:rPr>
            <w:noProof/>
            <w:webHidden/>
          </w:rPr>
          <w:fldChar w:fldCharType="end"/>
        </w:r>
        <w:r w:rsidRPr="00C53F60">
          <w:rPr>
            <w:rStyle w:val="Hyperlink"/>
            <w:noProof/>
          </w:rPr>
          <w:fldChar w:fldCharType="end"/>
        </w:r>
      </w:ins>
    </w:p>
    <w:p w14:paraId="3F8DFFD4" w14:textId="2E2C97AE" w:rsidR="00EA1FB2" w:rsidRDefault="00EA1FB2">
      <w:pPr>
        <w:pStyle w:val="TOC2"/>
        <w:rPr>
          <w:ins w:id="504" w:author="Ilkka Rinne [2]" w:date="2022-09-06T16:09:00Z"/>
          <w:rFonts w:asciiTheme="minorHAnsi" w:eastAsiaTheme="minorEastAsia" w:hAnsiTheme="minorHAnsi" w:cstheme="minorBidi"/>
          <w:b w:val="0"/>
          <w:noProof/>
          <w:sz w:val="24"/>
          <w:szCs w:val="24"/>
          <w:lang w:eastAsia="en-GB"/>
        </w:rPr>
      </w:pPr>
      <w:ins w:id="50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_Toc113373456 \h </w:instrText>
        </w:r>
      </w:ins>
      <w:r>
        <w:rPr>
          <w:noProof/>
          <w:webHidden/>
        </w:rPr>
      </w:r>
      <w:r>
        <w:rPr>
          <w:noProof/>
          <w:webHidden/>
        </w:rPr>
        <w:fldChar w:fldCharType="separate"/>
      </w:r>
      <w:ins w:id="506" w:author="Ilkka Rinne [2]" w:date="2022-09-06T16:09:00Z">
        <w:r>
          <w:rPr>
            <w:noProof/>
            <w:webHidden/>
          </w:rPr>
          <w:t>74</w:t>
        </w:r>
        <w:r>
          <w:rPr>
            <w:noProof/>
            <w:webHidden/>
          </w:rPr>
          <w:fldChar w:fldCharType="end"/>
        </w:r>
        <w:r w:rsidRPr="00C53F60">
          <w:rPr>
            <w:rStyle w:val="Hyperlink"/>
            <w:noProof/>
          </w:rPr>
          <w:fldChar w:fldCharType="end"/>
        </w:r>
      </w:ins>
    </w:p>
    <w:p w14:paraId="459C31BF" w14:textId="4B00AF1B" w:rsidR="00EA1FB2" w:rsidRDefault="00EA1FB2">
      <w:pPr>
        <w:pStyle w:val="TOC3"/>
        <w:tabs>
          <w:tab w:val="left" w:pos="1200"/>
        </w:tabs>
        <w:rPr>
          <w:ins w:id="507" w:author="Ilkka Rinne [2]" w:date="2022-09-06T16:09:00Z"/>
          <w:rFonts w:asciiTheme="minorHAnsi" w:eastAsiaTheme="minorEastAsia" w:hAnsiTheme="minorHAnsi" w:cstheme="minorBidi"/>
          <w:b w:val="0"/>
          <w:noProof/>
          <w:sz w:val="24"/>
          <w:szCs w:val="24"/>
          <w:lang w:eastAsia="en-GB"/>
        </w:rPr>
      </w:pPr>
      <w:ins w:id="5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AbstractObservationCollectionType</w:t>
        </w:r>
        <w:r>
          <w:rPr>
            <w:noProof/>
            <w:webHidden/>
          </w:rPr>
          <w:tab/>
        </w:r>
        <w:r>
          <w:rPr>
            <w:noProof/>
            <w:webHidden/>
          </w:rPr>
          <w:fldChar w:fldCharType="begin"/>
        </w:r>
        <w:r>
          <w:rPr>
            <w:noProof/>
            <w:webHidden/>
          </w:rPr>
          <w:instrText xml:space="preserve"> PAGEREF _Toc113373457 \h </w:instrText>
        </w:r>
      </w:ins>
      <w:r>
        <w:rPr>
          <w:noProof/>
          <w:webHidden/>
        </w:rPr>
      </w:r>
      <w:r>
        <w:rPr>
          <w:noProof/>
          <w:webHidden/>
        </w:rPr>
        <w:fldChar w:fldCharType="separate"/>
      </w:r>
      <w:ins w:id="509" w:author="Ilkka Rinne [2]" w:date="2022-09-06T16:09:00Z">
        <w:r>
          <w:rPr>
            <w:noProof/>
            <w:webHidden/>
          </w:rPr>
          <w:t>74</w:t>
        </w:r>
        <w:r>
          <w:rPr>
            <w:noProof/>
            <w:webHidden/>
          </w:rPr>
          <w:fldChar w:fldCharType="end"/>
        </w:r>
        <w:r w:rsidRPr="00C53F60">
          <w:rPr>
            <w:rStyle w:val="Hyperlink"/>
            <w:noProof/>
          </w:rPr>
          <w:fldChar w:fldCharType="end"/>
        </w:r>
      </w:ins>
    </w:p>
    <w:p w14:paraId="142D3C0A" w14:textId="0ED636F6" w:rsidR="00EA1FB2" w:rsidRDefault="00EA1FB2">
      <w:pPr>
        <w:pStyle w:val="TOC3"/>
        <w:tabs>
          <w:tab w:val="left" w:pos="1200"/>
        </w:tabs>
        <w:rPr>
          <w:ins w:id="510" w:author="Ilkka Rinne [2]" w:date="2022-09-06T16:09:00Z"/>
          <w:rFonts w:asciiTheme="minorHAnsi" w:eastAsiaTheme="minorEastAsia" w:hAnsiTheme="minorHAnsi" w:cstheme="minorBidi"/>
          <w:b w:val="0"/>
          <w:noProof/>
          <w:sz w:val="24"/>
          <w:szCs w:val="24"/>
          <w:lang w:eastAsia="en-GB"/>
        </w:rPr>
      </w:pPr>
      <w:ins w:id="5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ObservationCollectionType</w:t>
        </w:r>
        <w:r>
          <w:rPr>
            <w:noProof/>
            <w:webHidden/>
          </w:rPr>
          <w:tab/>
        </w:r>
        <w:r>
          <w:rPr>
            <w:noProof/>
            <w:webHidden/>
          </w:rPr>
          <w:fldChar w:fldCharType="begin"/>
        </w:r>
        <w:r>
          <w:rPr>
            <w:noProof/>
            <w:webHidden/>
          </w:rPr>
          <w:instrText xml:space="preserve"> PAGEREF _Toc113373458 \h </w:instrText>
        </w:r>
      </w:ins>
      <w:r>
        <w:rPr>
          <w:noProof/>
          <w:webHidden/>
        </w:rPr>
      </w:r>
      <w:r>
        <w:rPr>
          <w:noProof/>
          <w:webHidden/>
        </w:rPr>
        <w:fldChar w:fldCharType="separate"/>
      </w:r>
      <w:ins w:id="512" w:author="Ilkka Rinne [2]" w:date="2022-09-06T16:09:00Z">
        <w:r>
          <w:rPr>
            <w:noProof/>
            <w:webHidden/>
          </w:rPr>
          <w:t>74</w:t>
        </w:r>
        <w:r>
          <w:rPr>
            <w:noProof/>
            <w:webHidden/>
          </w:rPr>
          <w:fldChar w:fldCharType="end"/>
        </w:r>
        <w:r w:rsidRPr="00C53F60">
          <w:rPr>
            <w:rStyle w:val="Hyperlink"/>
            <w:noProof/>
          </w:rPr>
          <w:fldChar w:fldCharType="end"/>
        </w:r>
      </w:ins>
    </w:p>
    <w:p w14:paraId="26650255" w14:textId="4E2038C5" w:rsidR="00EA1FB2" w:rsidRDefault="00EA1FB2">
      <w:pPr>
        <w:pStyle w:val="TOC3"/>
        <w:tabs>
          <w:tab w:val="left" w:pos="1200"/>
        </w:tabs>
        <w:rPr>
          <w:ins w:id="513" w:author="Ilkka Rinne [2]" w:date="2022-09-06T16:09:00Z"/>
          <w:rFonts w:asciiTheme="minorHAnsi" w:eastAsiaTheme="minorEastAsia" w:hAnsiTheme="minorHAnsi" w:cstheme="minorBidi"/>
          <w:b w:val="0"/>
          <w:noProof/>
          <w:sz w:val="24"/>
          <w:szCs w:val="24"/>
          <w:lang w:eastAsia="en-GB"/>
        </w:rPr>
      </w:pPr>
      <w:ins w:id="5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10.12.3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ObservationTypeByResultType</w:t>
        </w:r>
        <w:r>
          <w:rPr>
            <w:noProof/>
            <w:webHidden/>
          </w:rPr>
          <w:tab/>
        </w:r>
        <w:r>
          <w:rPr>
            <w:noProof/>
            <w:webHidden/>
          </w:rPr>
          <w:fldChar w:fldCharType="begin"/>
        </w:r>
        <w:r>
          <w:rPr>
            <w:noProof/>
            <w:webHidden/>
          </w:rPr>
          <w:instrText xml:space="preserve"> PAGEREF _Toc113373459 \h </w:instrText>
        </w:r>
      </w:ins>
      <w:r>
        <w:rPr>
          <w:noProof/>
          <w:webHidden/>
        </w:rPr>
      </w:r>
      <w:r>
        <w:rPr>
          <w:noProof/>
          <w:webHidden/>
        </w:rPr>
        <w:fldChar w:fldCharType="separate"/>
      </w:r>
      <w:ins w:id="515" w:author="Ilkka Rinne [2]" w:date="2022-09-06T16:09:00Z">
        <w:r>
          <w:rPr>
            <w:noProof/>
            <w:webHidden/>
          </w:rPr>
          <w:t>76</w:t>
        </w:r>
        <w:r>
          <w:rPr>
            <w:noProof/>
            <w:webHidden/>
          </w:rPr>
          <w:fldChar w:fldCharType="end"/>
        </w:r>
        <w:r w:rsidRPr="00C53F60">
          <w:rPr>
            <w:rStyle w:val="Hyperlink"/>
            <w:noProof/>
          </w:rPr>
          <w:fldChar w:fldCharType="end"/>
        </w:r>
      </w:ins>
    </w:p>
    <w:p w14:paraId="0C174149" w14:textId="1E91C76C" w:rsidR="00EA1FB2" w:rsidRDefault="00EA1FB2">
      <w:pPr>
        <w:pStyle w:val="TOC1"/>
        <w:rPr>
          <w:ins w:id="516" w:author="Ilkka Rinne [2]" w:date="2022-09-06T16:09:00Z"/>
          <w:rFonts w:asciiTheme="minorHAnsi" w:eastAsiaTheme="minorEastAsia" w:hAnsiTheme="minorHAnsi" w:cstheme="minorBidi"/>
          <w:b w:val="0"/>
          <w:noProof/>
          <w:sz w:val="24"/>
          <w:szCs w:val="24"/>
          <w:lang w:eastAsia="en-GB"/>
        </w:rPr>
      </w:pPr>
      <w:ins w:id="5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w:t>
        </w:r>
        <w:r>
          <w:rPr>
            <w:noProof/>
            <w:webHidden/>
          </w:rPr>
          <w:tab/>
        </w:r>
        <w:r>
          <w:rPr>
            <w:noProof/>
            <w:webHidden/>
          </w:rPr>
          <w:fldChar w:fldCharType="begin"/>
        </w:r>
        <w:r>
          <w:rPr>
            <w:noProof/>
            <w:webHidden/>
          </w:rPr>
          <w:instrText xml:space="preserve"> PAGEREF _Toc113373460 \h </w:instrText>
        </w:r>
      </w:ins>
      <w:r>
        <w:rPr>
          <w:noProof/>
          <w:webHidden/>
        </w:rPr>
      </w:r>
      <w:r>
        <w:rPr>
          <w:noProof/>
          <w:webHidden/>
        </w:rPr>
        <w:fldChar w:fldCharType="separate"/>
      </w:r>
      <w:ins w:id="518" w:author="Ilkka Rinne [2]" w:date="2022-09-06T16:09:00Z">
        <w:r>
          <w:rPr>
            <w:noProof/>
            <w:webHidden/>
          </w:rPr>
          <w:t>77</w:t>
        </w:r>
        <w:r>
          <w:rPr>
            <w:noProof/>
            <w:webHidden/>
          </w:rPr>
          <w:fldChar w:fldCharType="end"/>
        </w:r>
        <w:r w:rsidRPr="00C53F60">
          <w:rPr>
            <w:rStyle w:val="Hyperlink"/>
            <w:noProof/>
          </w:rPr>
          <w:fldChar w:fldCharType="end"/>
        </w:r>
      </w:ins>
    </w:p>
    <w:p w14:paraId="73304F27" w14:textId="64C2D38A" w:rsidR="00EA1FB2" w:rsidRDefault="00EA1FB2">
      <w:pPr>
        <w:pStyle w:val="TOC2"/>
        <w:rPr>
          <w:ins w:id="519" w:author="Ilkka Rinne [2]" w:date="2022-09-06T16:09:00Z"/>
          <w:rFonts w:asciiTheme="minorHAnsi" w:eastAsiaTheme="minorEastAsia" w:hAnsiTheme="minorHAnsi" w:cstheme="minorBidi"/>
          <w:b w:val="0"/>
          <w:noProof/>
          <w:sz w:val="24"/>
          <w:szCs w:val="24"/>
          <w:lang w:eastAsia="en-GB"/>
        </w:rPr>
      </w:pPr>
      <w:ins w:id="5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_Toc113373461 \h </w:instrText>
        </w:r>
      </w:ins>
      <w:r>
        <w:rPr>
          <w:noProof/>
          <w:webHidden/>
        </w:rPr>
      </w:r>
      <w:r>
        <w:rPr>
          <w:noProof/>
          <w:webHidden/>
        </w:rPr>
        <w:fldChar w:fldCharType="separate"/>
      </w:r>
      <w:ins w:id="521" w:author="Ilkka Rinne [2]" w:date="2022-09-06T16:09:00Z">
        <w:r>
          <w:rPr>
            <w:noProof/>
            <w:webHidden/>
          </w:rPr>
          <w:t>77</w:t>
        </w:r>
        <w:r>
          <w:rPr>
            <w:noProof/>
            <w:webHidden/>
          </w:rPr>
          <w:fldChar w:fldCharType="end"/>
        </w:r>
        <w:r w:rsidRPr="00C53F60">
          <w:rPr>
            <w:rStyle w:val="Hyperlink"/>
            <w:noProof/>
          </w:rPr>
          <w:fldChar w:fldCharType="end"/>
        </w:r>
      </w:ins>
    </w:p>
    <w:p w14:paraId="1F598FDE" w14:textId="61EBAA5C" w:rsidR="00EA1FB2" w:rsidRDefault="00EA1FB2">
      <w:pPr>
        <w:pStyle w:val="TOC3"/>
        <w:rPr>
          <w:ins w:id="522" w:author="Ilkka Rinne [2]" w:date="2022-09-06T16:09:00Z"/>
          <w:rFonts w:asciiTheme="minorHAnsi" w:eastAsiaTheme="minorEastAsia" w:hAnsiTheme="minorHAnsi" w:cstheme="minorBidi"/>
          <w:b w:val="0"/>
          <w:noProof/>
          <w:sz w:val="24"/>
          <w:szCs w:val="24"/>
          <w:lang w:eastAsia="en-GB"/>
        </w:rPr>
      </w:pPr>
      <w:ins w:id="5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model</w:t>
        </w:r>
        <w:r>
          <w:rPr>
            <w:noProof/>
            <w:webHidden/>
          </w:rPr>
          <w:tab/>
        </w:r>
        <w:r>
          <w:rPr>
            <w:noProof/>
            <w:webHidden/>
          </w:rPr>
          <w:fldChar w:fldCharType="begin"/>
        </w:r>
        <w:r>
          <w:rPr>
            <w:noProof/>
            <w:webHidden/>
          </w:rPr>
          <w:instrText xml:space="preserve"> PAGEREF _Toc113373462 \h </w:instrText>
        </w:r>
      </w:ins>
      <w:r>
        <w:rPr>
          <w:noProof/>
          <w:webHidden/>
        </w:rPr>
      </w:r>
      <w:r>
        <w:rPr>
          <w:noProof/>
          <w:webHidden/>
        </w:rPr>
        <w:fldChar w:fldCharType="separate"/>
      </w:r>
      <w:ins w:id="524" w:author="Ilkka Rinne [2]" w:date="2022-09-06T16:09:00Z">
        <w:r>
          <w:rPr>
            <w:noProof/>
            <w:webHidden/>
          </w:rPr>
          <w:t>77</w:t>
        </w:r>
        <w:r>
          <w:rPr>
            <w:noProof/>
            <w:webHidden/>
          </w:rPr>
          <w:fldChar w:fldCharType="end"/>
        </w:r>
        <w:r w:rsidRPr="00C53F60">
          <w:rPr>
            <w:rStyle w:val="Hyperlink"/>
            <w:noProof/>
          </w:rPr>
          <w:fldChar w:fldCharType="end"/>
        </w:r>
      </w:ins>
    </w:p>
    <w:p w14:paraId="49F10580" w14:textId="710A15C3" w:rsidR="00EA1FB2" w:rsidRDefault="00EA1FB2">
      <w:pPr>
        <w:pStyle w:val="TOC3"/>
        <w:rPr>
          <w:ins w:id="525" w:author="Ilkka Rinne [2]" w:date="2022-09-06T16:09:00Z"/>
          <w:rFonts w:asciiTheme="minorHAnsi" w:eastAsiaTheme="minorEastAsia" w:hAnsiTheme="minorHAnsi" w:cstheme="minorBidi"/>
          <w:b w:val="0"/>
          <w:noProof/>
          <w:sz w:val="24"/>
          <w:szCs w:val="24"/>
          <w:lang w:eastAsia="en-GB"/>
        </w:rPr>
      </w:pPr>
      <w:ins w:id="5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Conceptual Sample Schema Package Requirements Class</w:t>
        </w:r>
        <w:r>
          <w:rPr>
            <w:noProof/>
            <w:webHidden/>
          </w:rPr>
          <w:tab/>
        </w:r>
        <w:r>
          <w:rPr>
            <w:noProof/>
            <w:webHidden/>
          </w:rPr>
          <w:fldChar w:fldCharType="begin"/>
        </w:r>
        <w:r>
          <w:rPr>
            <w:noProof/>
            <w:webHidden/>
          </w:rPr>
          <w:instrText xml:space="preserve"> PAGEREF _Toc113373463 \h </w:instrText>
        </w:r>
      </w:ins>
      <w:r>
        <w:rPr>
          <w:noProof/>
          <w:webHidden/>
        </w:rPr>
      </w:r>
      <w:r>
        <w:rPr>
          <w:noProof/>
          <w:webHidden/>
        </w:rPr>
        <w:fldChar w:fldCharType="separate"/>
      </w:r>
      <w:ins w:id="527" w:author="Ilkka Rinne [2]" w:date="2022-09-06T16:09:00Z">
        <w:r>
          <w:rPr>
            <w:noProof/>
            <w:webHidden/>
          </w:rPr>
          <w:t>78</w:t>
        </w:r>
        <w:r>
          <w:rPr>
            <w:noProof/>
            <w:webHidden/>
          </w:rPr>
          <w:fldChar w:fldCharType="end"/>
        </w:r>
        <w:r w:rsidRPr="00C53F60">
          <w:rPr>
            <w:rStyle w:val="Hyperlink"/>
            <w:noProof/>
          </w:rPr>
          <w:fldChar w:fldCharType="end"/>
        </w:r>
      </w:ins>
    </w:p>
    <w:p w14:paraId="3E6CCEC6" w14:textId="369B7CCF" w:rsidR="00EA1FB2" w:rsidRDefault="00EA1FB2">
      <w:pPr>
        <w:pStyle w:val="TOC2"/>
        <w:rPr>
          <w:ins w:id="528" w:author="Ilkka Rinne [2]" w:date="2022-09-06T16:09:00Z"/>
          <w:rFonts w:asciiTheme="minorHAnsi" w:eastAsiaTheme="minorEastAsia" w:hAnsiTheme="minorHAnsi" w:cstheme="minorBidi"/>
          <w:b w:val="0"/>
          <w:noProof/>
          <w:sz w:val="24"/>
          <w:szCs w:val="24"/>
          <w:lang w:eastAsia="en-GB"/>
        </w:rPr>
      </w:pPr>
      <w:ins w:id="5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_Toc113373464 \h </w:instrText>
        </w:r>
      </w:ins>
      <w:r>
        <w:rPr>
          <w:noProof/>
          <w:webHidden/>
        </w:rPr>
      </w:r>
      <w:r>
        <w:rPr>
          <w:noProof/>
          <w:webHidden/>
        </w:rPr>
        <w:fldChar w:fldCharType="separate"/>
      </w:r>
      <w:ins w:id="530" w:author="Ilkka Rinne [2]" w:date="2022-09-06T16:09:00Z">
        <w:r>
          <w:rPr>
            <w:noProof/>
            <w:webHidden/>
          </w:rPr>
          <w:t>79</w:t>
        </w:r>
        <w:r>
          <w:rPr>
            <w:noProof/>
            <w:webHidden/>
          </w:rPr>
          <w:fldChar w:fldCharType="end"/>
        </w:r>
        <w:r w:rsidRPr="00C53F60">
          <w:rPr>
            <w:rStyle w:val="Hyperlink"/>
            <w:noProof/>
          </w:rPr>
          <w:fldChar w:fldCharType="end"/>
        </w:r>
      </w:ins>
    </w:p>
    <w:p w14:paraId="6F456282" w14:textId="4F610A41" w:rsidR="00EA1FB2" w:rsidRDefault="00EA1FB2">
      <w:pPr>
        <w:pStyle w:val="TOC3"/>
        <w:rPr>
          <w:ins w:id="531" w:author="Ilkka Rinne [2]" w:date="2022-09-06T16:09:00Z"/>
          <w:rFonts w:asciiTheme="minorHAnsi" w:eastAsiaTheme="minorEastAsia" w:hAnsiTheme="minorHAnsi" w:cstheme="minorBidi"/>
          <w:b w:val="0"/>
          <w:noProof/>
          <w:sz w:val="24"/>
          <w:szCs w:val="24"/>
          <w:lang w:eastAsia="en-GB"/>
        </w:rPr>
      </w:pPr>
      <w:ins w:id="5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_Toc113373465 \h </w:instrText>
        </w:r>
      </w:ins>
      <w:r>
        <w:rPr>
          <w:noProof/>
          <w:webHidden/>
        </w:rPr>
      </w:r>
      <w:r>
        <w:rPr>
          <w:noProof/>
          <w:webHidden/>
        </w:rPr>
        <w:fldChar w:fldCharType="separate"/>
      </w:r>
      <w:ins w:id="533" w:author="Ilkka Rinne [2]" w:date="2022-09-06T16:09:00Z">
        <w:r>
          <w:rPr>
            <w:noProof/>
            <w:webHidden/>
          </w:rPr>
          <w:t>79</w:t>
        </w:r>
        <w:r>
          <w:rPr>
            <w:noProof/>
            <w:webHidden/>
          </w:rPr>
          <w:fldChar w:fldCharType="end"/>
        </w:r>
        <w:r w:rsidRPr="00C53F60">
          <w:rPr>
            <w:rStyle w:val="Hyperlink"/>
            <w:noProof/>
          </w:rPr>
          <w:fldChar w:fldCharType="end"/>
        </w:r>
      </w:ins>
    </w:p>
    <w:p w14:paraId="53E11A99" w14:textId="332EBA44" w:rsidR="00EA1FB2" w:rsidRDefault="00EA1FB2">
      <w:pPr>
        <w:pStyle w:val="TOC3"/>
        <w:rPr>
          <w:ins w:id="534" w:author="Ilkka Rinne [2]" w:date="2022-09-06T16:09:00Z"/>
          <w:rFonts w:asciiTheme="minorHAnsi" w:eastAsiaTheme="minorEastAsia" w:hAnsiTheme="minorHAnsi" w:cstheme="minorBidi"/>
          <w:b w:val="0"/>
          <w:noProof/>
          <w:sz w:val="24"/>
          <w:szCs w:val="24"/>
          <w:lang w:eastAsia="en-GB"/>
        </w:rPr>
      </w:pPr>
      <w:ins w:id="5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w:t>
        </w:r>
        <w:r>
          <w:rPr>
            <w:noProof/>
            <w:webHidden/>
          </w:rPr>
          <w:tab/>
        </w:r>
        <w:r>
          <w:rPr>
            <w:noProof/>
            <w:webHidden/>
          </w:rPr>
          <w:fldChar w:fldCharType="begin"/>
        </w:r>
        <w:r>
          <w:rPr>
            <w:noProof/>
            <w:webHidden/>
          </w:rPr>
          <w:instrText xml:space="preserve"> PAGEREF _Toc113373466 \h </w:instrText>
        </w:r>
      </w:ins>
      <w:r>
        <w:rPr>
          <w:noProof/>
          <w:webHidden/>
        </w:rPr>
      </w:r>
      <w:r>
        <w:rPr>
          <w:noProof/>
          <w:webHidden/>
        </w:rPr>
        <w:fldChar w:fldCharType="separate"/>
      </w:r>
      <w:ins w:id="536" w:author="Ilkka Rinne [2]" w:date="2022-09-06T16:09:00Z">
        <w:r>
          <w:rPr>
            <w:noProof/>
            <w:webHidden/>
          </w:rPr>
          <w:t>79</w:t>
        </w:r>
        <w:r>
          <w:rPr>
            <w:noProof/>
            <w:webHidden/>
          </w:rPr>
          <w:fldChar w:fldCharType="end"/>
        </w:r>
        <w:r w:rsidRPr="00C53F60">
          <w:rPr>
            <w:rStyle w:val="Hyperlink"/>
            <w:noProof/>
          </w:rPr>
          <w:fldChar w:fldCharType="end"/>
        </w:r>
      </w:ins>
    </w:p>
    <w:p w14:paraId="7DC645B5" w14:textId="2464B2B2" w:rsidR="00EA1FB2" w:rsidRDefault="00EA1FB2">
      <w:pPr>
        <w:pStyle w:val="TOC3"/>
        <w:rPr>
          <w:ins w:id="537" w:author="Ilkka Rinne [2]" w:date="2022-09-06T16:09:00Z"/>
          <w:rFonts w:asciiTheme="minorHAnsi" w:eastAsiaTheme="minorEastAsia" w:hAnsiTheme="minorHAnsi" w:cstheme="minorBidi"/>
          <w:b w:val="0"/>
          <w:noProof/>
          <w:sz w:val="24"/>
          <w:szCs w:val="24"/>
          <w:lang w:eastAsia="en-GB"/>
        </w:rPr>
      </w:pPr>
      <w:ins w:id="5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_Toc113373467 \h </w:instrText>
        </w:r>
      </w:ins>
      <w:r>
        <w:rPr>
          <w:noProof/>
          <w:webHidden/>
        </w:rPr>
      </w:r>
      <w:r>
        <w:rPr>
          <w:noProof/>
          <w:webHidden/>
        </w:rPr>
        <w:fldChar w:fldCharType="separate"/>
      </w:r>
      <w:ins w:id="539" w:author="Ilkka Rinne [2]" w:date="2022-09-06T16:09:00Z">
        <w:r>
          <w:rPr>
            <w:noProof/>
            <w:webHidden/>
          </w:rPr>
          <w:t>80</w:t>
        </w:r>
        <w:r>
          <w:rPr>
            <w:noProof/>
            <w:webHidden/>
          </w:rPr>
          <w:fldChar w:fldCharType="end"/>
        </w:r>
        <w:r w:rsidRPr="00C53F60">
          <w:rPr>
            <w:rStyle w:val="Hyperlink"/>
            <w:noProof/>
          </w:rPr>
          <w:fldChar w:fldCharType="end"/>
        </w:r>
      </w:ins>
    </w:p>
    <w:p w14:paraId="3A6D20B3" w14:textId="002578C8" w:rsidR="00EA1FB2" w:rsidRDefault="00EA1FB2">
      <w:pPr>
        <w:pStyle w:val="TOC3"/>
        <w:rPr>
          <w:ins w:id="540" w:author="Ilkka Rinne [2]" w:date="2022-09-06T16:09:00Z"/>
          <w:rFonts w:asciiTheme="minorHAnsi" w:eastAsiaTheme="minorEastAsia" w:hAnsiTheme="minorHAnsi" w:cstheme="minorBidi"/>
          <w:b w:val="0"/>
          <w:noProof/>
          <w:sz w:val="24"/>
          <w:szCs w:val="24"/>
          <w:lang w:eastAsia="en-GB"/>
        </w:rPr>
      </w:pPr>
      <w:ins w:id="5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preparationStep</w:t>
        </w:r>
        <w:r>
          <w:rPr>
            <w:noProof/>
            <w:webHidden/>
          </w:rPr>
          <w:tab/>
        </w:r>
        <w:r>
          <w:rPr>
            <w:noProof/>
            <w:webHidden/>
          </w:rPr>
          <w:fldChar w:fldCharType="begin"/>
        </w:r>
        <w:r>
          <w:rPr>
            <w:noProof/>
            <w:webHidden/>
          </w:rPr>
          <w:instrText xml:space="preserve"> PAGEREF _Toc113373468 \h </w:instrText>
        </w:r>
      </w:ins>
      <w:r>
        <w:rPr>
          <w:noProof/>
          <w:webHidden/>
        </w:rPr>
      </w:r>
      <w:r>
        <w:rPr>
          <w:noProof/>
          <w:webHidden/>
        </w:rPr>
        <w:fldChar w:fldCharType="separate"/>
      </w:r>
      <w:ins w:id="542" w:author="Ilkka Rinne [2]" w:date="2022-09-06T16:09:00Z">
        <w:r>
          <w:rPr>
            <w:noProof/>
            <w:webHidden/>
          </w:rPr>
          <w:t>80</w:t>
        </w:r>
        <w:r>
          <w:rPr>
            <w:noProof/>
            <w:webHidden/>
          </w:rPr>
          <w:fldChar w:fldCharType="end"/>
        </w:r>
        <w:r w:rsidRPr="00C53F60">
          <w:rPr>
            <w:rStyle w:val="Hyperlink"/>
            <w:noProof/>
          </w:rPr>
          <w:fldChar w:fldCharType="end"/>
        </w:r>
      </w:ins>
    </w:p>
    <w:p w14:paraId="078C34E5" w14:textId="554F84DA" w:rsidR="00EA1FB2" w:rsidRDefault="00EA1FB2">
      <w:pPr>
        <w:pStyle w:val="TOC3"/>
        <w:rPr>
          <w:ins w:id="543" w:author="Ilkka Rinne [2]" w:date="2022-09-06T16:09:00Z"/>
          <w:rFonts w:asciiTheme="minorHAnsi" w:eastAsiaTheme="minorEastAsia" w:hAnsiTheme="minorHAnsi" w:cstheme="minorBidi"/>
          <w:b w:val="0"/>
          <w:noProof/>
          <w:sz w:val="24"/>
          <w:szCs w:val="24"/>
          <w:lang w:eastAsia="en-GB"/>
        </w:rPr>
      </w:pPr>
      <w:ins w:id="5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sampledFeature</w:t>
        </w:r>
        <w:r>
          <w:rPr>
            <w:noProof/>
            <w:webHidden/>
          </w:rPr>
          <w:tab/>
        </w:r>
        <w:r>
          <w:rPr>
            <w:noProof/>
            <w:webHidden/>
          </w:rPr>
          <w:fldChar w:fldCharType="begin"/>
        </w:r>
        <w:r>
          <w:rPr>
            <w:noProof/>
            <w:webHidden/>
          </w:rPr>
          <w:instrText xml:space="preserve"> PAGEREF _Toc113373469 \h </w:instrText>
        </w:r>
      </w:ins>
      <w:r>
        <w:rPr>
          <w:noProof/>
          <w:webHidden/>
        </w:rPr>
      </w:r>
      <w:r>
        <w:rPr>
          <w:noProof/>
          <w:webHidden/>
        </w:rPr>
        <w:fldChar w:fldCharType="separate"/>
      </w:r>
      <w:ins w:id="545" w:author="Ilkka Rinne [2]" w:date="2022-09-06T16:09:00Z">
        <w:r>
          <w:rPr>
            <w:noProof/>
            <w:webHidden/>
          </w:rPr>
          <w:t>80</w:t>
        </w:r>
        <w:r>
          <w:rPr>
            <w:noProof/>
            <w:webHidden/>
          </w:rPr>
          <w:fldChar w:fldCharType="end"/>
        </w:r>
        <w:r w:rsidRPr="00C53F60">
          <w:rPr>
            <w:rStyle w:val="Hyperlink"/>
            <w:noProof/>
          </w:rPr>
          <w:fldChar w:fldCharType="end"/>
        </w:r>
      </w:ins>
    </w:p>
    <w:p w14:paraId="28D5DBB5" w14:textId="50B51B85" w:rsidR="00EA1FB2" w:rsidRDefault="00EA1FB2">
      <w:pPr>
        <w:pStyle w:val="TOC3"/>
        <w:rPr>
          <w:ins w:id="546" w:author="Ilkka Rinne [2]" w:date="2022-09-06T16:09:00Z"/>
          <w:rFonts w:asciiTheme="minorHAnsi" w:eastAsiaTheme="minorEastAsia" w:hAnsiTheme="minorHAnsi" w:cstheme="minorBidi"/>
          <w:b w:val="0"/>
          <w:noProof/>
          <w:sz w:val="24"/>
          <w:szCs w:val="24"/>
          <w:lang w:eastAsia="en-GB"/>
        </w:rPr>
      </w:pPr>
      <w:ins w:id="5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relatedSample</w:t>
        </w:r>
        <w:r>
          <w:rPr>
            <w:noProof/>
            <w:webHidden/>
          </w:rPr>
          <w:tab/>
        </w:r>
        <w:r>
          <w:rPr>
            <w:noProof/>
            <w:webHidden/>
          </w:rPr>
          <w:fldChar w:fldCharType="begin"/>
        </w:r>
        <w:r>
          <w:rPr>
            <w:noProof/>
            <w:webHidden/>
          </w:rPr>
          <w:instrText xml:space="preserve"> PAGEREF _Toc113373470 \h </w:instrText>
        </w:r>
      </w:ins>
      <w:r>
        <w:rPr>
          <w:noProof/>
          <w:webHidden/>
        </w:rPr>
      </w:r>
      <w:r>
        <w:rPr>
          <w:noProof/>
          <w:webHidden/>
        </w:rPr>
        <w:fldChar w:fldCharType="separate"/>
      </w:r>
      <w:ins w:id="548" w:author="Ilkka Rinne [2]" w:date="2022-09-06T16:09:00Z">
        <w:r>
          <w:rPr>
            <w:noProof/>
            <w:webHidden/>
          </w:rPr>
          <w:t>80</w:t>
        </w:r>
        <w:r>
          <w:rPr>
            <w:noProof/>
            <w:webHidden/>
          </w:rPr>
          <w:fldChar w:fldCharType="end"/>
        </w:r>
        <w:r w:rsidRPr="00C53F60">
          <w:rPr>
            <w:rStyle w:val="Hyperlink"/>
            <w:noProof/>
          </w:rPr>
          <w:fldChar w:fldCharType="end"/>
        </w:r>
      </w:ins>
    </w:p>
    <w:p w14:paraId="2F5A702B" w14:textId="60D0F7F8" w:rsidR="00EA1FB2" w:rsidRDefault="00EA1FB2">
      <w:pPr>
        <w:pStyle w:val="TOC2"/>
        <w:rPr>
          <w:ins w:id="549" w:author="Ilkka Rinne [2]" w:date="2022-09-06T16:09:00Z"/>
          <w:rFonts w:asciiTheme="minorHAnsi" w:eastAsiaTheme="minorEastAsia" w:hAnsiTheme="minorHAnsi" w:cstheme="minorBidi"/>
          <w:b w:val="0"/>
          <w:noProof/>
          <w:sz w:val="24"/>
          <w:szCs w:val="24"/>
          <w:lang w:eastAsia="en-GB"/>
        </w:rPr>
      </w:pPr>
      <w:ins w:id="5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_Toc113373471 \h </w:instrText>
        </w:r>
      </w:ins>
      <w:r>
        <w:rPr>
          <w:noProof/>
          <w:webHidden/>
        </w:rPr>
      </w:r>
      <w:r>
        <w:rPr>
          <w:noProof/>
          <w:webHidden/>
        </w:rPr>
        <w:fldChar w:fldCharType="separate"/>
      </w:r>
      <w:ins w:id="551" w:author="Ilkka Rinne [2]" w:date="2022-09-06T16:09:00Z">
        <w:r>
          <w:rPr>
            <w:noProof/>
            <w:webHidden/>
          </w:rPr>
          <w:t>80</w:t>
        </w:r>
        <w:r>
          <w:rPr>
            <w:noProof/>
            <w:webHidden/>
          </w:rPr>
          <w:fldChar w:fldCharType="end"/>
        </w:r>
        <w:r w:rsidRPr="00C53F60">
          <w:rPr>
            <w:rStyle w:val="Hyperlink"/>
            <w:noProof/>
          </w:rPr>
          <w:fldChar w:fldCharType="end"/>
        </w:r>
      </w:ins>
    </w:p>
    <w:p w14:paraId="3B8DEB0D" w14:textId="371A6A00" w:rsidR="00EA1FB2" w:rsidRDefault="00EA1FB2">
      <w:pPr>
        <w:pStyle w:val="TOC3"/>
        <w:rPr>
          <w:ins w:id="552" w:author="Ilkka Rinne [2]" w:date="2022-09-06T16:09:00Z"/>
          <w:rFonts w:asciiTheme="minorHAnsi" w:eastAsiaTheme="minorEastAsia" w:hAnsiTheme="minorHAnsi" w:cstheme="minorBidi"/>
          <w:b w:val="0"/>
          <w:noProof/>
          <w:sz w:val="24"/>
          <w:szCs w:val="24"/>
          <w:lang w:eastAsia="en-GB"/>
        </w:rPr>
      </w:pPr>
      <w:ins w:id="5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_Toc113373472 \h </w:instrText>
        </w:r>
      </w:ins>
      <w:r>
        <w:rPr>
          <w:noProof/>
          <w:webHidden/>
        </w:rPr>
      </w:r>
      <w:r>
        <w:rPr>
          <w:noProof/>
          <w:webHidden/>
        </w:rPr>
        <w:fldChar w:fldCharType="separate"/>
      </w:r>
      <w:ins w:id="554" w:author="Ilkka Rinne [2]" w:date="2022-09-06T16:09:00Z">
        <w:r>
          <w:rPr>
            <w:noProof/>
            <w:webHidden/>
          </w:rPr>
          <w:t>80</w:t>
        </w:r>
        <w:r>
          <w:rPr>
            <w:noProof/>
            <w:webHidden/>
          </w:rPr>
          <w:fldChar w:fldCharType="end"/>
        </w:r>
        <w:r w:rsidRPr="00C53F60">
          <w:rPr>
            <w:rStyle w:val="Hyperlink"/>
            <w:noProof/>
          </w:rPr>
          <w:fldChar w:fldCharType="end"/>
        </w:r>
      </w:ins>
    </w:p>
    <w:p w14:paraId="4E7F2BDC" w14:textId="170084B0" w:rsidR="00EA1FB2" w:rsidRDefault="00EA1FB2">
      <w:pPr>
        <w:pStyle w:val="TOC3"/>
        <w:rPr>
          <w:ins w:id="555" w:author="Ilkka Rinne [2]" w:date="2022-09-06T16:09:00Z"/>
          <w:rFonts w:asciiTheme="minorHAnsi" w:eastAsiaTheme="minorEastAsia" w:hAnsiTheme="minorHAnsi" w:cstheme="minorBidi"/>
          <w:b w:val="0"/>
          <w:noProof/>
          <w:sz w:val="24"/>
          <w:szCs w:val="24"/>
          <w:lang w:eastAsia="en-GB"/>
        </w:rPr>
      </w:pPr>
      <w:ins w:id="5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w:t>
        </w:r>
        <w:r>
          <w:rPr>
            <w:noProof/>
            <w:webHidden/>
          </w:rPr>
          <w:tab/>
        </w:r>
        <w:r>
          <w:rPr>
            <w:noProof/>
            <w:webHidden/>
          </w:rPr>
          <w:fldChar w:fldCharType="begin"/>
        </w:r>
        <w:r>
          <w:rPr>
            <w:noProof/>
            <w:webHidden/>
          </w:rPr>
          <w:instrText xml:space="preserve"> PAGEREF _Toc113373473 \h </w:instrText>
        </w:r>
      </w:ins>
      <w:r>
        <w:rPr>
          <w:noProof/>
          <w:webHidden/>
        </w:rPr>
      </w:r>
      <w:r>
        <w:rPr>
          <w:noProof/>
          <w:webHidden/>
        </w:rPr>
        <w:fldChar w:fldCharType="separate"/>
      </w:r>
      <w:ins w:id="557" w:author="Ilkka Rinne [2]" w:date="2022-09-06T16:09:00Z">
        <w:r>
          <w:rPr>
            <w:noProof/>
            <w:webHidden/>
          </w:rPr>
          <w:t>81</w:t>
        </w:r>
        <w:r>
          <w:rPr>
            <w:noProof/>
            <w:webHidden/>
          </w:rPr>
          <w:fldChar w:fldCharType="end"/>
        </w:r>
        <w:r w:rsidRPr="00C53F60">
          <w:rPr>
            <w:rStyle w:val="Hyperlink"/>
            <w:noProof/>
          </w:rPr>
          <w:fldChar w:fldCharType="end"/>
        </w:r>
      </w:ins>
    </w:p>
    <w:p w14:paraId="7FC28477" w14:textId="365C948F" w:rsidR="00EA1FB2" w:rsidRDefault="00EA1FB2">
      <w:pPr>
        <w:pStyle w:val="TOC3"/>
        <w:rPr>
          <w:ins w:id="558" w:author="Ilkka Rinne [2]" w:date="2022-09-06T16:09:00Z"/>
          <w:rFonts w:asciiTheme="minorHAnsi" w:eastAsiaTheme="minorEastAsia" w:hAnsiTheme="minorHAnsi" w:cstheme="minorBidi"/>
          <w:b w:val="0"/>
          <w:noProof/>
          <w:sz w:val="24"/>
          <w:szCs w:val="24"/>
          <w:lang w:eastAsia="en-GB"/>
        </w:rPr>
      </w:pPr>
      <w:ins w:id="5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w:t>
        </w:r>
        <w:r>
          <w:rPr>
            <w:noProof/>
            <w:webHidden/>
          </w:rPr>
          <w:tab/>
        </w:r>
        <w:r>
          <w:rPr>
            <w:noProof/>
            <w:webHidden/>
          </w:rPr>
          <w:fldChar w:fldCharType="begin"/>
        </w:r>
        <w:r>
          <w:rPr>
            <w:noProof/>
            <w:webHidden/>
          </w:rPr>
          <w:instrText xml:space="preserve"> PAGEREF _Toc113373474 \h </w:instrText>
        </w:r>
      </w:ins>
      <w:r>
        <w:rPr>
          <w:noProof/>
          <w:webHidden/>
        </w:rPr>
      </w:r>
      <w:r>
        <w:rPr>
          <w:noProof/>
          <w:webHidden/>
        </w:rPr>
        <w:fldChar w:fldCharType="separate"/>
      </w:r>
      <w:ins w:id="560" w:author="Ilkka Rinne [2]" w:date="2022-09-06T16:09:00Z">
        <w:r>
          <w:rPr>
            <w:noProof/>
            <w:webHidden/>
          </w:rPr>
          <w:t>82</w:t>
        </w:r>
        <w:r>
          <w:rPr>
            <w:noProof/>
            <w:webHidden/>
          </w:rPr>
          <w:fldChar w:fldCharType="end"/>
        </w:r>
        <w:r w:rsidRPr="00C53F60">
          <w:rPr>
            <w:rStyle w:val="Hyperlink"/>
            <w:noProof/>
          </w:rPr>
          <w:fldChar w:fldCharType="end"/>
        </w:r>
      </w:ins>
    </w:p>
    <w:p w14:paraId="6460B87F" w14:textId="3206F396" w:rsidR="00EA1FB2" w:rsidRDefault="00EA1FB2">
      <w:pPr>
        <w:pStyle w:val="TOC3"/>
        <w:rPr>
          <w:ins w:id="561" w:author="Ilkka Rinne [2]" w:date="2022-09-06T16:09:00Z"/>
          <w:rFonts w:asciiTheme="minorHAnsi" w:eastAsiaTheme="minorEastAsia" w:hAnsiTheme="minorHAnsi" w:cstheme="minorBidi"/>
          <w:b w:val="0"/>
          <w:noProof/>
          <w:sz w:val="24"/>
          <w:szCs w:val="24"/>
          <w:lang w:eastAsia="en-GB"/>
        </w:rPr>
      </w:pPr>
      <w:ins w:id="5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featureOfInterest</w:t>
        </w:r>
        <w:r>
          <w:rPr>
            <w:noProof/>
            <w:webHidden/>
          </w:rPr>
          <w:tab/>
        </w:r>
        <w:r>
          <w:rPr>
            <w:noProof/>
            <w:webHidden/>
          </w:rPr>
          <w:fldChar w:fldCharType="begin"/>
        </w:r>
        <w:r>
          <w:rPr>
            <w:noProof/>
            <w:webHidden/>
          </w:rPr>
          <w:instrText xml:space="preserve"> PAGEREF _Toc113373475 \h </w:instrText>
        </w:r>
      </w:ins>
      <w:r>
        <w:rPr>
          <w:noProof/>
          <w:webHidden/>
        </w:rPr>
      </w:r>
      <w:r>
        <w:rPr>
          <w:noProof/>
          <w:webHidden/>
        </w:rPr>
        <w:fldChar w:fldCharType="separate"/>
      </w:r>
      <w:ins w:id="563" w:author="Ilkka Rinne [2]" w:date="2022-09-06T16:09:00Z">
        <w:r>
          <w:rPr>
            <w:noProof/>
            <w:webHidden/>
          </w:rPr>
          <w:t>82</w:t>
        </w:r>
        <w:r>
          <w:rPr>
            <w:noProof/>
            <w:webHidden/>
          </w:rPr>
          <w:fldChar w:fldCharType="end"/>
        </w:r>
        <w:r w:rsidRPr="00C53F60">
          <w:rPr>
            <w:rStyle w:val="Hyperlink"/>
            <w:noProof/>
          </w:rPr>
          <w:fldChar w:fldCharType="end"/>
        </w:r>
      </w:ins>
    </w:p>
    <w:p w14:paraId="6D92D64C" w14:textId="3556E6EC" w:rsidR="00EA1FB2" w:rsidRDefault="00EA1FB2">
      <w:pPr>
        <w:pStyle w:val="TOC3"/>
        <w:rPr>
          <w:ins w:id="564" w:author="Ilkka Rinne [2]" w:date="2022-09-06T16:09:00Z"/>
          <w:rFonts w:asciiTheme="minorHAnsi" w:eastAsiaTheme="minorEastAsia" w:hAnsiTheme="minorHAnsi" w:cstheme="minorBidi"/>
          <w:b w:val="0"/>
          <w:noProof/>
          <w:sz w:val="24"/>
          <w:szCs w:val="24"/>
          <w:lang w:eastAsia="en-GB"/>
        </w:rPr>
      </w:pPr>
      <w:ins w:id="5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_Toc113373476 \h </w:instrText>
        </w:r>
      </w:ins>
      <w:r>
        <w:rPr>
          <w:noProof/>
          <w:webHidden/>
        </w:rPr>
      </w:r>
      <w:r>
        <w:rPr>
          <w:noProof/>
          <w:webHidden/>
        </w:rPr>
        <w:fldChar w:fldCharType="separate"/>
      </w:r>
      <w:ins w:id="566" w:author="Ilkka Rinne [2]" w:date="2022-09-06T16:09:00Z">
        <w:r>
          <w:rPr>
            <w:noProof/>
            <w:webHidden/>
          </w:rPr>
          <w:t>82</w:t>
        </w:r>
        <w:r>
          <w:rPr>
            <w:noProof/>
            <w:webHidden/>
          </w:rPr>
          <w:fldChar w:fldCharType="end"/>
        </w:r>
        <w:r w:rsidRPr="00C53F60">
          <w:rPr>
            <w:rStyle w:val="Hyperlink"/>
            <w:noProof/>
          </w:rPr>
          <w:fldChar w:fldCharType="end"/>
        </w:r>
      </w:ins>
    </w:p>
    <w:p w14:paraId="35340C9C" w14:textId="47D99417" w:rsidR="00EA1FB2" w:rsidRDefault="00EA1FB2">
      <w:pPr>
        <w:pStyle w:val="TOC3"/>
        <w:rPr>
          <w:ins w:id="567" w:author="Ilkka Rinne [2]" w:date="2022-09-06T16:09:00Z"/>
          <w:rFonts w:asciiTheme="minorHAnsi" w:eastAsiaTheme="minorEastAsia" w:hAnsiTheme="minorHAnsi" w:cstheme="minorBidi"/>
          <w:b w:val="0"/>
          <w:noProof/>
          <w:sz w:val="24"/>
          <w:szCs w:val="24"/>
          <w:lang w:eastAsia="en-GB"/>
        </w:rPr>
      </w:pPr>
      <w:ins w:id="5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samplingProcedure</w:t>
        </w:r>
        <w:r>
          <w:rPr>
            <w:noProof/>
            <w:webHidden/>
          </w:rPr>
          <w:tab/>
        </w:r>
        <w:r>
          <w:rPr>
            <w:noProof/>
            <w:webHidden/>
          </w:rPr>
          <w:fldChar w:fldCharType="begin"/>
        </w:r>
        <w:r>
          <w:rPr>
            <w:noProof/>
            <w:webHidden/>
          </w:rPr>
          <w:instrText xml:space="preserve"> PAGEREF _Toc113373477 \h </w:instrText>
        </w:r>
      </w:ins>
      <w:r>
        <w:rPr>
          <w:noProof/>
          <w:webHidden/>
        </w:rPr>
      </w:r>
      <w:r>
        <w:rPr>
          <w:noProof/>
          <w:webHidden/>
        </w:rPr>
        <w:fldChar w:fldCharType="separate"/>
      </w:r>
      <w:ins w:id="569" w:author="Ilkka Rinne [2]" w:date="2022-09-06T16:09:00Z">
        <w:r>
          <w:rPr>
            <w:noProof/>
            <w:webHidden/>
          </w:rPr>
          <w:t>82</w:t>
        </w:r>
        <w:r>
          <w:rPr>
            <w:noProof/>
            <w:webHidden/>
          </w:rPr>
          <w:fldChar w:fldCharType="end"/>
        </w:r>
        <w:r w:rsidRPr="00C53F60">
          <w:rPr>
            <w:rStyle w:val="Hyperlink"/>
            <w:noProof/>
          </w:rPr>
          <w:fldChar w:fldCharType="end"/>
        </w:r>
      </w:ins>
    </w:p>
    <w:p w14:paraId="28D47ED6" w14:textId="1E13DB2D" w:rsidR="00EA1FB2" w:rsidRDefault="00EA1FB2">
      <w:pPr>
        <w:pStyle w:val="TOC3"/>
        <w:rPr>
          <w:ins w:id="570" w:author="Ilkka Rinne [2]" w:date="2022-09-06T16:09:00Z"/>
          <w:rFonts w:asciiTheme="minorHAnsi" w:eastAsiaTheme="minorEastAsia" w:hAnsiTheme="minorHAnsi" w:cstheme="minorBidi"/>
          <w:b w:val="0"/>
          <w:noProof/>
          <w:sz w:val="24"/>
          <w:szCs w:val="24"/>
          <w:lang w:eastAsia="en-GB"/>
        </w:rPr>
      </w:pPr>
      <w:ins w:id="5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relatedSampling</w:t>
        </w:r>
        <w:r>
          <w:rPr>
            <w:noProof/>
            <w:webHidden/>
          </w:rPr>
          <w:tab/>
        </w:r>
        <w:r>
          <w:rPr>
            <w:noProof/>
            <w:webHidden/>
          </w:rPr>
          <w:fldChar w:fldCharType="begin"/>
        </w:r>
        <w:r>
          <w:rPr>
            <w:noProof/>
            <w:webHidden/>
          </w:rPr>
          <w:instrText xml:space="preserve"> PAGEREF _Toc113373478 \h </w:instrText>
        </w:r>
      </w:ins>
      <w:r>
        <w:rPr>
          <w:noProof/>
          <w:webHidden/>
        </w:rPr>
      </w:r>
      <w:r>
        <w:rPr>
          <w:noProof/>
          <w:webHidden/>
        </w:rPr>
        <w:fldChar w:fldCharType="separate"/>
      </w:r>
      <w:ins w:id="572" w:author="Ilkka Rinne [2]" w:date="2022-09-06T16:09:00Z">
        <w:r>
          <w:rPr>
            <w:noProof/>
            <w:webHidden/>
          </w:rPr>
          <w:t>82</w:t>
        </w:r>
        <w:r>
          <w:rPr>
            <w:noProof/>
            <w:webHidden/>
          </w:rPr>
          <w:fldChar w:fldCharType="end"/>
        </w:r>
        <w:r w:rsidRPr="00C53F60">
          <w:rPr>
            <w:rStyle w:val="Hyperlink"/>
            <w:noProof/>
          </w:rPr>
          <w:fldChar w:fldCharType="end"/>
        </w:r>
      </w:ins>
    </w:p>
    <w:p w14:paraId="7B129A20" w14:textId="10DCF06C" w:rsidR="00EA1FB2" w:rsidRDefault="00EA1FB2">
      <w:pPr>
        <w:pStyle w:val="TOC2"/>
        <w:rPr>
          <w:ins w:id="573" w:author="Ilkka Rinne [2]" w:date="2022-09-06T16:09:00Z"/>
          <w:rFonts w:asciiTheme="minorHAnsi" w:eastAsiaTheme="minorEastAsia" w:hAnsiTheme="minorHAnsi" w:cstheme="minorBidi"/>
          <w:b w:val="0"/>
          <w:noProof/>
          <w:sz w:val="24"/>
          <w:szCs w:val="24"/>
          <w:lang w:eastAsia="en-GB"/>
        </w:rPr>
      </w:pPr>
      <w:ins w:id="5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_Toc113373479 \h </w:instrText>
        </w:r>
      </w:ins>
      <w:r>
        <w:rPr>
          <w:noProof/>
          <w:webHidden/>
        </w:rPr>
      </w:r>
      <w:r>
        <w:rPr>
          <w:noProof/>
          <w:webHidden/>
        </w:rPr>
        <w:fldChar w:fldCharType="separate"/>
      </w:r>
      <w:ins w:id="575" w:author="Ilkka Rinne [2]" w:date="2022-09-06T16:09:00Z">
        <w:r>
          <w:rPr>
            <w:noProof/>
            <w:webHidden/>
          </w:rPr>
          <w:t>82</w:t>
        </w:r>
        <w:r>
          <w:rPr>
            <w:noProof/>
            <w:webHidden/>
          </w:rPr>
          <w:fldChar w:fldCharType="end"/>
        </w:r>
        <w:r w:rsidRPr="00C53F60">
          <w:rPr>
            <w:rStyle w:val="Hyperlink"/>
            <w:noProof/>
          </w:rPr>
          <w:fldChar w:fldCharType="end"/>
        </w:r>
      </w:ins>
    </w:p>
    <w:p w14:paraId="13AFBB48" w14:textId="0FB9E3F9" w:rsidR="00EA1FB2" w:rsidRDefault="00EA1FB2">
      <w:pPr>
        <w:pStyle w:val="TOC3"/>
        <w:rPr>
          <w:ins w:id="576" w:author="Ilkka Rinne [2]" w:date="2022-09-06T16:09:00Z"/>
          <w:rFonts w:asciiTheme="minorHAnsi" w:eastAsiaTheme="minorEastAsia" w:hAnsiTheme="minorHAnsi" w:cstheme="minorBidi"/>
          <w:b w:val="0"/>
          <w:noProof/>
          <w:sz w:val="24"/>
          <w:szCs w:val="24"/>
          <w:lang w:eastAsia="en-GB"/>
        </w:rPr>
      </w:pPr>
      <w:ins w:id="5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_Toc113373480 \h </w:instrText>
        </w:r>
      </w:ins>
      <w:r>
        <w:rPr>
          <w:noProof/>
          <w:webHidden/>
        </w:rPr>
      </w:r>
      <w:r>
        <w:rPr>
          <w:noProof/>
          <w:webHidden/>
        </w:rPr>
        <w:fldChar w:fldCharType="separate"/>
      </w:r>
      <w:ins w:id="578" w:author="Ilkka Rinne [2]" w:date="2022-09-06T16:09:00Z">
        <w:r>
          <w:rPr>
            <w:noProof/>
            <w:webHidden/>
          </w:rPr>
          <w:t>82</w:t>
        </w:r>
        <w:r>
          <w:rPr>
            <w:noProof/>
            <w:webHidden/>
          </w:rPr>
          <w:fldChar w:fldCharType="end"/>
        </w:r>
        <w:r w:rsidRPr="00C53F60">
          <w:rPr>
            <w:rStyle w:val="Hyperlink"/>
            <w:noProof/>
          </w:rPr>
          <w:fldChar w:fldCharType="end"/>
        </w:r>
      </w:ins>
    </w:p>
    <w:p w14:paraId="57B08429" w14:textId="2B4A9C3C" w:rsidR="00EA1FB2" w:rsidRDefault="00EA1FB2">
      <w:pPr>
        <w:pStyle w:val="TOC3"/>
        <w:rPr>
          <w:ins w:id="579" w:author="Ilkka Rinne [2]" w:date="2022-09-06T16:09:00Z"/>
          <w:rFonts w:asciiTheme="minorHAnsi" w:eastAsiaTheme="minorEastAsia" w:hAnsiTheme="minorHAnsi" w:cstheme="minorBidi"/>
          <w:b w:val="0"/>
          <w:noProof/>
          <w:sz w:val="24"/>
          <w:szCs w:val="24"/>
          <w:lang w:eastAsia="en-GB"/>
        </w:rPr>
      </w:pPr>
      <w:ins w:id="5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Sampler</w:t>
        </w:r>
        <w:r>
          <w:rPr>
            <w:noProof/>
            <w:webHidden/>
          </w:rPr>
          <w:tab/>
        </w:r>
        <w:r>
          <w:rPr>
            <w:noProof/>
            <w:webHidden/>
          </w:rPr>
          <w:fldChar w:fldCharType="begin"/>
        </w:r>
        <w:r>
          <w:rPr>
            <w:noProof/>
            <w:webHidden/>
          </w:rPr>
          <w:instrText xml:space="preserve"> PAGEREF _Toc113373481 \h </w:instrText>
        </w:r>
      </w:ins>
      <w:r>
        <w:rPr>
          <w:noProof/>
          <w:webHidden/>
        </w:rPr>
      </w:r>
      <w:r>
        <w:rPr>
          <w:noProof/>
          <w:webHidden/>
        </w:rPr>
        <w:fldChar w:fldCharType="separate"/>
      </w:r>
      <w:ins w:id="581" w:author="Ilkka Rinne [2]" w:date="2022-09-06T16:09:00Z">
        <w:r>
          <w:rPr>
            <w:noProof/>
            <w:webHidden/>
          </w:rPr>
          <w:t>83</w:t>
        </w:r>
        <w:r>
          <w:rPr>
            <w:noProof/>
            <w:webHidden/>
          </w:rPr>
          <w:fldChar w:fldCharType="end"/>
        </w:r>
        <w:r w:rsidRPr="00C53F60">
          <w:rPr>
            <w:rStyle w:val="Hyperlink"/>
            <w:noProof/>
          </w:rPr>
          <w:fldChar w:fldCharType="end"/>
        </w:r>
      </w:ins>
    </w:p>
    <w:p w14:paraId="29CAEBEB" w14:textId="7438C3FB" w:rsidR="00EA1FB2" w:rsidRDefault="00EA1FB2">
      <w:pPr>
        <w:pStyle w:val="TOC3"/>
        <w:rPr>
          <w:ins w:id="582" w:author="Ilkka Rinne [2]" w:date="2022-09-06T16:09:00Z"/>
          <w:rFonts w:asciiTheme="minorHAnsi" w:eastAsiaTheme="minorEastAsia" w:hAnsiTheme="minorHAnsi" w:cstheme="minorBidi"/>
          <w:b w:val="0"/>
          <w:noProof/>
          <w:sz w:val="24"/>
          <w:szCs w:val="24"/>
          <w:lang w:eastAsia="en-GB"/>
        </w:rPr>
      </w:pPr>
      <w:ins w:id="5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_Toc113373482 \h </w:instrText>
        </w:r>
      </w:ins>
      <w:r>
        <w:rPr>
          <w:noProof/>
          <w:webHidden/>
        </w:rPr>
      </w:r>
      <w:r>
        <w:rPr>
          <w:noProof/>
          <w:webHidden/>
        </w:rPr>
        <w:fldChar w:fldCharType="separate"/>
      </w:r>
      <w:ins w:id="584" w:author="Ilkka Rinne [2]" w:date="2022-09-06T16:09:00Z">
        <w:r>
          <w:rPr>
            <w:noProof/>
            <w:webHidden/>
          </w:rPr>
          <w:t>83</w:t>
        </w:r>
        <w:r>
          <w:rPr>
            <w:noProof/>
            <w:webHidden/>
          </w:rPr>
          <w:fldChar w:fldCharType="end"/>
        </w:r>
        <w:r w:rsidRPr="00C53F60">
          <w:rPr>
            <w:rStyle w:val="Hyperlink"/>
            <w:noProof/>
          </w:rPr>
          <w:fldChar w:fldCharType="end"/>
        </w:r>
      </w:ins>
    </w:p>
    <w:p w14:paraId="68C953BC" w14:textId="5AB79BE3" w:rsidR="00EA1FB2" w:rsidRDefault="00EA1FB2">
      <w:pPr>
        <w:pStyle w:val="TOC3"/>
        <w:rPr>
          <w:ins w:id="585" w:author="Ilkka Rinne [2]" w:date="2022-09-06T16:09:00Z"/>
          <w:rFonts w:asciiTheme="minorHAnsi" w:eastAsiaTheme="minorEastAsia" w:hAnsiTheme="minorHAnsi" w:cstheme="minorBidi"/>
          <w:b w:val="0"/>
          <w:noProof/>
          <w:sz w:val="24"/>
          <w:szCs w:val="24"/>
          <w:lang w:eastAsia="en-GB"/>
        </w:rPr>
      </w:pPr>
      <w:ins w:id="5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implementedProcedure</w:t>
        </w:r>
        <w:r>
          <w:rPr>
            <w:noProof/>
            <w:webHidden/>
          </w:rPr>
          <w:tab/>
        </w:r>
        <w:r>
          <w:rPr>
            <w:noProof/>
            <w:webHidden/>
          </w:rPr>
          <w:fldChar w:fldCharType="begin"/>
        </w:r>
        <w:r>
          <w:rPr>
            <w:noProof/>
            <w:webHidden/>
          </w:rPr>
          <w:instrText xml:space="preserve"> PAGEREF _Toc113373483 \h </w:instrText>
        </w:r>
      </w:ins>
      <w:r>
        <w:rPr>
          <w:noProof/>
          <w:webHidden/>
        </w:rPr>
      </w:r>
      <w:r>
        <w:rPr>
          <w:noProof/>
          <w:webHidden/>
        </w:rPr>
        <w:fldChar w:fldCharType="separate"/>
      </w:r>
      <w:ins w:id="587" w:author="Ilkka Rinne [2]" w:date="2022-09-06T16:09:00Z">
        <w:r>
          <w:rPr>
            <w:noProof/>
            <w:webHidden/>
          </w:rPr>
          <w:t>83</w:t>
        </w:r>
        <w:r>
          <w:rPr>
            <w:noProof/>
            <w:webHidden/>
          </w:rPr>
          <w:fldChar w:fldCharType="end"/>
        </w:r>
        <w:r w:rsidRPr="00C53F60">
          <w:rPr>
            <w:rStyle w:val="Hyperlink"/>
            <w:noProof/>
          </w:rPr>
          <w:fldChar w:fldCharType="end"/>
        </w:r>
      </w:ins>
    </w:p>
    <w:p w14:paraId="0E9E4A70" w14:textId="5B6F4BAA" w:rsidR="00EA1FB2" w:rsidRDefault="00EA1FB2">
      <w:pPr>
        <w:pStyle w:val="TOC2"/>
        <w:rPr>
          <w:ins w:id="588" w:author="Ilkka Rinne [2]" w:date="2022-09-06T16:09:00Z"/>
          <w:rFonts w:asciiTheme="minorHAnsi" w:eastAsiaTheme="minorEastAsia" w:hAnsiTheme="minorHAnsi" w:cstheme="minorBidi"/>
          <w:b w:val="0"/>
          <w:noProof/>
          <w:sz w:val="24"/>
          <w:szCs w:val="24"/>
          <w:lang w:eastAsia="en-GB"/>
        </w:rPr>
      </w:pPr>
      <w:ins w:id="58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_Toc113373484 \h </w:instrText>
        </w:r>
      </w:ins>
      <w:r>
        <w:rPr>
          <w:noProof/>
          <w:webHidden/>
        </w:rPr>
      </w:r>
      <w:r>
        <w:rPr>
          <w:noProof/>
          <w:webHidden/>
        </w:rPr>
        <w:fldChar w:fldCharType="separate"/>
      </w:r>
      <w:ins w:id="590" w:author="Ilkka Rinne [2]" w:date="2022-09-06T16:09:00Z">
        <w:r>
          <w:rPr>
            <w:noProof/>
            <w:webHidden/>
          </w:rPr>
          <w:t>83</w:t>
        </w:r>
        <w:r>
          <w:rPr>
            <w:noProof/>
            <w:webHidden/>
          </w:rPr>
          <w:fldChar w:fldCharType="end"/>
        </w:r>
        <w:r w:rsidRPr="00C53F60">
          <w:rPr>
            <w:rStyle w:val="Hyperlink"/>
            <w:noProof/>
          </w:rPr>
          <w:fldChar w:fldCharType="end"/>
        </w:r>
      </w:ins>
    </w:p>
    <w:p w14:paraId="699A56D1" w14:textId="3A126D05" w:rsidR="00EA1FB2" w:rsidRDefault="00EA1FB2">
      <w:pPr>
        <w:pStyle w:val="TOC3"/>
        <w:rPr>
          <w:ins w:id="591" w:author="Ilkka Rinne [2]" w:date="2022-09-06T16:09:00Z"/>
          <w:rFonts w:asciiTheme="minorHAnsi" w:eastAsiaTheme="minorEastAsia" w:hAnsiTheme="minorHAnsi" w:cstheme="minorBidi"/>
          <w:b w:val="0"/>
          <w:noProof/>
          <w:sz w:val="24"/>
          <w:szCs w:val="24"/>
          <w:lang w:eastAsia="en-GB"/>
        </w:rPr>
      </w:pPr>
      <w:ins w:id="59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_Toc113373485 \h </w:instrText>
        </w:r>
      </w:ins>
      <w:r>
        <w:rPr>
          <w:noProof/>
          <w:webHidden/>
        </w:rPr>
      </w:r>
      <w:r>
        <w:rPr>
          <w:noProof/>
          <w:webHidden/>
        </w:rPr>
        <w:fldChar w:fldCharType="separate"/>
      </w:r>
      <w:ins w:id="593" w:author="Ilkka Rinne [2]" w:date="2022-09-06T16:09:00Z">
        <w:r>
          <w:rPr>
            <w:noProof/>
            <w:webHidden/>
          </w:rPr>
          <w:t>83</w:t>
        </w:r>
        <w:r>
          <w:rPr>
            <w:noProof/>
            <w:webHidden/>
          </w:rPr>
          <w:fldChar w:fldCharType="end"/>
        </w:r>
        <w:r w:rsidRPr="00C53F60">
          <w:rPr>
            <w:rStyle w:val="Hyperlink"/>
            <w:noProof/>
          </w:rPr>
          <w:fldChar w:fldCharType="end"/>
        </w:r>
      </w:ins>
    </w:p>
    <w:p w14:paraId="61018F9A" w14:textId="02D14987" w:rsidR="00EA1FB2" w:rsidRDefault="00EA1FB2">
      <w:pPr>
        <w:pStyle w:val="TOC3"/>
        <w:rPr>
          <w:ins w:id="594" w:author="Ilkka Rinne [2]" w:date="2022-09-06T16:09:00Z"/>
          <w:rFonts w:asciiTheme="minorHAnsi" w:eastAsiaTheme="minorEastAsia" w:hAnsiTheme="minorHAnsi" w:cstheme="minorBidi"/>
          <w:b w:val="0"/>
          <w:noProof/>
          <w:sz w:val="24"/>
          <w:szCs w:val="24"/>
          <w:lang w:eastAsia="en-GB"/>
        </w:rPr>
      </w:pPr>
      <w:ins w:id="59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PreparationStep</w:t>
        </w:r>
        <w:r>
          <w:rPr>
            <w:noProof/>
            <w:webHidden/>
          </w:rPr>
          <w:tab/>
        </w:r>
        <w:r>
          <w:rPr>
            <w:noProof/>
            <w:webHidden/>
          </w:rPr>
          <w:fldChar w:fldCharType="begin"/>
        </w:r>
        <w:r>
          <w:rPr>
            <w:noProof/>
            <w:webHidden/>
          </w:rPr>
          <w:instrText xml:space="preserve"> PAGEREF _Toc113373486 \h </w:instrText>
        </w:r>
      </w:ins>
      <w:r>
        <w:rPr>
          <w:noProof/>
          <w:webHidden/>
        </w:rPr>
      </w:r>
      <w:r>
        <w:rPr>
          <w:noProof/>
          <w:webHidden/>
        </w:rPr>
        <w:fldChar w:fldCharType="separate"/>
      </w:r>
      <w:ins w:id="596" w:author="Ilkka Rinne [2]" w:date="2022-09-06T16:09:00Z">
        <w:r>
          <w:rPr>
            <w:noProof/>
            <w:webHidden/>
          </w:rPr>
          <w:t>84</w:t>
        </w:r>
        <w:r>
          <w:rPr>
            <w:noProof/>
            <w:webHidden/>
          </w:rPr>
          <w:fldChar w:fldCharType="end"/>
        </w:r>
        <w:r w:rsidRPr="00C53F60">
          <w:rPr>
            <w:rStyle w:val="Hyperlink"/>
            <w:noProof/>
          </w:rPr>
          <w:fldChar w:fldCharType="end"/>
        </w:r>
      </w:ins>
    </w:p>
    <w:p w14:paraId="13EEF492" w14:textId="7D648766" w:rsidR="00EA1FB2" w:rsidRDefault="00EA1FB2">
      <w:pPr>
        <w:pStyle w:val="TOC3"/>
        <w:rPr>
          <w:ins w:id="597" w:author="Ilkka Rinne [2]" w:date="2022-09-06T16:09:00Z"/>
          <w:rFonts w:asciiTheme="minorHAnsi" w:eastAsiaTheme="minorEastAsia" w:hAnsiTheme="minorHAnsi" w:cstheme="minorBidi"/>
          <w:b w:val="0"/>
          <w:noProof/>
          <w:sz w:val="24"/>
          <w:szCs w:val="24"/>
          <w:lang w:eastAsia="en-GB"/>
        </w:rPr>
      </w:pPr>
      <w:ins w:id="59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processingDetails</w:t>
        </w:r>
        <w:r>
          <w:rPr>
            <w:noProof/>
            <w:webHidden/>
          </w:rPr>
          <w:tab/>
        </w:r>
        <w:r>
          <w:rPr>
            <w:noProof/>
            <w:webHidden/>
          </w:rPr>
          <w:fldChar w:fldCharType="begin"/>
        </w:r>
        <w:r>
          <w:rPr>
            <w:noProof/>
            <w:webHidden/>
          </w:rPr>
          <w:instrText xml:space="preserve"> PAGEREF _Toc113373487 \h </w:instrText>
        </w:r>
      </w:ins>
      <w:r>
        <w:rPr>
          <w:noProof/>
          <w:webHidden/>
        </w:rPr>
      </w:r>
      <w:r>
        <w:rPr>
          <w:noProof/>
          <w:webHidden/>
        </w:rPr>
        <w:fldChar w:fldCharType="separate"/>
      </w:r>
      <w:ins w:id="599" w:author="Ilkka Rinne [2]" w:date="2022-09-06T16:09:00Z">
        <w:r>
          <w:rPr>
            <w:noProof/>
            <w:webHidden/>
          </w:rPr>
          <w:t>84</w:t>
        </w:r>
        <w:r>
          <w:rPr>
            <w:noProof/>
            <w:webHidden/>
          </w:rPr>
          <w:fldChar w:fldCharType="end"/>
        </w:r>
        <w:r w:rsidRPr="00C53F60">
          <w:rPr>
            <w:rStyle w:val="Hyperlink"/>
            <w:noProof/>
          </w:rPr>
          <w:fldChar w:fldCharType="end"/>
        </w:r>
      </w:ins>
    </w:p>
    <w:p w14:paraId="51292E8C" w14:textId="511960F7" w:rsidR="00EA1FB2" w:rsidRDefault="00EA1FB2">
      <w:pPr>
        <w:pStyle w:val="TOC3"/>
        <w:rPr>
          <w:ins w:id="600" w:author="Ilkka Rinne [2]" w:date="2022-09-06T16:09:00Z"/>
          <w:rFonts w:asciiTheme="minorHAnsi" w:eastAsiaTheme="minorEastAsia" w:hAnsiTheme="minorHAnsi" w:cstheme="minorBidi"/>
          <w:b w:val="0"/>
          <w:noProof/>
          <w:sz w:val="24"/>
          <w:szCs w:val="24"/>
          <w:lang w:eastAsia="en-GB"/>
        </w:rPr>
      </w:pPr>
      <w:ins w:id="60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11.5.4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preparedSample</w:t>
        </w:r>
        <w:r>
          <w:rPr>
            <w:noProof/>
            <w:webHidden/>
          </w:rPr>
          <w:tab/>
        </w:r>
        <w:r>
          <w:rPr>
            <w:noProof/>
            <w:webHidden/>
          </w:rPr>
          <w:fldChar w:fldCharType="begin"/>
        </w:r>
        <w:r>
          <w:rPr>
            <w:noProof/>
            <w:webHidden/>
          </w:rPr>
          <w:instrText xml:space="preserve"> PAGEREF _Toc113373488 \h </w:instrText>
        </w:r>
      </w:ins>
      <w:r>
        <w:rPr>
          <w:noProof/>
          <w:webHidden/>
        </w:rPr>
      </w:r>
      <w:r>
        <w:rPr>
          <w:noProof/>
          <w:webHidden/>
        </w:rPr>
        <w:fldChar w:fldCharType="separate"/>
      </w:r>
      <w:ins w:id="602" w:author="Ilkka Rinne [2]" w:date="2022-09-06T16:09:00Z">
        <w:r>
          <w:rPr>
            <w:noProof/>
            <w:webHidden/>
          </w:rPr>
          <w:t>84</w:t>
        </w:r>
        <w:r>
          <w:rPr>
            <w:noProof/>
            <w:webHidden/>
          </w:rPr>
          <w:fldChar w:fldCharType="end"/>
        </w:r>
        <w:r w:rsidRPr="00C53F60">
          <w:rPr>
            <w:rStyle w:val="Hyperlink"/>
            <w:noProof/>
          </w:rPr>
          <w:fldChar w:fldCharType="end"/>
        </w:r>
      </w:ins>
    </w:p>
    <w:p w14:paraId="33EBA2D4" w14:textId="27480F4E" w:rsidR="00EA1FB2" w:rsidRDefault="00EA1FB2">
      <w:pPr>
        <w:pStyle w:val="TOC2"/>
        <w:rPr>
          <w:ins w:id="603" w:author="Ilkka Rinne [2]" w:date="2022-09-06T16:09:00Z"/>
          <w:rFonts w:asciiTheme="minorHAnsi" w:eastAsiaTheme="minorEastAsia" w:hAnsiTheme="minorHAnsi" w:cstheme="minorBidi"/>
          <w:b w:val="0"/>
          <w:noProof/>
          <w:sz w:val="24"/>
          <w:szCs w:val="24"/>
          <w:lang w:eastAsia="en-GB"/>
        </w:rPr>
      </w:pPr>
      <w:ins w:id="60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"_Toc113373489"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_Toc113373489 \h </w:instrText>
        </w:r>
      </w:ins>
      <w:r>
        <w:rPr>
          <w:noProof/>
          <w:webHidden/>
        </w:rPr>
      </w:r>
      <w:r>
        <w:rPr>
          <w:noProof/>
          <w:webHidden/>
        </w:rPr>
        <w:fldChar w:fldCharType="separate"/>
      </w:r>
      <w:ins w:id="605" w:author="Ilkka Rinne [2]" w:date="2022-09-06T16:09:00Z">
        <w:r>
          <w:rPr>
            <w:noProof/>
            <w:webHidden/>
          </w:rPr>
          <w:t>84</w:t>
        </w:r>
        <w:r>
          <w:rPr>
            <w:noProof/>
            <w:webHidden/>
          </w:rPr>
          <w:fldChar w:fldCharType="end"/>
        </w:r>
        <w:r w:rsidRPr="00C53F60">
          <w:rPr>
            <w:rStyle w:val="Hyperlink"/>
            <w:noProof/>
          </w:rPr>
          <w:fldChar w:fldCharType="end"/>
        </w:r>
      </w:ins>
    </w:p>
    <w:p w14:paraId="71D25D0E" w14:textId="33203FFB" w:rsidR="00EA1FB2" w:rsidRDefault="00EA1FB2">
      <w:pPr>
        <w:pStyle w:val="TOC3"/>
        <w:rPr>
          <w:ins w:id="606" w:author="Ilkka Rinne [2]" w:date="2022-09-06T16:09:00Z"/>
          <w:rFonts w:asciiTheme="minorHAnsi" w:eastAsiaTheme="minorEastAsia" w:hAnsiTheme="minorHAnsi" w:cstheme="minorBidi"/>
          <w:b w:val="0"/>
          <w:noProof/>
          <w:sz w:val="24"/>
          <w:szCs w:val="24"/>
          <w:lang w:eastAsia="en-GB"/>
        </w:rPr>
      </w:pPr>
      <w:ins w:id="60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_Toc113373490 \h </w:instrText>
        </w:r>
      </w:ins>
      <w:r>
        <w:rPr>
          <w:noProof/>
          <w:webHidden/>
        </w:rPr>
      </w:r>
      <w:r>
        <w:rPr>
          <w:noProof/>
          <w:webHidden/>
        </w:rPr>
        <w:fldChar w:fldCharType="separate"/>
      </w:r>
      <w:ins w:id="608" w:author="Ilkka Rinne [2]" w:date="2022-09-06T16:09:00Z">
        <w:r>
          <w:rPr>
            <w:noProof/>
            <w:webHidden/>
          </w:rPr>
          <w:t>84</w:t>
        </w:r>
        <w:r>
          <w:rPr>
            <w:noProof/>
            <w:webHidden/>
          </w:rPr>
          <w:fldChar w:fldCharType="end"/>
        </w:r>
        <w:r w:rsidRPr="00C53F60">
          <w:rPr>
            <w:rStyle w:val="Hyperlink"/>
            <w:noProof/>
          </w:rPr>
          <w:fldChar w:fldCharType="end"/>
        </w:r>
      </w:ins>
    </w:p>
    <w:p w14:paraId="2E48CB36" w14:textId="2F4CA5C1" w:rsidR="00EA1FB2" w:rsidRDefault="00EA1FB2">
      <w:pPr>
        <w:pStyle w:val="TOC3"/>
        <w:rPr>
          <w:ins w:id="609" w:author="Ilkka Rinne [2]" w:date="2022-09-06T16:09:00Z"/>
          <w:rFonts w:asciiTheme="minorHAnsi" w:eastAsiaTheme="minorEastAsia" w:hAnsiTheme="minorHAnsi" w:cstheme="minorBidi"/>
          <w:b w:val="0"/>
          <w:noProof/>
          <w:sz w:val="24"/>
          <w:szCs w:val="24"/>
          <w:lang w:eastAsia="en-GB"/>
        </w:rPr>
      </w:pPr>
      <w:ins w:id="61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PreparationProcedure</w:t>
        </w:r>
        <w:r>
          <w:rPr>
            <w:noProof/>
            <w:webHidden/>
          </w:rPr>
          <w:tab/>
        </w:r>
        <w:r>
          <w:rPr>
            <w:noProof/>
            <w:webHidden/>
          </w:rPr>
          <w:fldChar w:fldCharType="begin"/>
        </w:r>
        <w:r>
          <w:rPr>
            <w:noProof/>
            <w:webHidden/>
          </w:rPr>
          <w:instrText xml:space="preserve"> PAGEREF _Toc113373491 \h </w:instrText>
        </w:r>
      </w:ins>
      <w:r>
        <w:rPr>
          <w:noProof/>
          <w:webHidden/>
        </w:rPr>
      </w:r>
      <w:r>
        <w:rPr>
          <w:noProof/>
          <w:webHidden/>
        </w:rPr>
        <w:fldChar w:fldCharType="separate"/>
      </w:r>
      <w:ins w:id="611" w:author="Ilkka Rinne [2]" w:date="2022-09-06T16:09:00Z">
        <w:r>
          <w:rPr>
            <w:noProof/>
            <w:webHidden/>
          </w:rPr>
          <w:t>85</w:t>
        </w:r>
        <w:r>
          <w:rPr>
            <w:noProof/>
            <w:webHidden/>
          </w:rPr>
          <w:fldChar w:fldCharType="end"/>
        </w:r>
        <w:r w:rsidRPr="00C53F60">
          <w:rPr>
            <w:rStyle w:val="Hyperlink"/>
            <w:noProof/>
          </w:rPr>
          <w:fldChar w:fldCharType="end"/>
        </w:r>
      </w:ins>
    </w:p>
    <w:p w14:paraId="39A8AA76" w14:textId="18BB352A" w:rsidR="00EA1FB2" w:rsidRDefault="00EA1FB2">
      <w:pPr>
        <w:pStyle w:val="TOC3"/>
        <w:rPr>
          <w:ins w:id="612" w:author="Ilkka Rinne [2]" w:date="2022-09-06T16:09:00Z"/>
          <w:rFonts w:asciiTheme="minorHAnsi" w:eastAsiaTheme="minorEastAsia" w:hAnsiTheme="minorHAnsi" w:cstheme="minorBidi"/>
          <w:b w:val="0"/>
          <w:noProof/>
          <w:sz w:val="24"/>
          <w:szCs w:val="24"/>
          <w:lang w:eastAsia="en-GB"/>
        </w:rPr>
      </w:pPr>
      <w:ins w:id="61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11.6.3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samplePreparationStep</w:t>
        </w:r>
        <w:r>
          <w:rPr>
            <w:noProof/>
            <w:webHidden/>
          </w:rPr>
          <w:tab/>
        </w:r>
        <w:r>
          <w:rPr>
            <w:noProof/>
            <w:webHidden/>
          </w:rPr>
          <w:fldChar w:fldCharType="begin"/>
        </w:r>
        <w:r>
          <w:rPr>
            <w:noProof/>
            <w:webHidden/>
          </w:rPr>
          <w:instrText xml:space="preserve"> PAGEREF _Toc113373492 \h </w:instrText>
        </w:r>
      </w:ins>
      <w:r>
        <w:rPr>
          <w:noProof/>
          <w:webHidden/>
        </w:rPr>
      </w:r>
      <w:r>
        <w:rPr>
          <w:noProof/>
          <w:webHidden/>
        </w:rPr>
        <w:fldChar w:fldCharType="separate"/>
      </w:r>
      <w:ins w:id="614" w:author="Ilkka Rinne [2]" w:date="2022-09-06T16:09:00Z">
        <w:r>
          <w:rPr>
            <w:noProof/>
            <w:webHidden/>
          </w:rPr>
          <w:t>85</w:t>
        </w:r>
        <w:r>
          <w:rPr>
            <w:noProof/>
            <w:webHidden/>
          </w:rPr>
          <w:fldChar w:fldCharType="end"/>
        </w:r>
        <w:r w:rsidRPr="00C53F60">
          <w:rPr>
            <w:rStyle w:val="Hyperlink"/>
            <w:noProof/>
          </w:rPr>
          <w:fldChar w:fldCharType="end"/>
        </w:r>
      </w:ins>
    </w:p>
    <w:p w14:paraId="16A05486" w14:textId="60C08ACE" w:rsidR="00EA1FB2" w:rsidRDefault="00EA1FB2">
      <w:pPr>
        <w:pStyle w:val="TOC2"/>
        <w:rPr>
          <w:ins w:id="615" w:author="Ilkka Rinne [2]" w:date="2022-09-06T16:09:00Z"/>
          <w:rFonts w:asciiTheme="minorHAnsi" w:eastAsiaTheme="minorEastAsia" w:hAnsiTheme="minorHAnsi" w:cstheme="minorBidi"/>
          <w:b w:val="0"/>
          <w:noProof/>
          <w:sz w:val="24"/>
          <w:szCs w:val="24"/>
          <w:lang w:eastAsia="en-GB"/>
        </w:rPr>
      </w:pPr>
      <w:ins w:id="61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_Toc113373493 \h </w:instrText>
        </w:r>
      </w:ins>
      <w:r>
        <w:rPr>
          <w:noProof/>
          <w:webHidden/>
        </w:rPr>
      </w:r>
      <w:r>
        <w:rPr>
          <w:noProof/>
          <w:webHidden/>
        </w:rPr>
        <w:fldChar w:fldCharType="separate"/>
      </w:r>
      <w:ins w:id="617" w:author="Ilkka Rinne [2]" w:date="2022-09-06T16:09:00Z">
        <w:r>
          <w:rPr>
            <w:noProof/>
            <w:webHidden/>
          </w:rPr>
          <w:t>85</w:t>
        </w:r>
        <w:r>
          <w:rPr>
            <w:noProof/>
            <w:webHidden/>
          </w:rPr>
          <w:fldChar w:fldCharType="end"/>
        </w:r>
        <w:r w:rsidRPr="00C53F60">
          <w:rPr>
            <w:rStyle w:val="Hyperlink"/>
            <w:noProof/>
          </w:rPr>
          <w:fldChar w:fldCharType="end"/>
        </w:r>
      </w:ins>
    </w:p>
    <w:p w14:paraId="1FD7627D" w14:textId="6BA45E39" w:rsidR="00EA1FB2" w:rsidRDefault="00EA1FB2">
      <w:pPr>
        <w:pStyle w:val="TOC3"/>
        <w:rPr>
          <w:ins w:id="618" w:author="Ilkka Rinne [2]" w:date="2022-09-06T16:09:00Z"/>
          <w:rFonts w:asciiTheme="minorHAnsi" w:eastAsiaTheme="minorEastAsia" w:hAnsiTheme="minorHAnsi" w:cstheme="minorBidi"/>
          <w:b w:val="0"/>
          <w:noProof/>
          <w:sz w:val="24"/>
          <w:szCs w:val="24"/>
          <w:lang w:eastAsia="en-GB"/>
        </w:rPr>
      </w:pPr>
      <w:ins w:id="61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_Toc113373494 \h </w:instrText>
        </w:r>
      </w:ins>
      <w:r>
        <w:rPr>
          <w:noProof/>
          <w:webHidden/>
        </w:rPr>
      </w:r>
      <w:r>
        <w:rPr>
          <w:noProof/>
          <w:webHidden/>
        </w:rPr>
        <w:fldChar w:fldCharType="separate"/>
      </w:r>
      <w:ins w:id="620" w:author="Ilkka Rinne [2]" w:date="2022-09-06T16:09:00Z">
        <w:r>
          <w:rPr>
            <w:noProof/>
            <w:webHidden/>
          </w:rPr>
          <w:t>85</w:t>
        </w:r>
        <w:r>
          <w:rPr>
            <w:noProof/>
            <w:webHidden/>
          </w:rPr>
          <w:fldChar w:fldCharType="end"/>
        </w:r>
        <w:r w:rsidRPr="00C53F60">
          <w:rPr>
            <w:rStyle w:val="Hyperlink"/>
            <w:noProof/>
          </w:rPr>
          <w:fldChar w:fldCharType="end"/>
        </w:r>
      </w:ins>
    </w:p>
    <w:p w14:paraId="24EA05AA" w14:textId="2E494E11" w:rsidR="00EA1FB2" w:rsidRDefault="00EA1FB2">
      <w:pPr>
        <w:pStyle w:val="TOC3"/>
        <w:rPr>
          <w:ins w:id="621" w:author="Ilkka Rinne [2]" w:date="2022-09-06T16:09:00Z"/>
          <w:rFonts w:asciiTheme="minorHAnsi" w:eastAsiaTheme="minorEastAsia" w:hAnsiTheme="minorHAnsi" w:cstheme="minorBidi"/>
          <w:b w:val="0"/>
          <w:noProof/>
          <w:sz w:val="24"/>
          <w:szCs w:val="24"/>
          <w:lang w:eastAsia="en-GB"/>
        </w:rPr>
      </w:pPr>
      <w:ins w:id="62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Interface SamplingProcedure</w:t>
        </w:r>
        <w:r>
          <w:rPr>
            <w:noProof/>
            <w:webHidden/>
          </w:rPr>
          <w:tab/>
        </w:r>
        <w:r>
          <w:rPr>
            <w:noProof/>
            <w:webHidden/>
          </w:rPr>
          <w:fldChar w:fldCharType="begin"/>
        </w:r>
        <w:r>
          <w:rPr>
            <w:noProof/>
            <w:webHidden/>
          </w:rPr>
          <w:instrText xml:space="preserve"> PAGEREF _Toc113373495 \h </w:instrText>
        </w:r>
      </w:ins>
      <w:r>
        <w:rPr>
          <w:noProof/>
          <w:webHidden/>
        </w:rPr>
      </w:r>
      <w:r>
        <w:rPr>
          <w:noProof/>
          <w:webHidden/>
        </w:rPr>
        <w:fldChar w:fldCharType="separate"/>
      </w:r>
      <w:ins w:id="623" w:author="Ilkka Rinne [2]" w:date="2022-09-06T16:09:00Z">
        <w:r>
          <w:rPr>
            <w:noProof/>
            <w:webHidden/>
          </w:rPr>
          <w:t>85</w:t>
        </w:r>
        <w:r>
          <w:rPr>
            <w:noProof/>
            <w:webHidden/>
          </w:rPr>
          <w:fldChar w:fldCharType="end"/>
        </w:r>
        <w:r w:rsidRPr="00C53F60">
          <w:rPr>
            <w:rStyle w:val="Hyperlink"/>
            <w:noProof/>
          </w:rPr>
          <w:fldChar w:fldCharType="end"/>
        </w:r>
      </w:ins>
    </w:p>
    <w:p w14:paraId="40E823B3" w14:textId="633C6E33" w:rsidR="00EA1FB2" w:rsidRDefault="00EA1FB2">
      <w:pPr>
        <w:pStyle w:val="TOC3"/>
        <w:rPr>
          <w:ins w:id="624" w:author="Ilkka Rinne [2]" w:date="2022-09-06T16:09:00Z"/>
          <w:rFonts w:asciiTheme="minorHAnsi" w:eastAsiaTheme="minorEastAsia" w:hAnsiTheme="minorHAnsi" w:cstheme="minorBidi"/>
          <w:b w:val="0"/>
          <w:noProof/>
          <w:sz w:val="24"/>
          <w:szCs w:val="24"/>
          <w:lang w:eastAsia="en-GB"/>
        </w:rPr>
      </w:pPr>
      <w:ins w:id="62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sampling</w:t>
        </w:r>
        <w:r>
          <w:rPr>
            <w:noProof/>
            <w:webHidden/>
          </w:rPr>
          <w:tab/>
        </w:r>
        <w:r>
          <w:rPr>
            <w:noProof/>
            <w:webHidden/>
          </w:rPr>
          <w:fldChar w:fldCharType="begin"/>
        </w:r>
        <w:r>
          <w:rPr>
            <w:noProof/>
            <w:webHidden/>
          </w:rPr>
          <w:instrText xml:space="preserve"> PAGEREF _Toc113373496 \h </w:instrText>
        </w:r>
      </w:ins>
      <w:r>
        <w:rPr>
          <w:noProof/>
          <w:webHidden/>
        </w:rPr>
      </w:r>
      <w:r>
        <w:rPr>
          <w:noProof/>
          <w:webHidden/>
        </w:rPr>
        <w:fldChar w:fldCharType="separate"/>
      </w:r>
      <w:ins w:id="626" w:author="Ilkka Rinne [2]" w:date="2022-09-06T16:09:00Z">
        <w:r>
          <w:rPr>
            <w:noProof/>
            <w:webHidden/>
          </w:rPr>
          <w:t>86</w:t>
        </w:r>
        <w:r>
          <w:rPr>
            <w:noProof/>
            <w:webHidden/>
          </w:rPr>
          <w:fldChar w:fldCharType="end"/>
        </w:r>
        <w:r w:rsidRPr="00C53F60">
          <w:rPr>
            <w:rStyle w:val="Hyperlink"/>
            <w:noProof/>
          </w:rPr>
          <w:fldChar w:fldCharType="end"/>
        </w:r>
      </w:ins>
    </w:p>
    <w:p w14:paraId="24AE54CF" w14:textId="5D43A79F" w:rsidR="00EA1FB2" w:rsidRDefault="00EA1FB2">
      <w:pPr>
        <w:pStyle w:val="TOC3"/>
        <w:rPr>
          <w:ins w:id="627" w:author="Ilkka Rinne [2]" w:date="2022-09-06T16:09:00Z"/>
          <w:rFonts w:asciiTheme="minorHAnsi" w:eastAsiaTheme="minorEastAsia" w:hAnsiTheme="minorHAnsi" w:cstheme="minorBidi"/>
          <w:b w:val="0"/>
          <w:noProof/>
          <w:sz w:val="24"/>
          <w:szCs w:val="24"/>
          <w:lang w:eastAsia="en-GB"/>
        </w:rPr>
      </w:pPr>
      <w:ins w:id="62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11.7.4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sampler</w:t>
        </w:r>
        <w:r>
          <w:rPr>
            <w:noProof/>
            <w:webHidden/>
          </w:rPr>
          <w:tab/>
        </w:r>
        <w:r>
          <w:rPr>
            <w:noProof/>
            <w:webHidden/>
          </w:rPr>
          <w:fldChar w:fldCharType="begin"/>
        </w:r>
        <w:r>
          <w:rPr>
            <w:noProof/>
            <w:webHidden/>
          </w:rPr>
          <w:instrText xml:space="preserve"> PAGEREF _Toc113373497 \h </w:instrText>
        </w:r>
      </w:ins>
      <w:r>
        <w:rPr>
          <w:noProof/>
          <w:webHidden/>
        </w:rPr>
      </w:r>
      <w:r>
        <w:rPr>
          <w:noProof/>
          <w:webHidden/>
        </w:rPr>
        <w:fldChar w:fldCharType="separate"/>
      </w:r>
      <w:ins w:id="629" w:author="Ilkka Rinne [2]" w:date="2022-09-06T16:09:00Z">
        <w:r>
          <w:rPr>
            <w:noProof/>
            <w:webHidden/>
          </w:rPr>
          <w:t>86</w:t>
        </w:r>
        <w:r>
          <w:rPr>
            <w:noProof/>
            <w:webHidden/>
          </w:rPr>
          <w:fldChar w:fldCharType="end"/>
        </w:r>
        <w:r w:rsidRPr="00C53F60">
          <w:rPr>
            <w:rStyle w:val="Hyperlink"/>
            <w:noProof/>
          </w:rPr>
          <w:fldChar w:fldCharType="end"/>
        </w:r>
      </w:ins>
    </w:p>
    <w:p w14:paraId="4EF84750" w14:textId="48DE9EE8" w:rsidR="00EA1FB2" w:rsidRDefault="00EA1FB2">
      <w:pPr>
        <w:pStyle w:val="TOC1"/>
        <w:rPr>
          <w:ins w:id="630" w:author="Ilkka Rinne [2]" w:date="2022-09-06T16:09:00Z"/>
          <w:rFonts w:asciiTheme="minorHAnsi" w:eastAsiaTheme="minorEastAsia" w:hAnsiTheme="minorHAnsi" w:cstheme="minorBidi"/>
          <w:b w:val="0"/>
          <w:noProof/>
          <w:sz w:val="24"/>
          <w:szCs w:val="24"/>
          <w:lang w:eastAsia="en-GB"/>
        </w:rPr>
      </w:pPr>
      <w:ins w:id="63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w:t>
        </w:r>
        <w:r>
          <w:rPr>
            <w:noProof/>
            <w:webHidden/>
          </w:rPr>
          <w:tab/>
        </w:r>
        <w:r>
          <w:rPr>
            <w:noProof/>
            <w:webHidden/>
          </w:rPr>
          <w:fldChar w:fldCharType="begin"/>
        </w:r>
        <w:r>
          <w:rPr>
            <w:noProof/>
            <w:webHidden/>
          </w:rPr>
          <w:instrText xml:space="preserve"> PAGEREF _Toc113373498 \h </w:instrText>
        </w:r>
      </w:ins>
      <w:r>
        <w:rPr>
          <w:noProof/>
          <w:webHidden/>
        </w:rPr>
      </w:r>
      <w:r>
        <w:rPr>
          <w:noProof/>
          <w:webHidden/>
        </w:rPr>
        <w:fldChar w:fldCharType="separate"/>
      </w:r>
      <w:ins w:id="632" w:author="Ilkka Rinne [2]" w:date="2022-09-06T16:09:00Z">
        <w:r>
          <w:rPr>
            <w:noProof/>
            <w:webHidden/>
          </w:rPr>
          <w:t>86</w:t>
        </w:r>
        <w:r>
          <w:rPr>
            <w:noProof/>
            <w:webHidden/>
          </w:rPr>
          <w:fldChar w:fldCharType="end"/>
        </w:r>
        <w:r w:rsidRPr="00C53F60">
          <w:rPr>
            <w:rStyle w:val="Hyperlink"/>
            <w:noProof/>
          </w:rPr>
          <w:fldChar w:fldCharType="end"/>
        </w:r>
      </w:ins>
    </w:p>
    <w:p w14:paraId="25D4B828" w14:textId="539D38F1" w:rsidR="00EA1FB2" w:rsidRDefault="00EA1FB2">
      <w:pPr>
        <w:pStyle w:val="TOC2"/>
        <w:rPr>
          <w:ins w:id="633" w:author="Ilkka Rinne [2]" w:date="2022-09-06T16:09:00Z"/>
          <w:rFonts w:asciiTheme="minorHAnsi" w:eastAsiaTheme="minorEastAsia" w:hAnsiTheme="minorHAnsi" w:cstheme="minorBidi"/>
          <w:b w:val="0"/>
          <w:noProof/>
          <w:sz w:val="24"/>
          <w:szCs w:val="24"/>
          <w:lang w:eastAsia="en-GB"/>
        </w:rPr>
      </w:pPr>
      <w:ins w:id="63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"_Toc113373499"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_Toc113373499 \h </w:instrText>
        </w:r>
      </w:ins>
      <w:r>
        <w:rPr>
          <w:noProof/>
          <w:webHidden/>
        </w:rPr>
      </w:r>
      <w:r>
        <w:rPr>
          <w:noProof/>
          <w:webHidden/>
        </w:rPr>
        <w:fldChar w:fldCharType="separate"/>
      </w:r>
      <w:ins w:id="635" w:author="Ilkka Rinne [2]" w:date="2022-09-06T16:09:00Z">
        <w:r>
          <w:rPr>
            <w:noProof/>
            <w:webHidden/>
          </w:rPr>
          <w:t>86</w:t>
        </w:r>
        <w:r>
          <w:rPr>
            <w:noProof/>
            <w:webHidden/>
          </w:rPr>
          <w:fldChar w:fldCharType="end"/>
        </w:r>
        <w:r w:rsidRPr="00C53F60">
          <w:rPr>
            <w:rStyle w:val="Hyperlink"/>
            <w:noProof/>
          </w:rPr>
          <w:fldChar w:fldCharType="end"/>
        </w:r>
      </w:ins>
    </w:p>
    <w:p w14:paraId="6CA9A62D" w14:textId="1FCB0656" w:rsidR="00EA1FB2" w:rsidRDefault="00EA1FB2">
      <w:pPr>
        <w:pStyle w:val="TOC3"/>
        <w:rPr>
          <w:ins w:id="636" w:author="Ilkka Rinne [2]" w:date="2022-09-06T16:09:00Z"/>
          <w:rFonts w:asciiTheme="minorHAnsi" w:eastAsiaTheme="minorEastAsia" w:hAnsiTheme="minorHAnsi" w:cstheme="minorBidi"/>
          <w:b w:val="0"/>
          <w:noProof/>
          <w:sz w:val="24"/>
          <w:szCs w:val="24"/>
          <w:lang w:eastAsia="en-GB"/>
        </w:rPr>
      </w:pPr>
      <w:ins w:id="63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 Sample Core Package Requirements</w:t>
        </w:r>
        <w:r>
          <w:rPr>
            <w:noProof/>
            <w:webHidden/>
          </w:rPr>
          <w:tab/>
        </w:r>
        <w:r>
          <w:rPr>
            <w:noProof/>
            <w:webHidden/>
          </w:rPr>
          <w:fldChar w:fldCharType="begin"/>
        </w:r>
        <w:r>
          <w:rPr>
            <w:noProof/>
            <w:webHidden/>
          </w:rPr>
          <w:instrText xml:space="preserve"> PAGEREF _Toc113373500 \h </w:instrText>
        </w:r>
      </w:ins>
      <w:r>
        <w:rPr>
          <w:noProof/>
          <w:webHidden/>
        </w:rPr>
      </w:r>
      <w:r>
        <w:rPr>
          <w:noProof/>
          <w:webHidden/>
        </w:rPr>
        <w:fldChar w:fldCharType="separate"/>
      </w:r>
      <w:ins w:id="638" w:author="Ilkka Rinne [2]" w:date="2022-09-06T16:09:00Z">
        <w:r>
          <w:rPr>
            <w:noProof/>
            <w:webHidden/>
          </w:rPr>
          <w:t>86</w:t>
        </w:r>
        <w:r>
          <w:rPr>
            <w:noProof/>
            <w:webHidden/>
          </w:rPr>
          <w:fldChar w:fldCharType="end"/>
        </w:r>
        <w:r w:rsidRPr="00C53F60">
          <w:rPr>
            <w:rStyle w:val="Hyperlink"/>
            <w:noProof/>
          </w:rPr>
          <w:fldChar w:fldCharType="end"/>
        </w:r>
      </w:ins>
    </w:p>
    <w:p w14:paraId="43590FC6" w14:textId="03F99071" w:rsidR="00EA1FB2" w:rsidRDefault="00EA1FB2">
      <w:pPr>
        <w:pStyle w:val="TOC2"/>
        <w:rPr>
          <w:ins w:id="639" w:author="Ilkka Rinne [2]" w:date="2022-09-06T16:09:00Z"/>
          <w:rFonts w:asciiTheme="minorHAnsi" w:eastAsiaTheme="minorEastAsia" w:hAnsiTheme="minorHAnsi" w:cstheme="minorBidi"/>
          <w:b w:val="0"/>
          <w:noProof/>
          <w:sz w:val="24"/>
          <w:szCs w:val="24"/>
          <w:lang w:eastAsia="en-GB"/>
        </w:rPr>
      </w:pPr>
      <w:ins w:id="64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w:t>
        </w:r>
        <w:r>
          <w:rPr>
            <w:noProof/>
            <w:webHidden/>
          </w:rPr>
          <w:tab/>
        </w:r>
        <w:r>
          <w:rPr>
            <w:noProof/>
            <w:webHidden/>
          </w:rPr>
          <w:fldChar w:fldCharType="begin"/>
        </w:r>
        <w:r>
          <w:rPr>
            <w:noProof/>
            <w:webHidden/>
          </w:rPr>
          <w:instrText xml:space="preserve"> PAGEREF _Toc113373501 \h </w:instrText>
        </w:r>
      </w:ins>
      <w:r>
        <w:rPr>
          <w:noProof/>
          <w:webHidden/>
        </w:rPr>
      </w:r>
      <w:r>
        <w:rPr>
          <w:noProof/>
          <w:webHidden/>
        </w:rPr>
        <w:fldChar w:fldCharType="separate"/>
      </w:r>
      <w:ins w:id="641" w:author="Ilkka Rinne [2]" w:date="2022-09-06T16:09:00Z">
        <w:r>
          <w:rPr>
            <w:noProof/>
            <w:webHidden/>
          </w:rPr>
          <w:t>86</w:t>
        </w:r>
        <w:r>
          <w:rPr>
            <w:noProof/>
            <w:webHidden/>
          </w:rPr>
          <w:fldChar w:fldCharType="end"/>
        </w:r>
        <w:r w:rsidRPr="00C53F60">
          <w:rPr>
            <w:rStyle w:val="Hyperlink"/>
            <w:noProof/>
          </w:rPr>
          <w:fldChar w:fldCharType="end"/>
        </w:r>
      </w:ins>
    </w:p>
    <w:p w14:paraId="4ABEE97C" w14:textId="4E37E59A" w:rsidR="00EA1FB2" w:rsidRDefault="00EA1FB2">
      <w:pPr>
        <w:pStyle w:val="TOC3"/>
        <w:rPr>
          <w:ins w:id="642" w:author="Ilkka Rinne [2]" w:date="2022-09-06T16:09:00Z"/>
          <w:rFonts w:asciiTheme="minorHAnsi" w:eastAsiaTheme="minorEastAsia" w:hAnsiTheme="minorHAnsi" w:cstheme="minorBidi"/>
          <w:b w:val="0"/>
          <w:noProof/>
          <w:sz w:val="24"/>
          <w:szCs w:val="24"/>
          <w:lang w:eastAsia="en-GB"/>
        </w:rPr>
      </w:pPr>
      <w:ins w:id="643"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"_Toc113373502"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 Requirements Class</w:t>
        </w:r>
        <w:r>
          <w:rPr>
            <w:noProof/>
            <w:webHidden/>
          </w:rPr>
          <w:tab/>
        </w:r>
        <w:r>
          <w:rPr>
            <w:noProof/>
            <w:webHidden/>
          </w:rPr>
          <w:fldChar w:fldCharType="begin"/>
        </w:r>
        <w:r>
          <w:rPr>
            <w:noProof/>
            <w:webHidden/>
          </w:rPr>
          <w:instrText xml:space="preserve"> PAGEREF _Toc113373502 \h </w:instrText>
        </w:r>
      </w:ins>
      <w:r>
        <w:rPr>
          <w:noProof/>
          <w:webHidden/>
        </w:rPr>
      </w:r>
      <w:r>
        <w:rPr>
          <w:noProof/>
          <w:webHidden/>
        </w:rPr>
        <w:fldChar w:fldCharType="separate"/>
      </w:r>
      <w:ins w:id="644" w:author="Ilkka Rinne [2]" w:date="2022-09-06T16:09:00Z">
        <w:r>
          <w:rPr>
            <w:noProof/>
            <w:webHidden/>
          </w:rPr>
          <w:t>86</w:t>
        </w:r>
        <w:r>
          <w:rPr>
            <w:noProof/>
            <w:webHidden/>
          </w:rPr>
          <w:fldChar w:fldCharType="end"/>
        </w:r>
        <w:r w:rsidRPr="00C53F60">
          <w:rPr>
            <w:rStyle w:val="Hyperlink"/>
            <w:noProof/>
          </w:rPr>
          <w:fldChar w:fldCharType="end"/>
        </w:r>
      </w:ins>
    </w:p>
    <w:p w14:paraId="191009A0" w14:textId="17ED85E0" w:rsidR="00EA1FB2" w:rsidRDefault="00EA1FB2">
      <w:pPr>
        <w:pStyle w:val="TOC3"/>
        <w:rPr>
          <w:ins w:id="645" w:author="Ilkka Rinne [2]" w:date="2022-09-06T16:09:00Z"/>
          <w:rFonts w:asciiTheme="minorHAnsi" w:eastAsiaTheme="minorEastAsia" w:hAnsiTheme="minorHAnsi" w:cstheme="minorBidi"/>
          <w:b w:val="0"/>
          <w:noProof/>
          <w:sz w:val="24"/>
          <w:szCs w:val="24"/>
          <w:lang w:eastAsia="en-GB"/>
        </w:rPr>
      </w:pPr>
      <w:ins w:id="64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sampleType</w:t>
        </w:r>
        <w:r>
          <w:rPr>
            <w:noProof/>
            <w:webHidden/>
          </w:rPr>
          <w:tab/>
        </w:r>
        <w:r>
          <w:rPr>
            <w:noProof/>
            <w:webHidden/>
          </w:rPr>
          <w:fldChar w:fldCharType="begin"/>
        </w:r>
        <w:r>
          <w:rPr>
            <w:noProof/>
            <w:webHidden/>
          </w:rPr>
          <w:instrText xml:space="preserve"> PAGEREF _Toc113373503 \h </w:instrText>
        </w:r>
      </w:ins>
      <w:r>
        <w:rPr>
          <w:noProof/>
          <w:webHidden/>
        </w:rPr>
      </w:r>
      <w:r>
        <w:rPr>
          <w:noProof/>
          <w:webHidden/>
        </w:rPr>
        <w:fldChar w:fldCharType="separate"/>
      </w:r>
      <w:ins w:id="647" w:author="Ilkka Rinne [2]" w:date="2022-09-06T16:09:00Z">
        <w:r>
          <w:rPr>
            <w:noProof/>
            <w:webHidden/>
          </w:rPr>
          <w:t>89</w:t>
        </w:r>
        <w:r>
          <w:rPr>
            <w:noProof/>
            <w:webHidden/>
          </w:rPr>
          <w:fldChar w:fldCharType="end"/>
        </w:r>
        <w:r w:rsidRPr="00C53F60">
          <w:rPr>
            <w:rStyle w:val="Hyperlink"/>
            <w:noProof/>
          </w:rPr>
          <w:fldChar w:fldCharType="end"/>
        </w:r>
      </w:ins>
    </w:p>
    <w:p w14:paraId="174DEEDB" w14:textId="07E82453" w:rsidR="00EA1FB2" w:rsidRDefault="00EA1FB2">
      <w:pPr>
        <w:pStyle w:val="TOC3"/>
        <w:rPr>
          <w:ins w:id="648" w:author="Ilkka Rinne [2]" w:date="2022-09-06T16:09:00Z"/>
          <w:rFonts w:asciiTheme="minorHAnsi" w:eastAsiaTheme="minorEastAsia" w:hAnsiTheme="minorHAnsi" w:cstheme="minorBidi"/>
          <w:b w:val="0"/>
          <w:noProof/>
          <w:sz w:val="24"/>
          <w:szCs w:val="24"/>
          <w:lang w:eastAsia="en-GB"/>
        </w:rPr>
      </w:pPr>
      <w:ins w:id="64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_Toc113373504 \h </w:instrText>
        </w:r>
      </w:ins>
      <w:r>
        <w:rPr>
          <w:noProof/>
          <w:webHidden/>
        </w:rPr>
      </w:r>
      <w:r>
        <w:rPr>
          <w:noProof/>
          <w:webHidden/>
        </w:rPr>
        <w:fldChar w:fldCharType="separate"/>
      </w:r>
      <w:ins w:id="650" w:author="Ilkka Rinne [2]" w:date="2022-09-06T16:09:00Z">
        <w:r>
          <w:rPr>
            <w:noProof/>
            <w:webHidden/>
          </w:rPr>
          <w:t>89</w:t>
        </w:r>
        <w:r>
          <w:rPr>
            <w:noProof/>
            <w:webHidden/>
          </w:rPr>
          <w:fldChar w:fldCharType="end"/>
        </w:r>
        <w:r w:rsidRPr="00C53F60">
          <w:rPr>
            <w:rStyle w:val="Hyperlink"/>
            <w:noProof/>
          </w:rPr>
          <w:fldChar w:fldCharType="end"/>
        </w:r>
      </w:ins>
    </w:p>
    <w:p w14:paraId="23D11616" w14:textId="23F77460" w:rsidR="00EA1FB2" w:rsidRDefault="00EA1FB2">
      <w:pPr>
        <w:pStyle w:val="TOC2"/>
        <w:rPr>
          <w:ins w:id="651" w:author="Ilkka Rinne [2]" w:date="2022-09-06T16:09:00Z"/>
          <w:rFonts w:asciiTheme="minorHAnsi" w:eastAsiaTheme="minorEastAsia" w:hAnsiTheme="minorHAnsi" w:cstheme="minorBidi"/>
          <w:b w:val="0"/>
          <w:noProof/>
          <w:sz w:val="24"/>
          <w:szCs w:val="24"/>
          <w:lang w:eastAsia="en-GB"/>
        </w:rPr>
      </w:pPr>
      <w:ins w:id="65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w:t>
        </w:r>
        <w:r>
          <w:rPr>
            <w:noProof/>
            <w:webHidden/>
          </w:rPr>
          <w:tab/>
        </w:r>
        <w:r>
          <w:rPr>
            <w:noProof/>
            <w:webHidden/>
          </w:rPr>
          <w:fldChar w:fldCharType="begin"/>
        </w:r>
        <w:r>
          <w:rPr>
            <w:noProof/>
            <w:webHidden/>
          </w:rPr>
          <w:instrText xml:space="preserve"> PAGEREF _Toc113373505 \h </w:instrText>
        </w:r>
      </w:ins>
      <w:r>
        <w:rPr>
          <w:noProof/>
          <w:webHidden/>
        </w:rPr>
      </w:r>
      <w:r>
        <w:rPr>
          <w:noProof/>
          <w:webHidden/>
        </w:rPr>
        <w:fldChar w:fldCharType="separate"/>
      </w:r>
      <w:ins w:id="653" w:author="Ilkka Rinne [2]" w:date="2022-09-06T16:09:00Z">
        <w:r>
          <w:rPr>
            <w:noProof/>
            <w:webHidden/>
          </w:rPr>
          <w:t>89</w:t>
        </w:r>
        <w:r>
          <w:rPr>
            <w:noProof/>
            <w:webHidden/>
          </w:rPr>
          <w:fldChar w:fldCharType="end"/>
        </w:r>
        <w:r w:rsidRPr="00C53F60">
          <w:rPr>
            <w:rStyle w:val="Hyperlink"/>
            <w:noProof/>
          </w:rPr>
          <w:fldChar w:fldCharType="end"/>
        </w:r>
      </w:ins>
    </w:p>
    <w:p w14:paraId="27490B42" w14:textId="49044D8E" w:rsidR="00EA1FB2" w:rsidRDefault="00EA1FB2">
      <w:pPr>
        <w:pStyle w:val="TOC3"/>
        <w:rPr>
          <w:ins w:id="654" w:author="Ilkka Rinne [2]" w:date="2022-09-06T16:09:00Z"/>
          <w:rFonts w:asciiTheme="minorHAnsi" w:eastAsiaTheme="minorEastAsia" w:hAnsiTheme="minorHAnsi" w:cstheme="minorBidi"/>
          <w:b w:val="0"/>
          <w:noProof/>
          <w:sz w:val="24"/>
          <w:szCs w:val="24"/>
          <w:lang w:eastAsia="en-GB"/>
        </w:rPr>
      </w:pPr>
      <w:ins w:id="65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 Requirements Class</w:t>
        </w:r>
        <w:r>
          <w:rPr>
            <w:noProof/>
            <w:webHidden/>
          </w:rPr>
          <w:tab/>
        </w:r>
        <w:r>
          <w:rPr>
            <w:noProof/>
            <w:webHidden/>
          </w:rPr>
          <w:fldChar w:fldCharType="begin"/>
        </w:r>
        <w:r>
          <w:rPr>
            <w:noProof/>
            <w:webHidden/>
          </w:rPr>
          <w:instrText xml:space="preserve"> PAGEREF _Toc113373506 \h </w:instrText>
        </w:r>
      </w:ins>
      <w:r>
        <w:rPr>
          <w:noProof/>
          <w:webHidden/>
        </w:rPr>
      </w:r>
      <w:r>
        <w:rPr>
          <w:noProof/>
          <w:webHidden/>
        </w:rPr>
        <w:fldChar w:fldCharType="separate"/>
      </w:r>
      <w:ins w:id="656" w:author="Ilkka Rinne [2]" w:date="2022-09-06T16:09:00Z">
        <w:r>
          <w:rPr>
            <w:noProof/>
            <w:webHidden/>
          </w:rPr>
          <w:t>89</w:t>
        </w:r>
        <w:r>
          <w:rPr>
            <w:noProof/>
            <w:webHidden/>
          </w:rPr>
          <w:fldChar w:fldCharType="end"/>
        </w:r>
        <w:r w:rsidRPr="00C53F60">
          <w:rPr>
            <w:rStyle w:val="Hyperlink"/>
            <w:noProof/>
          </w:rPr>
          <w:fldChar w:fldCharType="end"/>
        </w:r>
      </w:ins>
    </w:p>
    <w:p w14:paraId="38419E78" w14:textId="455378FA" w:rsidR="00EA1FB2" w:rsidRDefault="00EA1FB2">
      <w:pPr>
        <w:pStyle w:val="TOC3"/>
        <w:rPr>
          <w:ins w:id="657" w:author="Ilkka Rinne [2]" w:date="2022-09-06T16:09:00Z"/>
          <w:rFonts w:asciiTheme="minorHAnsi" w:eastAsiaTheme="minorEastAsia" w:hAnsiTheme="minorHAnsi" w:cstheme="minorBidi"/>
          <w:b w:val="0"/>
          <w:noProof/>
          <w:sz w:val="24"/>
          <w:szCs w:val="24"/>
          <w:lang w:eastAsia="en-GB"/>
        </w:rPr>
      </w:pPr>
      <w:ins w:id="65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samplingLocation</w:t>
        </w:r>
        <w:r>
          <w:rPr>
            <w:noProof/>
            <w:webHidden/>
          </w:rPr>
          <w:tab/>
        </w:r>
        <w:r>
          <w:rPr>
            <w:noProof/>
            <w:webHidden/>
          </w:rPr>
          <w:fldChar w:fldCharType="begin"/>
        </w:r>
        <w:r>
          <w:rPr>
            <w:noProof/>
            <w:webHidden/>
          </w:rPr>
          <w:instrText xml:space="preserve"> PAGEREF _Toc113373507 \h </w:instrText>
        </w:r>
      </w:ins>
      <w:r>
        <w:rPr>
          <w:noProof/>
          <w:webHidden/>
        </w:rPr>
      </w:r>
      <w:r>
        <w:rPr>
          <w:noProof/>
          <w:webHidden/>
        </w:rPr>
        <w:fldChar w:fldCharType="separate"/>
      </w:r>
      <w:ins w:id="659" w:author="Ilkka Rinne [2]" w:date="2022-09-06T16:09:00Z">
        <w:r>
          <w:rPr>
            <w:noProof/>
            <w:webHidden/>
          </w:rPr>
          <w:t>90</w:t>
        </w:r>
        <w:r>
          <w:rPr>
            <w:noProof/>
            <w:webHidden/>
          </w:rPr>
          <w:fldChar w:fldCharType="end"/>
        </w:r>
        <w:r w:rsidRPr="00C53F60">
          <w:rPr>
            <w:rStyle w:val="Hyperlink"/>
            <w:noProof/>
          </w:rPr>
          <w:fldChar w:fldCharType="end"/>
        </w:r>
      </w:ins>
    </w:p>
    <w:p w14:paraId="486943F9" w14:textId="424EDE35" w:rsidR="00EA1FB2" w:rsidRDefault="00EA1FB2">
      <w:pPr>
        <w:pStyle w:val="TOC3"/>
        <w:rPr>
          <w:ins w:id="660" w:author="Ilkka Rinne [2]" w:date="2022-09-06T16:09:00Z"/>
          <w:rFonts w:asciiTheme="minorHAnsi" w:eastAsiaTheme="minorEastAsia" w:hAnsiTheme="minorHAnsi" w:cstheme="minorBidi"/>
          <w:b w:val="0"/>
          <w:noProof/>
          <w:sz w:val="24"/>
          <w:szCs w:val="24"/>
          <w:lang w:eastAsia="en-GB"/>
        </w:rPr>
      </w:pPr>
      <w:ins w:id="66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_Toc113373508 \h </w:instrText>
        </w:r>
      </w:ins>
      <w:r>
        <w:rPr>
          <w:noProof/>
          <w:webHidden/>
        </w:rPr>
      </w:r>
      <w:r>
        <w:rPr>
          <w:noProof/>
          <w:webHidden/>
        </w:rPr>
        <w:fldChar w:fldCharType="separate"/>
      </w:r>
      <w:ins w:id="662" w:author="Ilkka Rinne [2]" w:date="2022-09-06T16:09:00Z">
        <w:r>
          <w:rPr>
            <w:noProof/>
            <w:webHidden/>
          </w:rPr>
          <w:t>90</w:t>
        </w:r>
        <w:r>
          <w:rPr>
            <w:noProof/>
            <w:webHidden/>
          </w:rPr>
          <w:fldChar w:fldCharType="end"/>
        </w:r>
        <w:r w:rsidRPr="00C53F60">
          <w:rPr>
            <w:rStyle w:val="Hyperlink"/>
            <w:noProof/>
          </w:rPr>
          <w:fldChar w:fldCharType="end"/>
        </w:r>
      </w:ins>
    </w:p>
    <w:p w14:paraId="09619442" w14:textId="7DE0D0EF" w:rsidR="00EA1FB2" w:rsidRDefault="00EA1FB2">
      <w:pPr>
        <w:pStyle w:val="TOC3"/>
        <w:rPr>
          <w:ins w:id="663" w:author="Ilkka Rinne [2]" w:date="2022-09-06T16:09:00Z"/>
          <w:rFonts w:asciiTheme="minorHAnsi" w:eastAsiaTheme="minorEastAsia" w:hAnsiTheme="minorHAnsi" w:cstheme="minorBidi"/>
          <w:b w:val="0"/>
          <w:noProof/>
          <w:sz w:val="24"/>
          <w:szCs w:val="24"/>
          <w:lang w:eastAsia="en-GB"/>
        </w:rPr>
      </w:pPr>
      <w:ins w:id="66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"_Toc113373509"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parameter</w:t>
        </w:r>
        <w:r>
          <w:rPr>
            <w:noProof/>
            <w:webHidden/>
          </w:rPr>
          <w:tab/>
        </w:r>
        <w:r>
          <w:rPr>
            <w:noProof/>
            <w:webHidden/>
          </w:rPr>
          <w:fldChar w:fldCharType="begin"/>
        </w:r>
        <w:r>
          <w:rPr>
            <w:noProof/>
            <w:webHidden/>
          </w:rPr>
          <w:instrText xml:space="preserve"> PAGEREF _Toc113373509 \h </w:instrText>
        </w:r>
      </w:ins>
      <w:r>
        <w:rPr>
          <w:noProof/>
          <w:webHidden/>
        </w:rPr>
      </w:r>
      <w:r>
        <w:rPr>
          <w:noProof/>
          <w:webHidden/>
        </w:rPr>
        <w:fldChar w:fldCharType="separate"/>
      </w:r>
      <w:ins w:id="665" w:author="Ilkka Rinne [2]" w:date="2022-09-06T16:09:00Z">
        <w:r>
          <w:rPr>
            <w:noProof/>
            <w:webHidden/>
          </w:rPr>
          <w:t>91</w:t>
        </w:r>
        <w:r>
          <w:rPr>
            <w:noProof/>
            <w:webHidden/>
          </w:rPr>
          <w:fldChar w:fldCharType="end"/>
        </w:r>
        <w:r w:rsidRPr="00C53F60">
          <w:rPr>
            <w:rStyle w:val="Hyperlink"/>
            <w:noProof/>
          </w:rPr>
          <w:fldChar w:fldCharType="end"/>
        </w:r>
      </w:ins>
    </w:p>
    <w:p w14:paraId="7F81518F" w14:textId="73706673" w:rsidR="00EA1FB2" w:rsidRDefault="00EA1FB2">
      <w:pPr>
        <w:pStyle w:val="TOC2"/>
        <w:rPr>
          <w:ins w:id="666" w:author="Ilkka Rinne [2]" w:date="2022-09-06T16:09:00Z"/>
          <w:rFonts w:asciiTheme="minorHAnsi" w:eastAsiaTheme="minorEastAsia" w:hAnsiTheme="minorHAnsi" w:cstheme="minorBidi"/>
          <w:b w:val="0"/>
          <w:noProof/>
          <w:sz w:val="24"/>
          <w:szCs w:val="24"/>
          <w:lang w:eastAsia="en-GB"/>
        </w:rPr>
      </w:pPr>
      <w:ins w:id="66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w:t>
        </w:r>
        <w:r>
          <w:rPr>
            <w:noProof/>
            <w:webHidden/>
          </w:rPr>
          <w:tab/>
        </w:r>
        <w:r>
          <w:rPr>
            <w:noProof/>
            <w:webHidden/>
          </w:rPr>
          <w:fldChar w:fldCharType="begin"/>
        </w:r>
        <w:r>
          <w:rPr>
            <w:noProof/>
            <w:webHidden/>
          </w:rPr>
          <w:instrText xml:space="preserve"> PAGEREF _Toc113373510 \h </w:instrText>
        </w:r>
      </w:ins>
      <w:r>
        <w:rPr>
          <w:noProof/>
          <w:webHidden/>
        </w:rPr>
      </w:r>
      <w:r>
        <w:rPr>
          <w:noProof/>
          <w:webHidden/>
        </w:rPr>
        <w:fldChar w:fldCharType="separate"/>
      </w:r>
      <w:ins w:id="668" w:author="Ilkka Rinne [2]" w:date="2022-09-06T16:09:00Z">
        <w:r>
          <w:rPr>
            <w:noProof/>
            <w:webHidden/>
          </w:rPr>
          <w:t>91</w:t>
        </w:r>
        <w:r>
          <w:rPr>
            <w:noProof/>
            <w:webHidden/>
          </w:rPr>
          <w:fldChar w:fldCharType="end"/>
        </w:r>
        <w:r w:rsidRPr="00C53F60">
          <w:rPr>
            <w:rStyle w:val="Hyperlink"/>
            <w:noProof/>
          </w:rPr>
          <w:fldChar w:fldCharType="end"/>
        </w:r>
      </w:ins>
    </w:p>
    <w:p w14:paraId="1F22D3E3" w14:textId="79CEDCAE" w:rsidR="00EA1FB2" w:rsidRDefault="00EA1FB2">
      <w:pPr>
        <w:pStyle w:val="TOC3"/>
        <w:rPr>
          <w:ins w:id="669" w:author="Ilkka Rinne [2]" w:date="2022-09-06T16:09:00Z"/>
          <w:rFonts w:asciiTheme="minorHAnsi" w:eastAsiaTheme="minorEastAsia" w:hAnsiTheme="minorHAnsi" w:cstheme="minorBidi"/>
          <w:b w:val="0"/>
          <w:noProof/>
          <w:sz w:val="24"/>
          <w:szCs w:val="24"/>
          <w:lang w:eastAsia="en-GB"/>
        </w:rPr>
      </w:pPr>
      <w:ins w:id="67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 Requirements Class</w:t>
        </w:r>
        <w:r>
          <w:rPr>
            <w:noProof/>
            <w:webHidden/>
          </w:rPr>
          <w:tab/>
        </w:r>
        <w:r>
          <w:rPr>
            <w:noProof/>
            <w:webHidden/>
          </w:rPr>
          <w:fldChar w:fldCharType="begin"/>
        </w:r>
        <w:r>
          <w:rPr>
            <w:noProof/>
            <w:webHidden/>
          </w:rPr>
          <w:instrText xml:space="preserve"> PAGEREF _Toc113373511 \h </w:instrText>
        </w:r>
      </w:ins>
      <w:r>
        <w:rPr>
          <w:noProof/>
          <w:webHidden/>
        </w:rPr>
      </w:r>
      <w:r>
        <w:rPr>
          <w:noProof/>
          <w:webHidden/>
        </w:rPr>
        <w:fldChar w:fldCharType="separate"/>
      </w:r>
      <w:ins w:id="671" w:author="Ilkka Rinne [2]" w:date="2022-09-06T16:09:00Z">
        <w:r>
          <w:rPr>
            <w:noProof/>
            <w:webHidden/>
          </w:rPr>
          <w:t>91</w:t>
        </w:r>
        <w:r>
          <w:rPr>
            <w:noProof/>
            <w:webHidden/>
          </w:rPr>
          <w:fldChar w:fldCharType="end"/>
        </w:r>
        <w:r w:rsidRPr="00C53F60">
          <w:rPr>
            <w:rStyle w:val="Hyperlink"/>
            <w:noProof/>
          </w:rPr>
          <w:fldChar w:fldCharType="end"/>
        </w:r>
      </w:ins>
    </w:p>
    <w:p w14:paraId="1627658A" w14:textId="5C79ADC6" w:rsidR="00EA1FB2" w:rsidRDefault="00EA1FB2">
      <w:pPr>
        <w:pStyle w:val="TOC3"/>
        <w:rPr>
          <w:ins w:id="672" w:author="Ilkka Rinne [2]" w:date="2022-09-06T16:09:00Z"/>
          <w:rFonts w:asciiTheme="minorHAnsi" w:eastAsiaTheme="minorEastAsia" w:hAnsiTheme="minorHAnsi" w:cstheme="minorBidi"/>
          <w:b w:val="0"/>
          <w:noProof/>
          <w:sz w:val="24"/>
          <w:szCs w:val="24"/>
          <w:lang w:eastAsia="en-GB"/>
        </w:rPr>
      </w:pPr>
      <w:ins w:id="67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samplerType</w:t>
        </w:r>
        <w:r>
          <w:rPr>
            <w:noProof/>
            <w:webHidden/>
          </w:rPr>
          <w:tab/>
        </w:r>
        <w:r>
          <w:rPr>
            <w:noProof/>
            <w:webHidden/>
          </w:rPr>
          <w:fldChar w:fldCharType="begin"/>
        </w:r>
        <w:r>
          <w:rPr>
            <w:noProof/>
            <w:webHidden/>
          </w:rPr>
          <w:instrText xml:space="preserve"> PAGEREF _Toc113373512 \h </w:instrText>
        </w:r>
      </w:ins>
      <w:r>
        <w:rPr>
          <w:noProof/>
          <w:webHidden/>
        </w:rPr>
      </w:r>
      <w:r>
        <w:rPr>
          <w:noProof/>
          <w:webHidden/>
        </w:rPr>
        <w:fldChar w:fldCharType="separate"/>
      </w:r>
      <w:ins w:id="674" w:author="Ilkka Rinne [2]" w:date="2022-09-06T16:09:00Z">
        <w:r>
          <w:rPr>
            <w:noProof/>
            <w:webHidden/>
          </w:rPr>
          <w:t>92</w:t>
        </w:r>
        <w:r>
          <w:rPr>
            <w:noProof/>
            <w:webHidden/>
          </w:rPr>
          <w:fldChar w:fldCharType="end"/>
        </w:r>
        <w:r w:rsidRPr="00C53F60">
          <w:rPr>
            <w:rStyle w:val="Hyperlink"/>
            <w:noProof/>
          </w:rPr>
          <w:fldChar w:fldCharType="end"/>
        </w:r>
      </w:ins>
    </w:p>
    <w:p w14:paraId="006F09D9" w14:textId="53BC269C" w:rsidR="00EA1FB2" w:rsidRDefault="00EA1FB2">
      <w:pPr>
        <w:pStyle w:val="TOC2"/>
        <w:rPr>
          <w:ins w:id="675" w:author="Ilkka Rinne [2]" w:date="2022-09-06T16:09:00Z"/>
          <w:rFonts w:asciiTheme="minorHAnsi" w:eastAsiaTheme="minorEastAsia" w:hAnsiTheme="minorHAnsi" w:cstheme="minorBidi"/>
          <w:b w:val="0"/>
          <w:noProof/>
          <w:sz w:val="24"/>
          <w:szCs w:val="24"/>
          <w:lang w:eastAsia="en-GB"/>
        </w:rPr>
      </w:pPr>
      <w:ins w:id="67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w:t>
        </w:r>
        <w:r>
          <w:rPr>
            <w:noProof/>
            <w:webHidden/>
          </w:rPr>
          <w:tab/>
        </w:r>
        <w:r>
          <w:rPr>
            <w:noProof/>
            <w:webHidden/>
          </w:rPr>
          <w:fldChar w:fldCharType="begin"/>
        </w:r>
        <w:r>
          <w:rPr>
            <w:noProof/>
            <w:webHidden/>
          </w:rPr>
          <w:instrText xml:space="preserve"> PAGEREF _Toc113373513 \h </w:instrText>
        </w:r>
      </w:ins>
      <w:r>
        <w:rPr>
          <w:noProof/>
          <w:webHidden/>
        </w:rPr>
      </w:r>
      <w:r>
        <w:rPr>
          <w:noProof/>
          <w:webHidden/>
        </w:rPr>
        <w:fldChar w:fldCharType="separate"/>
      </w:r>
      <w:ins w:id="677" w:author="Ilkka Rinne [2]" w:date="2022-09-06T16:09:00Z">
        <w:r>
          <w:rPr>
            <w:noProof/>
            <w:webHidden/>
          </w:rPr>
          <w:t>93</w:t>
        </w:r>
        <w:r>
          <w:rPr>
            <w:noProof/>
            <w:webHidden/>
          </w:rPr>
          <w:fldChar w:fldCharType="end"/>
        </w:r>
        <w:r w:rsidRPr="00C53F60">
          <w:rPr>
            <w:rStyle w:val="Hyperlink"/>
            <w:noProof/>
          </w:rPr>
          <w:fldChar w:fldCharType="end"/>
        </w:r>
      </w:ins>
    </w:p>
    <w:p w14:paraId="3ED96B7A" w14:textId="0C467149" w:rsidR="00EA1FB2" w:rsidRDefault="00EA1FB2">
      <w:pPr>
        <w:pStyle w:val="TOC3"/>
        <w:rPr>
          <w:ins w:id="678" w:author="Ilkka Rinne [2]" w:date="2022-09-06T16:09:00Z"/>
          <w:rFonts w:asciiTheme="minorHAnsi" w:eastAsiaTheme="minorEastAsia" w:hAnsiTheme="minorHAnsi" w:cstheme="minorBidi"/>
          <w:b w:val="0"/>
          <w:noProof/>
          <w:sz w:val="24"/>
          <w:szCs w:val="24"/>
          <w:lang w:eastAsia="en-GB"/>
        </w:rPr>
      </w:pPr>
      <w:ins w:id="67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AbstractSamplingProcedure Requirements Class</w:t>
        </w:r>
        <w:r>
          <w:rPr>
            <w:noProof/>
            <w:webHidden/>
          </w:rPr>
          <w:tab/>
        </w:r>
        <w:r>
          <w:rPr>
            <w:noProof/>
            <w:webHidden/>
          </w:rPr>
          <w:fldChar w:fldCharType="begin"/>
        </w:r>
        <w:r>
          <w:rPr>
            <w:noProof/>
            <w:webHidden/>
          </w:rPr>
          <w:instrText xml:space="preserve"> PAGEREF _Toc113373514 \h </w:instrText>
        </w:r>
      </w:ins>
      <w:r>
        <w:rPr>
          <w:noProof/>
          <w:webHidden/>
        </w:rPr>
      </w:r>
      <w:r>
        <w:rPr>
          <w:noProof/>
          <w:webHidden/>
        </w:rPr>
        <w:fldChar w:fldCharType="separate"/>
      </w:r>
      <w:ins w:id="680" w:author="Ilkka Rinne [2]" w:date="2022-09-06T16:09:00Z">
        <w:r>
          <w:rPr>
            <w:noProof/>
            <w:webHidden/>
          </w:rPr>
          <w:t>93</w:t>
        </w:r>
        <w:r>
          <w:rPr>
            <w:noProof/>
            <w:webHidden/>
          </w:rPr>
          <w:fldChar w:fldCharType="end"/>
        </w:r>
        <w:r w:rsidRPr="00C53F60">
          <w:rPr>
            <w:rStyle w:val="Hyperlink"/>
            <w:noProof/>
          </w:rPr>
          <w:fldChar w:fldCharType="end"/>
        </w:r>
      </w:ins>
    </w:p>
    <w:p w14:paraId="35FCF027" w14:textId="105DD512" w:rsidR="00EA1FB2" w:rsidRDefault="00EA1FB2">
      <w:pPr>
        <w:pStyle w:val="TOC2"/>
        <w:rPr>
          <w:ins w:id="681" w:author="Ilkka Rinne [2]" w:date="2022-09-06T16:09:00Z"/>
          <w:rFonts w:asciiTheme="minorHAnsi" w:eastAsiaTheme="minorEastAsia" w:hAnsiTheme="minorHAnsi" w:cstheme="minorBidi"/>
          <w:b w:val="0"/>
          <w:noProof/>
          <w:sz w:val="24"/>
          <w:szCs w:val="24"/>
          <w:lang w:eastAsia="en-GB"/>
        </w:rPr>
      </w:pPr>
      <w:ins w:id="68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w:t>
        </w:r>
        <w:r>
          <w:rPr>
            <w:noProof/>
            <w:webHidden/>
          </w:rPr>
          <w:tab/>
        </w:r>
        <w:r>
          <w:rPr>
            <w:noProof/>
            <w:webHidden/>
          </w:rPr>
          <w:fldChar w:fldCharType="begin"/>
        </w:r>
        <w:r>
          <w:rPr>
            <w:noProof/>
            <w:webHidden/>
          </w:rPr>
          <w:instrText xml:space="preserve"> PAGEREF _Toc113373515 \h </w:instrText>
        </w:r>
      </w:ins>
      <w:r>
        <w:rPr>
          <w:noProof/>
          <w:webHidden/>
        </w:rPr>
      </w:r>
      <w:r>
        <w:rPr>
          <w:noProof/>
          <w:webHidden/>
        </w:rPr>
        <w:fldChar w:fldCharType="separate"/>
      </w:r>
      <w:ins w:id="683" w:author="Ilkka Rinne [2]" w:date="2022-09-06T16:09:00Z">
        <w:r>
          <w:rPr>
            <w:noProof/>
            <w:webHidden/>
          </w:rPr>
          <w:t>94</w:t>
        </w:r>
        <w:r>
          <w:rPr>
            <w:noProof/>
            <w:webHidden/>
          </w:rPr>
          <w:fldChar w:fldCharType="end"/>
        </w:r>
        <w:r w:rsidRPr="00C53F60">
          <w:rPr>
            <w:rStyle w:val="Hyperlink"/>
            <w:noProof/>
          </w:rPr>
          <w:fldChar w:fldCharType="end"/>
        </w:r>
      </w:ins>
    </w:p>
    <w:p w14:paraId="4395DC63" w14:textId="360928CA" w:rsidR="00EA1FB2" w:rsidRDefault="00EA1FB2">
      <w:pPr>
        <w:pStyle w:val="TOC3"/>
        <w:rPr>
          <w:ins w:id="684" w:author="Ilkka Rinne [2]" w:date="2022-09-06T16:09:00Z"/>
          <w:rFonts w:asciiTheme="minorHAnsi" w:eastAsiaTheme="minorEastAsia" w:hAnsiTheme="minorHAnsi" w:cstheme="minorBidi"/>
          <w:b w:val="0"/>
          <w:noProof/>
          <w:sz w:val="24"/>
          <w:szCs w:val="24"/>
          <w:lang w:eastAsia="en-GB"/>
        </w:rPr>
      </w:pPr>
      <w:ins w:id="68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AbstractPreparationProcedure Requirements Class</w:t>
        </w:r>
        <w:r>
          <w:rPr>
            <w:noProof/>
            <w:webHidden/>
          </w:rPr>
          <w:tab/>
        </w:r>
        <w:r>
          <w:rPr>
            <w:noProof/>
            <w:webHidden/>
          </w:rPr>
          <w:fldChar w:fldCharType="begin"/>
        </w:r>
        <w:r>
          <w:rPr>
            <w:noProof/>
            <w:webHidden/>
          </w:rPr>
          <w:instrText xml:space="preserve"> PAGEREF _Toc113373516 \h </w:instrText>
        </w:r>
      </w:ins>
      <w:r>
        <w:rPr>
          <w:noProof/>
          <w:webHidden/>
        </w:rPr>
      </w:r>
      <w:r>
        <w:rPr>
          <w:noProof/>
          <w:webHidden/>
        </w:rPr>
        <w:fldChar w:fldCharType="separate"/>
      </w:r>
      <w:ins w:id="686" w:author="Ilkka Rinne [2]" w:date="2022-09-06T16:09:00Z">
        <w:r>
          <w:rPr>
            <w:noProof/>
            <w:webHidden/>
          </w:rPr>
          <w:t>94</w:t>
        </w:r>
        <w:r>
          <w:rPr>
            <w:noProof/>
            <w:webHidden/>
          </w:rPr>
          <w:fldChar w:fldCharType="end"/>
        </w:r>
        <w:r w:rsidRPr="00C53F60">
          <w:rPr>
            <w:rStyle w:val="Hyperlink"/>
            <w:noProof/>
          </w:rPr>
          <w:fldChar w:fldCharType="end"/>
        </w:r>
      </w:ins>
    </w:p>
    <w:p w14:paraId="6734A219" w14:textId="4D6CEF9B" w:rsidR="00EA1FB2" w:rsidRDefault="00EA1FB2">
      <w:pPr>
        <w:pStyle w:val="TOC2"/>
        <w:rPr>
          <w:ins w:id="687" w:author="Ilkka Rinne [2]" w:date="2022-09-06T16:09:00Z"/>
          <w:rFonts w:asciiTheme="minorHAnsi" w:eastAsiaTheme="minorEastAsia" w:hAnsiTheme="minorHAnsi" w:cstheme="minorBidi"/>
          <w:b w:val="0"/>
          <w:noProof/>
          <w:sz w:val="24"/>
          <w:szCs w:val="24"/>
          <w:lang w:eastAsia="en-GB"/>
        </w:rPr>
      </w:pPr>
      <w:ins w:id="68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w:t>
        </w:r>
        <w:r>
          <w:rPr>
            <w:noProof/>
            <w:webHidden/>
          </w:rPr>
          <w:tab/>
        </w:r>
        <w:r>
          <w:rPr>
            <w:noProof/>
            <w:webHidden/>
          </w:rPr>
          <w:fldChar w:fldCharType="begin"/>
        </w:r>
        <w:r>
          <w:rPr>
            <w:noProof/>
            <w:webHidden/>
          </w:rPr>
          <w:instrText xml:space="preserve"> PAGEREF _Toc113373517 \h </w:instrText>
        </w:r>
      </w:ins>
      <w:r>
        <w:rPr>
          <w:noProof/>
          <w:webHidden/>
        </w:rPr>
      </w:r>
      <w:r>
        <w:rPr>
          <w:noProof/>
          <w:webHidden/>
        </w:rPr>
        <w:fldChar w:fldCharType="separate"/>
      </w:r>
      <w:ins w:id="689" w:author="Ilkka Rinne [2]" w:date="2022-09-06T16:09:00Z">
        <w:r>
          <w:rPr>
            <w:noProof/>
            <w:webHidden/>
          </w:rPr>
          <w:t>95</w:t>
        </w:r>
        <w:r>
          <w:rPr>
            <w:noProof/>
            <w:webHidden/>
          </w:rPr>
          <w:fldChar w:fldCharType="end"/>
        </w:r>
        <w:r w:rsidRPr="00C53F60">
          <w:rPr>
            <w:rStyle w:val="Hyperlink"/>
            <w:noProof/>
          </w:rPr>
          <w:fldChar w:fldCharType="end"/>
        </w:r>
      </w:ins>
    </w:p>
    <w:p w14:paraId="693B74A4" w14:textId="7A5F880C" w:rsidR="00EA1FB2" w:rsidRDefault="00EA1FB2">
      <w:pPr>
        <w:pStyle w:val="TOC3"/>
        <w:rPr>
          <w:ins w:id="690" w:author="Ilkka Rinne [2]" w:date="2022-09-06T16:09:00Z"/>
          <w:rFonts w:asciiTheme="minorHAnsi" w:eastAsiaTheme="minorEastAsia" w:hAnsiTheme="minorHAnsi" w:cstheme="minorBidi"/>
          <w:b w:val="0"/>
          <w:noProof/>
          <w:sz w:val="24"/>
          <w:szCs w:val="24"/>
          <w:lang w:eastAsia="en-GB"/>
        </w:rPr>
      </w:pPr>
      <w:ins w:id="69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AbstractPreparationStep Requirements Class</w:t>
        </w:r>
        <w:r>
          <w:rPr>
            <w:noProof/>
            <w:webHidden/>
          </w:rPr>
          <w:tab/>
        </w:r>
        <w:r>
          <w:rPr>
            <w:noProof/>
            <w:webHidden/>
          </w:rPr>
          <w:fldChar w:fldCharType="begin"/>
        </w:r>
        <w:r>
          <w:rPr>
            <w:noProof/>
            <w:webHidden/>
          </w:rPr>
          <w:instrText xml:space="preserve"> PAGEREF _Toc113373518 \h </w:instrText>
        </w:r>
      </w:ins>
      <w:r>
        <w:rPr>
          <w:noProof/>
          <w:webHidden/>
        </w:rPr>
      </w:r>
      <w:r>
        <w:rPr>
          <w:noProof/>
          <w:webHidden/>
        </w:rPr>
        <w:fldChar w:fldCharType="separate"/>
      </w:r>
      <w:ins w:id="692" w:author="Ilkka Rinne [2]" w:date="2022-09-06T16:09:00Z">
        <w:r>
          <w:rPr>
            <w:noProof/>
            <w:webHidden/>
          </w:rPr>
          <w:t>95</w:t>
        </w:r>
        <w:r>
          <w:rPr>
            <w:noProof/>
            <w:webHidden/>
          </w:rPr>
          <w:fldChar w:fldCharType="end"/>
        </w:r>
        <w:r w:rsidRPr="00C53F60">
          <w:rPr>
            <w:rStyle w:val="Hyperlink"/>
            <w:noProof/>
          </w:rPr>
          <w:fldChar w:fldCharType="end"/>
        </w:r>
      </w:ins>
    </w:p>
    <w:p w14:paraId="28F6B66F" w14:textId="1221D7E3" w:rsidR="00EA1FB2" w:rsidRDefault="00EA1FB2">
      <w:pPr>
        <w:pStyle w:val="TOC3"/>
        <w:rPr>
          <w:ins w:id="693" w:author="Ilkka Rinne [2]" w:date="2022-09-06T16:09:00Z"/>
          <w:rFonts w:asciiTheme="minorHAnsi" w:eastAsiaTheme="minorEastAsia" w:hAnsiTheme="minorHAnsi" w:cstheme="minorBidi"/>
          <w:b w:val="0"/>
          <w:noProof/>
          <w:sz w:val="24"/>
          <w:szCs w:val="24"/>
          <w:lang w:eastAsia="en-GB"/>
        </w:rPr>
      </w:pPr>
      <w:ins w:id="69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"_Toc113373519"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description</w:t>
        </w:r>
        <w:r>
          <w:rPr>
            <w:noProof/>
            <w:webHidden/>
          </w:rPr>
          <w:tab/>
        </w:r>
        <w:r>
          <w:rPr>
            <w:noProof/>
            <w:webHidden/>
          </w:rPr>
          <w:fldChar w:fldCharType="begin"/>
        </w:r>
        <w:r>
          <w:rPr>
            <w:noProof/>
            <w:webHidden/>
          </w:rPr>
          <w:instrText xml:space="preserve"> PAGEREF _Toc113373519 \h </w:instrText>
        </w:r>
      </w:ins>
      <w:r>
        <w:rPr>
          <w:noProof/>
          <w:webHidden/>
        </w:rPr>
      </w:r>
      <w:r>
        <w:rPr>
          <w:noProof/>
          <w:webHidden/>
        </w:rPr>
        <w:fldChar w:fldCharType="separate"/>
      </w:r>
      <w:ins w:id="695" w:author="Ilkka Rinne [2]" w:date="2022-09-06T16:09:00Z">
        <w:r>
          <w:rPr>
            <w:noProof/>
            <w:webHidden/>
          </w:rPr>
          <w:t>96</w:t>
        </w:r>
        <w:r>
          <w:rPr>
            <w:noProof/>
            <w:webHidden/>
          </w:rPr>
          <w:fldChar w:fldCharType="end"/>
        </w:r>
        <w:r w:rsidRPr="00C53F60">
          <w:rPr>
            <w:rStyle w:val="Hyperlink"/>
            <w:noProof/>
          </w:rPr>
          <w:fldChar w:fldCharType="end"/>
        </w:r>
      </w:ins>
    </w:p>
    <w:p w14:paraId="1BC187A9" w14:textId="2577A09A" w:rsidR="00EA1FB2" w:rsidRDefault="00EA1FB2">
      <w:pPr>
        <w:pStyle w:val="TOC3"/>
        <w:rPr>
          <w:ins w:id="696" w:author="Ilkka Rinne [2]" w:date="2022-09-06T16:09:00Z"/>
          <w:rFonts w:asciiTheme="minorHAnsi" w:eastAsiaTheme="minorEastAsia" w:hAnsiTheme="minorHAnsi" w:cstheme="minorBidi"/>
          <w:b w:val="0"/>
          <w:noProof/>
          <w:sz w:val="24"/>
          <w:szCs w:val="24"/>
          <w:lang w:eastAsia="en-GB"/>
        </w:rPr>
      </w:pPr>
      <w:ins w:id="69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12.7.3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time</w:t>
        </w:r>
        <w:r>
          <w:rPr>
            <w:noProof/>
            <w:webHidden/>
          </w:rPr>
          <w:tab/>
        </w:r>
        <w:r>
          <w:rPr>
            <w:noProof/>
            <w:webHidden/>
          </w:rPr>
          <w:fldChar w:fldCharType="begin"/>
        </w:r>
        <w:r>
          <w:rPr>
            <w:noProof/>
            <w:webHidden/>
          </w:rPr>
          <w:instrText xml:space="preserve"> PAGEREF _Toc113373520 \h </w:instrText>
        </w:r>
      </w:ins>
      <w:r>
        <w:rPr>
          <w:noProof/>
          <w:webHidden/>
        </w:rPr>
      </w:r>
      <w:r>
        <w:rPr>
          <w:noProof/>
          <w:webHidden/>
        </w:rPr>
        <w:fldChar w:fldCharType="separate"/>
      </w:r>
      <w:ins w:id="698" w:author="Ilkka Rinne [2]" w:date="2022-09-06T16:09:00Z">
        <w:r>
          <w:rPr>
            <w:noProof/>
            <w:webHidden/>
          </w:rPr>
          <w:t>96</w:t>
        </w:r>
        <w:r>
          <w:rPr>
            <w:noProof/>
            <w:webHidden/>
          </w:rPr>
          <w:fldChar w:fldCharType="end"/>
        </w:r>
        <w:r w:rsidRPr="00C53F60">
          <w:rPr>
            <w:rStyle w:val="Hyperlink"/>
            <w:noProof/>
          </w:rPr>
          <w:fldChar w:fldCharType="end"/>
        </w:r>
      </w:ins>
    </w:p>
    <w:p w14:paraId="6A7E0EDF" w14:textId="3AC292E6" w:rsidR="00EA1FB2" w:rsidRDefault="00EA1FB2">
      <w:pPr>
        <w:pStyle w:val="TOC2"/>
        <w:rPr>
          <w:ins w:id="699" w:author="Ilkka Rinne [2]" w:date="2022-09-06T16:09:00Z"/>
          <w:rFonts w:asciiTheme="minorHAnsi" w:eastAsiaTheme="minorEastAsia" w:hAnsiTheme="minorHAnsi" w:cstheme="minorBidi"/>
          <w:b w:val="0"/>
          <w:noProof/>
          <w:sz w:val="24"/>
          <w:szCs w:val="24"/>
          <w:lang w:eastAsia="en-GB"/>
        </w:rPr>
      </w:pPr>
      <w:ins w:id="70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_Toc113373521 \h </w:instrText>
        </w:r>
      </w:ins>
      <w:r>
        <w:rPr>
          <w:noProof/>
          <w:webHidden/>
        </w:rPr>
      </w:r>
      <w:r>
        <w:rPr>
          <w:noProof/>
          <w:webHidden/>
        </w:rPr>
        <w:fldChar w:fldCharType="separate"/>
      </w:r>
      <w:ins w:id="701" w:author="Ilkka Rinne [2]" w:date="2022-09-06T16:09:00Z">
        <w:r>
          <w:rPr>
            <w:noProof/>
            <w:webHidden/>
          </w:rPr>
          <w:t>96</w:t>
        </w:r>
        <w:r>
          <w:rPr>
            <w:noProof/>
            <w:webHidden/>
          </w:rPr>
          <w:fldChar w:fldCharType="end"/>
        </w:r>
        <w:r w:rsidRPr="00C53F60">
          <w:rPr>
            <w:rStyle w:val="Hyperlink"/>
            <w:noProof/>
          </w:rPr>
          <w:fldChar w:fldCharType="end"/>
        </w:r>
      </w:ins>
    </w:p>
    <w:p w14:paraId="010D6EDC" w14:textId="6ED482B1" w:rsidR="00EA1FB2" w:rsidRDefault="00EA1FB2">
      <w:pPr>
        <w:pStyle w:val="TOC3"/>
        <w:rPr>
          <w:ins w:id="702" w:author="Ilkka Rinne [2]" w:date="2022-09-06T16:09:00Z"/>
          <w:rFonts w:asciiTheme="minorHAnsi" w:eastAsiaTheme="minorEastAsia" w:hAnsiTheme="minorHAnsi" w:cstheme="minorBidi"/>
          <w:b w:val="0"/>
          <w:noProof/>
          <w:sz w:val="24"/>
          <w:szCs w:val="24"/>
          <w:lang w:eastAsia="en-GB"/>
        </w:rPr>
      </w:pPr>
      <w:ins w:id="70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AbstractSampleType</w:t>
        </w:r>
        <w:r>
          <w:rPr>
            <w:noProof/>
            <w:webHidden/>
          </w:rPr>
          <w:tab/>
        </w:r>
        <w:r>
          <w:rPr>
            <w:noProof/>
            <w:webHidden/>
          </w:rPr>
          <w:fldChar w:fldCharType="begin"/>
        </w:r>
        <w:r>
          <w:rPr>
            <w:noProof/>
            <w:webHidden/>
          </w:rPr>
          <w:instrText xml:space="preserve"> PAGEREF _Toc113373522 \h </w:instrText>
        </w:r>
      </w:ins>
      <w:r>
        <w:rPr>
          <w:noProof/>
          <w:webHidden/>
        </w:rPr>
      </w:r>
      <w:r>
        <w:rPr>
          <w:noProof/>
          <w:webHidden/>
        </w:rPr>
        <w:fldChar w:fldCharType="separate"/>
      </w:r>
      <w:ins w:id="704" w:author="Ilkka Rinne [2]" w:date="2022-09-06T16:09:00Z">
        <w:r>
          <w:rPr>
            <w:noProof/>
            <w:webHidden/>
          </w:rPr>
          <w:t>96</w:t>
        </w:r>
        <w:r>
          <w:rPr>
            <w:noProof/>
            <w:webHidden/>
          </w:rPr>
          <w:fldChar w:fldCharType="end"/>
        </w:r>
        <w:r w:rsidRPr="00C53F60">
          <w:rPr>
            <w:rStyle w:val="Hyperlink"/>
            <w:noProof/>
          </w:rPr>
          <w:fldChar w:fldCharType="end"/>
        </w:r>
      </w:ins>
    </w:p>
    <w:p w14:paraId="7B62AC55" w14:textId="68162064" w:rsidR="00EA1FB2" w:rsidRDefault="00EA1FB2">
      <w:pPr>
        <w:pStyle w:val="TOC3"/>
        <w:rPr>
          <w:ins w:id="705" w:author="Ilkka Rinne [2]" w:date="2022-09-06T16:09:00Z"/>
          <w:rFonts w:asciiTheme="minorHAnsi" w:eastAsiaTheme="minorEastAsia" w:hAnsiTheme="minorHAnsi" w:cstheme="minorBidi"/>
          <w:b w:val="0"/>
          <w:noProof/>
          <w:sz w:val="24"/>
          <w:szCs w:val="24"/>
          <w:lang w:eastAsia="en-GB"/>
        </w:rPr>
      </w:pPr>
      <w:ins w:id="70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12.8.2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AbstractSamplerType</w:t>
        </w:r>
        <w:r>
          <w:rPr>
            <w:noProof/>
            <w:webHidden/>
          </w:rPr>
          <w:tab/>
        </w:r>
        <w:r>
          <w:rPr>
            <w:noProof/>
            <w:webHidden/>
          </w:rPr>
          <w:fldChar w:fldCharType="begin"/>
        </w:r>
        <w:r>
          <w:rPr>
            <w:noProof/>
            <w:webHidden/>
          </w:rPr>
          <w:instrText xml:space="preserve"> PAGEREF _Toc113373523 \h </w:instrText>
        </w:r>
      </w:ins>
      <w:r>
        <w:rPr>
          <w:noProof/>
          <w:webHidden/>
        </w:rPr>
      </w:r>
      <w:r>
        <w:rPr>
          <w:noProof/>
          <w:webHidden/>
        </w:rPr>
        <w:fldChar w:fldCharType="separate"/>
      </w:r>
      <w:ins w:id="707" w:author="Ilkka Rinne [2]" w:date="2022-09-06T16:09:00Z">
        <w:r>
          <w:rPr>
            <w:noProof/>
            <w:webHidden/>
          </w:rPr>
          <w:t>96</w:t>
        </w:r>
        <w:r>
          <w:rPr>
            <w:noProof/>
            <w:webHidden/>
          </w:rPr>
          <w:fldChar w:fldCharType="end"/>
        </w:r>
        <w:r w:rsidRPr="00C53F60">
          <w:rPr>
            <w:rStyle w:val="Hyperlink"/>
            <w:noProof/>
          </w:rPr>
          <w:fldChar w:fldCharType="end"/>
        </w:r>
      </w:ins>
    </w:p>
    <w:p w14:paraId="137A44D9" w14:textId="2C45D040" w:rsidR="00EA1FB2" w:rsidRDefault="00EA1FB2">
      <w:pPr>
        <w:pStyle w:val="TOC1"/>
        <w:rPr>
          <w:ins w:id="708" w:author="Ilkka Rinne [2]" w:date="2022-09-06T16:09:00Z"/>
          <w:rFonts w:asciiTheme="minorHAnsi" w:eastAsiaTheme="minorEastAsia" w:hAnsiTheme="minorHAnsi" w:cstheme="minorBidi"/>
          <w:b w:val="0"/>
          <w:noProof/>
          <w:sz w:val="24"/>
          <w:szCs w:val="24"/>
          <w:lang w:eastAsia="en-GB"/>
        </w:rPr>
      </w:pPr>
      <w:ins w:id="70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w:t>
        </w:r>
        <w:r>
          <w:rPr>
            <w:noProof/>
            <w:webHidden/>
          </w:rPr>
          <w:tab/>
        </w:r>
        <w:r>
          <w:rPr>
            <w:noProof/>
            <w:webHidden/>
          </w:rPr>
          <w:fldChar w:fldCharType="begin"/>
        </w:r>
        <w:r>
          <w:rPr>
            <w:noProof/>
            <w:webHidden/>
          </w:rPr>
          <w:instrText xml:space="preserve"> PAGEREF _Toc113373524 \h </w:instrText>
        </w:r>
      </w:ins>
      <w:r>
        <w:rPr>
          <w:noProof/>
          <w:webHidden/>
        </w:rPr>
      </w:r>
      <w:r>
        <w:rPr>
          <w:noProof/>
          <w:webHidden/>
        </w:rPr>
        <w:fldChar w:fldCharType="separate"/>
      </w:r>
      <w:ins w:id="710" w:author="Ilkka Rinne [2]" w:date="2022-09-06T16:09:00Z">
        <w:r>
          <w:rPr>
            <w:noProof/>
            <w:webHidden/>
          </w:rPr>
          <w:t>97</w:t>
        </w:r>
        <w:r>
          <w:rPr>
            <w:noProof/>
            <w:webHidden/>
          </w:rPr>
          <w:fldChar w:fldCharType="end"/>
        </w:r>
        <w:r w:rsidRPr="00C53F60">
          <w:rPr>
            <w:rStyle w:val="Hyperlink"/>
            <w:noProof/>
          </w:rPr>
          <w:fldChar w:fldCharType="end"/>
        </w:r>
      </w:ins>
    </w:p>
    <w:p w14:paraId="54B00389" w14:textId="4F789760" w:rsidR="00EA1FB2" w:rsidRDefault="00EA1FB2">
      <w:pPr>
        <w:pStyle w:val="TOC2"/>
        <w:rPr>
          <w:ins w:id="711" w:author="Ilkka Rinne [2]" w:date="2022-09-06T16:09:00Z"/>
          <w:rFonts w:asciiTheme="minorHAnsi" w:eastAsiaTheme="minorEastAsia" w:hAnsiTheme="minorHAnsi" w:cstheme="minorBidi"/>
          <w:b w:val="0"/>
          <w:noProof/>
          <w:sz w:val="24"/>
          <w:szCs w:val="24"/>
          <w:lang w:eastAsia="en-GB"/>
        </w:rPr>
      </w:pPr>
      <w:ins w:id="71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General</w:t>
        </w:r>
        <w:r>
          <w:rPr>
            <w:noProof/>
            <w:webHidden/>
          </w:rPr>
          <w:tab/>
        </w:r>
        <w:r>
          <w:rPr>
            <w:noProof/>
            <w:webHidden/>
          </w:rPr>
          <w:fldChar w:fldCharType="begin"/>
        </w:r>
        <w:r>
          <w:rPr>
            <w:noProof/>
            <w:webHidden/>
          </w:rPr>
          <w:instrText xml:space="preserve"> PAGEREF _Toc113373525 \h </w:instrText>
        </w:r>
      </w:ins>
      <w:r>
        <w:rPr>
          <w:noProof/>
          <w:webHidden/>
        </w:rPr>
      </w:r>
      <w:r>
        <w:rPr>
          <w:noProof/>
          <w:webHidden/>
        </w:rPr>
        <w:fldChar w:fldCharType="separate"/>
      </w:r>
      <w:ins w:id="713" w:author="Ilkka Rinne [2]" w:date="2022-09-06T16:09:00Z">
        <w:r>
          <w:rPr>
            <w:noProof/>
            <w:webHidden/>
          </w:rPr>
          <w:t>97</w:t>
        </w:r>
        <w:r>
          <w:rPr>
            <w:noProof/>
            <w:webHidden/>
          </w:rPr>
          <w:fldChar w:fldCharType="end"/>
        </w:r>
        <w:r w:rsidRPr="00C53F60">
          <w:rPr>
            <w:rStyle w:val="Hyperlink"/>
            <w:noProof/>
          </w:rPr>
          <w:fldChar w:fldCharType="end"/>
        </w:r>
      </w:ins>
    </w:p>
    <w:p w14:paraId="7F847C47" w14:textId="00B6EF9E" w:rsidR="00EA1FB2" w:rsidRDefault="00EA1FB2">
      <w:pPr>
        <w:pStyle w:val="TOC3"/>
        <w:rPr>
          <w:ins w:id="714" w:author="Ilkka Rinne [2]" w:date="2022-09-06T16:09:00Z"/>
          <w:rFonts w:asciiTheme="minorHAnsi" w:eastAsiaTheme="minorEastAsia" w:hAnsiTheme="minorHAnsi" w:cstheme="minorBidi"/>
          <w:b w:val="0"/>
          <w:noProof/>
          <w:sz w:val="24"/>
          <w:szCs w:val="24"/>
          <w:lang w:eastAsia="en-GB"/>
        </w:rPr>
      </w:pPr>
      <w:ins w:id="71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Basic Samples Package Requirements Class</w:t>
        </w:r>
        <w:r>
          <w:rPr>
            <w:noProof/>
            <w:webHidden/>
          </w:rPr>
          <w:tab/>
        </w:r>
        <w:r>
          <w:rPr>
            <w:noProof/>
            <w:webHidden/>
          </w:rPr>
          <w:fldChar w:fldCharType="begin"/>
        </w:r>
        <w:r>
          <w:rPr>
            <w:noProof/>
            <w:webHidden/>
          </w:rPr>
          <w:instrText xml:space="preserve"> PAGEREF _Toc113373526 \h </w:instrText>
        </w:r>
      </w:ins>
      <w:r>
        <w:rPr>
          <w:noProof/>
          <w:webHidden/>
        </w:rPr>
      </w:r>
      <w:r>
        <w:rPr>
          <w:noProof/>
          <w:webHidden/>
        </w:rPr>
        <w:fldChar w:fldCharType="separate"/>
      </w:r>
      <w:ins w:id="716" w:author="Ilkka Rinne [2]" w:date="2022-09-06T16:09:00Z">
        <w:r>
          <w:rPr>
            <w:noProof/>
            <w:webHidden/>
          </w:rPr>
          <w:t>97</w:t>
        </w:r>
        <w:r>
          <w:rPr>
            <w:noProof/>
            <w:webHidden/>
          </w:rPr>
          <w:fldChar w:fldCharType="end"/>
        </w:r>
        <w:r w:rsidRPr="00C53F60">
          <w:rPr>
            <w:rStyle w:val="Hyperlink"/>
            <w:noProof/>
          </w:rPr>
          <w:fldChar w:fldCharType="end"/>
        </w:r>
      </w:ins>
    </w:p>
    <w:p w14:paraId="18A0A402" w14:textId="07A2A47F" w:rsidR="00EA1FB2" w:rsidRDefault="00EA1FB2">
      <w:pPr>
        <w:pStyle w:val="TOC2"/>
        <w:rPr>
          <w:ins w:id="717" w:author="Ilkka Rinne [2]" w:date="2022-09-06T16:09:00Z"/>
          <w:rFonts w:asciiTheme="minorHAnsi" w:eastAsiaTheme="minorEastAsia" w:hAnsiTheme="minorHAnsi" w:cstheme="minorBidi"/>
          <w:b w:val="0"/>
          <w:noProof/>
          <w:sz w:val="24"/>
          <w:szCs w:val="24"/>
          <w:lang w:eastAsia="en-GB"/>
        </w:rPr>
      </w:pPr>
      <w:ins w:id="71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w:t>
        </w:r>
        <w:r>
          <w:rPr>
            <w:noProof/>
            <w:webHidden/>
          </w:rPr>
          <w:tab/>
        </w:r>
        <w:r>
          <w:rPr>
            <w:noProof/>
            <w:webHidden/>
          </w:rPr>
          <w:fldChar w:fldCharType="begin"/>
        </w:r>
        <w:r>
          <w:rPr>
            <w:noProof/>
            <w:webHidden/>
          </w:rPr>
          <w:instrText xml:space="preserve"> PAGEREF _Toc113373527 \h </w:instrText>
        </w:r>
      </w:ins>
      <w:r>
        <w:rPr>
          <w:noProof/>
          <w:webHidden/>
        </w:rPr>
      </w:r>
      <w:r>
        <w:rPr>
          <w:noProof/>
          <w:webHidden/>
        </w:rPr>
        <w:fldChar w:fldCharType="separate"/>
      </w:r>
      <w:ins w:id="719" w:author="Ilkka Rinne [2]" w:date="2022-09-06T16:09:00Z">
        <w:r>
          <w:rPr>
            <w:noProof/>
            <w:webHidden/>
          </w:rPr>
          <w:t>97</w:t>
        </w:r>
        <w:r>
          <w:rPr>
            <w:noProof/>
            <w:webHidden/>
          </w:rPr>
          <w:fldChar w:fldCharType="end"/>
        </w:r>
        <w:r w:rsidRPr="00C53F60">
          <w:rPr>
            <w:rStyle w:val="Hyperlink"/>
            <w:noProof/>
          </w:rPr>
          <w:fldChar w:fldCharType="end"/>
        </w:r>
      </w:ins>
    </w:p>
    <w:p w14:paraId="65C0B013" w14:textId="62758498" w:rsidR="00EA1FB2" w:rsidRDefault="00EA1FB2">
      <w:pPr>
        <w:pStyle w:val="TOC3"/>
        <w:rPr>
          <w:ins w:id="720" w:author="Ilkka Rinne [2]" w:date="2022-09-06T16:09:00Z"/>
          <w:rFonts w:asciiTheme="minorHAnsi" w:eastAsiaTheme="minorEastAsia" w:hAnsiTheme="minorHAnsi" w:cstheme="minorBidi"/>
          <w:b w:val="0"/>
          <w:noProof/>
          <w:sz w:val="24"/>
          <w:szCs w:val="24"/>
          <w:lang w:eastAsia="en-GB"/>
        </w:rPr>
      </w:pPr>
      <w:ins w:id="72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 Requirements Class</w:t>
        </w:r>
        <w:r>
          <w:rPr>
            <w:noProof/>
            <w:webHidden/>
          </w:rPr>
          <w:tab/>
        </w:r>
        <w:r>
          <w:rPr>
            <w:noProof/>
            <w:webHidden/>
          </w:rPr>
          <w:fldChar w:fldCharType="begin"/>
        </w:r>
        <w:r>
          <w:rPr>
            <w:noProof/>
            <w:webHidden/>
          </w:rPr>
          <w:instrText xml:space="preserve"> PAGEREF _Toc113373528 \h </w:instrText>
        </w:r>
      </w:ins>
      <w:r>
        <w:rPr>
          <w:noProof/>
          <w:webHidden/>
        </w:rPr>
      </w:r>
      <w:r>
        <w:rPr>
          <w:noProof/>
          <w:webHidden/>
        </w:rPr>
        <w:fldChar w:fldCharType="separate"/>
      </w:r>
      <w:ins w:id="722" w:author="Ilkka Rinne [2]" w:date="2022-09-06T16:09:00Z">
        <w:r>
          <w:rPr>
            <w:noProof/>
            <w:webHidden/>
          </w:rPr>
          <w:t>97</w:t>
        </w:r>
        <w:r>
          <w:rPr>
            <w:noProof/>
            <w:webHidden/>
          </w:rPr>
          <w:fldChar w:fldCharType="end"/>
        </w:r>
        <w:r w:rsidRPr="00C53F60">
          <w:rPr>
            <w:rStyle w:val="Hyperlink"/>
            <w:noProof/>
          </w:rPr>
          <w:fldChar w:fldCharType="end"/>
        </w:r>
      </w:ins>
    </w:p>
    <w:p w14:paraId="2C2FB074" w14:textId="12DA934A" w:rsidR="00EA1FB2" w:rsidRDefault="00EA1FB2">
      <w:pPr>
        <w:pStyle w:val="TOC2"/>
        <w:rPr>
          <w:ins w:id="723" w:author="Ilkka Rinne [2]" w:date="2022-09-06T16:09:00Z"/>
          <w:rFonts w:asciiTheme="minorHAnsi" w:eastAsiaTheme="minorEastAsia" w:hAnsiTheme="minorHAnsi" w:cstheme="minorBidi"/>
          <w:b w:val="0"/>
          <w:noProof/>
          <w:sz w:val="24"/>
          <w:szCs w:val="24"/>
          <w:lang w:eastAsia="en-GB"/>
        </w:rPr>
      </w:pPr>
      <w:ins w:id="72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"_Toc113373529"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w:t>
        </w:r>
        <w:r>
          <w:rPr>
            <w:noProof/>
            <w:webHidden/>
          </w:rPr>
          <w:tab/>
        </w:r>
        <w:r>
          <w:rPr>
            <w:noProof/>
            <w:webHidden/>
          </w:rPr>
          <w:fldChar w:fldCharType="begin"/>
        </w:r>
        <w:r>
          <w:rPr>
            <w:noProof/>
            <w:webHidden/>
          </w:rPr>
          <w:instrText xml:space="preserve"> PAGEREF _Toc113373529 \h </w:instrText>
        </w:r>
      </w:ins>
      <w:r>
        <w:rPr>
          <w:noProof/>
          <w:webHidden/>
        </w:rPr>
      </w:r>
      <w:r>
        <w:rPr>
          <w:noProof/>
          <w:webHidden/>
        </w:rPr>
        <w:fldChar w:fldCharType="separate"/>
      </w:r>
      <w:ins w:id="725" w:author="Ilkka Rinne [2]" w:date="2022-09-06T16:09:00Z">
        <w:r>
          <w:rPr>
            <w:noProof/>
            <w:webHidden/>
          </w:rPr>
          <w:t>100</w:t>
        </w:r>
        <w:r>
          <w:rPr>
            <w:noProof/>
            <w:webHidden/>
          </w:rPr>
          <w:fldChar w:fldCharType="end"/>
        </w:r>
        <w:r w:rsidRPr="00C53F60">
          <w:rPr>
            <w:rStyle w:val="Hyperlink"/>
            <w:noProof/>
          </w:rPr>
          <w:fldChar w:fldCharType="end"/>
        </w:r>
      </w:ins>
    </w:p>
    <w:p w14:paraId="3C912D07" w14:textId="15253E16" w:rsidR="00EA1FB2" w:rsidRDefault="00EA1FB2">
      <w:pPr>
        <w:pStyle w:val="TOC3"/>
        <w:rPr>
          <w:ins w:id="726" w:author="Ilkka Rinne [2]" w:date="2022-09-06T16:09:00Z"/>
          <w:rFonts w:asciiTheme="minorHAnsi" w:eastAsiaTheme="minorEastAsia" w:hAnsiTheme="minorHAnsi" w:cstheme="minorBidi"/>
          <w:b w:val="0"/>
          <w:noProof/>
          <w:sz w:val="24"/>
          <w:szCs w:val="24"/>
          <w:lang w:eastAsia="en-GB"/>
        </w:rPr>
      </w:pPr>
      <w:ins w:id="72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SpatialSample Requirements Class</w:t>
        </w:r>
        <w:r>
          <w:rPr>
            <w:noProof/>
            <w:webHidden/>
          </w:rPr>
          <w:tab/>
        </w:r>
        <w:r>
          <w:rPr>
            <w:noProof/>
            <w:webHidden/>
          </w:rPr>
          <w:fldChar w:fldCharType="begin"/>
        </w:r>
        <w:r>
          <w:rPr>
            <w:noProof/>
            <w:webHidden/>
          </w:rPr>
          <w:instrText xml:space="preserve"> PAGEREF _Toc113373530 \h </w:instrText>
        </w:r>
      </w:ins>
      <w:r>
        <w:rPr>
          <w:noProof/>
          <w:webHidden/>
        </w:rPr>
      </w:r>
      <w:r>
        <w:rPr>
          <w:noProof/>
          <w:webHidden/>
        </w:rPr>
        <w:fldChar w:fldCharType="separate"/>
      </w:r>
      <w:ins w:id="728" w:author="Ilkka Rinne [2]" w:date="2022-09-06T16:09:00Z">
        <w:r>
          <w:rPr>
            <w:noProof/>
            <w:webHidden/>
          </w:rPr>
          <w:t>100</w:t>
        </w:r>
        <w:r>
          <w:rPr>
            <w:noProof/>
            <w:webHidden/>
          </w:rPr>
          <w:fldChar w:fldCharType="end"/>
        </w:r>
        <w:r w:rsidRPr="00C53F60">
          <w:rPr>
            <w:rStyle w:val="Hyperlink"/>
            <w:noProof/>
          </w:rPr>
          <w:fldChar w:fldCharType="end"/>
        </w:r>
      </w:ins>
    </w:p>
    <w:p w14:paraId="28794C0C" w14:textId="0C2CFF96" w:rsidR="00EA1FB2" w:rsidRDefault="00EA1FB2">
      <w:pPr>
        <w:pStyle w:val="TOC3"/>
        <w:rPr>
          <w:ins w:id="729" w:author="Ilkka Rinne [2]" w:date="2022-09-06T16:09:00Z"/>
          <w:rFonts w:asciiTheme="minorHAnsi" w:eastAsiaTheme="minorEastAsia" w:hAnsiTheme="minorHAnsi" w:cstheme="minorBidi"/>
          <w:b w:val="0"/>
          <w:noProof/>
          <w:sz w:val="24"/>
          <w:szCs w:val="24"/>
          <w:lang w:eastAsia="en-GB"/>
        </w:rPr>
      </w:pPr>
      <w:ins w:id="73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SpatialSample</w:t>
        </w:r>
        <w:r>
          <w:rPr>
            <w:noProof/>
            <w:webHidden/>
          </w:rPr>
          <w:tab/>
        </w:r>
        <w:r>
          <w:rPr>
            <w:noProof/>
            <w:webHidden/>
          </w:rPr>
          <w:fldChar w:fldCharType="begin"/>
        </w:r>
        <w:r>
          <w:rPr>
            <w:noProof/>
            <w:webHidden/>
          </w:rPr>
          <w:instrText xml:space="preserve"> PAGEREF _Toc113373531 \h </w:instrText>
        </w:r>
      </w:ins>
      <w:r>
        <w:rPr>
          <w:noProof/>
          <w:webHidden/>
        </w:rPr>
      </w:r>
      <w:r>
        <w:rPr>
          <w:noProof/>
          <w:webHidden/>
        </w:rPr>
        <w:fldChar w:fldCharType="separate"/>
      </w:r>
      <w:ins w:id="731" w:author="Ilkka Rinne [2]" w:date="2022-09-06T16:09:00Z">
        <w:r>
          <w:rPr>
            <w:noProof/>
            <w:webHidden/>
          </w:rPr>
          <w:t>100</w:t>
        </w:r>
        <w:r>
          <w:rPr>
            <w:noProof/>
            <w:webHidden/>
          </w:rPr>
          <w:fldChar w:fldCharType="end"/>
        </w:r>
        <w:r w:rsidRPr="00C53F60">
          <w:rPr>
            <w:rStyle w:val="Hyperlink"/>
            <w:noProof/>
          </w:rPr>
          <w:fldChar w:fldCharType="end"/>
        </w:r>
      </w:ins>
    </w:p>
    <w:p w14:paraId="50672E6B" w14:textId="7B3463A5" w:rsidR="00EA1FB2" w:rsidRDefault="00EA1FB2">
      <w:pPr>
        <w:pStyle w:val="TOC3"/>
        <w:rPr>
          <w:ins w:id="732" w:author="Ilkka Rinne [2]" w:date="2022-09-06T16:09:00Z"/>
          <w:rFonts w:asciiTheme="minorHAnsi" w:eastAsiaTheme="minorEastAsia" w:hAnsiTheme="minorHAnsi" w:cstheme="minorBidi"/>
          <w:b w:val="0"/>
          <w:noProof/>
          <w:sz w:val="24"/>
          <w:szCs w:val="24"/>
          <w:lang w:eastAsia="en-GB"/>
        </w:rPr>
      </w:pPr>
      <w:ins w:id="73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shape</w:t>
        </w:r>
        <w:r>
          <w:rPr>
            <w:noProof/>
            <w:webHidden/>
          </w:rPr>
          <w:tab/>
        </w:r>
        <w:r>
          <w:rPr>
            <w:noProof/>
            <w:webHidden/>
          </w:rPr>
          <w:fldChar w:fldCharType="begin"/>
        </w:r>
        <w:r>
          <w:rPr>
            <w:noProof/>
            <w:webHidden/>
          </w:rPr>
          <w:instrText xml:space="preserve"> PAGEREF _Toc113373532 \h </w:instrText>
        </w:r>
      </w:ins>
      <w:r>
        <w:rPr>
          <w:noProof/>
          <w:webHidden/>
        </w:rPr>
      </w:r>
      <w:r>
        <w:rPr>
          <w:noProof/>
          <w:webHidden/>
        </w:rPr>
        <w:fldChar w:fldCharType="separate"/>
      </w:r>
      <w:ins w:id="734" w:author="Ilkka Rinne [2]" w:date="2022-09-06T16:09:00Z">
        <w:r>
          <w:rPr>
            <w:noProof/>
            <w:webHidden/>
          </w:rPr>
          <w:t>101</w:t>
        </w:r>
        <w:r>
          <w:rPr>
            <w:noProof/>
            <w:webHidden/>
          </w:rPr>
          <w:fldChar w:fldCharType="end"/>
        </w:r>
        <w:r w:rsidRPr="00C53F60">
          <w:rPr>
            <w:rStyle w:val="Hyperlink"/>
            <w:noProof/>
          </w:rPr>
          <w:fldChar w:fldCharType="end"/>
        </w:r>
      </w:ins>
    </w:p>
    <w:p w14:paraId="216C9258" w14:textId="6BA95837" w:rsidR="00EA1FB2" w:rsidRDefault="00EA1FB2">
      <w:pPr>
        <w:pStyle w:val="TOC3"/>
        <w:rPr>
          <w:ins w:id="735" w:author="Ilkka Rinne [2]" w:date="2022-09-06T16:09:00Z"/>
          <w:rFonts w:asciiTheme="minorHAnsi" w:eastAsiaTheme="minorEastAsia" w:hAnsiTheme="minorHAnsi" w:cstheme="minorBidi"/>
          <w:b w:val="0"/>
          <w:noProof/>
          <w:sz w:val="24"/>
          <w:szCs w:val="24"/>
          <w:lang w:eastAsia="en-GB"/>
        </w:rPr>
      </w:pPr>
      <w:ins w:id="73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horizontalPositionalAccuracy</w:t>
        </w:r>
        <w:r>
          <w:rPr>
            <w:noProof/>
            <w:webHidden/>
          </w:rPr>
          <w:tab/>
        </w:r>
        <w:r>
          <w:rPr>
            <w:noProof/>
            <w:webHidden/>
          </w:rPr>
          <w:fldChar w:fldCharType="begin"/>
        </w:r>
        <w:r>
          <w:rPr>
            <w:noProof/>
            <w:webHidden/>
          </w:rPr>
          <w:instrText xml:space="preserve"> PAGEREF _Toc113373533 \h </w:instrText>
        </w:r>
      </w:ins>
      <w:r>
        <w:rPr>
          <w:noProof/>
          <w:webHidden/>
        </w:rPr>
      </w:r>
      <w:r>
        <w:rPr>
          <w:noProof/>
          <w:webHidden/>
        </w:rPr>
        <w:fldChar w:fldCharType="separate"/>
      </w:r>
      <w:ins w:id="737" w:author="Ilkka Rinne [2]" w:date="2022-09-06T16:09:00Z">
        <w:r>
          <w:rPr>
            <w:noProof/>
            <w:webHidden/>
          </w:rPr>
          <w:t>101</w:t>
        </w:r>
        <w:r>
          <w:rPr>
            <w:noProof/>
            <w:webHidden/>
          </w:rPr>
          <w:fldChar w:fldCharType="end"/>
        </w:r>
        <w:r w:rsidRPr="00C53F60">
          <w:rPr>
            <w:rStyle w:val="Hyperlink"/>
            <w:noProof/>
          </w:rPr>
          <w:fldChar w:fldCharType="end"/>
        </w:r>
      </w:ins>
    </w:p>
    <w:p w14:paraId="5D36FAC8" w14:textId="0A694EB1" w:rsidR="00EA1FB2" w:rsidRDefault="00EA1FB2">
      <w:pPr>
        <w:pStyle w:val="TOC3"/>
        <w:rPr>
          <w:ins w:id="738" w:author="Ilkka Rinne [2]" w:date="2022-09-06T16:09:00Z"/>
          <w:rFonts w:asciiTheme="minorHAnsi" w:eastAsiaTheme="minorEastAsia" w:hAnsiTheme="minorHAnsi" w:cstheme="minorBidi"/>
          <w:b w:val="0"/>
          <w:noProof/>
          <w:sz w:val="24"/>
          <w:szCs w:val="24"/>
          <w:lang w:eastAsia="en-GB"/>
        </w:rPr>
      </w:pPr>
      <w:ins w:id="73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verticalPositionalAccuracy</w:t>
        </w:r>
        <w:r>
          <w:rPr>
            <w:noProof/>
            <w:webHidden/>
          </w:rPr>
          <w:tab/>
        </w:r>
        <w:r>
          <w:rPr>
            <w:noProof/>
            <w:webHidden/>
          </w:rPr>
          <w:fldChar w:fldCharType="begin"/>
        </w:r>
        <w:r>
          <w:rPr>
            <w:noProof/>
            <w:webHidden/>
          </w:rPr>
          <w:instrText xml:space="preserve"> PAGEREF _Toc113373534 \h </w:instrText>
        </w:r>
      </w:ins>
      <w:r>
        <w:rPr>
          <w:noProof/>
          <w:webHidden/>
        </w:rPr>
      </w:r>
      <w:r>
        <w:rPr>
          <w:noProof/>
          <w:webHidden/>
        </w:rPr>
        <w:fldChar w:fldCharType="separate"/>
      </w:r>
      <w:ins w:id="740" w:author="Ilkka Rinne [2]" w:date="2022-09-06T16:09:00Z">
        <w:r>
          <w:rPr>
            <w:noProof/>
            <w:webHidden/>
          </w:rPr>
          <w:t>101</w:t>
        </w:r>
        <w:r>
          <w:rPr>
            <w:noProof/>
            <w:webHidden/>
          </w:rPr>
          <w:fldChar w:fldCharType="end"/>
        </w:r>
        <w:r w:rsidRPr="00C53F60">
          <w:rPr>
            <w:rStyle w:val="Hyperlink"/>
            <w:noProof/>
          </w:rPr>
          <w:fldChar w:fldCharType="end"/>
        </w:r>
      </w:ins>
    </w:p>
    <w:p w14:paraId="213FA911" w14:textId="72F15B36" w:rsidR="00EA1FB2" w:rsidRDefault="00EA1FB2">
      <w:pPr>
        <w:pStyle w:val="TOC2"/>
        <w:rPr>
          <w:ins w:id="741" w:author="Ilkka Rinne [2]" w:date="2022-09-06T16:09:00Z"/>
          <w:rFonts w:asciiTheme="minorHAnsi" w:eastAsiaTheme="minorEastAsia" w:hAnsiTheme="minorHAnsi" w:cstheme="minorBidi"/>
          <w:b w:val="0"/>
          <w:noProof/>
          <w:sz w:val="24"/>
          <w:szCs w:val="24"/>
          <w:lang w:eastAsia="en-GB"/>
        </w:rPr>
      </w:pPr>
      <w:ins w:id="74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w:t>
        </w:r>
        <w:r>
          <w:rPr>
            <w:noProof/>
            <w:webHidden/>
          </w:rPr>
          <w:tab/>
        </w:r>
        <w:r>
          <w:rPr>
            <w:noProof/>
            <w:webHidden/>
          </w:rPr>
          <w:fldChar w:fldCharType="begin"/>
        </w:r>
        <w:r>
          <w:rPr>
            <w:noProof/>
            <w:webHidden/>
          </w:rPr>
          <w:instrText xml:space="preserve"> PAGEREF _Toc113373535 \h </w:instrText>
        </w:r>
      </w:ins>
      <w:r>
        <w:rPr>
          <w:noProof/>
          <w:webHidden/>
        </w:rPr>
      </w:r>
      <w:r>
        <w:rPr>
          <w:noProof/>
          <w:webHidden/>
        </w:rPr>
        <w:fldChar w:fldCharType="separate"/>
      </w:r>
      <w:ins w:id="743" w:author="Ilkka Rinne [2]" w:date="2022-09-06T16:09:00Z">
        <w:r>
          <w:rPr>
            <w:noProof/>
            <w:webHidden/>
          </w:rPr>
          <w:t>101</w:t>
        </w:r>
        <w:r>
          <w:rPr>
            <w:noProof/>
            <w:webHidden/>
          </w:rPr>
          <w:fldChar w:fldCharType="end"/>
        </w:r>
        <w:r w:rsidRPr="00C53F60">
          <w:rPr>
            <w:rStyle w:val="Hyperlink"/>
            <w:noProof/>
          </w:rPr>
          <w:fldChar w:fldCharType="end"/>
        </w:r>
      </w:ins>
    </w:p>
    <w:p w14:paraId="2245C5EC" w14:textId="0836D597" w:rsidR="00EA1FB2" w:rsidRDefault="00EA1FB2">
      <w:pPr>
        <w:pStyle w:val="TOC3"/>
        <w:rPr>
          <w:ins w:id="744" w:author="Ilkka Rinne [2]" w:date="2022-09-06T16:09:00Z"/>
          <w:rFonts w:asciiTheme="minorHAnsi" w:eastAsiaTheme="minorEastAsia" w:hAnsiTheme="minorHAnsi" w:cstheme="minorBidi"/>
          <w:b w:val="0"/>
          <w:noProof/>
          <w:sz w:val="24"/>
          <w:szCs w:val="24"/>
          <w:lang w:eastAsia="en-GB"/>
        </w:rPr>
      </w:pPr>
      <w:ins w:id="74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MaterialSample Requirements Class</w:t>
        </w:r>
        <w:r>
          <w:rPr>
            <w:noProof/>
            <w:webHidden/>
          </w:rPr>
          <w:tab/>
        </w:r>
        <w:r>
          <w:rPr>
            <w:noProof/>
            <w:webHidden/>
          </w:rPr>
          <w:fldChar w:fldCharType="begin"/>
        </w:r>
        <w:r>
          <w:rPr>
            <w:noProof/>
            <w:webHidden/>
          </w:rPr>
          <w:instrText xml:space="preserve"> PAGEREF _Toc113373536 \h </w:instrText>
        </w:r>
      </w:ins>
      <w:r>
        <w:rPr>
          <w:noProof/>
          <w:webHidden/>
        </w:rPr>
      </w:r>
      <w:r>
        <w:rPr>
          <w:noProof/>
          <w:webHidden/>
        </w:rPr>
        <w:fldChar w:fldCharType="separate"/>
      </w:r>
      <w:ins w:id="746" w:author="Ilkka Rinne [2]" w:date="2022-09-06T16:09:00Z">
        <w:r>
          <w:rPr>
            <w:noProof/>
            <w:webHidden/>
          </w:rPr>
          <w:t>101</w:t>
        </w:r>
        <w:r>
          <w:rPr>
            <w:noProof/>
            <w:webHidden/>
          </w:rPr>
          <w:fldChar w:fldCharType="end"/>
        </w:r>
        <w:r w:rsidRPr="00C53F60">
          <w:rPr>
            <w:rStyle w:val="Hyperlink"/>
            <w:noProof/>
          </w:rPr>
          <w:fldChar w:fldCharType="end"/>
        </w:r>
      </w:ins>
    </w:p>
    <w:p w14:paraId="69C6B2EB" w14:textId="1AC3988E" w:rsidR="00EA1FB2" w:rsidRDefault="00EA1FB2">
      <w:pPr>
        <w:pStyle w:val="TOC3"/>
        <w:rPr>
          <w:ins w:id="747" w:author="Ilkka Rinne [2]" w:date="2022-09-06T16:09:00Z"/>
          <w:rFonts w:asciiTheme="minorHAnsi" w:eastAsiaTheme="minorEastAsia" w:hAnsiTheme="minorHAnsi" w:cstheme="minorBidi"/>
          <w:b w:val="0"/>
          <w:noProof/>
          <w:sz w:val="24"/>
          <w:szCs w:val="24"/>
          <w:lang w:eastAsia="en-GB"/>
        </w:rPr>
      </w:pPr>
      <w:ins w:id="74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MaterialSample</w:t>
        </w:r>
        <w:r>
          <w:rPr>
            <w:noProof/>
            <w:webHidden/>
          </w:rPr>
          <w:tab/>
        </w:r>
        <w:r>
          <w:rPr>
            <w:noProof/>
            <w:webHidden/>
          </w:rPr>
          <w:fldChar w:fldCharType="begin"/>
        </w:r>
        <w:r>
          <w:rPr>
            <w:noProof/>
            <w:webHidden/>
          </w:rPr>
          <w:instrText xml:space="preserve"> PAGEREF _Toc113373537 \h </w:instrText>
        </w:r>
      </w:ins>
      <w:r>
        <w:rPr>
          <w:noProof/>
          <w:webHidden/>
        </w:rPr>
      </w:r>
      <w:r>
        <w:rPr>
          <w:noProof/>
          <w:webHidden/>
        </w:rPr>
        <w:fldChar w:fldCharType="separate"/>
      </w:r>
      <w:ins w:id="749" w:author="Ilkka Rinne [2]" w:date="2022-09-06T16:09:00Z">
        <w:r>
          <w:rPr>
            <w:noProof/>
            <w:webHidden/>
          </w:rPr>
          <w:t>102</w:t>
        </w:r>
        <w:r>
          <w:rPr>
            <w:noProof/>
            <w:webHidden/>
          </w:rPr>
          <w:fldChar w:fldCharType="end"/>
        </w:r>
        <w:r w:rsidRPr="00C53F60">
          <w:rPr>
            <w:rStyle w:val="Hyperlink"/>
            <w:noProof/>
          </w:rPr>
          <w:fldChar w:fldCharType="end"/>
        </w:r>
      </w:ins>
    </w:p>
    <w:p w14:paraId="06CAC674" w14:textId="41C273FC" w:rsidR="00EA1FB2" w:rsidRDefault="00EA1FB2">
      <w:pPr>
        <w:pStyle w:val="TOC3"/>
        <w:rPr>
          <w:ins w:id="750" w:author="Ilkka Rinne [2]" w:date="2022-09-06T16:09:00Z"/>
          <w:rFonts w:asciiTheme="minorHAnsi" w:eastAsiaTheme="minorEastAsia" w:hAnsiTheme="minorHAnsi" w:cstheme="minorBidi"/>
          <w:b w:val="0"/>
          <w:noProof/>
          <w:sz w:val="24"/>
          <w:szCs w:val="24"/>
          <w:lang w:eastAsia="en-GB"/>
        </w:rPr>
      </w:pPr>
      <w:ins w:id="75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size</w:t>
        </w:r>
        <w:r>
          <w:rPr>
            <w:noProof/>
            <w:webHidden/>
          </w:rPr>
          <w:tab/>
        </w:r>
        <w:r>
          <w:rPr>
            <w:noProof/>
            <w:webHidden/>
          </w:rPr>
          <w:fldChar w:fldCharType="begin"/>
        </w:r>
        <w:r>
          <w:rPr>
            <w:noProof/>
            <w:webHidden/>
          </w:rPr>
          <w:instrText xml:space="preserve"> PAGEREF _Toc113373538 \h </w:instrText>
        </w:r>
      </w:ins>
      <w:r>
        <w:rPr>
          <w:noProof/>
          <w:webHidden/>
        </w:rPr>
      </w:r>
      <w:r>
        <w:rPr>
          <w:noProof/>
          <w:webHidden/>
        </w:rPr>
        <w:fldChar w:fldCharType="separate"/>
      </w:r>
      <w:ins w:id="752" w:author="Ilkka Rinne [2]" w:date="2022-09-06T16:09:00Z">
        <w:r>
          <w:rPr>
            <w:noProof/>
            <w:webHidden/>
          </w:rPr>
          <w:t>102</w:t>
        </w:r>
        <w:r>
          <w:rPr>
            <w:noProof/>
            <w:webHidden/>
          </w:rPr>
          <w:fldChar w:fldCharType="end"/>
        </w:r>
        <w:r w:rsidRPr="00C53F60">
          <w:rPr>
            <w:rStyle w:val="Hyperlink"/>
            <w:noProof/>
          </w:rPr>
          <w:fldChar w:fldCharType="end"/>
        </w:r>
      </w:ins>
    </w:p>
    <w:p w14:paraId="2C2C04E4" w14:textId="20C0E774" w:rsidR="00EA1FB2" w:rsidRDefault="00EA1FB2">
      <w:pPr>
        <w:pStyle w:val="TOC3"/>
        <w:rPr>
          <w:ins w:id="753" w:author="Ilkka Rinne [2]" w:date="2022-09-06T16:09:00Z"/>
          <w:rFonts w:asciiTheme="minorHAnsi" w:eastAsiaTheme="minorEastAsia" w:hAnsiTheme="minorHAnsi" w:cstheme="minorBidi"/>
          <w:b w:val="0"/>
          <w:noProof/>
          <w:sz w:val="24"/>
          <w:szCs w:val="24"/>
          <w:lang w:eastAsia="en-GB"/>
        </w:rPr>
      </w:pPr>
      <w:ins w:id="75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"_Toc113373539"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storageLocation</w:t>
        </w:r>
        <w:r>
          <w:rPr>
            <w:noProof/>
            <w:webHidden/>
          </w:rPr>
          <w:tab/>
        </w:r>
        <w:r>
          <w:rPr>
            <w:noProof/>
            <w:webHidden/>
          </w:rPr>
          <w:fldChar w:fldCharType="begin"/>
        </w:r>
        <w:r>
          <w:rPr>
            <w:noProof/>
            <w:webHidden/>
          </w:rPr>
          <w:instrText xml:space="preserve"> PAGEREF _Toc113373539 \h </w:instrText>
        </w:r>
      </w:ins>
      <w:r>
        <w:rPr>
          <w:noProof/>
          <w:webHidden/>
        </w:rPr>
      </w:r>
      <w:r>
        <w:rPr>
          <w:noProof/>
          <w:webHidden/>
        </w:rPr>
        <w:fldChar w:fldCharType="separate"/>
      </w:r>
      <w:ins w:id="755" w:author="Ilkka Rinne [2]" w:date="2022-09-06T16:09:00Z">
        <w:r>
          <w:rPr>
            <w:noProof/>
            <w:webHidden/>
          </w:rPr>
          <w:t>102</w:t>
        </w:r>
        <w:r>
          <w:rPr>
            <w:noProof/>
            <w:webHidden/>
          </w:rPr>
          <w:fldChar w:fldCharType="end"/>
        </w:r>
        <w:r w:rsidRPr="00C53F60">
          <w:rPr>
            <w:rStyle w:val="Hyperlink"/>
            <w:noProof/>
          </w:rPr>
          <w:fldChar w:fldCharType="end"/>
        </w:r>
      </w:ins>
    </w:p>
    <w:p w14:paraId="2FC473E0" w14:textId="03AB4D80" w:rsidR="00EA1FB2" w:rsidRDefault="00EA1FB2">
      <w:pPr>
        <w:pStyle w:val="TOC3"/>
        <w:rPr>
          <w:ins w:id="756" w:author="Ilkka Rinne [2]" w:date="2022-09-06T16:09:00Z"/>
          <w:rFonts w:asciiTheme="minorHAnsi" w:eastAsiaTheme="minorEastAsia" w:hAnsiTheme="minorHAnsi" w:cstheme="minorBidi"/>
          <w:b w:val="0"/>
          <w:noProof/>
          <w:sz w:val="24"/>
          <w:szCs w:val="24"/>
          <w:lang w:eastAsia="en-GB"/>
        </w:rPr>
      </w:pPr>
      <w:ins w:id="75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13.4.5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sourceLocation</w:t>
        </w:r>
        <w:r>
          <w:rPr>
            <w:noProof/>
            <w:webHidden/>
          </w:rPr>
          <w:tab/>
        </w:r>
        <w:r>
          <w:rPr>
            <w:noProof/>
            <w:webHidden/>
          </w:rPr>
          <w:fldChar w:fldCharType="begin"/>
        </w:r>
        <w:r>
          <w:rPr>
            <w:noProof/>
            <w:webHidden/>
          </w:rPr>
          <w:instrText xml:space="preserve"> PAGEREF _Toc113373540 \h </w:instrText>
        </w:r>
      </w:ins>
      <w:r>
        <w:rPr>
          <w:noProof/>
          <w:webHidden/>
        </w:rPr>
      </w:r>
      <w:r>
        <w:rPr>
          <w:noProof/>
          <w:webHidden/>
        </w:rPr>
        <w:fldChar w:fldCharType="separate"/>
      </w:r>
      <w:ins w:id="758" w:author="Ilkka Rinne [2]" w:date="2022-09-06T16:09:00Z">
        <w:r>
          <w:rPr>
            <w:noProof/>
            <w:webHidden/>
          </w:rPr>
          <w:t>102</w:t>
        </w:r>
        <w:r>
          <w:rPr>
            <w:noProof/>
            <w:webHidden/>
          </w:rPr>
          <w:fldChar w:fldCharType="end"/>
        </w:r>
        <w:r w:rsidRPr="00C53F60">
          <w:rPr>
            <w:rStyle w:val="Hyperlink"/>
            <w:noProof/>
          </w:rPr>
          <w:fldChar w:fldCharType="end"/>
        </w:r>
      </w:ins>
    </w:p>
    <w:p w14:paraId="1E9E1212" w14:textId="48CC0F69" w:rsidR="00EA1FB2" w:rsidRDefault="00EA1FB2">
      <w:pPr>
        <w:pStyle w:val="TOC2"/>
        <w:rPr>
          <w:ins w:id="759" w:author="Ilkka Rinne [2]" w:date="2022-09-06T16:09:00Z"/>
          <w:rFonts w:asciiTheme="minorHAnsi" w:eastAsiaTheme="minorEastAsia" w:hAnsiTheme="minorHAnsi" w:cstheme="minorBidi"/>
          <w:b w:val="0"/>
          <w:noProof/>
          <w:sz w:val="24"/>
          <w:szCs w:val="24"/>
          <w:lang w:eastAsia="en-GB"/>
        </w:rPr>
      </w:pPr>
      <w:ins w:id="76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w:t>
        </w:r>
        <w:r>
          <w:rPr>
            <w:noProof/>
            <w:webHidden/>
          </w:rPr>
          <w:tab/>
        </w:r>
        <w:r>
          <w:rPr>
            <w:noProof/>
            <w:webHidden/>
          </w:rPr>
          <w:fldChar w:fldCharType="begin"/>
        </w:r>
        <w:r>
          <w:rPr>
            <w:noProof/>
            <w:webHidden/>
          </w:rPr>
          <w:instrText xml:space="preserve"> PAGEREF _Toc113373541 \h </w:instrText>
        </w:r>
      </w:ins>
      <w:r>
        <w:rPr>
          <w:noProof/>
          <w:webHidden/>
        </w:rPr>
      </w:r>
      <w:r>
        <w:rPr>
          <w:noProof/>
          <w:webHidden/>
        </w:rPr>
        <w:fldChar w:fldCharType="separate"/>
      </w:r>
      <w:ins w:id="761" w:author="Ilkka Rinne [2]" w:date="2022-09-06T16:09:00Z">
        <w:r>
          <w:rPr>
            <w:noProof/>
            <w:webHidden/>
          </w:rPr>
          <w:t>103</w:t>
        </w:r>
        <w:r>
          <w:rPr>
            <w:noProof/>
            <w:webHidden/>
          </w:rPr>
          <w:fldChar w:fldCharType="end"/>
        </w:r>
        <w:r w:rsidRPr="00C53F60">
          <w:rPr>
            <w:rStyle w:val="Hyperlink"/>
            <w:noProof/>
          </w:rPr>
          <w:fldChar w:fldCharType="end"/>
        </w:r>
      </w:ins>
    </w:p>
    <w:p w14:paraId="31281122" w14:textId="06CE9249" w:rsidR="00EA1FB2" w:rsidRDefault="00EA1FB2">
      <w:pPr>
        <w:pStyle w:val="TOC3"/>
        <w:rPr>
          <w:ins w:id="762" w:author="Ilkka Rinne [2]" w:date="2022-09-06T16:09:00Z"/>
          <w:rFonts w:asciiTheme="minorHAnsi" w:eastAsiaTheme="minorEastAsia" w:hAnsiTheme="minorHAnsi" w:cstheme="minorBidi"/>
          <w:b w:val="0"/>
          <w:noProof/>
          <w:sz w:val="24"/>
          <w:szCs w:val="24"/>
          <w:lang w:eastAsia="en-GB"/>
        </w:rPr>
      </w:pPr>
      <w:ins w:id="76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StatisticalSample Requirements Class</w:t>
        </w:r>
        <w:r>
          <w:rPr>
            <w:noProof/>
            <w:webHidden/>
          </w:rPr>
          <w:tab/>
        </w:r>
        <w:r>
          <w:rPr>
            <w:noProof/>
            <w:webHidden/>
          </w:rPr>
          <w:fldChar w:fldCharType="begin"/>
        </w:r>
        <w:r>
          <w:rPr>
            <w:noProof/>
            <w:webHidden/>
          </w:rPr>
          <w:instrText xml:space="preserve"> PAGEREF _Toc113373542 \h </w:instrText>
        </w:r>
      </w:ins>
      <w:r>
        <w:rPr>
          <w:noProof/>
          <w:webHidden/>
        </w:rPr>
      </w:r>
      <w:r>
        <w:rPr>
          <w:noProof/>
          <w:webHidden/>
        </w:rPr>
        <w:fldChar w:fldCharType="separate"/>
      </w:r>
      <w:ins w:id="764" w:author="Ilkka Rinne [2]" w:date="2022-09-06T16:09:00Z">
        <w:r>
          <w:rPr>
            <w:noProof/>
            <w:webHidden/>
          </w:rPr>
          <w:t>103</w:t>
        </w:r>
        <w:r>
          <w:rPr>
            <w:noProof/>
            <w:webHidden/>
          </w:rPr>
          <w:fldChar w:fldCharType="end"/>
        </w:r>
        <w:r w:rsidRPr="00C53F60">
          <w:rPr>
            <w:rStyle w:val="Hyperlink"/>
            <w:noProof/>
          </w:rPr>
          <w:fldChar w:fldCharType="end"/>
        </w:r>
      </w:ins>
    </w:p>
    <w:p w14:paraId="692621F6" w14:textId="54103E2A" w:rsidR="00EA1FB2" w:rsidRDefault="00EA1FB2">
      <w:pPr>
        <w:pStyle w:val="TOC3"/>
        <w:rPr>
          <w:ins w:id="765" w:author="Ilkka Rinne [2]" w:date="2022-09-06T16:09:00Z"/>
          <w:rFonts w:asciiTheme="minorHAnsi" w:eastAsiaTheme="minorEastAsia" w:hAnsiTheme="minorHAnsi" w:cstheme="minorBidi"/>
          <w:b w:val="0"/>
          <w:noProof/>
          <w:sz w:val="24"/>
          <w:szCs w:val="24"/>
          <w:lang w:eastAsia="en-GB"/>
        </w:rPr>
      </w:pPr>
      <w:ins w:id="76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StatisticalSample</w:t>
        </w:r>
        <w:r>
          <w:rPr>
            <w:noProof/>
            <w:webHidden/>
          </w:rPr>
          <w:tab/>
        </w:r>
        <w:r>
          <w:rPr>
            <w:noProof/>
            <w:webHidden/>
          </w:rPr>
          <w:fldChar w:fldCharType="begin"/>
        </w:r>
        <w:r>
          <w:rPr>
            <w:noProof/>
            <w:webHidden/>
          </w:rPr>
          <w:instrText xml:space="preserve"> PAGEREF _Toc113373543 \h </w:instrText>
        </w:r>
      </w:ins>
      <w:r>
        <w:rPr>
          <w:noProof/>
          <w:webHidden/>
        </w:rPr>
      </w:r>
      <w:r>
        <w:rPr>
          <w:noProof/>
          <w:webHidden/>
        </w:rPr>
        <w:fldChar w:fldCharType="separate"/>
      </w:r>
      <w:ins w:id="767" w:author="Ilkka Rinne [2]" w:date="2022-09-06T16:09:00Z">
        <w:r>
          <w:rPr>
            <w:noProof/>
            <w:webHidden/>
          </w:rPr>
          <w:t>103</w:t>
        </w:r>
        <w:r>
          <w:rPr>
            <w:noProof/>
            <w:webHidden/>
          </w:rPr>
          <w:fldChar w:fldCharType="end"/>
        </w:r>
        <w:r w:rsidRPr="00C53F60">
          <w:rPr>
            <w:rStyle w:val="Hyperlink"/>
            <w:noProof/>
          </w:rPr>
          <w:fldChar w:fldCharType="end"/>
        </w:r>
      </w:ins>
    </w:p>
    <w:p w14:paraId="76F1C7AF" w14:textId="5E76734D" w:rsidR="00EA1FB2" w:rsidRDefault="00EA1FB2">
      <w:pPr>
        <w:pStyle w:val="TOC3"/>
        <w:rPr>
          <w:ins w:id="768" w:author="Ilkka Rinne [2]" w:date="2022-09-06T16:09:00Z"/>
          <w:rFonts w:asciiTheme="minorHAnsi" w:eastAsiaTheme="minorEastAsia" w:hAnsiTheme="minorHAnsi" w:cstheme="minorBidi"/>
          <w:b w:val="0"/>
          <w:noProof/>
          <w:sz w:val="24"/>
          <w:szCs w:val="24"/>
          <w:lang w:eastAsia="en-GB"/>
        </w:rPr>
      </w:pPr>
      <w:ins w:id="76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13.5.3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_Toc113373544 \h </w:instrText>
        </w:r>
      </w:ins>
      <w:r>
        <w:rPr>
          <w:noProof/>
          <w:webHidden/>
        </w:rPr>
      </w:r>
      <w:r>
        <w:rPr>
          <w:noProof/>
          <w:webHidden/>
        </w:rPr>
        <w:fldChar w:fldCharType="separate"/>
      </w:r>
      <w:ins w:id="770" w:author="Ilkka Rinne [2]" w:date="2022-09-06T16:09:00Z">
        <w:r>
          <w:rPr>
            <w:noProof/>
            <w:webHidden/>
          </w:rPr>
          <w:t>103</w:t>
        </w:r>
        <w:r>
          <w:rPr>
            <w:noProof/>
            <w:webHidden/>
          </w:rPr>
          <w:fldChar w:fldCharType="end"/>
        </w:r>
        <w:r w:rsidRPr="00C53F60">
          <w:rPr>
            <w:rStyle w:val="Hyperlink"/>
            <w:noProof/>
          </w:rPr>
          <w:fldChar w:fldCharType="end"/>
        </w:r>
      </w:ins>
    </w:p>
    <w:p w14:paraId="3486854D" w14:textId="3AE8C057" w:rsidR="00EA1FB2" w:rsidRDefault="00EA1FB2">
      <w:pPr>
        <w:pStyle w:val="TOC2"/>
        <w:rPr>
          <w:ins w:id="771" w:author="Ilkka Rinne [2]" w:date="2022-09-06T16:09:00Z"/>
          <w:rFonts w:asciiTheme="minorHAnsi" w:eastAsiaTheme="minorEastAsia" w:hAnsiTheme="minorHAnsi" w:cstheme="minorBidi"/>
          <w:b w:val="0"/>
          <w:noProof/>
          <w:sz w:val="24"/>
          <w:szCs w:val="24"/>
          <w:lang w:eastAsia="en-GB"/>
        </w:rPr>
      </w:pPr>
      <w:ins w:id="77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w:t>
        </w:r>
        <w:r>
          <w:rPr>
            <w:noProof/>
            <w:webHidden/>
          </w:rPr>
          <w:tab/>
        </w:r>
        <w:r>
          <w:rPr>
            <w:noProof/>
            <w:webHidden/>
          </w:rPr>
          <w:fldChar w:fldCharType="begin"/>
        </w:r>
        <w:r>
          <w:rPr>
            <w:noProof/>
            <w:webHidden/>
          </w:rPr>
          <w:instrText xml:space="preserve"> PAGEREF _Toc113373545 \h </w:instrText>
        </w:r>
      </w:ins>
      <w:r>
        <w:rPr>
          <w:noProof/>
          <w:webHidden/>
        </w:rPr>
      </w:r>
      <w:r>
        <w:rPr>
          <w:noProof/>
          <w:webHidden/>
        </w:rPr>
        <w:fldChar w:fldCharType="separate"/>
      </w:r>
      <w:ins w:id="773" w:author="Ilkka Rinne [2]" w:date="2022-09-06T16:09:00Z">
        <w:r>
          <w:rPr>
            <w:noProof/>
            <w:webHidden/>
          </w:rPr>
          <w:t>103</w:t>
        </w:r>
        <w:r>
          <w:rPr>
            <w:noProof/>
            <w:webHidden/>
          </w:rPr>
          <w:fldChar w:fldCharType="end"/>
        </w:r>
        <w:r w:rsidRPr="00C53F60">
          <w:rPr>
            <w:rStyle w:val="Hyperlink"/>
            <w:noProof/>
          </w:rPr>
          <w:fldChar w:fldCharType="end"/>
        </w:r>
      </w:ins>
    </w:p>
    <w:p w14:paraId="27B4B736" w14:textId="21A7162B" w:rsidR="00EA1FB2" w:rsidRDefault="00EA1FB2">
      <w:pPr>
        <w:pStyle w:val="TOC3"/>
        <w:rPr>
          <w:ins w:id="774" w:author="Ilkka Rinne [2]" w:date="2022-09-06T16:09:00Z"/>
          <w:rFonts w:asciiTheme="minorHAnsi" w:eastAsiaTheme="minorEastAsia" w:hAnsiTheme="minorHAnsi" w:cstheme="minorBidi"/>
          <w:b w:val="0"/>
          <w:noProof/>
          <w:sz w:val="24"/>
          <w:szCs w:val="24"/>
          <w:lang w:eastAsia="en-GB"/>
        </w:rPr>
      </w:pPr>
      <w:ins w:id="77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13.6.1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 Requirements Class</w:t>
        </w:r>
        <w:r>
          <w:rPr>
            <w:noProof/>
            <w:webHidden/>
          </w:rPr>
          <w:tab/>
        </w:r>
        <w:r>
          <w:rPr>
            <w:noProof/>
            <w:webHidden/>
          </w:rPr>
          <w:fldChar w:fldCharType="begin"/>
        </w:r>
        <w:r>
          <w:rPr>
            <w:noProof/>
            <w:webHidden/>
          </w:rPr>
          <w:instrText xml:space="preserve"> PAGEREF _Toc113373546 \h </w:instrText>
        </w:r>
      </w:ins>
      <w:r>
        <w:rPr>
          <w:noProof/>
          <w:webHidden/>
        </w:rPr>
      </w:r>
      <w:r>
        <w:rPr>
          <w:noProof/>
          <w:webHidden/>
        </w:rPr>
        <w:fldChar w:fldCharType="separate"/>
      </w:r>
      <w:ins w:id="776" w:author="Ilkka Rinne [2]" w:date="2022-09-06T16:09:00Z">
        <w:r>
          <w:rPr>
            <w:noProof/>
            <w:webHidden/>
          </w:rPr>
          <w:t>103</w:t>
        </w:r>
        <w:r>
          <w:rPr>
            <w:noProof/>
            <w:webHidden/>
          </w:rPr>
          <w:fldChar w:fldCharType="end"/>
        </w:r>
        <w:r w:rsidRPr="00C53F60">
          <w:rPr>
            <w:rStyle w:val="Hyperlink"/>
            <w:noProof/>
          </w:rPr>
          <w:fldChar w:fldCharType="end"/>
        </w:r>
      </w:ins>
    </w:p>
    <w:p w14:paraId="5AE55D18" w14:textId="196D58A0" w:rsidR="00EA1FB2" w:rsidRDefault="00EA1FB2">
      <w:pPr>
        <w:pStyle w:val="TOC2"/>
        <w:rPr>
          <w:ins w:id="777" w:author="Ilkka Rinne [2]" w:date="2022-09-06T16:09:00Z"/>
          <w:rFonts w:asciiTheme="minorHAnsi" w:eastAsiaTheme="minorEastAsia" w:hAnsiTheme="minorHAnsi" w:cstheme="minorBidi"/>
          <w:b w:val="0"/>
          <w:noProof/>
          <w:sz w:val="24"/>
          <w:szCs w:val="24"/>
          <w:lang w:eastAsia="en-GB"/>
        </w:rPr>
      </w:pPr>
      <w:ins w:id="77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w:t>
        </w:r>
        <w:r>
          <w:rPr>
            <w:noProof/>
            <w:webHidden/>
          </w:rPr>
          <w:tab/>
        </w:r>
        <w:r>
          <w:rPr>
            <w:noProof/>
            <w:webHidden/>
          </w:rPr>
          <w:fldChar w:fldCharType="begin"/>
        </w:r>
        <w:r>
          <w:rPr>
            <w:noProof/>
            <w:webHidden/>
          </w:rPr>
          <w:instrText xml:space="preserve"> PAGEREF _Toc113373547 \h </w:instrText>
        </w:r>
      </w:ins>
      <w:r>
        <w:rPr>
          <w:noProof/>
          <w:webHidden/>
        </w:rPr>
      </w:r>
      <w:r>
        <w:rPr>
          <w:noProof/>
          <w:webHidden/>
        </w:rPr>
        <w:fldChar w:fldCharType="separate"/>
      </w:r>
      <w:ins w:id="779" w:author="Ilkka Rinne [2]" w:date="2022-09-06T16:09:00Z">
        <w:r>
          <w:rPr>
            <w:noProof/>
            <w:webHidden/>
          </w:rPr>
          <w:t>105</w:t>
        </w:r>
        <w:r>
          <w:rPr>
            <w:noProof/>
            <w:webHidden/>
          </w:rPr>
          <w:fldChar w:fldCharType="end"/>
        </w:r>
        <w:r w:rsidRPr="00C53F60">
          <w:rPr>
            <w:rStyle w:val="Hyperlink"/>
            <w:noProof/>
          </w:rPr>
          <w:fldChar w:fldCharType="end"/>
        </w:r>
      </w:ins>
    </w:p>
    <w:p w14:paraId="2C3150B0" w14:textId="5F804255" w:rsidR="00EA1FB2" w:rsidRDefault="00EA1FB2">
      <w:pPr>
        <w:pStyle w:val="TOC3"/>
        <w:rPr>
          <w:ins w:id="780" w:author="Ilkka Rinne [2]" w:date="2022-09-06T16:09:00Z"/>
          <w:rFonts w:asciiTheme="minorHAnsi" w:eastAsiaTheme="minorEastAsia" w:hAnsiTheme="minorHAnsi" w:cstheme="minorBidi"/>
          <w:b w:val="0"/>
          <w:noProof/>
          <w:sz w:val="24"/>
          <w:szCs w:val="24"/>
          <w:lang w:eastAsia="en-GB"/>
        </w:rPr>
      </w:pPr>
      <w:ins w:id="78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13.7.1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Sampler Requirements Class</w:t>
        </w:r>
        <w:r>
          <w:rPr>
            <w:noProof/>
            <w:webHidden/>
          </w:rPr>
          <w:tab/>
        </w:r>
        <w:r>
          <w:rPr>
            <w:noProof/>
            <w:webHidden/>
          </w:rPr>
          <w:fldChar w:fldCharType="begin"/>
        </w:r>
        <w:r>
          <w:rPr>
            <w:noProof/>
            <w:webHidden/>
          </w:rPr>
          <w:instrText xml:space="preserve"> PAGEREF _Toc113373548 \h </w:instrText>
        </w:r>
      </w:ins>
      <w:r>
        <w:rPr>
          <w:noProof/>
          <w:webHidden/>
        </w:rPr>
      </w:r>
      <w:r>
        <w:rPr>
          <w:noProof/>
          <w:webHidden/>
        </w:rPr>
        <w:fldChar w:fldCharType="separate"/>
      </w:r>
      <w:ins w:id="782" w:author="Ilkka Rinne [2]" w:date="2022-09-06T16:09:00Z">
        <w:r>
          <w:rPr>
            <w:noProof/>
            <w:webHidden/>
          </w:rPr>
          <w:t>105</w:t>
        </w:r>
        <w:r>
          <w:rPr>
            <w:noProof/>
            <w:webHidden/>
          </w:rPr>
          <w:fldChar w:fldCharType="end"/>
        </w:r>
        <w:r w:rsidRPr="00C53F60">
          <w:rPr>
            <w:rStyle w:val="Hyperlink"/>
            <w:noProof/>
          </w:rPr>
          <w:fldChar w:fldCharType="end"/>
        </w:r>
      </w:ins>
    </w:p>
    <w:p w14:paraId="7AF14A26" w14:textId="1B37508C" w:rsidR="00EA1FB2" w:rsidRDefault="00EA1FB2">
      <w:pPr>
        <w:pStyle w:val="TOC2"/>
        <w:rPr>
          <w:ins w:id="783" w:author="Ilkka Rinne [2]" w:date="2022-09-06T16:09:00Z"/>
          <w:rFonts w:asciiTheme="minorHAnsi" w:eastAsiaTheme="minorEastAsia" w:hAnsiTheme="minorHAnsi" w:cstheme="minorBidi"/>
          <w:b w:val="0"/>
          <w:noProof/>
          <w:sz w:val="24"/>
          <w:szCs w:val="24"/>
          <w:lang w:eastAsia="en-GB"/>
        </w:rPr>
      </w:pPr>
      <w:ins w:id="78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"_Toc113373549"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w:t>
        </w:r>
        <w:r>
          <w:rPr>
            <w:noProof/>
            <w:webHidden/>
          </w:rPr>
          <w:tab/>
        </w:r>
        <w:r>
          <w:rPr>
            <w:noProof/>
            <w:webHidden/>
          </w:rPr>
          <w:fldChar w:fldCharType="begin"/>
        </w:r>
        <w:r>
          <w:rPr>
            <w:noProof/>
            <w:webHidden/>
          </w:rPr>
          <w:instrText xml:space="preserve"> PAGEREF _Toc113373549 \h </w:instrText>
        </w:r>
      </w:ins>
      <w:r>
        <w:rPr>
          <w:noProof/>
          <w:webHidden/>
        </w:rPr>
      </w:r>
      <w:r>
        <w:rPr>
          <w:noProof/>
          <w:webHidden/>
        </w:rPr>
        <w:fldChar w:fldCharType="separate"/>
      </w:r>
      <w:ins w:id="785" w:author="Ilkka Rinne [2]" w:date="2022-09-06T16:09:00Z">
        <w:r>
          <w:rPr>
            <w:noProof/>
            <w:webHidden/>
          </w:rPr>
          <w:t>106</w:t>
        </w:r>
        <w:r>
          <w:rPr>
            <w:noProof/>
            <w:webHidden/>
          </w:rPr>
          <w:fldChar w:fldCharType="end"/>
        </w:r>
        <w:r w:rsidRPr="00C53F60">
          <w:rPr>
            <w:rStyle w:val="Hyperlink"/>
            <w:noProof/>
          </w:rPr>
          <w:fldChar w:fldCharType="end"/>
        </w:r>
      </w:ins>
    </w:p>
    <w:p w14:paraId="15B68852" w14:textId="518689FA" w:rsidR="00EA1FB2" w:rsidRDefault="00EA1FB2">
      <w:pPr>
        <w:pStyle w:val="TOC3"/>
        <w:rPr>
          <w:ins w:id="786" w:author="Ilkka Rinne [2]" w:date="2022-09-06T16:09:00Z"/>
          <w:rFonts w:asciiTheme="minorHAnsi" w:eastAsiaTheme="minorEastAsia" w:hAnsiTheme="minorHAnsi" w:cstheme="minorBidi"/>
          <w:b w:val="0"/>
          <w:noProof/>
          <w:sz w:val="24"/>
          <w:szCs w:val="24"/>
          <w:lang w:eastAsia="en-GB"/>
        </w:rPr>
      </w:pPr>
      <w:ins w:id="78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13.8.1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SamplingProcedure Requirements Class</w:t>
        </w:r>
        <w:r>
          <w:rPr>
            <w:noProof/>
            <w:webHidden/>
          </w:rPr>
          <w:tab/>
        </w:r>
        <w:r>
          <w:rPr>
            <w:noProof/>
            <w:webHidden/>
          </w:rPr>
          <w:fldChar w:fldCharType="begin"/>
        </w:r>
        <w:r>
          <w:rPr>
            <w:noProof/>
            <w:webHidden/>
          </w:rPr>
          <w:instrText xml:space="preserve"> PAGEREF _Toc113373550 \h </w:instrText>
        </w:r>
      </w:ins>
      <w:r>
        <w:rPr>
          <w:noProof/>
          <w:webHidden/>
        </w:rPr>
      </w:r>
      <w:r>
        <w:rPr>
          <w:noProof/>
          <w:webHidden/>
        </w:rPr>
        <w:fldChar w:fldCharType="separate"/>
      </w:r>
      <w:ins w:id="788" w:author="Ilkka Rinne [2]" w:date="2022-09-06T16:09:00Z">
        <w:r>
          <w:rPr>
            <w:noProof/>
            <w:webHidden/>
          </w:rPr>
          <w:t>106</w:t>
        </w:r>
        <w:r>
          <w:rPr>
            <w:noProof/>
            <w:webHidden/>
          </w:rPr>
          <w:fldChar w:fldCharType="end"/>
        </w:r>
        <w:r w:rsidRPr="00C53F60">
          <w:rPr>
            <w:rStyle w:val="Hyperlink"/>
            <w:noProof/>
          </w:rPr>
          <w:fldChar w:fldCharType="end"/>
        </w:r>
      </w:ins>
    </w:p>
    <w:p w14:paraId="169876A7" w14:textId="2FA74AEE" w:rsidR="00EA1FB2" w:rsidRDefault="00EA1FB2">
      <w:pPr>
        <w:pStyle w:val="TOC2"/>
        <w:rPr>
          <w:ins w:id="789" w:author="Ilkka Rinne [2]" w:date="2022-09-06T16:09:00Z"/>
          <w:rFonts w:asciiTheme="minorHAnsi" w:eastAsiaTheme="minorEastAsia" w:hAnsiTheme="minorHAnsi" w:cstheme="minorBidi"/>
          <w:b w:val="0"/>
          <w:noProof/>
          <w:sz w:val="24"/>
          <w:szCs w:val="24"/>
          <w:lang w:eastAsia="en-GB"/>
        </w:rPr>
      </w:pPr>
      <w:ins w:id="79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w:t>
        </w:r>
        <w:r>
          <w:rPr>
            <w:noProof/>
            <w:webHidden/>
          </w:rPr>
          <w:tab/>
        </w:r>
        <w:r>
          <w:rPr>
            <w:noProof/>
            <w:webHidden/>
          </w:rPr>
          <w:fldChar w:fldCharType="begin"/>
        </w:r>
        <w:r>
          <w:rPr>
            <w:noProof/>
            <w:webHidden/>
          </w:rPr>
          <w:instrText xml:space="preserve"> PAGEREF _Toc113373551 \h </w:instrText>
        </w:r>
      </w:ins>
      <w:r>
        <w:rPr>
          <w:noProof/>
          <w:webHidden/>
        </w:rPr>
      </w:r>
      <w:r>
        <w:rPr>
          <w:noProof/>
          <w:webHidden/>
        </w:rPr>
        <w:fldChar w:fldCharType="separate"/>
      </w:r>
      <w:ins w:id="791" w:author="Ilkka Rinne [2]" w:date="2022-09-06T16:09:00Z">
        <w:r>
          <w:rPr>
            <w:noProof/>
            <w:webHidden/>
          </w:rPr>
          <w:t>108</w:t>
        </w:r>
        <w:r>
          <w:rPr>
            <w:noProof/>
            <w:webHidden/>
          </w:rPr>
          <w:fldChar w:fldCharType="end"/>
        </w:r>
        <w:r w:rsidRPr="00C53F60">
          <w:rPr>
            <w:rStyle w:val="Hyperlink"/>
            <w:noProof/>
          </w:rPr>
          <w:fldChar w:fldCharType="end"/>
        </w:r>
      </w:ins>
    </w:p>
    <w:p w14:paraId="720C955E" w14:textId="16C61C15" w:rsidR="00EA1FB2" w:rsidRDefault="00EA1FB2">
      <w:pPr>
        <w:pStyle w:val="TOC3"/>
        <w:rPr>
          <w:ins w:id="792" w:author="Ilkka Rinne [2]" w:date="2022-09-06T16:09:00Z"/>
          <w:rFonts w:asciiTheme="minorHAnsi" w:eastAsiaTheme="minorEastAsia" w:hAnsiTheme="minorHAnsi" w:cstheme="minorBidi"/>
          <w:b w:val="0"/>
          <w:noProof/>
          <w:sz w:val="24"/>
          <w:szCs w:val="24"/>
          <w:lang w:eastAsia="en-GB"/>
        </w:rPr>
      </w:pPr>
      <w:ins w:id="79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13.9.1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PreparationProcedure Requirements Class</w:t>
        </w:r>
        <w:r>
          <w:rPr>
            <w:noProof/>
            <w:webHidden/>
          </w:rPr>
          <w:tab/>
        </w:r>
        <w:r>
          <w:rPr>
            <w:noProof/>
            <w:webHidden/>
          </w:rPr>
          <w:fldChar w:fldCharType="begin"/>
        </w:r>
        <w:r>
          <w:rPr>
            <w:noProof/>
            <w:webHidden/>
          </w:rPr>
          <w:instrText xml:space="preserve"> PAGEREF _Toc113373552 \h </w:instrText>
        </w:r>
      </w:ins>
      <w:r>
        <w:rPr>
          <w:noProof/>
          <w:webHidden/>
        </w:rPr>
      </w:r>
      <w:r>
        <w:rPr>
          <w:noProof/>
          <w:webHidden/>
        </w:rPr>
        <w:fldChar w:fldCharType="separate"/>
      </w:r>
      <w:ins w:id="794" w:author="Ilkka Rinne [2]" w:date="2022-09-06T16:09:00Z">
        <w:r>
          <w:rPr>
            <w:noProof/>
            <w:webHidden/>
          </w:rPr>
          <w:t>108</w:t>
        </w:r>
        <w:r>
          <w:rPr>
            <w:noProof/>
            <w:webHidden/>
          </w:rPr>
          <w:fldChar w:fldCharType="end"/>
        </w:r>
        <w:r w:rsidRPr="00C53F60">
          <w:rPr>
            <w:rStyle w:val="Hyperlink"/>
            <w:noProof/>
          </w:rPr>
          <w:fldChar w:fldCharType="end"/>
        </w:r>
      </w:ins>
    </w:p>
    <w:p w14:paraId="67CB39E5" w14:textId="5397BDAD" w:rsidR="00EA1FB2" w:rsidRDefault="00EA1FB2">
      <w:pPr>
        <w:pStyle w:val="TOC2"/>
        <w:rPr>
          <w:ins w:id="795" w:author="Ilkka Rinne [2]" w:date="2022-09-06T16:09:00Z"/>
          <w:rFonts w:asciiTheme="minorHAnsi" w:eastAsiaTheme="minorEastAsia" w:hAnsiTheme="minorHAnsi" w:cstheme="minorBidi"/>
          <w:b w:val="0"/>
          <w:noProof/>
          <w:sz w:val="24"/>
          <w:szCs w:val="24"/>
          <w:lang w:eastAsia="en-GB"/>
        </w:rPr>
      </w:pPr>
      <w:ins w:id="79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w:t>
        </w:r>
        <w:r>
          <w:rPr>
            <w:noProof/>
            <w:webHidden/>
          </w:rPr>
          <w:tab/>
        </w:r>
        <w:r>
          <w:rPr>
            <w:noProof/>
            <w:webHidden/>
          </w:rPr>
          <w:fldChar w:fldCharType="begin"/>
        </w:r>
        <w:r>
          <w:rPr>
            <w:noProof/>
            <w:webHidden/>
          </w:rPr>
          <w:instrText xml:space="preserve"> PAGEREF _Toc113373553 \h </w:instrText>
        </w:r>
      </w:ins>
      <w:r>
        <w:rPr>
          <w:noProof/>
          <w:webHidden/>
        </w:rPr>
      </w:r>
      <w:r>
        <w:rPr>
          <w:noProof/>
          <w:webHidden/>
        </w:rPr>
        <w:fldChar w:fldCharType="separate"/>
      </w:r>
      <w:ins w:id="797" w:author="Ilkka Rinne [2]" w:date="2022-09-06T16:09:00Z">
        <w:r>
          <w:rPr>
            <w:noProof/>
            <w:webHidden/>
          </w:rPr>
          <w:t>109</w:t>
        </w:r>
        <w:r>
          <w:rPr>
            <w:noProof/>
            <w:webHidden/>
          </w:rPr>
          <w:fldChar w:fldCharType="end"/>
        </w:r>
        <w:r w:rsidRPr="00C53F60">
          <w:rPr>
            <w:rStyle w:val="Hyperlink"/>
            <w:noProof/>
          </w:rPr>
          <w:fldChar w:fldCharType="end"/>
        </w:r>
      </w:ins>
    </w:p>
    <w:p w14:paraId="7A79050B" w14:textId="1AA3084B" w:rsidR="00EA1FB2" w:rsidRDefault="00EA1FB2">
      <w:pPr>
        <w:pStyle w:val="TOC3"/>
        <w:tabs>
          <w:tab w:val="left" w:pos="1200"/>
        </w:tabs>
        <w:rPr>
          <w:ins w:id="798" w:author="Ilkka Rinne [2]" w:date="2022-09-06T16:09:00Z"/>
          <w:rFonts w:asciiTheme="minorHAnsi" w:eastAsiaTheme="minorEastAsia" w:hAnsiTheme="minorHAnsi" w:cstheme="minorBidi"/>
          <w:b w:val="0"/>
          <w:noProof/>
          <w:sz w:val="24"/>
          <w:szCs w:val="24"/>
          <w:lang w:eastAsia="en-GB"/>
        </w:rPr>
      </w:pPr>
      <w:ins w:id="79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13.10.1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PreparationStep Requirements Class</w:t>
        </w:r>
        <w:r>
          <w:rPr>
            <w:noProof/>
            <w:webHidden/>
          </w:rPr>
          <w:tab/>
        </w:r>
        <w:r>
          <w:rPr>
            <w:noProof/>
            <w:webHidden/>
          </w:rPr>
          <w:fldChar w:fldCharType="begin"/>
        </w:r>
        <w:r>
          <w:rPr>
            <w:noProof/>
            <w:webHidden/>
          </w:rPr>
          <w:instrText xml:space="preserve"> PAGEREF _Toc113373554 \h </w:instrText>
        </w:r>
      </w:ins>
      <w:r>
        <w:rPr>
          <w:noProof/>
          <w:webHidden/>
        </w:rPr>
      </w:r>
      <w:r>
        <w:rPr>
          <w:noProof/>
          <w:webHidden/>
        </w:rPr>
        <w:fldChar w:fldCharType="separate"/>
      </w:r>
      <w:ins w:id="800" w:author="Ilkka Rinne [2]" w:date="2022-09-06T16:09:00Z">
        <w:r>
          <w:rPr>
            <w:noProof/>
            <w:webHidden/>
          </w:rPr>
          <w:t>109</w:t>
        </w:r>
        <w:r>
          <w:rPr>
            <w:noProof/>
            <w:webHidden/>
          </w:rPr>
          <w:fldChar w:fldCharType="end"/>
        </w:r>
        <w:r w:rsidRPr="00C53F60">
          <w:rPr>
            <w:rStyle w:val="Hyperlink"/>
            <w:noProof/>
          </w:rPr>
          <w:fldChar w:fldCharType="end"/>
        </w:r>
      </w:ins>
    </w:p>
    <w:p w14:paraId="0FC364B2" w14:textId="5BC08986" w:rsidR="00EA1FB2" w:rsidRDefault="00EA1FB2">
      <w:pPr>
        <w:pStyle w:val="TOC2"/>
        <w:rPr>
          <w:ins w:id="801" w:author="Ilkka Rinne [2]" w:date="2022-09-06T16:09:00Z"/>
          <w:rFonts w:asciiTheme="minorHAnsi" w:eastAsiaTheme="minorEastAsia" w:hAnsiTheme="minorHAnsi" w:cstheme="minorBidi"/>
          <w:b w:val="0"/>
          <w:noProof/>
          <w:sz w:val="24"/>
          <w:szCs w:val="24"/>
          <w:lang w:eastAsia="en-GB"/>
        </w:rPr>
      </w:pPr>
      <w:ins w:id="80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w:t>
        </w:r>
        <w:r>
          <w:rPr>
            <w:noProof/>
            <w:webHidden/>
          </w:rPr>
          <w:tab/>
        </w:r>
        <w:r>
          <w:rPr>
            <w:noProof/>
            <w:webHidden/>
          </w:rPr>
          <w:fldChar w:fldCharType="begin"/>
        </w:r>
        <w:r>
          <w:rPr>
            <w:noProof/>
            <w:webHidden/>
          </w:rPr>
          <w:instrText xml:space="preserve"> PAGEREF _Toc113373555 \h </w:instrText>
        </w:r>
      </w:ins>
      <w:r>
        <w:rPr>
          <w:noProof/>
          <w:webHidden/>
        </w:rPr>
      </w:r>
      <w:r>
        <w:rPr>
          <w:noProof/>
          <w:webHidden/>
        </w:rPr>
        <w:fldChar w:fldCharType="separate"/>
      </w:r>
      <w:ins w:id="803" w:author="Ilkka Rinne [2]" w:date="2022-09-06T16:09:00Z">
        <w:r>
          <w:rPr>
            <w:noProof/>
            <w:webHidden/>
          </w:rPr>
          <w:t>111</w:t>
        </w:r>
        <w:r>
          <w:rPr>
            <w:noProof/>
            <w:webHidden/>
          </w:rPr>
          <w:fldChar w:fldCharType="end"/>
        </w:r>
        <w:r w:rsidRPr="00C53F60">
          <w:rPr>
            <w:rStyle w:val="Hyperlink"/>
            <w:noProof/>
          </w:rPr>
          <w:fldChar w:fldCharType="end"/>
        </w:r>
      </w:ins>
    </w:p>
    <w:p w14:paraId="55FAB124" w14:textId="1F5FE873" w:rsidR="00EA1FB2" w:rsidRDefault="00EA1FB2">
      <w:pPr>
        <w:pStyle w:val="TOC3"/>
        <w:tabs>
          <w:tab w:val="left" w:pos="1200"/>
        </w:tabs>
        <w:rPr>
          <w:ins w:id="804" w:author="Ilkka Rinne [2]" w:date="2022-09-06T16:09:00Z"/>
          <w:rFonts w:asciiTheme="minorHAnsi" w:eastAsiaTheme="minorEastAsia" w:hAnsiTheme="minorHAnsi" w:cstheme="minorBidi"/>
          <w:b w:val="0"/>
          <w:noProof/>
          <w:sz w:val="24"/>
          <w:szCs w:val="24"/>
          <w:lang w:eastAsia="en-GB"/>
        </w:rPr>
      </w:pPr>
      <w:ins w:id="805" w:author="Ilkka Rinne [2]" w:date="2022-09-06T16:09:00Z">
        <w:r w:rsidRPr="00C53F60">
          <w:rPr>
            <w:rStyle w:val="Hyperlink"/>
            <w:noProof/>
          </w:rPr>
          <w:lastRenderedPageBreak/>
          <w:fldChar w:fldCharType="begin"/>
        </w:r>
        <w:r w:rsidRPr="00C53F60">
          <w:rPr>
            <w:rStyle w:val="Hyperlink"/>
            <w:noProof/>
          </w:rPr>
          <w:instrText xml:space="preserve"> </w:instrText>
        </w:r>
        <w:r>
          <w:rPr>
            <w:noProof/>
          </w:rPr>
          <w:instrText>HYPERLINK \l "_Toc113373556"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SampleCollection Requirements Class</w:t>
        </w:r>
        <w:r>
          <w:rPr>
            <w:noProof/>
            <w:webHidden/>
          </w:rPr>
          <w:tab/>
        </w:r>
        <w:r>
          <w:rPr>
            <w:noProof/>
            <w:webHidden/>
          </w:rPr>
          <w:fldChar w:fldCharType="begin"/>
        </w:r>
        <w:r>
          <w:rPr>
            <w:noProof/>
            <w:webHidden/>
          </w:rPr>
          <w:instrText xml:space="preserve"> PAGEREF _Toc113373556 \h </w:instrText>
        </w:r>
      </w:ins>
      <w:r>
        <w:rPr>
          <w:noProof/>
          <w:webHidden/>
        </w:rPr>
      </w:r>
      <w:r>
        <w:rPr>
          <w:noProof/>
          <w:webHidden/>
        </w:rPr>
        <w:fldChar w:fldCharType="separate"/>
      </w:r>
      <w:ins w:id="806" w:author="Ilkka Rinne [2]" w:date="2022-09-06T16:09:00Z">
        <w:r>
          <w:rPr>
            <w:noProof/>
            <w:webHidden/>
          </w:rPr>
          <w:t>111</w:t>
        </w:r>
        <w:r>
          <w:rPr>
            <w:noProof/>
            <w:webHidden/>
          </w:rPr>
          <w:fldChar w:fldCharType="end"/>
        </w:r>
        <w:r w:rsidRPr="00C53F60">
          <w:rPr>
            <w:rStyle w:val="Hyperlink"/>
            <w:noProof/>
          </w:rPr>
          <w:fldChar w:fldCharType="end"/>
        </w:r>
      </w:ins>
    </w:p>
    <w:p w14:paraId="0D6A9FED" w14:textId="77A2E4C0" w:rsidR="00EA1FB2" w:rsidRDefault="00EA1FB2">
      <w:pPr>
        <w:pStyle w:val="TOC3"/>
        <w:tabs>
          <w:tab w:val="left" w:pos="1200"/>
        </w:tabs>
        <w:rPr>
          <w:ins w:id="807" w:author="Ilkka Rinne [2]" w:date="2022-09-06T16:09:00Z"/>
          <w:rFonts w:asciiTheme="minorHAnsi" w:eastAsiaTheme="minorEastAsia" w:hAnsiTheme="minorHAnsi" w:cstheme="minorBidi"/>
          <w:b w:val="0"/>
          <w:noProof/>
          <w:sz w:val="24"/>
          <w:szCs w:val="24"/>
          <w:lang w:eastAsia="en-GB"/>
        </w:rPr>
      </w:pPr>
      <w:ins w:id="80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Feature type SampleCollection</w:t>
        </w:r>
        <w:r>
          <w:rPr>
            <w:noProof/>
            <w:webHidden/>
          </w:rPr>
          <w:tab/>
        </w:r>
        <w:r>
          <w:rPr>
            <w:noProof/>
            <w:webHidden/>
          </w:rPr>
          <w:fldChar w:fldCharType="begin"/>
        </w:r>
        <w:r>
          <w:rPr>
            <w:noProof/>
            <w:webHidden/>
          </w:rPr>
          <w:instrText xml:space="preserve"> PAGEREF _Toc113373557 \h </w:instrText>
        </w:r>
      </w:ins>
      <w:r>
        <w:rPr>
          <w:noProof/>
          <w:webHidden/>
        </w:rPr>
      </w:r>
      <w:r>
        <w:rPr>
          <w:noProof/>
          <w:webHidden/>
        </w:rPr>
        <w:fldChar w:fldCharType="separate"/>
      </w:r>
      <w:ins w:id="809" w:author="Ilkka Rinne [2]" w:date="2022-09-06T16:09:00Z">
        <w:r>
          <w:rPr>
            <w:noProof/>
            <w:webHidden/>
          </w:rPr>
          <w:t>112</w:t>
        </w:r>
        <w:r>
          <w:rPr>
            <w:noProof/>
            <w:webHidden/>
          </w:rPr>
          <w:fldChar w:fldCharType="end"/>
        </w:r>
        <w:r w:rsidRPr="00C53F60">
          <w:rPr>
            <w:rStyle w:val="Hyperlink"/>
            <w:noProof/>
          </w:rPr>
          <w:fldChar w:fldCharType="end"/>
        </w:r>
      </w:ins>
    </w:p>
    <w:p w14:paraId="4E860583" w14:textId="0C1BDC53" w:rsidR="00EA1FB2" w:rsidRDefault="00EA1FB2">
      <w:pPr>
        <w:pStyle w:val="TOC3"/>
        <w:tabs>
          <w:tab w:val="left" w:pos="1200"/>
        </w:tabs>
        <w:rPr>
          <w:ins w:id="810" w:author="Ilkka Rinne [2]" w:date="2022-09-06T16:09:00Z"/>
          <w:rFonts w:asciiTheme="minorHAnsi" w:eastAsiaTheme="minorEastAsia" w:hAnsiTheme="minorHAnsi" w:cstheme="minorBidi"/>
          <w:b w:val="0"/>
          <w:noProof/>
          <w:sz w:val="24"/>
          <w:szCs w:val="24"/>
          <w:lang w:eastAsia="en-GB"/>
        </w:rPr>
      </w:pPr>
      <w:ins w:id="81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member</w:t>
        </w:r>
        <w:r>
          <w:rPr>
            <w:noProof/>
            <w:webHidden/>
          </w:rPr>
          <w:tab/>
        </w:r>
        <w:r>
          <w:rPr>
            <w:noProof/>
            <w:webHidden/>
          </w:rPr>
          <w:fldChar w:fldCharType="begin"/>
        </w:r>
        <w:r>
          <w:rPr>
            <w:noProof/>
            <w:webHidden/>
          </w:rPr>
          <w:instrText xml:space="preserve"> PAGEREF _Toc113373558 \h </w:instrText>
        </w:r>
      </w:ins>
      <w:r>
        <w:rPr>
          <w:noProof/>
          <w:webHidden/>
        </w:rPr>
      </w:r>
      <w:r>
        <w:rPr>
          <w:noProof/>
          <w:webHidden/>
        </w:rPr>
        <w:fldChar w:fldCharType="separate"/>
      </w:r>
      <w:ins w:id="812" w:author="Ilkka Rinne [2]" w:date="2022-09-06T16:09:00Z">
        <w:r>
          <w:rPr>
            <w:noProof/>
            <w:webHidden/>
          </w:rPr>
          <w:t>112</w:t>
        </w:r>
        <w:r>
          <w:rPr>
            <w:noProof/>
            <w:webHidden/>
          </w:rPr>
          <w:fldChar w:fldCharType="end"/>
        </w:r>
        <w:r w:rsidRPr="00C53F60">
          <w:rPr>
            <w:rStyle w:val="Hyperlink"/>
            <w:noProof/>
          </w:rPr>
          <w:fldChar w:fldCharType="end"/>
        </w:r>
      </w:ins>
    </w:p>
    <w:p w14:paraId="068E5832" w14:textId="4728F988" w:rsidR="00EA1FB2" w:rsidRDefault="00EA1FB2">
      <w:pPr>
        <w:pStyle w:val="TOC3"/>
        <w:tabs>
          <w:tab w:val="left" w:pos="1200"/>
        </w:tabs>
        <w:rPr>
          <w:ins w:id="813" w:author="Ilkka Rinne [2]" w:date="2022-09-06T16:09:00Z"/>
          <w:rFonts w:asciiTheme="minorHAnsi" w:eastAsiaTheme="minorEastAsia" w:hAnsiTheme="minorHAnsi" w:cstheme="minorBidi"/>
          <w:b w:val="0"/>
          <w:noProof/>
          <w:sz w:val="24"/>
          <w:szCs w:val="24"/>
          <w:lang w:eastAsia="en-GB"/>
        </w:rPr>
      </w:pPr>
      <w:ins w:id="81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"_Toc113373559"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Association relatedCollection</w:t>
        </w:r>
        <w:r>
          <w:rPr>
            <w:noProof/>
            <w:webHidden/>
          </w:rPr>
          <w:tab/>
        </w:r>
        <w:r>
          <w:rPr>
            <w:noProof/>
            <w:webHidden/>
          </w:rPr>
          <w:fldChar w:fldCharType="begin"/>
        </w:r>
        <w:r>
          <w:rPr>
            <w:noProof/>
            <w:webHidden/>
          </w:rPr>
          <w:instrText xml:space="preserve"> PAGEREF _Toc113373559 \h </w:instrText>
        </w:r>
      </w:ins>
      <w:r>
        <w:rPr>
          <w:noProof/>
          <w:webHidden/>
        </w:rPr>
      </w:r>
      <w:r>
        <w:rPr>
          <w:noProof/>
          <w:webHidden/>
        </w:rPr>
        <w:fldChar w:fldCharType="separate"/>
      </w:r>
      <w:ins w:id="815" w:author="Ilkka Rinne [2]" w:date="2022-09-06T16:09:00Z">
        <w:r>
          <w:rPr>
            <w:noProof/>
            <w:webHidden/>
          </w:rPr>
          <w:t>112</w:t>
        </w:r>
        <w:r>
          <w:rPr>
            <w:noProof/>
            <w:webHidden/>
          </w:rPr>
          <w:fldChar w:fldCharType="end"/>
        </w:r>
        <w:r w:rsidRPr="00C53F60">
          <w:rPr>
            <w:rStyle w:val="Hyperlink"/>
            <w:noProof/>
          </w:rPr>
          <w:fldChar w:fldCharType="end"/>
        </w:r>
      </w:ins>
    </w:p>
    <w:p w14:paraId="1DDA3555" w14:textId="2823E91A" w:rsidR="00EA1FB2" w:rsidRDefault="00EA1FB2">
      <w:pPr>
        <w:pStyle w:val="TOC2"/>
        <w:rPr>
          <w:ins w:id="816" w:author="Ilkka Rinne [2]" w:date="2022-09-06T16:09:00Z"/>
          <w:rFonts w:asciiTheme="minorHAnsi" w:eastAsiaTheme="minorEastAsia" w:hAnsiTheme="minorHAnsi" w:cstheme="minorBidi"/>
          <w:b w:val="0"/>
          <w:noProof/>
          <w:sz w:val="24"/>
          <w:szCs w:val="24"/>
          <w:lang w:eastAsia="en-GB"/>
        </w:rPr>
      </w:pPr>
      <w:ins w:id="81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w:t>
        </w:r>
        <w:r>
          <w:rPr>
            <w:noProof/>
            <w:webHidden/>
          </w:rPr>
          <w:tab/>
        </w:r>
        <w:r>
          <w:rPr>
            <w:noProof/>
            <w:webHidden/>
          </w:rPr>
          <w:fldChar w:fldCharType="begin"/>
        </w:r>
        <w:r>
          <w:rPr>
            <w:noProof/>
            <w:webHidden/>
          </w:rPr>
          <w:instrText xml:space="preserve"> PAGEREF _Toc113373560 \h </w:instrText>
        </w:r>
      </w:ins>
      <w:r>
        <w:rPr>
          <w:noProof/>
          <w:webHidden/>
        </w:rPr>
      </w:r>
      <w:r>
        <w:rPr>
          <w:noProof/>
          <w:webHidden/>
        </w:rPr>
        <w:fldChar w:fldCharType="separate"/>
      </w:r>
      <w:ins w:id="818" w:author="Ilkka Rinne [2]" w:date="2022-09-06T16:09:00Z">
        <w:r>
          <w:rPr>
            <w:noProof/>
            <w:webHidden/>
          </w:rPr>
          <w:t>112</w:t>
        </w:r>
        <w:r>
          <w:rPr>
            <w:noProof/>
            <w:webHidden/>
          </w:rPr>
          <w:fldChar w:fldCharType="end"/>
        </w:r>
        <w:r w:rsidRPr="00C53F60">
          <w:rPr>
            <w:rStyle w:val="Hyperlink"/>
            <w:noProof/>
          </w:rPr>
          <w:fldChar w:fldCharType="end"/>
        </w:r>
      </w:ins>
    </w:p>
    <w:p w14:paraId="573CB613" w14:textId="52E278C2" w:rsidR="00EA1FB2" w:rsidRDefault="00EA1FB2">
      <w:pPr>
        <w:pStyle w:val="TOC3"/>
        <w:tabs>
          <w:tab w:val="left" w:pos="1200"/>
        </w:tabs>
        <w:rPr>
          <w:ins w:id="819" w:author="Ilkka Rinne [2]" w:date="2022-09-06T16:09:00Z"/>
          <w:rFonts w:asciiTheme="minorHAnsi" w:eastAsiaTheme="minorEastAsia" w:hAnsiTheme="minorHAnsi" w:cstheme="minorBidi"/>
          <w:b w:val="0"/>
          <w:noProof/>
          <w:sz w:val="24"/>
          <w:szCs w:val="24"/>
          <w:lang w:eastAsia="en-GB"/>
        </w:rPr>
      </w:pPr>
      <w:ins w:id="82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PhysicalDimension Requirements Class</w:t>
        </w:r>
        <w:r>
          <w:rPr>
            <w:noProof/>
            <w:webHidden/>
          </w:rPr>
          <w:tab/>
        </w:r>
        <w:r>
          <w:rPr>
            <w:noProof/>
            <w:webHidden/>
          </w:rPr>
          <w:fldChar w:fldCharType="begin"/>
        </w:r>
        <w:r>
          <w:rPr>
            <w:noProof/>
            <w:webHidden/>
          </w:rPr>
          <w:instrText xml:space="preserve"> PAGEREF _Toc113373561 \h </w:instrText>
        </w:r>
      </w:ins>
      <w:r>
        <w:rPr>
          <w:noProof/>
          <w:webHidden/>
        </w:rPr>
      </w:r>
      <w:r>
        <w:rPr>
          <w:noProof/>
          <w:webHidden/>
        </w:rPr>
        <w:fldChar w:fldCharType="separate"/>
      </w:r>
      <w:ins w:id="821" w:author="Ilkka Rinne [2]" w:date="2022-09-06T16:09:00Z">
        <w:r>
          <w:rPr>
            <w:noProof/>
            <w:webHidden/>
          </w:rPr>
          <w:t>112</w:t>
        </w:r>
        <w:r>
          <w:rPr>
            <w:noProof/>
            <w:webHidden/>
          </w:rPr>
          <w:fldChar w:fldCharType="end"/>
        </w:r>
        <w:r w:rsidRPr="00C53F60">
          <w:rPr>
            <w:rStyle w:val="Hyperlink"/>
            <w:noProof/>
          </w:rPr>
          <w:fldChar w:fldCharType="end"/>
        </w:r>
      </w:ins>
    </w:p>
    <w:p w14:paraId="4F21D995" w14:textId="11BF1573" w:rsidR="00EA1FB2" w:rsidRDefault="00EA1FB2">
      <w:pPr>
        <w:pStyle w:val="TOC3"/>
        <w:tabs>
          <w:tab w:val="left" w:pos="1200"/>
        </w:tabs>
        <w:rPr>
          <w:ins w:id="822" w:author="Ilkka Rinne [2]" w:date="2022-09-06T16:09:00Z"/>
          <w:rFonts w:asciiTheme="minorHAnsi" w:eastAsiaTheme="minorEastAsia" w:hAnsiTheme="minorHAnsi" w:cstheme="minorBidi"/>
          <w:b w:val="0"/>
          <w:noProof/>
          <w:sz w:val="24"/>
          <w:szCs w:val="24"/>
          <w:lang w:eastAsia="en-GB"/>
        </w:rPr>
      </w:pPr>
      <w:ins w:id="82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PhysicalDimension</w:t>
        </w:r>
        <w:r>
          <w:rPr>
            <w:noProof/>
            <w:webHidden/>
          </w:rPr>
          <w:tab/>
        </w:r>
        <w:r>
          <w:rPr>
            <w:noProof/>
            <w:webHidden/>
          </w:rPr>
          <w:fldChar w:fldCharType="begin"/>
        </w:r>
        <w:r>
          <w:rPr>
            <w:noProof/>
            <w:webHidden/>
          </w:rPr>
          <w:instrText xml:space="preserve"> PAGEREF _Toc113373562 \h </w:instrText>
        </w:r>
      </w:ins>
      <w:r>
        <w:rPr>
          <w:noProof/>
          <w:webHidden/>
        </w:rPr>
      </w:r>
      <w:r>
        <w:rPr>
          <w:noProof/>
          <w:webHidden/>
        </w:rPr>
        <w:fldChar w:fldCharType="separate"/>
      </w:r>
      <w:ins w:id="824" w:author="Ilkka Rinne [2]" w:date="2022-09-06T16:09:00Z">
        <w:r>
          <w:rPr>
            <w:noProof/>
            <w:webHidden/>
          </w:rPr>
          <w:t>112</w:t>
        </w:r>
        <w:r>
          <w:rPr>
            <w:noProof/>
            <w:webHidden/>
          </w:rPr>
          <w:fldChar w:fldCharType="end"/>
        </w:r>
        <w:r w:rsidRPr="00C53F60">
          <w:rPr>
            <w:rStyle w:val="Hyperlink"/>
            <w:noProof/>
          </w:rPr>
          <w:fldChar w:fldCharType="end"/>
        </w:r>
      </w:ins>
    </w:p>
    <w:p w14:paraId="60A50B6F" w14:textId="226E838F" w:rsidR="00EA1FB2" w:rsidRDefault="00EA1FB2">
      <w:pPr>
        <w:pStyle w:val="TOC3"/>
        <w:tabs>
          <w:tab w:val="left" w:pos="1200"/>
        </w:tabs>
        <w:rPr>
          <w:ins w:id="825" w:author="Ilkka Rinne [2]" w:date="2022-09-06T16:09:00Z"/>
          <w:rFonts w:asciiTheme="minorHAnsi" w:eastAsiaTheme="minorEastAsia" w:hAnsiTheme="minorHAnsi" w:cstheme="minorBidi"/>
          <w:b w:val="0"/>
          <w:noProof/>
          <w:sz w:val="24"/>
          <w:szCs w:val="24"/>
          <w:lang w:eastAsia="en-GB"/>
        </w:rPr>
      </w:pPr>
      <w:ins w:id="82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dimension</w:t>
        </w:r>
        <w:r>
          <w:rPr>
            <w:noProof/>
            <w:webHidden/>
          </w:rPr>
          <w:tab/>
        </w:r>
        <w:r>
          <w:rPr>
            <w:noProof/>
            <w:webHidden/>
          </w:rPr>
          <w:fldChar w:fldCharType="begin"/>
        </w:r>
        <w:r>
          <w:rPr>
            <w:noProof/>
            <w:webHidden/>
          </w:rPr>
          <w:instrText xml:space="preserve"> PAGEREF _Toc113373563 \h </w:instrText>
        </w:r>
      </w:ins>
      <w:r>
        <w:rPr>
          <w:noProof/>
          <w:webHidden/>
        </w:rPr>
      </w:r>
      <w:r>
        <w:rPr>
          <w:noProof/>
          <w:webHidden/>
        </w:rPr>
        <w:fldChar w:fldCharType="separate"/>
      </w:r>
      <w:ins w:id="827" w:author="Ilkka Rinne [2]" w:date="2022-09-06T16:09:00Z">
        <w:r>
          <w:rPr>
            <w:noProof/>
            <w:webHidden/>
          </w:rPr>
          <w:t>113</w:t>
        </w:r>
        <w:r>
          <w:rPr>
            <w:noProof/>
            <w:webHidden/>
          </w:rPr>
          <w:fldChar w:fldCharType="end"/>
        </w:r>
        <w:r w:rsidRPr="00C53F60">
          <w:rPr>
            <w:rStyle w:val="Hyperlink"/>
            <w:noProof/>
          </w:rPr>
          <w:fldChar w:fldCharType="end"/>
        </w:r>
      </w:ins>
    </w:p>
    <w:p w14:paraId="36B48727" w14:textId="685E79A0" w:rsidR="00EA1FB2" w:rsidRDefault="00EA1FB2">
      <w:pPr>
        <w:pStyle w:val="TOC3"/>
        <w:tabs>
          <w:tab w:val="left" w:pos="1200"/>
        </w:tabs>
        <w:rPr>
          <w:ins w:id="828" w:author="Ilkka Rinne [2]" w:date="2022-09-06T16:09:00Z"/>
          <w:rFonts w:asciiTheme="minorHAnsi" w:eastAsiaTheme="minorEastAsia" w:hAnsiTheme="minorHAnsi" w:cstheme="minorBidi"/>
          <w:b w:val="0"/>
          <w:noProof/>
          <w:sz w:val="24"/>
          <w:szCs w:val="24"/>
          <w:lang w:eastAsia="en-GB"/>
        </w:rPr>
      </w:pPr>
      <w:ins w:id="82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13.12.4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value</w:t>
        </w:r>
        <w:r>
          <w:rPr>
            <w:noProof/>
            <w:webHidden/>
          </w:rPr>
          <w:tab/>
        </w:r>
        <w:r>
          <w:rPr>
            <w:noProof/>
            <w:webHidden/>
          </w:rPr>
          <w:fldChar w:fldCharType="begin"/>
        </w:r>
        <w:r>
          <w:rPr>
            <w:noProof/>
            <w:webHidden/>
          </w:rPr>
          <w:instrText xml:space="preserve"> PAGEREF _Toc113373564 \h </w:instrText>
        </w:r>
      </w:ins>
      <w:r>
        <w:rPr>
          <w:noProof/>
          <w:webHidden/>
        </w:rPr>
      </w:r>
      <w:r>
        <w:rPr>
          <w:noProof/>
          <w:webHidden/>
        </w:rPr>
        <w:fldChar w:fldCharType="separate"/>
      </w:r>
      <w:ins w:id="830" w:author="Ilkka Rinne [2]" w:date="2022-09-06T16:09:00Z">
        <w:r>
          <w:rPr>
            <w:noProof/>
            <w:webHidden/>
          </w:rPr>
          <w:t>113</w:t>
        </w:r>
        <w:r>
          <w:rPr>
            <w:noProof/>
            <w:webHidden/>
          </w:rPr>
          <w:fldChar w:fldCharType="end"/>
        </w:r>
        <w:r w:rsidRPr="00C53F60">
          <w:rPr>
            <w:rStyle w:val="Hyperlink"/>
            <w:noProof/>
          </w:rPr>
          <w:fldChar w:fldCharType="end"/>
        </w:r>
      </w:ins>
    </w:p>
    <w:p w14:paraId="46B1B73D" w14:textId="3B4B50AB" w:rsidR="00EA1FB2" w:rsidRDefault="00EA1FB2">
      <w:pPr>
        <w:pStyle w:val="TOC2"/>
        <w:rPr>
          <w:ins w:id="831" w:author="Ilkka Rinne [2]" w:date="2022-09-06T16:09:00Z"/>
          <w:rFonts w:asciiTheme="minorHAnsi" w:eastAsiaTheme="minorEastAsia" w:hAnsiTheme="minorHAnsi" w:cstheme="minorBidi"/>
          <w:b w:val="0"/>
          <w:noProof/>
          <w:sz w:val="24"/>
          <w:szCs w:val="24"/>
          <w:lang w:eastAsia="en-GB"/>
        </w:rPr>
      </w:pPr>
      <w:ins w:id="83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w:t>
        </w:r>
        <w:r>
          <w:rPr>
            <w:noProof/>
            <w:webHidden/>
          </w:rPr>
          <w:tab/>
        </w:r>
        <w:r>
          <w:rPr>
            <w:noProof/>
            <w:webHidden/>
          </w:rPr>
          <w:fldChar w:fldCharType="begin"/>
        </w:r>
        <w:r>
          <w:rPr>
            <w:noProof/>
            <w:webHidden/>
          </w:rPr>
          <w:instrText xml:space="preserve"> PAGEREF _Toc113373565 \h </w:instrText>
        </w:r>
      </w:ins>
      <w:r>
        <w:rPr>
          <w:noProof/>
          <w:webHidden/>
        </w:rPr>
      </w:r>
      <w:r>
        <w:rPr>
          <w:noProof/>
          <w:webHidden/>
        </w:rPr>
        <w:fldChar w:fldCharType="separate"/>
      </w:r>
      <w:ins w:id="833" w:author="Ilkka Rinne [2]" w:date="2022-09-06T16:09:00Z">
        <w:r>
          <w:rPr>
            <w:noProof/>
            <w:webHidden/>
          </w:rPr>
          <w:t>113</w:t>
        </w:r>
        <w:r>
          <w:rPr>
            <w:noProof/>
            <w:webHidden/>
          </w:rPr>
          <w:fldChar w:fldCharType="end"/>
        </w:r>
        <w:r w:rsidRPr="00C53F60">
          <w:rPr>
            <w:rStyle w:val="Hyperlink"/>
            <w:noProof/>
          </w:rPr>
          <w:fldChar w:fldCharType="end"/>
        </w:r>
      </w:ins>
    </w:p>
    <w:p w14:paraId="2ACF715C" w14:textId="6CD3C278" w:rsidR="00EA1FB2" w:rsidRDefault="00EA1FB2">
      <w:pPr>
        <w:pStyle w:val="TOC3"/>
        <w:tabs>
          <w:tab w:val="left" w:pos="1200"/>
        </w:tabs>
        <w:rPr>
          <w:ins w:id="834" w:author="Ilkka Rinne [2]" w:date="2022-09-06T16:09:00Z"/>
          <w:rFonts w:asciiTheme="minorHAnsi" w:eastAsiaTheme="minorEastAsia" w:hAnsiTheme="minorHAnsi" w:cstheme="minorBidi"/>
          <w:b w:val="0"/>
          <w:noProof/>
          <w:sz w:val="24"/>
          <w:szCs w:val="24"/>
          <w:lang w:eastAsia="en-GB"/>
        </w:rPr>
      </w:pPr>
      <w:ins w:id="83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NamedLocation Requirements Class</w:t>
        </w:r>
        <w:r>
          <w:rPr>
            <w:noProof/>
            <w:webHidden/>
          </w:rPr>
          <w:tab/>
        </w:r>
        <w:r>
          <w:rPr>
            <w:noProof/>
            <w:webHidden/>
          </w:rPr>
          <w:fldChar w:fldCharType="begin"/>
        </w:r>
        <w:r>
          <w:rPr>
            <w:noProof/>
            <w:webHidden/>
          </w:rPr>
          <w:instrText xml:space="preserve"> PAGEREF _Toc113373566 \h </w:instrText>
        </w:r>
      </w:ins>
      <w:r>
        <w:rPr>
          <w:noProof/>
          <w:webHidden/>
        </w:rPr>
      </w:r>
      <w:r>
        <w:rPr>
          <w:noProof/>
          <w:webHidden/>
        </w:rPr>
        <w:fldChar w:fldCharType="separate"/>
      </w:r>
      <w:ins w:id="836" w:author="Ilkka Rinne [2]" w:date="2022-09-06T16:09:00Z">
        <w:r>
          <w:rPr>
            <w:noProof/>
            <w:webHidden/>
          </w:rPr>
          <w:t>113</w:t>
        </w:r>
        <w:r>
          <w:rPr>
            <w:noProof/>
            <w:webHidden/>
          </w:rPr>
          <w:fldChar w:fldCharType="end"/>
        </w:r>
        <w:r w:rsidRPr="00C53F60">
          <w:rPr>
            <w:rStyle w:val="Hyperlink"/>
            <w:noProof/>
          </w:rPr>
          <w:fldChar w:fldCharType="end"/>
        </w:r>
      </w:ins>
    </w:p>
    <w:p w14:paraId="733C93DC" w14:textId="2C41157C" w:rsidR="00EA1FB2" w:rsidRDefault="00EA1FB2">
      <w:pPr>
        <w:pStyle w:val="TOC3"/>
        <w:tabs>
          <w:tab w:val="left" w:pos="1200"/>
        </w:tabs>
        <w:rPr>
          <w:ins w:id="837" w:author="Ilkka Rinne [2]" w:date="2022-09-06T16:09:00Z"/>
          <w:rFonts w:asciiTheme="minorHAnsi" w:eastAsiaTheme="minorEastAsia" w:hAnsiTheme="minorHAnsi" w:cstheme="minorBidi"/>
          <w:b w:val="0"/>
          <w:noProof/>
          <w:sz w:val="24"/>
          <w:szCs w:val="24"/>
          <w:lang w:eastAsia="en-GB"/>
        </w:rPr>
      </w:pPr>
      <w:ins w:id="83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NamedLocation</w:t>
        </w:r>
        <w:r>
          <w:rPr>
            <w:noProof/>
            <w:webHidden/>
          </w:rPr>
          <w:tab/>
        </w:r>
        <w:r>
          <w:rPr>
            <w:noProof/>
            <w:webHidden/>
          </w:rPr>
          <w:fldChar w:fldCharType="begin"/>
        </w:r>
        <w:r>
          <w:rPr>
            <w:noProof/>
            <w:webHidden/>
          </w:rPr>
          <w:instrText xml:space="preserve"> PAGEREF _Toc113373567 \h </w:instrText>
        </w:r>
      </w:ins>
      <w:r>
        <w:rPr>
          <w:noProof/>
          <w:webHidden/>
        </w:rPr>
      </w:r>
      <w:r>
        <w:rPr>
          <w:noProof/>
          <w:webHidden/>
        </w:rPr>
        <w:fldChar w:fldCharType="separate"/>
      </w:r>
      <w:ins w:id="839" w:author="Ilkka Rinne [2]" w:date="2022-09-06T16:09:00Z">
        <w:r>
          <w:rPr>
            <w:noProof/>
            <w:webHidden/>
          </w:rPr>
          <w:t>113</w:t>
        </w:r>
        <w:r>
          <w:rPr>
            <w:noProof/>
            <w:webHidden/>
          </w:rPr>
          <w:fldChar w:fldCharType="end"/>
        </w:r>
        <w:r w:rsidRPr="00C53F60">
          <w:rPr>
            <w:rStyle w:val="Hyperlink"/>
            <w:noProof/>
          </w:rPr>
          <w:fldChar w:fldCharType="end"/>
        </w:r>
      </w:ins>
    </w:p>
    <w:p w14:paraId="76015D06" w14:textId="45AB3953" w:rsidR="00EA1FB2" w:rsidRDefault="00EA1FB2">
      <w:pPr>
        <w:pStyle w:val="TOC3"/>
        <w:tabs>
          <w:tab w:val="left" w:pos="1200"/>
        </w:tabs>
        <w:rPr>
          <w:ins w:id="840" w:author="Ilkka Rinne [2]" w:date="2022-09-06T16:09:00Z"/>
          <w:rFonts w:asciiTheme="minorHAnsi" w:eastAsiaTheme="minorEastAsia" w:hAnsiTheme="minorHAnsi" w:cstheme="minorBidi"/>
          <w:b w:val="0"/>
          <w:noProof/>
          <w:sz w:val="24"/>
          <w:szCs w:val="24"/>
          <w:lang w:eastAsia="en-GB"/>
        </w:rPr>
      </w:pPr>
      <w:ins w:id="84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address</w:t>
        </w:r>
        <w:r>
          <w:rPr>
            <w:noProof/>
            <w:webHidden/>
          </w:rPr>
          <w:tab/>
        </w:r>
        <w:r>
          <w:rPr>
            <w:noProof/>
            <w:webHidden/>
          </w:rPr>
          <w:fldChar w:fldCharType="begin"/>
        </w:r>
        <w:r>
          <w:rPr>
            <w:noProof/>
            <w:webHidden/>
          </w:rPr>
          <w:instrText xml:space="preserve"> PAGEREF _Toc113373568 \h </w:instrText>
        </w:r>
      </w:ins>
      <w:r>
        <w:rPr>
          <w:noProof/>
          <w:webHidden/>
        </w:rPr>
      </w:r>
      <w:r>
        <w:rPr>
          <w:noProof/>
          <w:webHidden/>
        </w:rPr>
        <w:fldChar w:fldCharType="separate"/>
      </w:r>
      <w:ins w:id="842" w:author="Ilkka Rinne [2]" w:date="2022-09-06T16:09:00Z">
        <w:r>
          <w:rPr>
            <w:noProof/>
            <w:webHidden/>
          </w:rPr>
          <w:t>114</w:t>
        </w:r>
        <w:r>
          <w:rPr>
            <w:noProof/>
            <w:webHidden/>
          </w:rPr>
          <w:fldChar w:fldCharType="end"/>
        </w:r>
        <w:r w:rsidRPr="00C53F60">
          <w:rPr>
            <w:rStyle w:val="Hyperlink"/>
            <w:noProof/>
          </w:rPr>
          <w:fldChar w:fldCharType="end"/>
        </w:r>
      </w:ins>
    </w:p>
    <w:p w14:paraId="2D5AA3FF" w14:textId="6F5C3FE4" w:rsidR="00EA1FB2" w:rsidRDefault="00EA1FB2">
      <w:pPr>
        <w:pStyle w:val="TOC3"/>
        <w:tabs>
          <w:tab w:val="left" w:pos="1200"/>
        </w:tabs>
        <w:rPr>
          <w:ins w:id="843" w:author="Ilkka Rinne [2]" w:date="2022-09-06T16:09:00Z"/>
          <w:rFonts w:asciiTheme="minorHAnsi" w:eastAsiaTheme="minorEastAsia" w:hAnsiTheme="minorHAnsi" w:cstheme="minorBidi"/>
          <w:b w:val="0"/>
          <w:noProof/>
          <w:sz w:val="24"/>
          <w:szCs w:val="24"/>
          <w:lang w:eastAsia="en-GB"/>
        </w:rPr>
      </w:pPr>
      <w:ins w:id="84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"_Toc113373569"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name</w:t>
        </w:r>
        <w:r>
          <w:rPr>
            <w:noProof/>
            <w:webHidden/>
          </w:rPr>
          <w:tab/>
        </w:r>
        <w:r>
          <w:rPr>
            <w:noProof/>
            <w:webHidden/>
          </w:rPr>
          <w:fldChar w:fldCharType="begin"/>
        </w:r>
        <w:r>
          <w:rPr>
            <w:noProof/>
            <w:webHidden/>
          </w:rPr>
          <w:instrText xml:space="preserve"> PAGEREF _Toc113373569 \h </w:instrText>
        </w:r>
      </w:ins>
      <w:r>
        <w:rPr>
          <w:noProof/>
          <w:webHidden/>
        </w:rPr>
      </w:r>
      <w:r>
        <w:rPr>
          <w:noProof/>
          <w:webHidden/>
        </w:rPr>
        <w:fldChar w:fldCharType="separate"/>
      </w:r>
      <w:ins w:id="845" w:author="Ilkka Rinne [2]" w:date="2022-09-06T16:09:00Z">
        <w:r>
          <w:rPr>
            <w:noProof/>
            <w:webHidden/>
          </w:rPr>
          <w:t>114</w:t>
        </w:r>
        <w:r>
          <w:rPr>
            <w:noProof/>
            <w:webHidden/>
          </w:rPr>
          <w:fldChar w:fldCharType="end"/>
        </w:r>
        <w:r w:rsidRPr="00C53F60">
          <w:rPr>
            <w:rStyle w:val="Hyperlink"/>
            <w:noProof/>
          </w:rPr>
          <w:fldChar w:fldCharType="end"/>
        </w:r>
      </w:ins>
    </w:p>
    <w:p w14:paraId="09522802" w14:textId="39FD8348" w:rsidR="00EA1FB2" w:rsidRDefault="00EA1FB2">
      <w:pPr>
        <w:pStyle w:val="TOC3"/>
        <w:tabs>
          <w:tab w:val="left" w:pos="1200"/>
        </w:tabs>
        <w:rPr>
          <w:ins w:id="846" w:author="Ilkka Rinne [2]" w:date="2022-09-06T16:09:00Z"/>
          <w:rFonts w:asciiTheme="minorHAnsi" w:eastAsiaTheme="minorEastAsia" w:hAnsiTheme="minorHAnsi" w:cstheme="minorBidi"/>
          <w:b w:val="0"/>
          <w:noProof/>
          <w:sz w:val="24"/>
          <w:szCs w:val="24"/>
          <w:lang w:eastAsia="en-GB"/>
        </w:rPr>
      </w:pPr>
      <w:ins w:id="84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13.13.5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representativeGeometry</w:t>
        </w:r>
        <w:r>
          <w:rPr>
            <w:noProof/>
            <w:webHidden/>
          </w:rPr>
          <w:tab/>
        </w:r>
        <w:r>
          <w:rPr>
            <w:noProof/>
            <w:webHidden/>
          </w:rPr>
          <w:fldChar w:fldCharType="begin"/>
        </w:r>
        <w:r>
          <w:rPr>
            <w:noProof/>
            <w:webHidden/>
          </w:rPr>
          <w:instrText xml:space="preserve"> PAGEREF _Toc113373570 \h </w:instrText>
        </w:r>
      </w:ins>
      <w:r>
        <w:rPr>
          <w:noProof/>
          <w:webHidden/>
        </w:rPr>
      </w:r>
      <w:r>
        <w:rPr>
          <w:noProof/>
          <w:webHidden/>
        </w:rPr>
        <w:fldChar w:fldCharType="separate"/>
      </w:r>
      <w:ins w:id="848" w:author="Ilkka Rinne [2]" w:date="2022-09-06T16:09:00Z">
        <w:r>
          <w:rPr>
            <w:noProof/>
            <w:webHidden/>
          </w:rPr>
          <w:t>114</w:t>
        </w:r>
        <w:r>
          <w:rPr>
            <w:noProof/>
            <w:webHidden/>
          </w:rPr>
          <w:fldChar w:fldCharType="end"/>
        </w:r>
        <w:r w:rsidRPr="00C53F60">
          <w:rPr>
            <w:rStyle w:val="Hyperlink"/>
            <w:noProof/>
          </w:rPr>
          <w:fldChar w:fldCharType="end"/>
        </w:r>
      </w:ins>
    </w:p>
    <w:p w14:paraId="2FD59B4F" w14:textId="64EA0CA8" w:rsidR="00EA1FB2" w:rsidRDefault="00EA1FB2">
      <w:pPr>
        <w:pStyle w:val="TOC2"/>
        <w:rPr>
          <w:ins w:id="849" w:author="Ilkka Rinne [2]" w:date="2022-09-06T16:09:00Z"/>
          <w:rFonts w:asciiTheme="minorHAnsi" w:eastAsiaTheme="minorEastAsia" w:hAnsiTheme="minorHAnsi" w:cstheme="minorBidi"/>
          <w:b w:val="0"/>
          <w:noProof/>
          <w:sz w:val="24"/>
          <w:szCs w:val="24"/>
          <w:lang w:eastAsia="en-GB"/>
        </w:rPr>
      </w:pPr>
      <w:ins w:id="85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w:t>
        </w:r>
        <w:r>
          <w:rPr>
            <w:noProof/>
            <w:webHidden/>
          </w:rPr>
          <w:tab/>
        </w:r>
        <w:r>
          <w:rPr>
            <w:noProof/>
            <w:webHidden/>
          </w:rPr>
          <w:fldChar w:fldCharType="begin"/>
        </w:r>
        <w:r>
          <w:rPr>
            <w:noProof/>
            <w:webHidden/>
          </w:rPr>
          <w:instrText xml:space="preserve"> PAGEREF _Toc113373571 \h </w:instrText>
        </w:r>
      </w:ins>
      <w:r>
        <w:rPr>
          <w:noProof/>
          <w:webHidden/>
        </w:rPr>
      </w:r>
      <w:r>
        <w:rPr>
          <w:noProof/>
          <w:webHidden/>
        </w:rPr>
        <w:fldChar w:fldCharType="separate"/>
      </w:r>
      <w:ins w:id="851" w:author="Ilkka Rinne [2]" w:date="2022-09-06T16:09:00Z">
        <w:r>
          <w:rPr>
            <w:noProof/>
            <w:webHidden/>
          </w:rPr>
          <w:t>114</w:t>
        </w:r>
        <w:r>
          <w:rPr>
            <w:noProof/>
            <w:webHidden/>
          </w:rPr>
          <w:fldChar w:fldCharType="end"/>
        </w:r>
        <w:r w:rsidRPr="00C53F60">
          <w:rPr>
            <w:rStyle w:val="Hyperlink"/>
            <w:noProof/>
          </w:rPr>
          <w:fldChar w:fldCharType="end"/>
        </w:r>
      </w:ins>
    </w:p>
    <w:p w14:paraId="30B40396" w14:textId="05DF96C4" w:rsidR="00EA1FB2" w:rsidRDefault="00EA1FB2">
      <w:pPr>
        <w:pStyle w:val="TOC3"/>
        <w:tabs>
          <w:tab w:val="left" w:pos="1200"/>
        </w:tabs>
        <w:rPr>
          <w:ins w:id="852" w:author="Ilkka Rinne [2]" w:date="2022-09-06T16:09:00Z"/>
          <w:rFonts w:asciiTheme="minorHAnsi" w:eastAsiaTheme="minorEastAsia" w:hAnsiTheme="minorHAnsi" w:cstheme="minorBidi"/>
          <w:b w:val="0"/>
          <w:noProof/>
          <w:sz w:val="24"/>
          <w:szCs w:val="24"/>
          <w:lang w:eastAsia="en-GB"/>
        </w:rPr>
      </w:pPr>
      <w:ins w:id="85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"_Toc113373572"</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StatisticalClassification Requirements Class</w:t>
        </w:r>
        <w:r>
          <w:rPr>
            <w:noProof/>
            <w:webHidden/>
          </w:rPr>
          <w:tab/>
        </w:r>
        <w:r>
          <w:rPr>
            <w:noProof/>
            <w:webHidden/>
          </w:rPr>
          <w:fldChar w:fldCharType="begin"/>
        </w:r>
        <w:r>
          <w:rPr>
            <w:noProof/>
            <w:webHidden/>
          </w:rPr>
          <w:instrText xml:space="preserve"> PAGEREF _Toc113373572 \h </w:instrText>
        </w:r>
      </w:ins>
      <w:r>
        <w:rPr>
          <w:noProof/>
          <w:webHidden/>
        </w:rPr>
      </w:r>
      <w:r>
        <w:rPr>
          <w:noProof/>
          <w:webHidden/>
        </w:rPr>
        <w:fldChar w:fldCharType="separate"/>
      </w:r>
      <w:ins w:id="854" w:author="Ilkka Rinne [2]" w:date="2022-09-06T16:09:00Z">
        <w:r>
          <w:rPr>
            <w:noProof/>
            <w:webHidden/>
          </w:rPr>
          <w:t>114</w:t>
        </w:r>
        <w:r>
          <w:rPr>
            <w:noProof/>
            <w:webHidden/>
          </w:rPr>
          <w:fldChar w:fldCharType="end"/>
        </w:r>
        <w:r w:rsidRPr="00C53F60">
          <w:rPr>
            <w:rStyle w:val="Hyperlink"/>
            <w:noProof/>
          </w:rPr>
          <w:fldChar w:fldCharType="end"/>
        </w:r>
      </w:ins>
    </w:p>
    <w:p w14:paraId="04FA5BD3" w14:textId="0208A888" w:rsidR="00EA1FB2" w:rsidRDefault="00EA1FB2">
      <w:pPr>
        <w:pStyle w:val="TOC3"/>
        <w:tabs>
          <w:tab w:val="left" w:pos="1200"/>
        </w:tabs>
        <w:rPr>
          <w:ins w:id="855" w:author="Ilkka Rinne [2]" w:date="2022-09-06T16:09:00Z"/>
          <w:rFonts w:asciiTheme="minorHAnsi" w:eastAsiaTheme="minorEastAsia" w:hAnsiTheme="minorHAnsi" w:cstheme="minorBidi"/>
          <w:b w:val="0"/>
          <w:noProof/>
          <w:sz w:val="24"/>
          <w:szCs w:val="24"/>
          <w:lang w:eastAsia="en-GB"/>
        </w:rPr>
      </w:pPr>
      <w:ins w:id="85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"_Toc113373573"</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13.14.2</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Data type StatisticalClassification</w:t>
        </w:r>
        <w:r>
          <w:rPr>
            <w:noProof/>
            <w:webHidden/>
          </w:rPr>
          <w:tab/>
        </w:r>
        <w:r>
          <w:rPr>
            <w:noProof/>
            <w:webHidden/>
          </w:rPr>
          <w:fldChar w:fldCharType="begin"/>
        </w:r>
        <w:r>
          <w:rPr>
            <w:noProof/>
            <w:webHidden/>
          </w:rPr>
          <w:instrText xml:space="preserve"> PAGEREF _Toc113373573 \h </w:instrText>
        </w:r>
      </w:ins>
      <w:r>
        <w:rPr>
          <w:noProof/>
          <w:webHidden/>
        </w:rPr>
      </w:r>
      <w:r>
        <w:rPr>
          <w:noProof/>
          <w:webHidden/>
        </w:rPr>
        <w:fldChar w:fldCharType="separate"/>
      </w:r>
      <w:ins w:id="857" w:author="Ilkka Rinne [2]" w:date="2022-09-06T16:09:00Z">
        <w:r>
          <w:rPr>
            <w:noProof/>
            <w:webHidden/>
          </w:rPr>
          <w:t>114</w:t>
        </w:r>
        <w:r>
          <w:rPr>
            <w:noProof/>
            <w:webHidden/>
          </w:rPr>
          <w:fldChar w:fldCharType="end"/>
        </w:r>
        <w:r w:rsidRPr="00C53F60">
          <w:rPr>
            <w:rStyle w:val="Hyperlink"/>
            <w:noProof/>
          </w:rPr>
          <w:fldChar w:fldCharType="end"/>
        </w:r>
      </w:ins>
    </w:p>
    <w:p w14:paraId="13A16853" w14:textId="5B9D94CE" w:rsidR="00EA1FB2" w:rsidRDefault="00EA1FB2">
      <w:pPr>
        <w:pStyle w:val="TOC3"/>
        <w:tabs>
          <w:tab w:val="left" w:pos="1200"/>
        </w:tabs>
        <w:rPr>
          <w:ins w:id="858" w:author="Ilkka Rinne [2]" w:date="2022-09-06T16:09:00Z"/>
          <w:rFonts w:asciiTheme="minorHAnsi" w:eastAsiaTheme="minorEastAsia" w:hAnsiTheme="minorHAnsi" w:cstheme="minorBidi"/>
          <w:b w:val="0"/>
          <w:noProof/>
          <w:sz w:val="24"/>
          <w:szCs w:val="24"/>
          <w:lang w:eastAsia="en-GB"/>
        </w:rPr>
      </w:pPr>
      <w:ins w:id="859"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"_Toc113373574"</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13.14.3</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concept</w:t>
        </w:r>
        <w:r>
          <w:rPr>
            <w:noProof/>
            <w:webHidden/>
          </w:rPr>
          <w:tab/>
        </w:r>
        <w:r>
          <w:rPr>
            <w:noProof/>
            <w:webHidden/>
          </w:rPr>
          <w:fldChar w:fldCharType="begin"/>
        </w:r>
        <w:r>
          <w:rPr>
            <w:noProof/>
            <w:webHidden/>
          </w:rPr>
          <w:instrText xml:space="preserve"> PAGEREF _Toc113373574 \h </w:instrText>
        </w:r>
      </w:ins>
      <w:r>
        <w:rPr>
          <w:noProof/>
          <w:webHidden/>
        </w:rPr>
      </w:r>
      <w:r>
        <w:rPr>
          <w:noProof/>
          <w:webHidden/>
        </w:rPr>
        <w:fldChar w:fldCharType="separate"/>
      </w:r>
      <w:ins w:id="860" w:author="Ilkka Rinne [2]" w:date="2022-09-06T16:09:00Z">
        <w:r>
          <w:rPr>
            <w:noProof/>
            <w:webHidden/>
          </w:rPr>
          <w:t>115</w:t>
        </w:r>
        <w:r>
          <w:rPr>
            <w:noProof/>
            <w:webHidden/>
          </w:rPr>
          <w:fldChar w:fldCharType="end"/>
        </w:r>
        <w:r w:rsidRPr="00C53F60">
          <w:rPr>
            <w:rStyle w:val="Hyperlink"/>
            <w:noProof/>
          </w:rPr>
          <w:fldChar w:fldCharType="end"/>
        </w:r>
      </w:ins>
    </w:p>
    <w:p w14:paraId="322BF43F" w14:textId="39B82D14" w:rsidR="00EA1FB2" w:rsidRDefault="00EA1FB2">
      <w:pPr>
        <w:pStyle w:val="TOC3"/>
        <w:tabs>
          <w:tab w:val="left" w:pos="1200"/>
        </w:tabs>
        <w:rPr>
          <w:ins w:id="861" w:author="Ilkka Rinne [2]" w:date="2022-09-06T16:09:00Z"/>
          <w:rFonts w:asciiTheme="minorHAnsi" w:eastAsiaTheme="minorEastAsia" w:hAnsiTheme="minorHAnsi" w:cstheme="minorBidi"/>
          <w:b w:val="0"/>
          <w:noProof/>
          <w:sz w:val="24"/>
          <w:szCs w:val="24"/>
          <w:lang w:eastAsia="en-GB"/>
        </w:rPr>
      </w:pPr>
      <w:ins w:id="862"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"_Toc113373575"</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13.14.4</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Attribute classification</w:t>
        </w:r>
        <w:r>
          <w:rPr>
            <w:noProof/>
            <w:webHidden/>
          </w:rPr>
          <w:tab/>
        </w:r>
        <w:r>
          <w:rPr>
            <w:noProof/>
            <w:webHidden/>
          </w:rPr>
          <w:fldChar w:fldCharType="begin"/>
        </w:r>
        <w:r>
          <w:rPr>
            <w:noProof/>
            <w:webHidden/>
          </w:rPr>
          <w:instrText xml:space="preserve"> PAGEREF _Toc113373575 \h </w:instrText>
        </w:r>
      </w:ins>
      <w:r>
        <w:rPr>
          <w:noProof/>
          <w:webHidden/>
        </w:rPr>
      </w:r>
      <w:r>
        <w:rPr>
          <w:noProof/>
          <w:webHidden/>
        </w:rPr>
        <w:fldChar w:fldCharType="separate"/>
      </w:r>
      <w:ins w:id="863" w:author="Ilkka Rinne [2]" w:date="2022-09-06T16:09:00Z">
        <w:r>
          <w:rPr>
            <w:noProof/>
            <w:webHidden/>
          </w:rPr>
          <w:t>115</w:t>
        </w:r>
        <w:r>
          <w:rPr>
            <w:noProof/>
            <w:webHidden/>
          </w:rPr>
          <w:fldChar w:fldCharType="end"/>
        </w:r>
        <w:r w:rsidRPr="00C53F60">
          <w:rPr>
            <w:rStyle w:val="Hyperlink"/>
            <w:noProof/>
          </w:rPr>
          <w:fldChar w:fldCharType="end"/>
        </w:r>
      </w:ins>
    </w:p>
    <w:p w14:paraId="5B45E249" w14:textId="4CEED9AC" w:rsidR="00EA1FB2" w:rsidRDefault="00EA1FB2">
      <w:pPr>
        <w:pStyle w:val="TOC2"/>
        <w:rPr>
          <w:ins w:id="864" w:author="Ilkka Rinne [2]" w:date="2022-09-06T16:09:00Z"/>
          <w:rFonts w:asciiTheme="minorHAnsi" w:eastAsiaTheme="minorEastAsia" w:hAnsiTheme="minorHAnsi" w:cstheme="minorBidi"/>
          <w:b w:val="0"/>
          <w:noProof/>
          <w:sz w:val="24"/>
          <w:szCs w:val="24"/>
          <w:lang w:eastAsia="en-GB"/>
        </w:rPr>
      </w:pPr>
      <w:ins w:id="865"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"_Toc113373576"</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Codelists</w:t>
        </w:r>
        <w:r>
          <w:rPr>
            <w:noProof/>
            <w:webHidden/>
          </w:rPr>
          <w:tab/>
        </w:r>
        <w:r>
          <w:rPr>
            <w:noProof/>
            <w:webHidden/>
          </w:rPr>
          <w:fldChar w:fldCharType="begin"/>
        </w:r>
        <w:r>
          <w:rPr>
            <w:noProof/>
            <w:webHidden/>
          </w:rPr>
          <w:instrText xml:space="preserve"> PAGEREF _Toc113373576 \h </w:instrText>
        </w:r>
      </w:ins>
      <w:r>
        <w:rPr>
          <w:noProof/>
          <w:webHidden/>
        </w:rPr>
      </w:r>
      <w:r>
        <w:rPr>
          <w:noProof/>
          <w:webHidden/>
        </w:rPr>
        <w:fldChar w:fldCharType="separate"/>
      </w:r>
      <w:ins w:id="866" w:author="Ilkka Rinne [2]" w:date="2022-09-06T16:09:00Z">
        <w:r>
          <w:rPr>
            <w:noProof/>
            <w:webHidden/>
          </w:rPr>
          <w:t>115</w:t>
        </w:r>
        <w:r>
          <w:rPr>
            <w:noProof/>
            <w:webHidden/>
          </w:rPr>
          <w:fldChar w:fldCharType="end"/>
        </w:r>
        <w:r w:rsidRPr="00C53F60">
          <w:rPr>
            <w:rStyle w:val="Hyperlink"/>
            <w:noProof/>
          </w:rPr>
          <w:fldChar w:fldCharType="end"/>
        </w:r>
      </w:ins>
    </w:p>
    <w:p w14:paraId="2306FCB6" w14:textId="17B28FCC" w:rsidR="00EA1FB2" w:rsidRDefault="00EA1FB2">
      <w:pPr>
        <w:pStyle w:val="TOC3"/>
        <w:tabs>
          <w:tab w:val="left" w:pos="1200"/>
        </w:tabs>
        <w:rPr>
          <w:ins w:id="867" w:author="Ilkka Rinne [2]" w:date="2022-09-06T16:09:00Z"/>
          <w:rFonts w:asciiTheme="minorHAnsi" w:eastAsiaTheme="minorEastAsia" w:hAnsiTheme="minorHAnsi" w:cstheme="minorBidi"/>
          <w:b w:val="0"/>
          <w:noProof/>
          <w:sz w:val="24"/>
          <w:szCs w:val="24"/>
          <w:lang w:eastAsia="en-GB"/>
        </w:rPr>
      </w:pPr>
      <w:ins w:id="868"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"_Toc113373577"</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13.15.1</w:t>
        </w:r>
        <w:r>
          <w:rPr>
            <w:rFonts w:asciiTheme="minorHAnsi" w:eastAsiaTheme="minorEastAsia" w:hAnsiTheme="minorHAnsi" w:cstheme="minorBidi"/>
            <w:b w:val="0"/>
            <w:noProof/>
            <w:sz w:val="24"/>
            <w:szCs w:val="24"/>
            <w:lang w:eastAsia="en-GB"/>
          </w:rPr>
          <w:tab/>
        </w:r>
        <w:r w:rsidRPr="00C53F60">
          <w:rPr>
            <w:rStyle w:val="Hyperlink"/>
            <w:rFonts w:eastAsia="Times New Roman"/>
            <w:noProof/>
          </w:rPr>
          <w:t>SampleTypeByGeometryType</w:t>
        </w:r>
        <w:r>
          <w:rPr>
            <w:noProof/>
            <w:webHidden/>
          </w:rPr>
          <w:tab/>
        </w:r>
        <w:r>
          <w:rPr>
            <w:noProof/>
            <w:webHidden/>
          </w:rPr>
          <w:fldChar w:fldCharType="begin"/>
        </w:r>
        <w:r>
          <w:rPr>
            <w:noProof/>
            <w:webHidden/>
          </w:rPr>
          <w:instrText xml:space="preserve"> PAGEREF _Toc113373577 \h </w:instrText>
        </w:r>
      </w:ins>
      <w:r>
        <w:rPr>
          <w:noProof/>
          <w:webHidden/>
        </w:rPr>
      </w:r>
      <w:r>
        <w:rPr>
          <w:noProof/>
          <w:webHidden/>
        </w:rPr>
        <w:fldChar w:fldCharType="separate"/>
      </w:r>
      <w:ins w:id="869" w:author="Ilkka Rinne [2]" w:date="2022-09-06T16:09:00Z">
        <w:r>
          <w:rPr>
            <w:noProof/>
            <w:webHidden/>
          </w:rPr>
          <w:t>115</w:t>
        </w:r>
        <w:r>
          <w:rPr>
            <w:noProof/>
            <w:webHidden/>
          </w:rPr>
          <w:fldChar w:fldCharType="end"/>
        </w:r>
        <w:r w:rsidRPr="00C53F60">
          <w:rPr>
            <w:rStyle w:val="Hyperlink"/>
            <w:noProof/>
          </w:rPr>
          <w:fldChar w:fldCharType="end"/>
        </w:r>
      </w:ins>
    </w:p>
    <w:p w14:paraId="5E19A510" w14:textId="1D3121B1" w:rsidR="00EA1FB2" w:rsidRDefault="00EA1FB2">
      <w:pPr>
        <w:pStyle w:val="TOC1"/>
        <w:rPr>
          <w:ins w:id="870" w:author="Ilkka Rinne [2]" w:date="2022-09-06T16:09:00Z"/>
          <w:rFonts w:asciiTheme="minorHAnsi" w:eastAsiaTheme="minorEastAsia" w:hAnsiTheme="minorHAnsi" w:cstheme="minorBidi"/>
          <w:b w:val="0"/>
          <w:noProof/>
          <w:sz w:val="24"/>
          <w:szCs w:val="24"/>
          <w:lang w:eastAsia="en-GB"/>
        </w:rPr>
      </w:pPr>
      <w:ins w:id="871"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"_Toc113373578"</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A (normative)  Abstract test suite</w:t>
        </w:r>
        <w:r>
          <w:rPr>
            <w:noProof/>
            <w:webHidden/>
          </w:rPr>
          <w:tab/>
        </w:r>
        <w:r>
          <w:rPr>
            <w:noProof/>
            <w:webHidden/>
          </w:rPr>
          <w:fldChar w:fldCharType="begin"/>
        </w:r>
        <w:r>
          <w:rPr>
            <w:noProof/>
            <w:webHidden/>
          </w:rPr>
          <w:instrText xml:space="preserve"> PAGEREF _Toc113373578 \h </w:instrText>
        </w:r>
      </w:ins>
      <w:r>
        <w:rPr>
          <w:noProof/>
          <w:webHidden/>
        </w:rPr>
      </w:r>
      <w:r>
        <w:rPr>
          <w:noProof/>
          <w:webHidden/>
        </w:rPr>
        <w:fldChar w:fldCharType="separate"/>
      </w:r>
      <w:ins w:id="872" w:author="Ilkka Rinne [2]" w:date="2022-09-06T16:09:00Z">
        <w:r>
          <w:rPr>
            <w:noProof/>
            <w:webHidden/>
          </w:rPr>
          <w:t>117</w:t>
        </w:r>
        <w:r>
          <w:rPr>
            <w:noProof/>
            <w:webHidden/>
          </w:rPr>
          <w:fldChar w:fldCharType="end"/>
        </w:r>
        <w:r w:rsidRPr="00C53F60">
          <w:rPr>
            <w:rStyle w:val="Hyperlink"/>
            <w:noProof/>
          </w:rPr>
          <w:fldChar w:fldCharType="end"/>
        </w:r>
      </w:ins>
    </w:p>
    <w:p w14:paraId="18DE3394" w14:textId="2AE2C9F8" w:rsidR="00EA1FB2" w:rsidRDefault="00EA1FB2">
      <w:pPr>
        <w:pStyle w:val="TOC1"/>
        <w:rPr>
          <w:ins w:id="873" w:author="Ilkka Rinne [2]" w:date="2022-09-06T16:09:00Z"/>
          <w:rFonts w:asciiTheme="minorHAnsi" w:eastAsiaTheme="minorEastAsia" w:hAnsiTheme="minorHAnsi" w:cstheme="minorBidi"/>
          <w:b w:val="0"/>
          <w:noProof/>
          <w:sz w:val="24"/>
          <w:szCs w:val="24"/>
          <w:lang w:eastAsia="en-GB"/>
        </w:rPr>
      </w:pPr>
      <w:ins w:id="874"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"_Toc113373579"</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B (informative)  Common usage of OMS concepts</w:t>
        </w:r>
        <w:r>
          <w:rPr>
            <w:noProof/>
            <w:webHidden/>
          </w:rPr>
          <w:tab/>
        </w:r>
        <w:r>
          <w:rPr>
            <w:noProof/>
            <w:webHidden/>
          </w:rPr>
          <w:fldChar w:fldCharType="begin"/>
        </w:r>
        <w:r>
          <w:rPr>
            <w:noProof/>
            <w:webHidden/>
          </w:rPr>
          <w:instrText xml:space="preserve"> PAGEREF _Toc113373579 \h </w:instrText>
        </w:r>
      </w:ins>
      <w:r>
        <w:rPr>
          <w:noProof/>
          <w:webHidden/>
        </w:rPr>
      </w:r>
      <w:r>
        <w:rPr>
          <w:noProof/>
          <w:webHidden/>
        </w:rPr>
        <w:fldChar w:fldCharType="separate"/>
      </w:r>
      <w:ins w:id="875" w:author="Ilkka Rinne [2]" w:date="2022-09-06T16:09:00Z">
        <w:r>
          <w:rPr>
            <w:noProof/>
            <w:webHidden/>
          </w:rPr>
          <w:t>134</w:t>
        </w:r>
        <w:r>
          <w:rPr>
            <w:noProof/>
            <w:webHidden/>
          </w:rPr>
          <w:fldChar w:fldCharType="end"/>
        </w:r>
        <w:r w:rsidRPr="00C53F60">
          <w:rPr>
            <w:rStyle w:val="Hyperlink"/>
            <w:noProof/>
          </w:rPr>
          <w:fldChar w:fldCharType="end"/>
        </w:r>
      </w:ins>
    </w:p>
    <w:p w14:paraId="1F6D634C" w14:textId="0E537415" w:rsidR="00EA1FB2" w:rsidRDefault="00EA1FB2">
      <w:pPr>
        <w:pStyle w:val="TOC1"/>
        <w:rPr>
          <w:ins w:id="876" w:author="Ilkka Rinne [2]" w:date="2022-09-06T16:09:00Z"/>
          <w:rFonts w:asciiTheme="minorHAnsi" w:eastAsiaTheme="minorEastAsia" w:hAnsiTheme="minorHAnsi" w:cstheme="minorBidi"/>
          <w:b w:val="0"/>
          <w:noProof/>
          <w:sz w:val="24"/>
          <w:szCs w:val="24"/>
          <w:lang w:eastAsia="en-GB"/>
        </w:rPr>
      </w:pPr>
      <w:ins w:id="877"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"_Toc113373580"</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C (informative)  Changes in the Observation and Sample models between ISO 19156:2011 and ISO 19156:2022 (this document)</w:t>
        </w:r>
        <w:r>
          <w:rPr>
            <w:noProof/>
            <w:webHidden/>
          </w:rPr>
          <w:tab/>
        </w:r>
        <w:r>
          <w:rPr>
            <w:noProof/>
            <w:webHidden/>
          </w:rPr>
          <w:fldChar w:fldCharType="begin"/>
        </w:r>
        <w:r>
          <w:rPr>
            <w:noProof/>
            <w:webHidden/>
          </w:rPr>
          <w:instrText xml:space="preserve"> PAGEREF _Toc113373580 \h </w:instrText>
        </w:r>
      </w:ins>
      <w:r>
        <w:rPr>
          <w:noProof/>
          <w:webHidden/>
        </w:rPr>
      </w:r>
      <w:r>
        <w:rPr>
          <w:noProof/>
          <w:webHidden/>
        </w:rPr>
        <w:fldChar w:fldCharType="separate"/>
      </w:r>
      <w:ins w:id="878" w:author="Ilkka Rinne [2]" w:date="2022-09-06T16:09:00Z">
        <w:r>
          <w:rPr>
            <w:noProof/>
            <w:webHidden/>
          </w:rPr>
          <w:t>139</w:t>
        </w:r>
        <w:r>
          <w:rPr>
            <w:noProof/>
            <w:webHidden/>
          </w:rPr>
          <w:fldChar w:fldCharType="end"/>
        </w:r>
        <w:r w:rsidRPr="00C53F60">
          <w:rPr>
            <w:rStyle w:val="Hyperlink"/>
            <w:noProof/>
          </w:rPr>
          <w:fldChar w:fldCharType="end"/>
        </w:r>
      </w:ins>
    </w:p>
    <w:p w14:paraId="42872CBB" w14:textId="27F17E39" w:rsidR="00EA1FB2" w:rsidRDefault="00EA1FB2">
      <w:pPr>
        <w:pStyle w:val="TOC1"/>
        <w:rPr>
          <w:ins w:id="879" w:author="Ilkka Rinne [2]" w:date="2022-09-06T16:09:00Z"/>
          <w:rFonts w:asciiTheme="minorHAnsi" w:eastAsiaTheme="minorEastAsia" w:hAnsiTheme="minorHAnsi" w:cstheme="minorBidi"/>
          <w:b w:val="0"/>
          <w:noProof/>
          <w:sz w:val="24"/>
          <w:szCs w:val="24"/>
          <w:lang w:eastAsia="en-GB"/>
        </w:rPr>
      </w:pPr>
      <w:ins w:id="880"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"_Toc113373581"</w:instrText>
        </w:r>
        <w:r w:rsidRPr="00C53F60">
          <w:rPr>
            <w:rStyle w:val="Hyperlink"/>
            <w:noProof/>
          </w:rPr>
          <w:instrText xml:space="preserve"> </w:instrText>
        </w:r>
        <w:r w:rsidRPr="00C53F60">
          <w:rPr>
            <w:rStyle w:val="Hyperlink"/>
            <w:noProof/>
          </w:rPr>
          <w:fldChar w:fldCharType="separate"/>
        </w:r>
        <w:r w:rsidRPr="00C53F60">
          <w:rPr>
            <w:rStyle w:val="Hyperlink"/>
            <w:rFonts w:eastAsia="Times New Roman"/>
            <w:noProof/>
          </w:rPr>
          <w:t>Annex D (informative)  Best practices in use of the Observation and Sampling models</w:t>
        </w:r>
        <w:r>
          <w:rPr>
            <w:noProof/>
            <w:webHidden/>
          </w:rPr>
          <w:tab/>
        </w:r>
        <w:r>
          <w:rPr>
            <w:noProof/>
            <w:webHidden/>
          </w:rPr>
          <w:fldChar w:fldCharType="begin"/>
        </w:r>
        <w:r>
          <w:rPr>
            <w:noProof/>
            <w:webHidden/>
          </w:rPr>
          <w:instrText xml:space="preserve"> PAGEREF _Toc113373581 \h </w:instrText>
        </w:r>
      </w:ins>
      <w:r>
        <w:rPr>
          <w:noProof/>
          <w:webHidden/>
        </w:rPr>
      </w:r>
      <w:r>
        <w:rPr>
          <w:noProof/>
          <w:webHidden/>
        </w:rPr>
        <w:fldChar w:fldCharType="separate"/>
      </w:r>
      <w:ins w:id="881" w:author="Ilkka Rinne [2]" w:date="2022-09-06T16:09:00Z">
        <w:r>
          <w:rPr>
            <w:noProof/>
            <w:webHidden/>
          </w:rPr>
          <w:t>160</w:t>
        </w:r>
        <w:r>
          <w:rPr>
            <w:noProof/>
            <w:webHidden/>
          </w:rPr>
          <w:fldChar w:fldCharType="end"/>
        </w:r>
        <w:r w:rsidRPr="00C53F60">
          <w:rPr>
            <w:rStyle w:val="Hyperlink"/>
            <w:noProof/>
          </w:rPr>
          <w:fldChar w:fldCharType="end"/>
        </w:r>
      </w:ins>
    </w:p>
    <w:p w14:paraId="56CBDEC5" w14:textId="318081AA" w:rsidR="00EA1FB2" w:rsidRDefault="00EA1FB2">
      <w:pPr>
        <w:pStyle w:val="TOC1"/>
        <w:rPr>
          <w:ins w:id="882" w:author="Ilkka Rinne [2]" w:date="2022-09-06T16:09:00Z"/>
          <w:rFonts w:asciiTheme="minorHAnsi" w:eastAsiaTheme="minorEastAsia" w:hAnsiTheme="minorHAnsi" w:cstheme="minorBidi"/>
          <w:b w:val="0"/>
          <w:noProof/>
          <w:sz w:val="24"/>
          <w:szCs w:val="24"/>
          <w:lang w:eastAsia="en-GB"/>
        </w:rPr>
      </w:pPr>
      <w:ins w:id="883"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"_Toc113373582"</w:instrText>
        </w:r>
        <w:r w:rsidRPr="00C53F60">
          <w:rPr>
            <w:rStyle w:val="Hyperlink"/>
            <w:noProof/>
          </w:rPr>
          <w:instrText xml:space="preserve"> </w:instrText>
        </w:r>
        <w:r w:rsidRPr="00C53F60">
          <w:rPr>
            <w:rStyle w:val="Hyperlink"/>
            <w:noProof/>
          </w:rPr>
          <w:fldChar w:fldCharType="separate"/>
        </w:r>
        <w:r w:rsidRPr="00C53F60">
          <w:rPr>
            <w:rStyle w:val="Hyperlink"/>
            <w:noProof/>
          </w:rPr>
          <w:t>Annex E (informative)  Detailed package overview diagrams</w:t>
        </w:r>
        <w:r>
          <w:rPr>
            <w:noProof/>
            <w:webHidden/>
          </w:rPr>
          <w:tab/>
        </w:r>
        <w:r>
          <w:rPr>
            <w:noProof/>
            <w:webHidden/>
          </w:rPr>
          <w:fldChar w:fldCharType="begin"/>
        </w:r>
        <w:r>
          <w:rPr>
            <w:noProof/>
            <w:webHidden/>
          </w:rPr>
          <w:instrText xml:space="preserve"> PAGEREF _Toc113373582 \h </w:instrText>
        </w:r>
      </w:ins>
      <w:r>
        <w:rPr>
          <w:noProof/>
          <w:webHidden/>
        </w:rPr>
      </w:r>
      <w:r>
        <w:rPr>
          <w:noProof/>
          <w:webHidden/>
        </w:rPr>
        <w:fldChar w:fldCharType="separate"/>
      </w:r>
      <w:ins w:id="884" w:author="Ilkka Rinne [2]" w:date="2022-09-06T16:09:00Z">
        <w:r>
          <w:rPr>
            <w:noProof/>
            <w:webHidden/>
          </w:rPr>
          <w:t>169</w:t>
        </w:r>
        <w:r>
          <w:rPr>
            <w:noProof/>
            <w:webHidden/>
          </w:rPr>
          <w:fldChar w:fldCharType="end"/>
        </w:r>
        <w:r w:rsidRPr="00C53F60">
          <w:rPr>
            <w:rStyle w:val="Hyperlink"/>
            <w:noProof/>
          </w:rPr>
          <w:fldChar w:fldCharType="end"/>
        </w:r>
      </w:ins>
    </w:p>
    <w:p w14:paraId="662E076D" w14:textId="5BA80BFC" w:rsidR="00EA1FB2" w:rsidRDefault="00EA1FB2">
      <w:pPr>
        <w:pStyle w:val="TOC1"/>
        <w:rPr>
          <w:ins w:id="885" w:author="Ilkka Rinne [2]" w:date="2022-09-06T16:09:00Z"/>
          <w:rFonts w:asciiTheme="minorHAnsi" w:eastAsiaTheme="minorEastAsia" w:hAnsiTheme="minorHAnsi" w:cstheme="minorBidi"/>
          <w:b w:val="0"/>
          <w:noProof/>
          <w:sz w:val="24"/>
          <w:szCs w:val="24"/>
          <w:lang w:eastAsia="en-GB"/>
        </w:rPr>
      </w:pPr>
      <w:ins w:id="886" w:author="Ilkka Rinne [2]" w:date="2022-09-06T16:09:00Z">
        <w:r w:rsidRPr="00C53F60">
          <w:rPr>
            <w:rStyle w:val="Hyperlink"/>
            <w:noProof/>
          </w:rPr>
          <w:fldChar w:fldCharType="begin"/>
        </w:r>
        <w:r w:rsidRPr="00C53F60">
          <w:rPr>
            <w:rStyle w:val="Hyperlink"/>
            <w:noProof/>
          </w:rPr>
          <w:instrText xml:space="preserve"> </w:instrText>
        </w:r>
        <w:r>
          <w:rPr>
            <w:noProof/>
          </w:rPr>
          <w:instrText>HYPERLINK \l "_Toc113373583"</w:instrText>
        </w:r>
        <w:r w:rsidRPr="00C53F60">
          <w:rPr>
            <w:rStyle w:val="Hyperlink"/>
            <w:noProof/>
          </w:rPr>
          <w:instrText xml:space="preserve"> </w:instrText>
        </w:r>
        <w:r w:rsidRPr="00C53F60">
          <w:rPr>
            <w:rStyle w:val="Hyperlink"/>
            <w:noProof/>
          </w:rPr>
          <w:fldChar w:fldCharType="separate"/>
        </w:r>
        <w:r w:rsidRPr="00C53F60">
          <w:rPr>
            <w:rStyle w:val="Hyperlink"/>
            <w:noProof/>
          </w:rPr>
          <w:t>Bibliography</w:t>
        </w:r>
        <w:r>
          <w:rPr>
            <w:noProof/>
            <w:webHidden/>
          </w:rPr>
          <w:tab/>
        </w:r>
        <w:r>
          <w:rPr>
            <w:noProof/>
            <w:webHidden/>
          </w:rPr>
          <w:fldChar w:fldCharType="begin"/>
        </w:r>
        <w:r>
          <w:rPr>
            <w:noProof/>
            <w:webHidden/>
          </w:rPr>
          <w:instrText xml:space="preserve"> PAGEREF _Toc113373583 \h </w:instrText>
        </w:r>
      </w:ins>
      <w:r>
        <w:rPr>
          <w:noProof/>
          <w:webHidden/>
        </w:rPr>
      </w:r>
      <w:r>
        <w:rPr>
          <w:noProof/>
          <w:webHidden/>
        </w:rPr>
        <w:fldChar w:fldCharType="separate"/>
      </w:r>
      <w:ins w:id="887" w:author="Ilkka Rinne [2]" w:date="2022-09-06T16:09:00Z">
        <w:r>
          <w:rPr>
            <w:noProof/>
            <w:webHidden/>
          </w:rPr>
          <w:t>173</w:t>
        </w:r>
        <w:r>
          <w:rPr>
            <w:noProof/>
            <w:webHidden/>
          </w:rPr>
          <w:fldChar w:fldCharType="end"/>
        </w:r>
        <w:r w:rsidRPr="00C53F60">
          <w:rPr>
            <w:rStyle w:val="Hyperlink"/>
            <w:noProof/>
          </w:rPr>
          <w:fldChar w:fldCharType="end"/>
        </w:r>
      </w:ins>
    </w:p>
    <w:p w14:paraId="55427F09" w14:textId="0EDFD4F7" w:rsidR="00856058" w:rsidRPr="00856058" w:rsidRDefault="00EA1FB2">
      <w:pPr>
        <w:rPr>
          <w:rPrChange w:id="888" w:author="Ilkka Rinne" w:date="2022-09-06T15:55:00Z">
            <w:rPr>
              <w:rFonts w:eastAsia="Times New Roman"/>
              <w:szCs w:val="24"/>
            </w:rPr>
          </w:rPrChange>
        </w:rPr>
        <w:pPrChange w:id="889" w:author="Ilkka Rinne" w:date="2022-09-06T15:55:00Z">
          <w:pPr>
            <w:pStyle w:val="zzContents"/>
            <w:autoSpaceDE w:val="0"/>
            <w:autoSpaceDN w:val="0"/>
            <w:adjustRightInd w:val="0"/>
          </w:pPr>
        </w:pPrChange>
      </w:pPr>
      <w:ins w:id="890" w:author="Ilkka Rinne [2]" w:date="2022-09-06T16:09:00Z">
        <w:r>
          <w:fldChar w:fldCharType="end"/>
        </w:r>
      </w:ins>
    </w:p>
    <w:p w14:paraId="05EFED73" w14:textId="736A9448" w:rsidR="005B5EAD" w:rsidRPr="00785C54" w:rsidDel="00856058" w:rsidRDefault="005B5EAD" w:rsidP="00785C54">
      <w:pPr>
        <w:pStyle w:val="TOC1"/>
        <w:autoSpaceDE w:val="0"/>
        <w:autoSpaceDN w:val="0"/>
        <w:adjustRightInd w:val="0"/>
        <w:rPr>
          <w:del w:id="891" w:author="Ilkka Rinne" w:date="2022-09-06T15:55:00Z"/>
          <w:rFonts w:asciiTheme="minorHAnsi" w:eastAsiaTheme="minorEastAsia" w:hAnsiTheme="minorHAnsi"/>
          <w:b w:val="0"/>
          <w:noProof/>
          <w:szCs w:val="24"/>
          <w:lang w:val="sv-SE" w:eastAsia="sv-SE"/>
        </w:rPr>
      </w:pPr>
      <w:del w:id="892" w:author="Ilkka Rinne" w:date="2022-09-06T15:55:00Z">
        <w:r w:rsidRPr="00785C54" w:rsidDel="00856058">
          <w:rPr>
            <w:szCs w:val="24"/>
          </w:rPr>
          <w:fldChar w:fldCharType="begin" w:fldLock="1"/>
        </w:r>
        <w:r w:rsidRPr="00785C54" w:rsidDel="00856058">
          <w:rPr>
            <w:szCs w:val="24"/>
          </w:rPr>
          <w:delInstrText xml:space="preserve"> TOC \o "2-2" \h \z \t "Heading 1;1;ANNEX;1;Biblio Title;1;Foreword Title;1;Intro Title;1" </w:delInstrText>
        </w:r>
        <w:r w:rsidRPr="00785C54" w:rsidDel="00856058">
          <w:rPr>
            <w:szCs w:val="24"/>
          </w:rPr>
          <w:fldChar w:fldCharType="separate"/>
        </w:r>
        <w:r w:rsidR="004E0A69" w:rsidDel="00856058">
          <w:fldChar w:fldCharType="begin"/>
        </w:r>
        <w:r w:rsidR="004E0A69" w:rsidDel="00856058">
          <w:delInstrText xml:space="preserve"> HYPERLINK \l "_Toc87620342" </w:delInstrText>
        </w:r>
        <w:r w:rsidR="004E0A69" w:rsidDel="00856058">
          <w:fldChar w:fldCharType="separate"/>
        </w:r>
        <w:r w:rsidRPr="00785C54" w:rsidDel="00856058">
          <w:rPr>
            <w:rStyle w:val="Hyperlink"/>
            <w:noProof/>
            <w:szCs w:val="24"/>
            <w:lang w:eastAsia="en-US"/>
          </w:rPr>
          <w:delText>Foreword</w:delText>
        </w:r>
        <w:r w:rsidRPr="00785C54" w:rsidDel="00856058">
          <w:rPr>
            <w:rFonts w:eastAsia="Times New Roman"/>
            <w:noProof/>
            <w:webHidden/>
            <w:szCs w:val="24"/>
          </w:rPr>
          <w:tab/>
        </w:r>
        <w:r w:rsidRPr="00785C54" w:rsidDel="00856058">
          <w:rPr>
            <w:noProof/>
            <w:webHidden/>
            <w:szCs w:val="24"/>
          </w:rPr>
          <w:fldChar w:fldCharType="begin" w:fldLock="1"/>
        </w:r>
        <w:r w:rsidRPr="00785C54" w:rsidDel="00856058">
          <w:rPr>
            <w:noProof/>
            <w:webHidden/>
            <w:szCs w:val="24"/>
          </w:rPr>
          <w:delInstrText xml:space="preserve"> PAGEREF _Toc87620342 \h </w:delInstrText>
        </w:r>
        <w:r w:rsidRPr="00785C54" w:rsidDel="00856058">
          <w:rPr>
            <w:noProof/>
            <w:webHidden/>
            <w:szCs w:val="24"/>
          </w:rPr>
        </w:r>
        <w:r w:rsidRPr="00785C54" w:rsidDel="00856058">
          <w:rPr>
            <w:noProof/>
            <w:webHidden/>
            <w:szCs w:val="24"/>
          </w:rPr>
          <w:fldChar w:fldCharType="separate"/>
        </w:r>
        <w:r w:rsidRPr="00785C54" w:rsidDel="00856058">
          <w:rPr>
            <w:noProof/>
            <w:webHidden/>
            <w:szCs w:val="24"/>
          </w:rPr>
          <w:delText>vi</w:delText>
        </w:r>
        <w:r w:rsidRPr="00785C54" w:rsidDel="00856058">
          <w:rPr>
            <w:noProof/>
            <w:webHidden/>
            <w:szCs w:val="24"/>
          </w:rPr>
          <w:fldChar w:fldCharType="end"/>
        </w:r>
        <w:r w:rsidR="004E0A69" w:rsidDel="00856058">
          <w:rPr>
            <w:noProof/>
            <w:szCs w:val="24"/>
          </w:rPr>
          <w:fldChar w:fldCharType="end"/>
        </w:r>
      </w:del>
    </w:p>
    <w:p w14:paraId="607500D5" w14:textId="7F3BDF42" w:rsidR="005B5EAD" w:rsidRPr="00785C54" w:rsidDel="00856058" w:rsidRDefault="004E0A69" w:rsidP="00785C54">
      <w:pPr>
        <w:pStyle w:val="TOC1"/>
        <w:autoSpaceDE w:val="0"/>
        <w:autoSpaceDN w:val="0"/>
        <w:adjustRightInd w:val="0"/>
        <w:rPr>
          <w:del w:id="893" w:author="Ilkka Rinne" w:date="2022-09-06T15:55:00Z"/>
          <w:rFonts w:asciiTheme="minorHAnsi" w:eastAsiaTheme="minorEastAsia" w:hAnsiTheme="minorHAnsi"/>
          <w:b w:val="0"/>
          <w:noProof/>
          <w:szCs w:val="24"/>
          <w:lang w:val="sv-SE" w:eastAsia="sv-SE"/>
        </w:rPr>
      </w:pPr>
      <w:del w:id="894" w:author="Ilkka Rinne" w:date="2022-09-06T15:55:00Z">
        <w:r w:rsidDel="00856058">
          <w:fldChar w:fldCharType="begin"/>
        </w:r>
        <w:r w:rsidDel="00856058">
          <w:delInstrText xml:space="preserve"> HYPERLINK \l "_Toc87620343" </w:delInstrText>
        </w:r>
        <w:r w:rsidDel="00856058">
          <w:fldChar w:fldCharType="separate"/>
        </w:r>
        <w:r w:rsidR="005B5EAD" w:rsidRPr="00785C54" w:rsidDel="00856058">
          <w:rPr>
            <w:rStyle w:val="Hyperlink"/>
            <w:noProof/>
            <w:szCs w:val="24"/>
            <w:lang w:eastAsia="en-US"/>
          </w:rPr>
          <w:delText>Introduction</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_Toc87620343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vii</w:delText>
        </w:r>
        <w:r w:rsidR="005B5EAD" w:rsidRPr="00785C54" w:rsidDel="00856058">
          <w:rPr>
            <w:noProof/>
            <w:webHidden/>
            <w:szCs w:val="24"/>
          </w:rPr>
          <w:fldChar w:fldCharType="end"/>
        </w:r>
        <w:r w:rsidDel="00856058">
          <w:rPr>
            <w:noProof/>
            <w:szCs w:val="24"/>
          </w:rPr>
          <w:fldChar w:fldCharType="end"/>
        </w:r>
      </w:del>
    </w:p>
    <w:p w14:paraId="03ADE418" w14:textId="7703C5F2" w:rsidR="005B5EAD" w:rsidRPr="00785C54" w:rsidDel="00856058" w:rsidRDefault="004E0A69" w:rsidP="00785C54">
      <w:pPr>
        <w:pStyle w:val="TOC1"/>
        <w:autoSpaceDE w:val="0"/>
        <w:autoSpaceDN w:val="0"/>
        <w:adjustRightInd w:val="0"/>
        <w:rPr>
          <w:del w:id="895" w:author="Ilkka Rinne" w:date="2022-09-06T15:55:00Z"/>
          <w:rFonts w:asciiTheme="minorHAnsi" w:eastAsiaTheme="minorEastAsia" w:hAnsiTheme="minorHAnsi"/>
          <w:b w:val="0"/>
          <w:noProof/>
          <w:szCs w:val="24"/>
          <w:lang w:val="sv-SE" w:eastAsia="sv-SE"/>
        </w:rPr>
      </w:pPr>
      <w:del w:id="896" w:author="Ilkka Rinne" w:date="2022-09-06T15:55:00Z">
        <w:r w:rsidDel="00856058">
          <w:fldChar w:fldCharType="begin"/>
        </w:r>
        <w:r w:rsidDel="00856058">
          <w:delInstrText xml:space="preserve"> HYPERLINK \l "_Toc87620344" </w:delInstrText>
        </w:r>
        <w:r w:rsidDel="00856058">
          <w:fldChar w:fldCharType="separate"/>
        </w:r>
        <w:r w:rsidR="005B5EAD" w:rsidRPr="00785C54" w:rsidDel="00856058">
          <w:rPr>
            <w:rStyle w:val="Hyperlink"/>
            <w:noProof/>
            <w:szCs w:val="24"/>
            <w:lang w:eastAsia="en-US"/>
          </w:rPr>
          <w:delText>1</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Scope</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_Toc87620344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411411BC" w14:textId="2CDDC050" w:rsidR="005B5EAD" w:rsidRPr="00785C54" w:rsidDel="00856058" w:rsidRDefault="004E0A69" w:rsidP="00785C54">
      <w:pPr>
        <w:pStyle w:val="TOC1"/>
        <w:autoSpaceDE w:val="0"/>
        <w:autoSpaceDN w:val="0"/>
        <w:adjustRightInd w:val="0"/>
        <w:rPr>
          <w:del w:id="897" w:author="Ilkka Rinne" w:date="2022-09-06T15:55:00Z"/>
          <w:rFonts w:asciiTheme="minorHAnsi" w:eastAsiaTheme="minorEastAsia" w:hAnsiTheme="minorHAnsi"/>
          <w:b w:val="0"/>
          <w:noProof/>
          <w:szCs w:val="24"/>
          <w:lang w:val="sv-SE" w:eastAsia="sv-SE"/>
        </w:rPr>
      </w:pPr>
      <w:del w:id="898" w:author="Ilkka Rinne" w:date="2022-09-06T15:55:00Z">
        <w:r w:rsidDel="00856058">
          <w:fldChar w:fldCharType="begin"/>
        </w:r>
        <w:r w:rsidDel="00856058">
          <w:delInstrText xml:space="preserve"> HYPERLINK \l "_Toc87620345" </w:delInstrText>
        </w:r>
        <w:r w:rsidDel="00856058">
          <w:fldChar w:fldCharType="separate"/>
        </w:r>
        <w:r w:rsidR="005B5EAD" w:rsidRPr="00785C54" w:rsidDel="00856058">
          <w:rPr>
            <w:rStyle w:val="Hyperlink"/>
            <w:noProof/>
            <w:szCs w:val="24"/>
            <w:lang w:eastAsia="en-US"/>
          </w:rPr>
          <w:delText>2</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Normative references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_Toc87620345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39F928CC" w14:textId="4311515B" w:rsidR="005B5EAD" w:rsidRPr="00785C54" w:rsidDel="00856058" w:rsidRDefault="004E0A69" w:rsidP="00785C54">
      <w:pPr>
        <w:pStyle w:val="TOC1"/>
        <w:autoSpaceDE w:val="0"/>
        <w:autoSpaceDN w:val="0"/>
        <w:adjustRightInd w:val="0"/>
        <w:rPr>
          <w:del w:id="899" w:author="Ilkka Rinne" w:date="2022-09-06T15:55:00Z"/>
          <w:rFonts w:asciiTheme="minorHAnsi" w:eastAsiaTheme="minorEastAsia" w:hAnsiTheme="minorHAnsi"/>
          <w:b w:val="0"/>
          <w:noProof/>
          <w:szCs w:val="24"/>
          <w:lang w:val="sv-SE" w:eastAsia="sv-SE"/>
        </w:rPr>
      </w:pPr>
      <w:del w:id="900" w:author="Ilkka Rinne" w:date="2022-09-06T15:55:00Z">
        <w:r w:rsidDel="00856058">
          <w:fldChar w:fldCharType="begin"/>
        </w:r>
        <w:r w:rsidDel="00856058">
          <w:delInstrText xml:space="preserve"> HYPERLINK \l "_Toc87620346" </w:delInstrText>
        </w:r>
        <w:r w:rsidDel="00856058">
          <w:fldChar w:fldCharType="separate"/>
        </w:r>
        <w:r w:rsidR="005B5EAD" w:rsidRPr="00785C54" w:rsidDel="00856058">
          <w:rPr>
            <w:rStyle w:val="Hyperlink"/>
            <w:noProof/>
            <w:szCs w:val="24"/>
            <w:lang w:eastAsia="en-US"/>
          </w:rPr>
          <w:delText>3</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Terms and definitions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_Toc87620346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1</w:delText>
        </w:r>
        <w:r w:rsidR="005B5EAD" w:rsidRPr="00785C54" w:rsidDel="00856058">
          <w:rPr>
            <w:noProof/>
            <w:webHidden/>
            <w:szCs w:val="24"/>
          </w:rPr>
          <w:fldChar w:fldCharType="end"/>
        </w:r>
        <w:r w:rsidDel="00856058">
          <w:rPr>
            <w:noProof/>
            <w:szCs w:val="24"/>
          </w:rPr>
          <w:fldChar w:fldCharType="end"/>
        </w:r>
      </w:del>
    </w:p>
    <w:p w14:paraId="269EE93C" w14:textId="3CA519B5" w:rsidR="005B5EAD" w:rsidRPr="00785C54" w:rsidDel="00856058" w:rsidRDefault="004E0A69" w:rsidP="00785C54">
      <w:pPr>
        <w:pStyle w:val="TOC1"/>
        <w:autoSpaceDE w:val="0"/>
        <w:autoSpaceDN w:val="0"/>
        <w:adjustRightInd w:val="0"/>
        <w:rPr>
          <w:del w:id="901" w:author="Ilkka Rinne" w:date="2022-09-06T15:55:00Z"/>
          <w:rFonts w:asciiTheme="minorHAnsi" w:eastAsiaTheme="minorEastAsia" w:hAnsiTheme="minorHAnsi"/>
          <w:b w:val="0"/>
          <w:noProof/>
          <w:szCs w:val="24"/>
          <w:lang w:val="sv-SE" w:eastAsia="sv-SE"/>
        </w:rPr>
      </w:pPr>
      <w:del w:id="902" w:author="Ilkka Rinne" w:date="2022-09-06T15:55:00Z">
        <w:r w:rsidDel="00856058">
          <w:fldChar w:fldCharType="begin"/>
        </w:r>
        <w:r w:rsidDel="00856058">
          <w:delInstrText xml:space="preserve"> HYPERLINK \l "_Toc87620347" </w:delInstrText>
        </w:r>
        <w:r w:rsidDel="00856058">
          <w:fldChar w:fldCharType="separate"/>
        </w:r>
        <w:r w:rsidR="005B5EAD" w:rsidRPr="00785C54" w:rsidDel="00856058">
          <w:rPr>
            <w:rStyle w:val="Hyperlink"/>
            <w:noProof/>
            <w:szCs w:val="24"/>
            <w:lang w:eastAsia="en-US"/>
          </w:rPr>
          <w:delText>4</w:delText>
        </w:r>
        <w:r w:rsidR="005B5EAD" w:rsidRPr="00785C54" w:rsidDel="00856058">
          <w:rPr>
            <w:rFonts w:asciiTheme="minorHAnsi" w:eastAsiaTheme="minorEastAsia" w:hAnsiTheme="minorHAnsi"/>
            <w:b w:val="0"/>
            <w:noProof/>
            <w:szCs w:val="24"/>
            <w:lang w:val="sv-SE" w:eastAsia="sv-SE"/>
          </w:rPr>
          <w:tab/>
        </w:r>
        <w:r w:rsidR="005B5EAD" w:rsidRPr="00785C54" w:rsidDel="00856058">
          <w:rPr>
            <w:rStyle w:val="Hyperlink"/>
            <w:noProof/>
            <w:szCs w:val="24"/>
            <w:lang w:eastAsia="en-US"/>
          </w:rPr>
          <w:delText>Document conventions</w:delText>
        </w:r>
        <w:r w:rsidR="005B5EAD" w:rsidRPr="00785C54" w:rsidDel="00856058">
          <w:rPr>
            <w:rFonts w:eastAsia="Times New Roman"/>
            <w:noProof/>
            <w:webHidden/>
            <w:szCs w:val="24"/>
          </w:rPr>
          <w:tab/>
        </w:r>
        <w:r w:rsidR="005B5EAD" w:rsidRPr="00785C54" w:rsidDel="00856058">
          <w:rPr>
            <w:noProof/>
            <w:webHidden/>
            <w:szCs w:val="24"/>
          </w:rPr>
          <w:fldChar w:fldCharType="begin" w:fldLock="1"/>
        </w:r>
        <w:r w:rsidR="005B5EAD" w:rsidRPr="00785C54" w:rsidDel="00856058">
          <w:rPr>
            <w:noProof/>
            <w:webHidden/>
            <w:szCs w:val="24"/>
          </w:rPr>
          <w:delInstrText xml:space="preserve"> PAGEREF _Toc87620347 \h </w:delInstrText>
        </w:r>
        <w:r w:rsidR="005B5EAD" w:rsidRPr="00785C54" w:rsidDel="00856058">
          <w:rPr>
            <w:noProof/>
            <w:webHidden/>
            <w:szCs w:val="24"/>
          </w:rPr>
        </w:r>
        <w:r w:rsidR="005B5EAD" w:rsidRPr="00785C54" w:rsidDel="00856058">
          <w:rPr>
            <w:noProof/>
            <w:webHidden/>
            <w:szCs w:val="24"/>
          </w:rPr>
          <w:fldChar w:fldCharType="separate"/>
        </w:r>
        <w:r w:rsidR="005B5EAD" w:rsidRPr="00785C54" w:rsidDel="00856058">
          <w:rPr>
            <w:noProof/>
            <w:webHidden/>
            <w:szCs w:val="24"/>
          </w:rPr>
          <w:delText>5</w:delText>
        </w:r>
        <w:r w:rsidR="005B5EAD" w:rsidRPr="00785C54" w:rsidDel="00856058">
          <w:rPr>
            <w:noProof/>
            <w:webHidden/>
            <w:szCs w:val="24"/>
          </w:rPr>
          <w:fldChar w:fldCharType="end"/>
        </w:r>
        <w:r w:rsidDel="00856058">
          <w:rPr>
            <w:noProof/>
            <w:szCs w:val="24"/>
          </w:rPr>
          <w:fldChar w:fldCharType="end"/>
        </w:r>
      </w:del>
    </w:p>
    <w:p w14:paraId="39667572" w14:textId="4FFCB46D" w:rsidR="005B5EAD" w:rsidRPr="00785C54" w:rsidDel="00856058" w:rsidRDefault="004E0A69" w:rsidP="00785C54">
      <w:pPr>
        <w:pStyle w:val="TOC2"/>
        <w:rPr>
          <w:del w:id="903" w:author="Ilkka Rinne" w:date="2022-09-06T15:55:00Z"/>
          <w:rFonts w:asciiTheme="minorHAnsi" w:eastAsiaTheme="minorEastAsia" w:hAnsiTheme="minorHAnsi"/>
          <w:b w:val="0"/>
          <w:noProof/>
          <w:lang w:val="sv-SE" w:eastAsia="sv-SE"/>
        </w:rPr>
      </w:pPr>
      <w:del w:id="904" w:author="Ilkka Rinne" w:date="2022-09-06T15:55:00Z">
        <w:r w:rsidDel="00856058">
          <w:fldChar w:fldCharType="begin"/>
        </w:r>
        <w:r w:rsidDel="00856058">
          <w:delInstrText xml:space="preserve"> HYPERLINK \l "_Toc87620348" </w:delInstrText>
        </w:r>
        <w:r w:rsidDel="00856058">
          <w:fldChar w:fldCharType="separate"/>
        </w:r>
        <w:r w:rsidR="005B5EAD" w:rsidRPr="00785C54" w:rsidDel="00856058">
          <w:rPr>
            <w:rStyle w:val="Hyperlink"/>
            <w:noProof/>
            <w:lang w:eastAsia="en-US"/>
          </w:rPr>
          <w:delText>4.1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Abbreviated terms and acronyms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2AB4574E" w14:textId="39B29A78" w:rsidR="005B5EAD" w:rsidRPr="00785C54" w:rsidDel="00856058" w:rsidRDefault="004E0A69" w:rsidP="00785C54">
      <w:pPr>
        <w:pStyle w:val="TOC2"/>
        <w:rPr>
          <w:del w:id="905" w:author="Ilkka Rinne" w:date="2022-09-06T15:55:00Z"/>
          <w:rFonts w:asciiTheme="minorHAnsi" w:eastAsiaTheme="minorEastAsia" w:hAnsiTheme="minorHAnsi"/>
          <w:b w:val="0"/>
          <w:noProof/>
          <w:lang w:val="sv-SE" w:eastAsia="sv-SE"/>
        </w:rPr>
      </w:pPr>
      <w:del w:id="906" w:author="Ilkka Rinne" w:date="2022-09-06T15:55:00Z">
        <w:r w:rsidDel="00856058">
          <w:fldChar w:fldCharType="begin"/>
        </w:r>
        <w:r w:rsidDel="00856058">
          <w:delInstrText xml:space="preserve"> HYPERLINK \l "_Toc87620349" </w:delInstrText>
        </w:r>
        <w:r w:rsidDel="00856058">
          <w:fldChar w:fldCharType="separate"/>
        </w:r>
        <w:r w:rsidR="005B5EAD" w:rsidRPr="00785C54" w:rsidDel="00856058">
          <w:rPr>
            <w:rStyle w:val="Hyperlink"/>
            <w:noProof/>
            <w:lang w:eastAsia="en-US"/>
          </w:rPr>
          <w:delText>4.2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Schema language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_Toc87620349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w:delText>
        </w:r>
        <w:r w:rsidR="005B5EAD" w:rsidRPr="00785C54" w:rsidDel="00856058">
          <w:rPr>
            <w:noProof/>
            <w:webHidden/>
          </w:rPr>
          <w:fldChar w:fldCharType="end"/>
        </w:r>
        <w:r w:rsidDel="00856058">
          <w:rPr>
            <w:noProof/>
          </w:rPr>
          <w:fldChar w:fldCharType="end"/>
        </w:r>
      </w:del>
    </w:p>
    <w:p w14:paraId="63860A59" w14:textId="0084EB97" w:rsidR="005B5EAD" w:rsidRPr="00785C54" w:rsidDel="00856058" w:rsidRDefault="004E0A69" w:rsidP="00785C54">
      <w:pPr>
        <w:pStyle w:val="TOC2"/>
        <w:rPr>
          <w:del w:id="907" w:author="Ilkka Rinne" w:date="2022-09-06T15:55:00Z"/>
          <w:rFonts w:asciiTheme="minorHAnsi" w:eastAsiaTheme="minorEastAsia" w:hAnsiTheme="minorHAnsi"/>
          <w:b w:val="0"/>
          <w:noProof/>
          <w:lang w:val="sv-SE" w:eastAsia="sv-SE"/>
        </w:rPr>
      </w:pPr>
      <w:del w:id="908" w:author="Ilkka Rinne" w:date="2022-09-06T15:55:00Z">
        <w:r w:rsidDel="00856058">
          <w:fldChar w:fldCharType="begin"/>
        </w:r>
        <w:r w:rsidDel="00856058">
          <w:delInstrText xml:space="preserve"> HYPERLINK \l "_Toc87620350" </w:delInstrText>
        </w:r>
        <w:r w:rsidDel="00856058">
          <w:fldChar w:fldCharType="separate"/>
        </w:r>
        <w:r w:rsidR="005B5EAD" w:rsidRPr="00785C54" w:rsidDel="00856058">
          <w:rPr>
            <w:rStyle w:val="Hyperlink"/>
            <w:noProof/>
            <w:lang w:eastAsia="en-US"/>
          </w:rPr>
          <w:delText>4.3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Model element names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2847EF52" w14:textId="500C68F7" w:rsidR="005B5EAD" w:rsidRPr="00785C54" w:rsidDel="00856058" w:rsidRDefault="004E0A69" w:rsidP="00785C54">
      <w:pPr>
        <w:pStyle w:val="TOC2"/>
        <w:rPr>
          <w:del w:id="909" w:author="Ilkka Rinne" w:date="2022-09-06T15:55:00Z"/>
          <w:rFonts w:asciiTheme="minorHAnsi" w:eastAsiaTheme="minorEastAsia" w:hAnsiTheme="minorHAnsi"/>
          <w:b w:val="0"/>
          <w:noProof/>
          <w:lang w:val="sv-SE" w:eastAsia="sv-SE"/>
        </w:rPr>
      </w:pPr>
      <w:del w:id="910" w:author="Ilkka Rinne" w:date="2022-09-06T15:55:00Z">
        <w:r w:rsidDel="00856058">
          <w:fldChar w:fldCharType="begin"/>
        </w:r>
        <w:r w:rsidDel="00856058">
          <w:delInstrText xml:space="preserve"> HYPERLINK \l "_Toc87620351" </w:delInstrText>
        </w:r>
        <w:r w:rsidDel="00856058">
          <w:fldChar w:fldCharType="separate"/>
        </w:r>
        <w:r w:rsidR="005B5EAD" w:rsidRPr="00785C54" w:rsidDel="00856058">
          <w:rPr>
            <w:rStyle w:val="Hyperlink"/>
            <w:noProof/>
            <w:lang w:eastAsia="en-US"/>
          </w:rPr>
          <w:delText>4.4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and recommendations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w:delText>
        </w:r>
        <w:r w:rsidR="005B5EAD" w:rsidRPr="00785C54" w:rsidDel="00856058">
          <w:rPr>
            <w:noProof/>
            <w:webHidden/>
          </w:rPr>
          <w:fldChar w:fldCharType="end"/>
        </w:r>
        <w:r w:rsidDel="00856058">
          <w:rPr>
            <w:noProof/>
          </w:rPr>
          <w:fldChar w:fldCharType="end"/>
        </w:r>
      </w:del>
    </w:p>
    <w:p w14:paraId="6AB4E159" w14:textId="73A6DED1" w:rsidR="005B5EAD" w:rsidRPr="00785C54" w:rsidDel="00856058" w:rsidRDefault="004E0A69" w:rsidP="00785C54">
      <w:pPr>
        <w:pStyle w:val="TOC2"/>
        <w:rPr>
          <w:del w:id="911" w:author="Ilkka Rinne" w:date="2022-09-06T15:55:00Z"/>
          <w:rFonts w:asciiTheme="minorHAnsi" w:eastAsiaTheme="minorEastAsia" w:hAnsiTheme="minorHAnsi"/>
          <w:b w:val="0"/>
          <w:noProof/>
          <w:lang w:val="sv-SE" w:eastAsia="sv-SE"/>
        </w:rPr>
      </w:pPr>
      <w:del w:id="912" w:author="Ilkka Rinne" w:date="2022-09-06T15:55:00Z">
        <w:r w:rsidDel="00856058">
          <w:fldChar w:fldCharType="begin"/>
        </w:r>
        <w:r w:rsidDel="00856058">
          <w:delInstrText xml:space="preserve"> HYPERLINK \l "_Toc87620352" </w:delInstrText>
        </w:r>
        <w:r w:rsidDel="00856058">
          <w:fldChar w:fldCharType="separate"/>
        </w:r>
        <w:r w:rsidR="005B5EAD" w:rsidRPr="00785C54" w:rsidDel="00856058">
          <w:rPr>
            <w:rStyle w:val="Hyperlink"/>
            <w:noProof/>
            <w:lang w:eastAsia="en-US"/>
          </w:rPr>
          <w:delText>4.5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w:delText>
        </w:r>
        <w:r w:rsidR="005B5EAD" w:rsidRPr="00785C54" w:rsidDel="00856058">
          <w:rPr>
            <w:noProof/>
            <w:webHidden/>
          </w:rPr>
          <w:fldChar w:fldCharType="end"/>
        </w:r>
        <w:r w:rsidDel="00856058">
          <w:rPr>
            <w:noProof/>
          </w:rPr>
          <w:fldChar w:fldCharType="end"/>
        </w:r>
      </w:del>
    </w:p>
    <w:p w14:paraId="3835F4E4" w14:textId="7705EB07" w:rsidR="005B5EAD" w:rsidRPr="00785C54" w:rsidDel="00856058" w:rsidRDefault="004E0A69" w:rsidP="00785C54">
      <w:pPr>
        <w:pStyle w:val="TOC2"/>
        <w:rPr>
          <w:del w:id="913" w:author="Ilkka Rinne" w:date="2022-09-06T15:55:00Z"/>
          <w:rFonts w:asciiTheme="minorHAnsi" w:eastAsiaTheme="minorEastAsia" w:hAnsiTheme="minorHAnsi"/>
          <w:b w:val="0"/>
          <w:noProof/>
          <w:lang w:val="sv-SE" w:eastAsia="sv-SE"/>
        </w:rPr>
      </w:pPr>
      <w:del w:id="914" w:author="Ilkka Rinne" w:date="2022-09-06T15:55:00Z">
        <w:r w:rsidDel="00856058">
          <w:fldChar w:fldCharType="begin"/>
        </w:r>
        <w:r w:rsidDel="00856058">
          <w:delInstrText xml:space="preserve"> HYPERLINK \l "_Toc87620353" </w:delInstrText>
        </w:r>
        <w:r w:rsidDel="00856058">
          <w:fldChar w:fldCharType="separate"/>
        </w:r>
        <w:r w:rsidR="005B5EAD" w:rsidRPr="00785C54" w:rsidDel="00856058">
          <w:rPr>
            <w:rStyle w:val="Hyperlink"/>
            <w:noProof/>
            <w:lang w:eastAsia="en-US"/>
          </w:rPr>
          <w:delText>4.6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09009557" w14:textId="47D75D84" w:rsidR="005B5EAD" w:rsidRPr="00785C54" w:rsidDel="00856058" w:rsidRDefault="004E0A69" w:rsidP="00785C54">
      <w:pPr>
        <w:pStyle w:val="TOC2"/>
        <w:rPr>
          <w:del w:id="915" w:author="Ilkka Rinne" w:date="2022-09-06T15:55:00Z"/>
          <w:rFonts w:asciiTheme="minorHAnsi" w:eastAsiaTheme="minorEastAsia" w:hAnsiTheme="minorHAnsi"/>
          <w:b w:val="0"/>
          <w:noProof/>
          <w:lang w:val="sv-SE" w:eastAsia="sv-SE"/>
        </w:rPr>
      </w:pPr>
      <w:del w:id="916" w:author="Ilkka Rinne" w:date="2022-09-06T15:55:00Z">
        <w:r w:rsidDel="00856058">
          <w:fldChar w:fldCharType="begin"/>
        </w:r>
        <w:r w:rsidDel="00856058">
          <w:delInstrText xml:space="preserve"> HYPERLINK \l "_Toc87620354" </w:delInstrText>
        </w:r>
        <w:r w:rsidDel="00856058">
          <w:fldChar w:fldCharType="separate"/>
        </w:r>
        <w:r w:rsidR="005B5EAD" w:rsidRPr="00785C54" w:rsidDel="00856058">
          <w:rPr>
            <w:rStyle w:val="Hyperlink"/>
            <w:noProof/>
            <w:lang w:eastAsia="en-US"/>
          </w:rPr>
          <w:delText>4.7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Identifiers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w:delText>
        </w:r>
        <w:r w:rsidR="005B5EAD" w:rsidRPr="00785C54" w:rsidDel="00856058">
          <w:rPr>
            <w:noProof/>
            <w:webHidden/>
          </w:rPr>
          <w:fldChar w:fldCharType="end"/>
        </w:r>
        <w:r w:rsidDel="00856058">
          <w:rPr>
            <w:noProof/>
          </w:rPr>
          <w:fldChar w:fldCharType="end"/>
        </w:r>
      </w:del>
    </w:p>
    <w:p w14:paraId="766DDB28" w14:textId="346350B4" w:rsidR="005B5EAD" w:rsidRPr="00785C54" w:rsidDel="00856058" w:rsidRDefault="004E0A69" w:rsidP="00785C54">
      <w:pPr>
        <w:pStyle w:val="TOC1"/>
        <w:rPr>
          <w:del w:id="917" w:author="Ilkka Rinne" w:date="2022-09-06T15:55:00Z"/>
          <w:rFonts w:asciiTheme="minorHAnsi" w:eastAsiaTheme="minorEastAsia" w:hAnsiTheme="minorHAnsi"/>
          <w:b w:val="0"/>
          <w:noProof/>
          <w:lang w:val="sv-SE" w:eastAsia="sv-SE"/>
        </w:rPr>
      </w:pPr>
      <w:del w:id="918" w:author="Ilkka Rinne" w:date="2022-09-06T15:55:00Z">
        <w:r w:rsidDel="00856058">
          <w:fldChar w:fldCharType="begin"/>
        </w:r>
        <w:r w:rsidDel="00856058">
          <w:delInstrText xml:space="preserve"> HYPERLINK \l "_Toc87620355" </w:delInstrText>
        </w:r>
        <w:r w:rsidDel="00856058">
          <w:fldChar w:fldCharType="separate"/>
        </w:r>
        <w:r w:rsidR="005B5EAD" w:rsidRPr="00785C54" w:rsidDel="00856058">
          <w:rPr>
            <w:rStyle w:val="Hyperlink"/>
            <w:noProof/>
            <w:lang w:eastAsia="en-US"/>
          </w:rPr>
          <w:delText>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6F7D8258" w14:textId="712ABFB3" w:rsidR="005B5EAD" w:rsidRPr="00785C54" w:rsidDel="00856058" w:rsidRDefault="004E0A69" w:rsidP="00785C54">
      <w:pPr>
        <w:pStyle w:val="TOC2"/>
        <w:rPr>
          <w:del w:id="919" w:author="Ilkka Rinne" w:date="2022-09-06T15:55:00Z"/>
          <w:rFonts w:asciiTheme="minorHAnsi" w:eastAsiaTheme="minorEastAsia" w:hAnsiTheme="minorHAnsi"/>
          <w:b w:val="0"/>
          <w:noProof/>
          <w:lang w:val="sv-SE" w:eastAsia="sv-SE"/>
        </w:rPr>
      </w:pPr>
      <w:del w:id="920" w:author="Ilkka Rinne" w:date="2022-09-06T15:55:00Z">
        <w:r w:rsidDel="00856058">
          <w:fldChar w:fldCharType="begin"/>
        </w:r>
        <w:r w:rsidDel="00856058">
          <w:delInstrText xml:space="preserve"> HYPERLINK \l "_Toc87620356" </w:delInstrText>
        </w:r>
        <w:r w:rsidDel="00856058">
          <w:fldChar w:fldCharType="separate"/>
        </w:r>
        <w:r w:rsidR="005B5EAD" w:rsidRPr="00785C54" w:rsidDel="00856058">
          <w:rPr>
            <w:rStyle w:val="Hyperlink"/>
            <w:noProof/>
            <w:lang w:eastAsia="en-US"/>
          </w:rPr>
          <w:delText>5.1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Overview</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3CFE4AB4" w14:textId="1A56EB04" w:rsidR="005B5EAD" w:rsidRPr="00785C54" w:rsidDel="00856058" w:rsidRDefault="004E0A69" w:rsidP="00785C54">
      <w:pPr>
        <w:pStyle w:val="TOC2"/>
        <w:rPr>
          <w:del w:id="921" w:author="Ilkka Rinne" w:date="2022-09-06T15:55:00Z"/>
          <w:rFonts w:asciiTheme="minorHAnsi" w:eastAsiaTheme="minorEastAsia" w:hAnsiTheme="minorHAnsi"/>
          <w:b w:val="0"/>
          <w:noProof/>
          <w:lang w:val="sv-SE" w:eastAsia="sv-SE"/>
        </w:rPr>
      </w:pPr>
      <w:del w:id="922" w:author="Ilkka Rinne" w:date="2022-09-06T15:55:00Z">
        <w:r w:rsidDel="00856058">
          <w:fldChar w:fldCharType="begin"/>
        </w:r>
        <w:r w:rsidDel="00856058">
          <w:delInstrText xml:space="preserve"> HYPERLINK \l "_Toc87620357" </w:delInstrText>
        </w:r>
        <w:r w:rsidDel="00856058">
          <w:fldChar w:fldCharType="separate"/>
        </w:r>
        <w:r w:rsidR="005B5EAD" w:rsidRPr="00785C54" w:rsidDel="00856058">
          <w:rPr>
            <w:rStyle w:val="Hyperlink"/>
            <w:noProof/>
            <w:lang w:eastAsia="en-US"/>
          </w:rPr>
          <w:delText>5.2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Conformance classes related to models including Observations, Measurements and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w:delText>
        </w:r>
        <w:r w:rsidR="005B5EAD" w:rsidRPr="00785C54" w:rsidDel="00856058">
          <w:rPr>
            <w:noProof/>
            <w:webHidden/>
          </w:rPr>
          <w:fldChar w:fldCharType="end"/>
        </w:r>
        <w:r w:rsidDel="00856058">
          <w:rPr>
            <w:noProof/>
          </w:rPr>
          <w:fldChar w:fldCharType="end"/>
        </w:r>
      </w:del>
    </w:p>
    <w:p w14:paraId="0284A20D" w14:textId="5D224149" w:rsidR="005B5EAD" w:rsidRPr="00785C54" w:rsidDel="00856058" w:rsidRDefault="004E0A69" w:rsidP="00785C54">
      <w:pPr>
        <w:pStyle w:val="TOC1"/>
        <w:rPr>
          <w:del w:id="923" w:author="Ilkka Rinne" w:date="2022-09-06T15:55:00Z"/>
          <w:rFonts w:asciiTheme="minorHAnsi" w:eastAsiaTheme="minorEastAsia" w:hAnsiTheme="minorHAnsi"/>
          <w:b w:val="0"/>
          <w:noProof/>
          <w:lang w:val="sv-SE" w:eastAsia="sv-SE"/>
        </w:rPr>
      </w:pPr>
      <w:del w:id="924" w:author="Ilkka Rinne" w:date="2022-09-06T15:55:00Z">
        <w:r w:rsidDel="00856058">
          <w:lastRenderedPageBreak/>
          <w:fldChar w:fldCharType="begin"/>
        </w:r>
        <w:r w:rsidDel="00856058">
          <w:delInstrText xml:space="preserve"> HYPERLINK \l "_Toc87620358" </w:delInstrText>
        </w:r>
        <w:r w:rsidDel="00856058">
          <w:fldChar w:fldCharType="separate"/>
        </w:r>
        <w:r w:rsidR="005B5EAD" w:rsidRPr="00785C54" w:rsidDel="00856058">
          <w:rPr>
            <w:rStyle w:val="Hyperlink"/>
            <w:noProof/>
            <w:lang w:eastAsia="en-US"/>
          </w:rPr>
          <w:delText>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Packaging, requirements and dependencies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35498B37" w14:textId="22E786C1" w:rsidR="005B5EAD" w:rsidRPr="00785C54" w:rsidDel="00856058" w:rsidRDefault="004E0A69" w:rsidP="00785C54">
      <w:pPr>
        <w:pStyle w:val="TOC2"/>
        <w:rPr>
          <w:del w:id="925" w:author="Ilkka Rinne" w:date="2022-09-06T15:55:00Z"/>
          <w:rFonts w:asciiTheme="minorHAnsi" w:eastAsiaTheme="minorEastAsia" w:hAnsiTheme="minorHAnsi"/>
          <w:b w:val="0"/>
          <w:noProof/>
          <w:lang w:val="sv-SE" w:eastAsia="sv-SE"/>
        </w:rPr>
      </w:pPr>
      <w:del w:id="926" w:author="Ilkka Rinne" w:date="2022-09-06T15:55:00Z">
        <w:r w:rsidDel="00856058">
          <w:fldChar w:fldCharType="begin"/>
        </w:r>
        <w:r w:rsidDel="00856058">
          <w:delInstrText xml:space="preserve"> HYPERLINK \l "_Toc87620359" </w:delInstrText>
        </w:r>
        <w:r w:rsidDel="00856058">
          <w:fldChar w:fldCharType="separate"/>
        </w:r>
        <w:r w:rsidR="005B5EAD" w:rsidRPr="00785C54" w:rsidDel="00856058">
          <w:rPr>
            <w:rStyle w:val="Hyperlink"/>
            <w:noProof/>
            <w:lang w:eastAsia="en-US"/>
          </w:rPr>
          <w:delText>6.1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Requirements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_Toc87620359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16E8330" w14:textId="64524AEA" w:rsidR="005B5EAD" w:rsidRPr="00785C54" w:rsidDel="00856058" w:rsidRDefault="004E0A69" w:rsidP="00785C54">
      <w:pPr>
        <w:pStyle w:val="TOC2"/>
        <w:rPr>
          <w:del w:id="927" w:author="Ilkka Rinne" w:date="2022-09-06T15:55:00Z"/>
          <w:rFonts w:asciiTheme="minorHAnsi" w:eastAsiaTheme="minorEastAsia" w:hAnsiTheme="minorHAnsi"/>
          <w:b w:val="0"/>
          <w:noProof/>
          <w:lang w:val="sv-SE" w:eastAsia="sv-SE"/>
        </w:rPr>
      </w:pPr>
      <w:del w:id="928" w:author="Ilkka Rinne" w:date="2022-09-06T15:55:00Z">
        <w:r w:rsidDel="00856058">
          <w:fldChar w:fldCharType="begin"/>
        </w:r>
        <w:r w:rsidDel="00856058">
          <w:delInstrText xml:space="preserve"> HYPERLINK \l "_Toc87620360" </w:delInstrText>
        </w:r>
        <w:r w:rsidDel="00856058">
          <w:fldChar w:fldCharType="separate"/>
        </w:r>
        <w:r w:rsidR="005B5EAD" w:rsidRPr="00785C54" w:rsidDel="00856058">
          <w:rPr>
            <w:rStyle w:val="Hyperlink"/>
            <w:noProof/>
            <w:lang w:eastAsia="en-US"/>
          </w:rPr>
          <w:delText>6.2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UML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w:delText>
        </w:r>
        <w:r w:rsidR="005B5EAD" w:rsidRPr="00785C54" w:rsidDel="00856058">
          <w:rPr>
            <w:noProof/>
            <w:webHidden/>
          </w:rPr>
          <w:fldChar w:fldCharType="end"/>
        </w:r>
        <w:r w:rsidDel="00856058">
          <w:rPr>
            <w:noProof/>
          </w:rPr>
          <w:fldChar w:fldCharType="end"/>
        </w:r>
      </w:del>
    </w:p>
    <w:p w14:paraId="67ABC0D8" w14:textId="76A9BD89" w:rsidR="005B5EAD" w:rsidRPr="00785C54" w:rsidDel="00856058" w:rsidRDefault="004E0A69" w:rsidP="00785C54">
      <w:pPr>
        <w:pStyle w:val="TOC2"/>
        <w:rPr>
          <w:del w:id="929" w:author="Ilkka Rinne" w:date="2022-09-06T15:55:00Z"/>
          <w:rFonts w:asciiTheme="minorHAnsi" w:eastAsiaTheme="minorEastAsia" w:hAnsiTheme="minorHAnsi"/>
          <w:b w:val="0"/>
          <w:noProof/>
          <w:lang w:val="sv-SE" w:eastAsia="sv-SE"/>
        </w:rPr>
      </w:pPr>
      <w:del w:id="930" w:author="Ilkka Rinne" w:date="2022-09-06T15:55:00Z">
        <w:r w:rsidDel="00856058">
          <w:fldChar w:fldCharType="begin"/>
        </w:r>
        <w:r w:rsidDel="00856058">
          <w:delInstrText xml:space="preserve"> HYPERLINK \l "_Toc87620361" </w:delInstrText>
        </w:r>
        <w:r w:rsidDel="00856058">
          <w:fldChar w:fldCharType="separate"/>
        </w:r>
        <w:r w:rsidR="005B5EAD" w:rsidRPr="00785C54" w:rsidDel="00856058">
          <w:rPr>
            <w:rStyle w:val="Hyperlink"/>
            <w:noProof/>
            <w:lang w:eastAsia="en-US"/>
          </w:rPr>
          <w:delText>6.3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Note on the use of Any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w:delText>
        </w:r>
        <w:r w:rsidR="005B5EAD" w:rsidRPr="00785C54" w:rsidDel="00856058">
          <w:rPr>
            <w:noProof/>
            <w:webHidden/>
          </w:rPr>
          <w:fldChar w:fldCharType="end"/>
        </w:r>
        <w:r w:rsidDel="00856058">
          <w:rPr>
            <w:noProof/>
          </w:rPr>
          <w:fldChar w:fldCharType="end"/>
        </w:r>
      </w:del>
    </w:p>
    <w:p w14:paraId="43121AB3" w14:textId="2508757A" w:rsidR="005B5EAD" w:rsidRPr="00785C54" w:rsidDel="00856058" w:rsidRDefault="004E0A69" w:rsidP="00785C54">
      <w:pPr>
        <w:pStyle w:val="TOC1"/>
        <w:rPr>
          <w:del w:id="931" w:author="Ilkka Rinne" w:date="2022-09-06T15:55:00Z"/>
          <w:rFonts w:asciiTheme="minorHAnsi" w:eastAsiaTheme="minorEastAsia" w:hAnsiTheme="minorHAnsi"/>
          <w:b w:val="0"/>
          <w:noProof/>
          <w:lang w:val="sv-SE" w:eastAsia="sv-SE"/>
        </w:rPr>
      </w:pPr>
      <w:del w:id="932" w:author="Ilkka Rinne" w:date="2022-09-06T15:55:00Z">
        <w:r w:rsidDel="00856058">
          <w:fldChar w:fldCharType="begin"/>
        </w:r>
        <w:r w:rsidDel="00856058">
          <w:delInstrText xml:space="preserve"> HYPERLINK \l "_Toc87620362" </w:delInstrText>
        </w:r>
        <w:r w:rsidDel="00856058">
          <w:fldChar w:fldCharType="separate"/>
        </w:r>
        <w:r w:rsidR="005B5EAD" w:rsidRPr="00785C54" w:rsidDel="00856058">
          <w:rPr>
            <w:rStyle w:val="Hyperlink"/>
            <w:noProof/>
            <w:lang w:eastAsia="en-US"/>
          </w:rPr>
          <w:delText>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Fundamental characteristics of observations and samples (informative)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28972503" w14:textId="5AA33130" w:rsidR="005B5EAD" w:rsidRPr="00785C54" w:rsidDel="00856058" w:rsidRDefault="004E0A69" w:rsidP="00785C54">
      <w:pPr>
        <w:pStyle w:val="TOC2"/>
        <w:rPr>
          <w:del w:id="933" w:author="Ilkka Rinne" w:date="2022-09-06T15:55:00Z"/>
          <w:rFonts w:asciiTheme="minorHAnsi" w:eastAsiaTheme="minorEastAsia" w:hAnsiTheme="minorHAnsi"/>
          <w:b w:val="0"/>
          <w:noProof/>
          <w:lang w:val="sv-SE" w:eastAsia="sv-SE"/>
        </w:rPr>
      </w:pPr>
      <w:del w:id="934" w:author="Ilkka Rinne" w:date="2022-09-06T15:55:00Z">
        <w:r w:rsidDel="00856058">
          <w:fldChar w:fldCharType="begin"/>
        </w:r>
        <w:r w:rsidDel="00856058">
          <w:delInstrText xml:space="preserve"> HYPERLINK \l "_Toc87620363" </w:delInstrText>
        </w:r>
        <w:r w:rsidDel="00856058">
          <w:fldChar w:fldCharType="separate"/>
        </w:r>
        <w:r w:rsidR="005B5EAD" w:rsidRPr="00785C54" w:rsidDel="00856058">
          <w:rPr>
            <w:rStyle w:val="Hyperlink"/>
            <w:noProof/>
            <w:lang w:eastAsia="en-US"/>
          </w:rPr>
          <w:delText>7.1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16</w:delText>
        </w:r>
        <w:r w:rsidR="005B5EAD" w:rsidRPr="00785C54" w:rsidDel="00856058">
          <w:rPr>
            <w:noProof/>
            <w:webHidden/>
          </w:rPr>
          <w:fldChar w:fldCharType="end"/>
        </w:r>
        <w:r w:rsidDel="00856058">
          <w:rPr>
            <w:noProof/>
          </w:rPr>
          <w:fldChar w:fldCharType="end"/>
        </w:r>
      </w:del>
    </w:p>
    <w:p w14:paraId="4973B1B7" w14:textId="66F780B1" w:rsidR="005B5EAD" w:rsidRPr="00785C54" w:rsidDel="00856058" w:rsidRDefault="004E0A69" w:rsidP="00785C54">
      <w:pPr>
        <w:pStyle w:val="TOC2"/>
        <w:rPr>
          <w:del w:id="935" w:author="Ilkka Rinne" w:date="2022-09-06T15:55:00Z"/>
          <w:rFonts w:asciiTheme="minorHAnsi" w:eastAsiaTheme="minorEastAsia" w:hAnsiTheme="minorHAnsi"/>
          <w:b w:val="0"/>
          <w:noProof/>
          <w:lang w:val="sv-SE" w:eastAsia="sv-SE"/>
        </w:rPr>
      </w:pPr>
      <w:del w:id="936" w:author="Ilkka Rinne" w:date="2022-09-06T15:55:00Z">
        <w:r w:rsidDel="00856058">
          <w:fldChar w:fldCharType="begin"/>
        </w:r>
        <w:r w:rsidDel="00856058">
          <w:delInstrText xml:space="preserve"> HYPERLINK \l "_Toc87620364" </w:delInstrText>
        </w:r>
        <w:r w:rsidDel="00856058">
          <w:fldChar w:fldCharType="separate"/>
        </w:r>
        <w:r w:rsidR="005B5EAD" w:rsidRPr="00785C54" w:rsidDel="00856058">
          <w:rPr>
            <w:rStyle w:val="Hyperlink"/>
            <w:noProof/>
            <w:lang w:eastAsia="en-US"/>
          </w:rPr>
          <w:delText>7.2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18</w:delText>
        </w:r>
        <w:r w:rsidR="005B5EAD" w:rsidRPr="00785C54" w:rsidDel="00856058">
          <w:rPr>
            <w:noProof/>
            <w:webHidden/>
          </w:rPr>
          <w:fldChar w:fldCharType="end"/>
        </w:r>
        <w:r w:rsidDel="00856058">
          <w:rPr>
            <w:noProof/>
          </w:rPr>
          <w:fldChar w:fldCharType="end"/>
        </w:r>
      </w:del>
    </w:p>
    <w:p w14:paraId="76759A36" w14:textId="27BF8453" w:rsidR="005B5EAD" w:rsidRPr="00785C54" w:rsidDel="00856058" w:rsidRDefault="004E0A69" w:rsidP="00785C54">
      <w:pPr>
        <w:pStyle w:val="TOC2"/>
        <w:rPr>
          <w:del w:id="937" w:author="Ilkka Rinne" w:date="2022-09-06T15:55:00Z"/>
          <w:rFonts w:asciiTheme="minorHAnsi" w:eastAsiaTheme="minorEastAsia" w:hAnsiTheme="minorHAnsi"/>
          <w:b w:val="0"/>
          <w:noProof/>
          <w:lang w:val="sv-SE" w:eastAsia="sv-SE"/>
        </w:rPr>
      </w:pPr>
      <w:del w:id="938" w:author="Ilkka Rinne" w:date="2022-09-06T15:55:00Z">
        <w:r w:rsidDel="00856058">
          <w:fldChar w:fldCharType="begin"/>
        </w:r>
        <w:r w:rsidDel="00856058">
          <w:delInstrText xml:space="preserve"> HYPERLINK \l "_Toc87620365" </w:delInstrText>
        </w:r>
        <w:r w:rsidDel="00856058">
          <w:fldChar w:fldCharType="separate"/>
        </w:r>
        <w:r w:rsidR="005B5EAD" w:rsidRPr="00785C54" w:rsidDel="00856058">
          <w:rPr>
            <w:rStyle w:val="Hyperlink"/>
            <w:noProof/>
            <w:lang w:eastAsia="en-US"/>
          </w:rPr>
          <w:delText>7.3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Alignment between Observation, Sample and domain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21</w:delText>
        </w:r>
        <w:r w:rsidR="005B5EAD" w:rsidRPr="00785C54" w:rsidDel="00856058">
          <w:rPr>
            <w:noProof/>
            <w:webHidden/>
          </w:rPr>
          <w:fldChar w:fldCharType="end"/>
        </w:r>
        <w:r w:rsidDel="00856058">
          <w:rPr>
            <w:noProof/>
          </w:rPr>
          <w:fldChar w:fldCharType="end"/>
        </w:r>
      </w:del>
    </w:p>
    <w:p w14:paraId="18A9F691" w14:textId="1239CB8D" w:rsidR="005B5EAD" w:rsidRPr="00785C54" w:rsidDel="00856058" w:rsidRDefault="004E0A69" w:rsidP="00785C54">
      <w:pPr>
        <w:pStyle w:val="TOC1"/>
        <w:rPr>
          <w:del w:id="939" w:author="Ilkka Rinne" w:date="2022-09-06T15:55:00Z"/>
          <w:rFonts w:asciiTheme="minorHAnsi" w:eastAsiaTheme="minorEastAsia" w:hAnsiTheme="minorHAnsi"/>
          <w:b w:val="0"/>
          <w:noProof/>
          <w:lang w:val="sv-SE" w:eastAsia="sv-SE"/>
        </w:rPr>
      </w:pPr>
      <w:del w:id="940" w:author="Ilkka Rinne" w:date="2022-09-06T15:55:00Z">
        <w:r w:rsidDel="00856058">
          <w:fldChar w:fldCharType="begin"/>
        </w:r>
        <w:r w:rsidDel="00856058">
          <w:delInstrText xml:space="preserve"> HYPERLINK \l "_Toc87620366" </w:delInstrText>
        </w:r>
        <w:r w:rsidDel="00856058">
          <w:fldChar w:fldCharType="separate"/>
        </w:r>
        <w:r w:rsidR="005B5EAD" w:rsidRPr="00785C54" w:rsidDel="00856058">
          <w:rPr>
            <w:rStyle w:val="Hyperlink"/>
            <w:noProof/>
            <w:lang w:eastAsia="en-US"/>
          </w:rPr>
          <w:delText>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Observation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4B64D059" w14:textId="6F97EED7" w:rsidR="005B5EAD" w:rsidRPr="00785C54" w:rsidDel="00856058" w:rsidRDefault="004E0A69" w:rsidP="00785C54">
      <w:pPr>
        <w:pStyle w:val="TOC2"/>
        <w:rPr>
          <w:del w:id="941" w:author="Ilkka Rinne" w:date="2022-09-06T15:55:00Z"/>
          <w:rFonts w:asciiTheme="minorHAnsi" w:eastAsiaTheme="minorEastAsia" w:hAnsiTheme="minorHAnsi"/>
          <w:b w:val="0"/>
          <w:noProof/>
          <w:lang w:val="sv-SE" w:eastAsia="sv-SE"/>
        </w:rPr>
      </w:pPr>
      <w:del w:id="942" w:author="Ilkka Rinne" w:date="2022-09-06T15:55:00Z">
        <w:r w:rsidDel="00856058">
          <w:fldChar w:fldCharType="begin"/>
        </w:r>
        <w:r w:rsidDel="00856058">
          <w:delInstrText xml:space="preserve"> HYPERLINK \l "_Toc87620367" </w:delInstrText>
        </w:r>
        <w:r w:rsidDel="00856058">
          <w:fldChar w:fldCharType="separate"/>
        </w:r>
        <w:r w:rsidR="005B5EAD" w:rsidRPr="00785C54" w:rsidDel="00856058">
          <w:rPr>
            <w:rStyle w:val="Hyperlink"/>
            <w:noProof/>
            <w:lang w:eastAsia="en-US"/>
          </w:rPr>
          <w:delText>8.1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26</w:delText>
        </w:r>
        <w:r w:rsidR="005B5EAD" w:rsidRPr="00785C54" w:rsidDel="00856058">
          <w:rPr>
            <w:noProof/>
            <w:webHidden/>
          </w:rPr>
          <w:fldChar w:fldCharType="end"/>
        </w:r>
        <w:r w:rsidDel="00856058">
          <w:rPr>
            <w:noProof/>
          </w:rPr>
          <w:fldChar w:fldCharType="end"/>
        </w:r>
      </w:del>
    </w:p>
    <w:p w14:paraId="7599BE98" w14:textId="1DFB8865" w:rsidR="005B5EAD" w:rsidRPr="00785C54" w:rsidDel="00856058" w:rsidRDefault="004E0A69" w:rsidP="00785C54">
      <w:pPr>
        <w:pStyle w:val="TOC2"/>
        <w:rPr>
          <w:del w:id="943" w:author="Ilkka Rinne" w:date="2022-09-06T15:55:00Z"/>
          <w:rFonts w:asciiTheme="minorHAnsi" w:eastAsiaTheme="minorEastAsia" w:hAnsiTheme="minorHAnsi"/>
          <w:b w:val="0"/>
          <w:noProof/>
          <w:lang w:val="sv-SE" w:eastAsia="sv-SE"/>
        </w:rPr>
      </w:pPr>
      <w:del w:id="944" w:author="Ilkka Rinne" w:date="2022-09-06T15:55:00Z">
        <w:r w:rsidDel="00856058">
          <w:fldChar w:fldCharType="begin"/>
        </w:r>
        <w:r w:rsidDel="00856058">
          <w:delInstrText xml:space="preserve"> HYPERLINK \l "_Toc87620368" </w:delInstrText>
        </w:r>
        <w:r w:rsidDel="00856058">
          <w:fldChar w:fldCharType="separate"/>
        </w:r>
        <w:r w:rsidR="005B5EAD" w:rsidRPr="00785C54" w:rsidDel="00856058">
          <w:rPr>
            <w:rStyle w:val="Hyperlink"/>
            <w:noProof/>
            <w:lang w:eastAsia="en-US"/>
          </w:rPr>
          <w:delText>8.2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28</w:delText>
        </w:r>
        <w:r w:rsidR="005B5EAD" w:rsidRPr="00785C54" w:rsidDel="00856058">
          <w:rPr>
            <w:noProof/>
            <w:webHidden/>
          </w:rPr>
          <w:fldChar w:fldCharType="end"/>
        </w:r>
        <w:r w:rsidDel="00856058">
          <w:rPr>
            <w:noProof/>
          </w:rPr>
          <w:fldChar w:fldCharType="end"/>
        </w:r>
      </w:del>
    </w:p>
    <w:p w14:paraId="2631CC60" w14:textId="341C92C2" w:rsidR="005B5EAD" w:rsidRPr="00785C54" w:rsidDel="00856058" w:rsidRDefault="004E0A69" w:rsidP="00785C54">
      <w:pPr>
        <w:pStyle w:val="TOC2"/>
        <w:rPr>
          <w:del w:id="945" w:author="Ilkka Rinne" w:date="2022-09-06T15:55:00Z"/>
          <w:rFonts w:asciiTheme="minorHAnsi" w:eastAsiaTheme="minorEastAsia" w:hAnsiTheme="minorHAnsi"/>
          <w:b w:val="0"/>
          <w:noProof/>
          <w:lang w:val="sv-SE" w:eastAsia="sv-SE"/>
        </w:rPr>
      </w:pPr>
      <w:del w:id="946" w:author="Ilkka Rinne" w:date="2022-09-06T15:55:00Z">
        <w:r w:rsidDel="00856058">
          <w:fldChar w:fldCharType="begin"/>
        </w:r>
        <w:r w:rsidDel="00856058">
          <w:delInstrText xml:space="preserve"> HYPERLINK \l "_Toc87620369" </w:delInstrText>
        </w:r>
        <w:r w:rsidDel="00856058">
          <w:fldChar w:fldCharType="separate"/>
        </w:r>
        <w:r w:rsidR="005B5EAD" w:rsidRPr="00785C54" w:rsidDel="00856058">
          <w:rPr>
            <w:rStyle w:val="Hyperlink"/>
            <w:noProof/>
            <w:lang w:eastAsia="en-US"/>
          </w:rPr>
          <w:delText>8.3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_Toc87620369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34</w:delText>
        </w:r>
        <w:r w:rsidR="005B5EAD" w:rsidRPr="00785C54" w:rsidDel="00856058">
          <w:rPr>
            <w:noProof/>
            <w:webHidden/>
          </w:rPr>
          <w:fldChar w:fldCharType="end"/>
        </w:r>
        <w:r w:rsidDel="00856058">
          <w:rPr>
            <w:noProof/>
          </w:rPr>
          <w:fldChar w:fldCharType="end"/>
        </w:r>
      </w:del>
    </w:p>
    <w:p w14:paraId="5F7A3BCA" w14:textId="3A1CD5DC" w:rsidR="005B5EAD" w:rsidRPr="00785C54" w:rsidDel="00856058" w:rsidRDefault="004E0A69" w:rsidP="00785C54">
      <w:pPr>
        <w:pStyle w:val="TOC2"/>
        <w:rPr>
          <w:del w:id="947" w:author="Ilkka Rinne" w:date="2022-09-06T15:55:00Z"/>
          <w:rFonts w:asciiTheme="minorHAnsi" w:eastAsiaTheme="minorEastAsia" w:hAnsiTheme="minorHAnsi"/>
          <w:b w:val="0"/>
          <w:noProof/>
          <w:lang w:val="sv-SE" w:eastAsia="sv-SE"/>
        </w:rPr>
      </w:pPr>
      <w:del w:id="948" w:author="Ilkka Rinne" w:date="2022-09-06T15:55:00Z">
        <w:r w:rsidDel="00856058">
          <w:fldChar w:fldCharType="begin"/>
        </w:r>
        <w:r w:rsidDel="00856058">
          <w:delInstrText xml:space="preserve"> HYPERLINK \l "_Toc87620370" </w:delInstrText>
        </w:r>
        <w:r w:rsidDel="00856058">
          <w:fldChar w:fldCharType="separate"/>
        </w:r>
        <w:r w:rsidR="005B5EAD" w:rsidRPr="00785C54" w:rsidDel="00856058">
          <w:rPr>
            <w:rStyle w:val="Hyperlink"/>
            <w:noProof/>
            <w:lang w:eastAsia="en-US"/>
          </w:rPr>
          <w:delText>8.4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35</w:delText>
        </w:r>
        <w:r w:rsidR="005B5EAD" w:rsidRPr="00785C54" w:rsidDel="00856058">
          <w:rPr>
            <w:noProof/>
            <w:webHidden/>
          </w:rPr>
          <w:fldChar w:fldCharType="end"/>
        </w:r>
        <w:r w:rsidDel="00856058">
          <w:rPr>
            <w:noProof/>
          </w:rPr>
          <w:fldChar w:fldCharType="end"/>
        </w:r>
      </w:del>
    </w:p>
    <w:p w14:paraId="6F54A812" w14:textId="6639D00E" w:rsidR="005B5EAD" w:rsidRPr="00785C54" w:rsidDel="00856058" w:rsidRDefault="004E0A69" w:rsidP="00785C54">
      <w:pPr>
        <w:pStyle w:val="TOC2"/>
        <w:rPr>
          <w:del w:id="949" w:author="Ilkka Rinne" w:date="2022-09-06T15:55:00Z"/>
          <w:rFonts w:asciiTheme="minorHAnsi" w:eastAsiaTheme="minorEastAsia" w:hAnsiTheme="minorHAnsi"/>
          <w:b w:val="0"/>
          <w:noProof/>
          <w:lang w:val="sv-SE" w:eastAsia="sv-SE"/>
        </w:rPr>
      </w:pPr>
      <w:del w:id="950" w:author="Ilkka Rinne" w:date="2022-09-06T15:55:00Z">
        <w:r w:rsidDel="00856058">
          <w:fldChar w:fldCharType="begin"/>
        </w:r>
        <w:r w:rsidDel="00856058">
          <w:delInstrText xml:space="preserve"> HYPERLINK \l "_Toc87620371" </w:delInstrText>
        </w:r>
        <w:r w:rsidDel="00856058">
          <w:fldChar w:fldCharType="separate"/>
        </w:r>
        <w:r w:rsidR="005B5EAD" w:rsidRPr="00785C54" w:rsidDel="00856058">
          <w:rPr>
            <w:rStyle w:val="Hyperlink"/>
            <w:noProof/>
            <w:lang w:eastAsia="en-US"/>
          </w:rPr>
          <w:delText>8.5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36</w:delText>
        </w:r>
        <w:r w:rsidR="005B5EAD" w:rsidRPr="00785C54" w:rsidDel="00856058">
          <w:rPr>
            <w:noProof/>
            <w:webHidden/>
          </w:rPr>
          <w:fldChar w:fldCharType="end"/>
        </w:r>
        <w:r w:rsidDel="00856058">
          <w:rPr>
            <w:noProof/>
          </w:rPr>
          <w:fldChar w:fldCharType="end"/>
        </w:r>
      </w:del>
    </w:p>
    <w:p w14:paraId="1DC0A5C4" w14:textId="0B451CD5" w:rsidR="005B5EAD" w:rsidRPr="00785C54" w:rsidDel="00856058" w:rsidRDefault="004E0A69" w:rsidP="00785C54">
      <w:pPr>
        <w:pStyle w:val="TOC2"/>
        <w:rPr>
          <w:del w:id="951" w:author="Ilkka Rinne" w:date="2022-09-06T15:55:00Z"/>
          <w:rFonts w:asciiTheme="minorHAnsi" w:eastAsiaTheme="minorEastAsia" w:hAnsiTheme="minorHAnsi"/>
          <w:b w:val="0"/>
          <w:noProof/>
          <w:lang w:val="sv-SE" w:eastAsia="sv-SE"/>
        </w:rPr>
      </w:pPr>
      <w:del w:id="952" w:author="Ilkka Rinne" w:date="2022-09-06T15:55:00Z">
        <w:r w:rsidDel="00856058">
          <w:fldChar w:fldCharType="begin"/>
        </w:r>
        <w:r w:rsidDel="00856058">
          <w:delInstrText xml:space="preserve"> HYPERLINK \l "_Toc87620372" </w:delInstrText>
        </w:r>
        <w:r w:rsidDel="00856058">
          <w:fldChar w:fldCharType="separate"/>
        </w:r>
        <w:r w:rsidR="005B5EAD" w:rsidRPr="00785C54" w:rsidDel="00856058">
          <w:rPr>
            <w:rStyle w:val="Hyperlink"/>
            <w:noProof/>
            <w:lang w:eastAsia="en-US"/>
          </w:rPr>
          <w:delText>8.6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37</w:delText>
        </w:r>
        <w:r w:rsidR="005B5EAD" w:rsidRPr="00785C54" w:rsidDel="00856058">
          <w:rPr>
            <w:noProof/>
            <w:webHidden/>
          </w:rPr>
          <w:fldChar w:fldCharType="end"/>
        </w:r>
        <w:r w:rsidDel="00856058">
          <w:rPr>
            <w:noProof/>
          </w:rPr>
          <w:fldChar w:fldCharType="end"/>
        </w:r>
      </w:del>
    </w:p>
    <w:p w14:paraId="02A400FC" w14:textId="66CCD516" w:rsidR="005B5EAD" w:rsidRPr="00785C54" w:rsidDel="00856058" w:rsidRDefault="004E0A69" w:rsidP="00785C54">
      <w:pPr>
        <w:pStyle w:val="TOC2"/>
        <w:rPr>
          <w:del w:id="953" w:author="Ilkka Rinne" w:date="2022-09-06T15:55:00Z"/>
          <w:rFonts w:asciiTheme="minorHAnsi" w:eastAsiaTheme="minorEastAsia" w:hAnsiTheme="minorHAnsi"/>
          <w:b w:val="0"/>
          <w:noProof/>
          <w:lang w:val="sv-SE" w:eastAsia="sv-SE"/>
        </w:rPr>
      </w:pPr>
      <w:del w:id="954" w:author="Ilkka Rinne" w:date="2022-09-06T15:55:00Z">
        <w:r w:rsidDel="00856058">
          <w:fldChar w:fldCharType="begin"/>
        </w:r>
        <w:r w:rsidDel="00856058">
          <w:delInstrText xml:space="preserve"> HYPERLINK \l "_Toc87620373" </w:delInstrText>
        </w:r>
        <w:r w:rsidDel="00856058">
          <w:fldChar w:fldCharType="separate"/>
        </w:r>
        <w:r w:rsidR="005B5EAD" w:rsidRPr="00785C54" w:rsidDel="00856058">
          <w:rPr>
            <w:rStyle w:val="Hyperlink"/>
            <w:noProof/>
            <w:lang w:eastAsia="en-US"/>
          </w:rPr>
          <w:delText>8.7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39</w:delText>
        </w:r>
        <w:r w:rsidR="005B5EAD" w:rsidRPr="00785C54" w:rsidDel="00856058">
          <w:rPr>
            <w:noProof/>
            <w:webHidden/>
          </w:rPr>
          <w:fldChar w:fldCharType="end"/>
        </w:r>
        <w:r w:rsidDel="00856058">
          <w:rPr>
            <w:noProof/>
          </w:rPr>
          <w:fldChar w:fldCharType="end"/>
        </w:r>
      </w:del>
    </w:p>
    <w:p w14:paraId="68C68089" w14:textId="4E33F704" w:rsidR="005B5EAD" w:rsidRPr="00785C54" w:rsidDel="00856058" w:rsidRDefault="004E0A69" w:rsidP="00785C54">
      <w:pPr>
        <w:pStyle w:val="TOC2"/>
        <w:rPr>
          <w:del w:id="955" w:author="Ilkka Rinne" w:date="2022-09-06T15:55:00Z"/>
          <w:rFonts w:asciiTheme="minorHAnsi" w:eastAsiaTheme="minorEastAsia" w:hAnsiTheme="minorHAnsi"/>
          <w:b w:val="0"/>
          <w:noProof/>
          <w:lang w:val="sv-SE" w:eastAsia="sv-SE"/>
        </w:rPr>
      </w:pPr>
      <w:del w:id="956" w:author="Ilkka Rinne" w:date="2022-09-06T15:55:00Z">
        <w:r w:rsidDel="00856058">
          <w:fldChar w:fldCharType="begin"/>
        </w:r>
        <w:r w:rsidDel="00856058">
          <w:delInstrText xml:space="preserve"> HYPERLINK \l "_Toc87620374" </w:delInstrText>
        </w:r>
        <w:r w:rsidDel="00856058">
          <w:fldChar w:fldCharType="separate"/>
        </w:r>
        <w:r w:rsidR="005B5EAD" w:rsidRPr="00785C54" w:rsidDel="00856058">
          <w:rPr>
            <w:rStyle w:val="Hyperlink"/>
            <w:noProof/>
            <w:lang w:eastAsia="en-US"/>
          </w:rPr>
          <w:delText>8.8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40</w:delText>
        </w:r>
        <w:r w:rsidR="005B5EAD" w:rsidRPr="00785C54" w:rsidDel="00856058">
          <w:rPr>
            <w:noProof/>
            <w:webHidden/>
          </w:rPr>
          <w:fldChar w:fldCharType="end"/>
        </w:r>
        <w:r w:rsidDel="00856058">
          <w:rPr>
            <w:noProof/>
          </w:rPr>
          <w:fldChar w:fldCharType="end"/>
        </w:r>
      </w:del>
    </w:p>
    <w:p w14:paraId="223E026E" w14:textId="758D2144" w:rsidR="005B5EAD" w:rsidRPr="00785C54" w:rsidDel="00856058" w:rsidRDefault="004E0A69" w:rsidP="00785C54">
      <w:pPr>
        <w:pStyle w:val="TOC1"/>
        <w:rPr>
          <w:del w:id="957" w:author="Ilkka Rinne" w:date="2022-09-06T15:55:00Z"/>
          <w:rFonts w:asciiTheme="minorHAnsi" w:eastAsiaTheme="minorEastAsia" w:hAnsiTheme="minorHAnsi"/>
          <w:b w:val="0"/>
          <w:noProof/>
          <w:lang w:val="sv-SE" w:eastAsia="sv-SE"/>
        </w:rPr>
      </w:pPr>
      <w:del w:id="958" w:author="Ilkka Rinne" w:date="2022-09-06T15:55:00Z">
        <w:r w:rsidDel="00856058">
          <w:fldChar w:fldCharType="begin"/>
        </w:r>
        <w:r w:rsidDel="00856058">
          <w:delInstrText xml:space="preserve"> HYPERLINK \l "_Toc87620375" </w:delInstrText>
        </w:r>
        <w:r w:rsidDel="00856058">
          <w:fldChar w:fldCharType="separate"/>
        </w:r>
        <w:r w:rsidR="005B5EAD" w:rsidRPr="00785C54" w:rsidDel="00856058">
          <w:rPr>
            <w:rStyle w:val="Hyperlink"/>
            <w:noProof/>
            <w:lang w:eastAsia="en-US"/>
          </w:rPr>
          <w:delText>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Observation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3FF00DB4" w14:textId="380795B8" w:rsidR="005B5EAD" w:rsidRPr="00785C54" w:rsidDel="00856058" w:rsidRDefault="004E0A69" w:rsidP="00785C54">
      <w:pPr>
        <w:pStyle w:val="TOC2"/>
        <w:rPr>
          <w:del w:id="959" w:author="Ilkka Rinne" w:date="2022-09-06T15:55:00Z"/>
          <w:rFonts w:asciiTheme="minorHAnsi" w:eastAsiaTheme="minorEastAsia" w:hAnsiTheme="minorHAnsi"/>
          <w:b w:val="0"/>
          <w:noProof/>
          <w:lang w:val="sv-SE" w:eastAsia="sv-SE"/>
        </w:rPr>
      </w:pPr>
      <w:del w:id="960" w:author="Ilkka Rinne" w:date="2022-09-06T15:55:00Z">
        <w:r w:rsidDel="00856058">
          <w:fldChar w:fldCharType="begin"/>
        </w:r>
        <w:r w:rsidDel="00856058">
          <w:delInstrText xml:space="preserve"> HYPERLINK \l "_Toc87620376" </w:delInstrText>
        </w:r>
        <w:r w:rsidDel="00856058">
          <w:fldChar w:fldCharType="separate"/>
        </w:r>
        <w:r w:rsidR="005B5EAD" w:rsidRPr="00785C54" w:rsidDel="00856058">
          <w:rPr>
            <w:rStyle w:val="Hyperlink"/>
            <w:noProof/>
            <w:lang w:eastAsia="en-US"/>
          </w:rPr>
          <w:delText>9.1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41</w:delText>
        </w:r>
        <w:r w:rsidR="005B5EAD" w:rsidRPr="00785C54" w:rsidDel="00856058">
          <w:rPr>
            <w:noProof/>
            <w:webHidden/>
          </w:rPr>
          <w:fldChar w:fldCharType="end"/>
        </w:r>
        <w:r w:rsidDel="00856058">
          <w:rPr>
            <w:noProof/>
          </w:rPr>
          <w:fldChar w:fldCharType="end"/>
        </w:r>
      </w:del>
    </w:p>
    <w:p w14:paraId="774A80C3" w14:textId="590FF9F3" w:rsidR="005B5EAD" w:rsidRPr="00785C54" w:rsidDel="00856058" w:rsidRDefault="004E0A69" w:rsidP="00785C54">
      <w:pPr>
        <w:pStyle w:val="TOC2"/>
        <w:rPr>
          <w:del w:id="961" w:author="Ilkka Rinne" w:date="2022-09-06T15:55:00Z"/>
          <w:rFonts w:asciiTheme="minorHAnsi" w:eastAsiaTheme="minorEastAsia" w:hAnsiTheme="minorHAnsi"/>
          <w:b w:val="0"/>
          <w:noProof/>
          <w:lang w:val="sv-SE" w:eastAsia="sv-SE"/>
        </w:rPr>
      </w:pPr>
      <w:del w:id="962" w:author="Ilkka Rinne" w:date="2022-09-06T15:55:00Z">
        <w:r w:rsidDel="00856058">
          <w:fldChar w:fldCharType="begin"/>
        </w:r>
        <w:r w:rsidDel="00856058">
          <w:delInstrText xml:space="preserve"> HYPERLINK \l "_Toc87620377" </w:delInstrText>
        </w:r>
        <w:r w:rsidDel="00856058">
          <w:fldChar w:fldCharType="separate"/>
        </w:r>
        <w:r w:rsidR="005B5EAD" w:rsidRPr="00785C54" w:rsidDel="00856058">
          <w:rPr>
            <w:rStyle w:val="Hyperlink"/>
            <w:noProof/>
            <w:lang w:eastAsia="en-US"/>
          </w:rPr>
          <w:delText>9.2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42</w:delText>
        </w:r>
        <w:r w:rsidR="005B5EAD" w:rsidRPr="00785C54" w:rsidDel="00856058">
          <w:rPr>
            <w:noProof/>
            <w:webHidden/>
          </w:rPr>
          <w:fldChar w:fldCharType="end"/>
        </w:r>
        <w:r w:rsidDel="00856058">
          <w:rPr>
            <w:noProof/>
          </w:rPr>
          <w:fldChar w:fldCharType="end"/>
        </w:r>
      </w:del>
    </w:p>
    <w:p w14:paraId="003AB8E6" w14:textId="5F88B6E7" w:rsidR="005B5EAD" w:rsidRPr="00785C54" w:rsidDel="00856058" w:rsidRDefault="004E0A69" w:rsidP="00785C54">
      <w:pPr>
        <w:pStyle w:val="TOC2"/>
        <w:rPr>
          <w:del w:id="963" w:author="Ilkka Rinne" w:date="2022-09-06T15:55:00Z"/>
          <w:rFonts w:asciiTheme="minorHAnsi" w:eastAsiaTheme="minorEastAsia" w:hAnsiTheme="minorHAnsi"/>
          <w:b w:val="0"/>
          <w:noProof/>
          <w:lang w:val="sv-SE" w:eastAsia="sv-SE"/>
        </w:rPr>
      </w:pPr>
      <w:del w:id="964" w:author="Ilkka Rinne" w:date="2022-09-06T15:55:00Z">
        <w:r w:rsidDel="00856058">
          <w:fldChar w:fldCharType="begin"/>
        </w:r>
        <w:r w:rsidDel="00856058">
          <w:delInstrText xml:space="preserve"> HYPERLINK \l "_Toc87620378" </w:delInstrText>
        </w:r>
        <w:r w:rsidDel="00856058">
          <w:fldChar w:fldCharType="separate"/>
        </w:r>
        <w:r w:rsidR="005B5EAD" w:rsidRPr="00785C54" w:rsidDel="00856058">
          <w:rPr>
            <w:rStyle w:val="Hyperlink"/>
            <w:noProof/>
            <w:lang w:eastAsia="en-US"/>
          </w:rPr>
          <w:delText>9.3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47</w:delText>
        </w:r>
        <w:r w:rsidR="005B5EAD" w:rsidRPr="00785C54" w:rsidDel="00856058">
          <w:rPr>
            <w:noProof/>
            <w:webHidden/>
          </w:rPr>
          <w:fldChar w:fldCharType="end"/>
        </w:r>
        <w:r w:rsidDel="00856058">
          <w:rPr>
            <w:noProof/>
          </w:rPr>
          <w:fldChar w:fldCharType="end"/>
        </w:r>
      </w:del>
    </w:p>
    <w:p w14:paraId="67D3ED00" w14:textId="6B6E5CD9" w:rsidR="005B5EAD" w:rsidRPr="00785C54" w:rsidDel="00856058" w:rsidRDefault="004E0A69" w:rsidP="00785C54">
      <w:pPr>
        <w:pStyle w:val="TOC2"/>
        <w:rPr>
          <w:del w:id="965" w:author="Ilkka Rinne" w:date="2022-09-06T15:55:00Z"/>
          <w:rFonts w:asciiTheme="minorHAnsi" w:eastAsiaTheme="minorEastAsia" w:hAnsiTheme="minorHAnsi"/>
          <w:b w:val="0"/>
          <w:noProof/>
          <w:lang w:val="sv-SE" w:eastAsia="sv-SE"/>
        </w:rPr>
      </w:pPr>
      <w:del w:id="966" w:author="Ilkka Rinne" w:date="2022-09-06T15:55:00Z">
        <w:r w:rsidDel="00856058">
          <w:fldChar w:fldCharType="begin"/>
        </w:r>
        <w:r w:rsidDel="00856058">
          <w:delInstrText xml:space="preserve"> HYPERLINK \l "_Toc87620379" </w:delInstrText>
        </w:r>
        <w:r w:rsidDel="00856058">
          <w:fldChar w:fldCharType="separate"/>
        </w:r>
        <w:r w:rsidR="005B5EAD" w:rsidRPr="00785C54" w:rsidDel="00856058">
          <w:rPr>
            <w:rStyle w:val="Hyperlink"/>
            <w:noProof/>
            <w:lang w:eastAsia="en-US"/>
          </w:rPr>
          <w:delText>9.4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_Toc87620379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49</w:delText>
        </w:r>
        <w:r w:rsidR="005B5EAD" w:rsidRPr="00785C54" w:rsidDel="00856058">
          <w:rPr>
            <w:noProof/>
            <w:webHidden/>
          </w:rPr>
          <w:fldChar w:fldCharType="end"/>
        </w:r>
        <w:r w:rsidDel="00856058">
          <w:rPr>
            <w:noProof/>
          </w:rPr>
          <w:fldChar w:fldCharType="end"/>
        </w:r>
      </w:del>
    </w:p>
    <w:p w14:paraId="4838019A" w14:textId="1FA64723" w:rsidR="005B5EAD" w:rsidRPr="00785C54" w:rsidDel="00856058" w:rsidRDefault="004E0A69" w:rsidP="00785C54">
      <w:pPr>
        <w:pStyle w:val="TOC2"/>
        <w:rPr>
          <w:del w:id="967" w:author="Ilkka Rinne" w:date="2022-09-06T15:55:00Z"/>
          <w:rFonts w:asciiTheme="minorHAnsi" w:eastAsiaTheme="minorEastAsia" w:hAnsiTheme="minorHAnsi"/>
          <w:b w:val="0"/>
          <w:noProof/>
          <w:lang w:val="sv-SE" w:eastAsia="sv-SE"/>
        </w:rPr>
      </w:pPr>
      <w:del w:id="968" w:author="Ilkka Rinne" w:date="2022-09-06T15:55:00Z">
        <w:r w:rsidDel="00856058">
          <w:fldChar w:fldCharType="begin"/>
        </w:r>
        <w:r w:rsidDel="00856058">
          <w:delInstrText xml:space="preserve"> HYPERLINK \l "_Toc87620380" </w:delInstrText>
        </w:r>
        <w:r w:rsidDel="00856058">
          <w:fldChar w:fldCharType="separate"/>
        </w:r>
        <w:r w:rsidR="005B5EAD" w:rsidRPr="00785C54" w:rsidDel="00856058">
          <w:rPr>
            <w:rStyle w:val="Hyperlink"/>
            <w:noProof/>
            <w:lang w:eastAsia="en-US"/>
          </w:rPr>
          <w:delText>9.5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50</w:delText>
        </w:r>
        <w:r w:rsidR="005B5EAD" w:rsidRPr="00785C54" w:rsidDel="00856058">
          <w:rPr>
            <w:noProof/>
            <w:webHidden/>
          </w:rPr>
          <w:fldChar w:fldCharType="end"/>
        </w:r>
        <w:r w:rsidDel="00856058">
          <w:rPr>
            <w:noProof/>
          </w:rPr>
          <w:fldChar w:fldCharType="end"/>
        </w:r>
      </w:del>
    </w:p>
    <w:p w14:paraId="27A248B0" w14:textId="25875FBB" w:rsidR="005B5EAD" w:rsidRPr="00785C54" w:rsidDel="00856058" w:rsidRDefault="004E0A69" w:rsidP="00785C54">
      <w:pPr>
        <w:pStyle w:val="TOC2"/>
        <w:rPr>
          <w:del w:id="969" w:author="Ilkka Rinne" w:date="2022-09-06T15:55:00Z"/>
          <w:rFonts w:asciiTheme="minorHAnsi" w:eastAsiaTheme="minorEastAsia" w:hAnsiTheme="minorHAnsi"/>
          <w:b w:val="0"/>
          <w:noProof/>
          <w:lang w:val="sv-SE" w:eastAsia="sv-SE"/>
        </w:rPr>
      </w:pPr>
      <w:del w:id="970" w:author="Ilkka Rinne" w:date="2022-09-06T15:55:00Z">
        <w:r w:rsidDel="00856058">
          <w:fldChar w:fldCharType="begin"/>
        </w:r>
        <w:r w:rsidDel="00856058">
          <w:delInstrText xml:space="preserve"> HYPERLINK \l "_Toc87620381" </w:delInstrText>
        </w:r>
        <w:r w:rsidDel="00856058">
          <w:fldChar w:fldCharType="separate"/>
        </w:r>
        <w:r w:rsidR="005B5EAD" w:rsidRPr="00785C54" w:rsidDel="00856058">
          <w:rPr>
            <w:rStyle w:val="Hyperlink"/>
            <w:noProof/>
            <w:lang w:eastAsia="en-US"/>
          </w:rPr>
          <w:delText>9.6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51</w:delText>
        </w:r>
        <w:r w:rsidR="005B5EAD" w:rsidRPr="00785C54" w:rsidDel="00856058">
          <w:rPr>
            <w:noProof/>
            <w:webHidden/>
          </w:rPr>
          <w:fldChar w:fldCharType="end"/>
        </w:r>
        <w:r w:rsidDel="00856058">
          <w:rPr>
            <w:noProof/>
          </w:rPr>
          <w:fldChar w:fldCharType="end"/>
        </w:r>
      </w:del>
    </w:p>
    <w:p w14:paraId="17CB5651" w14:textId="6EAF4CB0" w:rsidR="005B5EAD" w:rsidRPr="00785C54" w:rsidDel="00856058" w:rsidRDefault="004E0A69" w:rsidP="00785C54">
      <w:pPr>
        <w:pStyle w:val="TOC2"/>
        <w:rPr>
          <w:del w:id="971" w:author="Ilkka Rinne" w:date="2022-09-06T15:55:00Z"/>
          <w:rFonts w:asciiTheme="minorHAnsi" w:eastAsiaTheme="minorEastAsia" w:hAnsiTheme="minorHAnsi"/>
          <w:b w:val="0"/>
          <w:noProof/>
          <w:lang w:val="sv-SE" w:eastAsia="sv-SE"/>
        </w:rPr>
      </w:pPr>
      <w:del w:id="972" w:author="Ilkka Rinne" w:date="2022-09-06T15:55:00Z">
        <w:r w:rsidDel="00856058">
          <w:fldChar w:fldCharType="begin"/>
        </w:r>
        <w:r w:rsidDel="00856058">
          <w:delInstrText xml:space="preserve"> HYPERLINK \l "_Toc87620382" </w:delInstrText>
        </w:r>
        <w:r w:rsidDel="00856058">
          <w:fldChar w:fldCharType="separate"/>
        </w:r>
        <w:r w:rsidR="005B5EAD" w:rsidRPr="00785C54" w:rsidDel="00856058">
          <w:rPr>
            <w:rStyle w:val="Hyperlink"/>
            <w:noProof/>
            <w:lang w:eastAsia="en-US"/>
          </w:rPr>
          <w:delText>9.7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52</w:delText>
        </w:r>
        <w:r w:rsidR="005B5EAD" w:rsidRPr="00785C54" w:rsidDel="00856058">
          <w:rPr>
            <w:noProof/>
            <w:webHidden/>
          </w:rPr>
          <w:fldChar w:fldCharType="end"/>
        </w:r>
        <w:r w:rsidDel="00856058">
          <w:rPr>
            <w:noProof/>
          </w:rPr>
          <w:fldChar w:fldCharType="end"/>
        </w:r>
      </w:del>
    </w:p>
    <w:p w14:paraId="6EBB14C0" w14:textId="429967CA" w:rsidR="005B5EAD" w:rsidRPr="00785C54" w:rsidDel="00856058" w:rsidRDefault="004E0A69" w:rsidP="00785C54">
      <w:pPr>
        <w:pStyle w:val="TOC2"/>
        <w:rPr>
          <w:del w:id="973" w:author="Ilkka Rinne" w:date="2022-09-06T15:55:00Z"/>
          <w:rFonts w:asciiTheme="minorHAnsi" w:eastAsiaTheme="minorEastAsia" w:hAnsiTheme="minorHAnsi"/>
          <w:b w:val="0"/>
          <w:noProof/>
          <w:lang w:val="sv-SE" w:eastAsia="sv-SE"/>
        </w:rPr>
      </w:pPr>
      <w:del w:id="974" w:author="Ilkka Rinne" w:date="2022-09-06T15:55:00Z">
        <w:r w:rsidDel="00856058">
          <w:fldChar w:fldCharType="begin"/>
        </w:r>
        <w:r w:rsidDel="00856058">
          <w:delInstrText xml:space="preserve"> HYPERLINK \l "_Toc87620383" </w:delInstrText>
        </w:r>
        <w:r w:rsidDel="00856058">
          <w:fldChar w:fldCharType="separate"/>
        </w:r>
        <w:r w:rsidR="005B5EAD" w:rsidRPr="00785C54" w:rsidDel="00856058">
          <w:rPr>
            <w:rStyle w:val="Hyperlink"/>
            <w:noProof/>
            <w:lang w:eastAsia="en-US"/>
          </w:rPr>
          <w:delText>9.8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53</w:delText>
        </w:r>
        <w:r w:rsidR="005B5EAD" w:rsidRPr="00785C54" w:rsidDel="00856058">
          <w:rPr>
            <w:noProof/>
            <w:webHidden/>
          </w:rPr>
          <w:fldChar w:fldCharType="end"/>
        </w:r>
        <w:r w:rsidDel="00856058">
          <w:rPr>
            <w:noProof/>
          </w:rPr>
          <w:fldChar w:fldCharType="end"/>
        </w:r>
      </w:del>
    </w:p>
    <w:p w14:paraId="1A17F3DA" w14:textId="08444814" w:rsidR="005B5EAD" w:rsidRPr="00785C54" w:rsidDel="00856058" w:rsidRDefault="004E0A69" w:rsidP="00785C54">
      <w:pPr>
        <w:pStyle w:val="TOC2"/>
        <w:rPr>
          <w:del w:id="975" w:author="Ilkka Rinne" w:date="2022-09-06T15:55:00Z"/>
          <w:rFonts w:asciiTheme="minorHAnsi" w:eastAsiaTheme="minorEastAsia" w:hAnsiTheme="minorHAnsi"/>
          <w:b w:val="0"/>
          <w:noProof/>
          <w:lang w:val="sv-SE" w:eastAsia="sv-SE"/>
        </w:rPr>
      </w:pPr>
      <w:del w:id="976" w:author="Ilkka Rinne" w:date="2022-09-06T15:55:00Z">
        <w:r w:rsidDel="00856058">
          <w:fldChar w:fldCharType="begin"/>
        </w:r>
        <w:r w:rsidDel="00856058">
          <w:delInstrText xml:space="preserve"> HYPERLINK \l "_Toc87620384" </w:delInstrText>
        </w:r>
        <w:r w:rsidDel="00856058">
          <w:fldChar w:fldCharType="separate"/>
        </w:r>
        <w:r w:rsidR="005B5EAD" w:rsidRPr="00785C54" w:rsidDel="00856058">
          <w:rPr>
            <w:rStyle w:val="Hyperlink"/>
            <w:noProof/>
            <w:lang w:eastAsia="en-US"/>
          </w:rPr>
          <w:delText>9.9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NamedValue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54</w:delText>
        </w:r>
        <w:r w:rsidR="005B5EAD" w:rsidRPr="00785C54" w:rsidDel="00856058">
          <w:rPr>
            <w:noProof/>
            <w:webHidden/>
          </w:rPr>
          <w:fldChar w:fldCharType="end"/>
        </w:r>
        <w:r w:rsidDel="00856058">
          <w:rPr>
            <w:noProof/>
          </w:rPr>
          <w:fldChar w:fldCharType="end"/>
        </w:r>
      </w:del>
    </w:p>
    <w:p w14:paraId="23F2AD77" w14:textId="0B526F71" w:rsidR="005B5EAD" w:rsidRPr="00785C54" w:rsidDel="00856058" w:rsidRDefault="004E0A69" w:rsidP="00785C54">
      <w:pPr>
        <w:pStyle w:val="TOC2"/>
        <w:rPr>
          <w:del w:id="977" w:author="Ilkka Rinne" w:date="2022-09-06T15:55:00Z"/>
          <w:rFonts w:asciiTheme="minorHAnsi" w:eastAsiaTheme="minorEastAsia" w:hAnsiTheme="minorHAnsi"/>
          <w:b w:val="0"/>
          <w:noProof/>
          <w:lang w:val="sv-SE" w:eastAsia="sv-SE"/>
        </w:rPr>
      </w:pPr>
      <w:del w:id="978" w:author="Ilkka Rinne" w:date="2022-09-06T15:55:00Z">
        <w:r w:rsidDel="00856058">
          <w:fldChar w:fldCharType="begin"/>
        </w:r>
        <w:r w:rsidDel="00856058">
          <w:delInstrText xml:space="preserve"> HYPERLINK \l "_Toc87620385" </w:delInstrText>
        </w:r>
        <w:r w:rsidDel="00856058">
          <w:fldChar w:fldCharType="separate"/>
        </w:r>
        <w:r w:rsidR="005B5EAD" w:rsidRPr="00785C54" w:rsidDel="00856058">
          <w:rPr>
            <w:rStyle w:val="Hyperlink"/>
            <w:noProof/>
            <w:lang w:eastAsia="en-US"/>
          </w:rPr>
          <w:delText>9.10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55</w:delText>
        </w:r>
        <w:r w:rsidR="005B5EAD" w:rsidRPr="00785C54" w:rsidDel="00856058">
          <w:rPr>
            <w:noProof/>
            <w:webHidden/>
          </w:rPr>
          <w:fldChar w:fldCharType="end"/>
        </w:r>
        <w:r w:rsidDel="00856058">
          <w:rPr>
            <w:noProof/>
          </w:rPr>
          <w:fldChar w:fldCharType="end"/>
        </w:r>
      </w:del>
    </w:p>
    <w:p w14:paraId="2FF57BB5" w14:textId="6F517A21" w:rsidR="005B5EAD" w:rsidRPr="00785C54" w:rsidDel="00856058" w:rsidRDefault="004E0A69" w:rsidP="00785C54">
      <w:pPr>
        <w:pStyle w:val="TOC1"/>
        <w:rPr>
          <w:del w:id="979" w:author="Ilkka Rinne" w:date="2022-09-06T15:55:00Z"/>
          <w:rFonts w:asciiTheme="minorHAnsi" w:eastAsiaTheme="minorEastAsia" w:hAnsiTheme="minorHAnsi"/>
          <w:b w:val="0"/>
          <w:noProof/>
          <w:lang w:val="sv-SE" w:eastAsia="sv-SE"/>
        </w:rPr>
      </w:pPr>
      <w:del w:id="980" w:author="Ilkka Rinne" w:date="2022-09-06T15:55:00Z">
        <w:r w:rsidDel="00856058">
          <w:fldChar w:fldCharType="begin"/>
        </w:r>
        <w:r w:rsidDel="00856058">
          <w:delInstrText xml:space="preserve"> HYPERLINK \l "_Toc87620386" </w:delInstrText>
        </w:r>
        <w:r w:rsidDel="00856058">
          <w:fldChar w:fldCharType="separate"/>
        </w:r>
        <w:r w:rsidR="005B5EAD" w:rsidRPr="00785C54" w:rsidDel="00856058">
          <w:rPr>
            <w:rStyle w:val="Hyperlink"/>
            <w:noProof/>
            <w:lang w:eastAsia="en-US"/>
          </w:rPr>
          <w:delText>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Observations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7797A18C" w14:textId="02FBA93F" w:rsidR="005B5EAD" w:rsidRPr="00785C54" w:rsidDel="00856058" w:rsidRDefault="004E0A69" w:rsidP="00785C54">
      <w:pPr>
        <w:pStyle w:val="TOC2"/>
        <w:rPr>
          <w:del w:id="981" w:author="Ilkka Rinne" w:date="2022-09-06T15:55:00Z"/>
          <w:rFonts w:asciiTheme="minorHAnsi" w:eastAsiaTheme="minorEastAsia" w:hAnsiTheme="minorHAnsi"/>
          <w:b w:val="0"/>
          <w:noProof/>
          <w:lang w:val="sv-SE" w:eastAsia="sv-SE"/>
        </w:rPr>
      </w:pPr>
      <w:del w:id="982" w:author="Ilkka Rinne" w:date="2022-09-06T15:55:00Z">
        <w:r w:rsidDel="00856058">
          <w:fldChar w:fldCharType="begin"/>
        </w:r>
        <w:r w:rsidDel="00856058">
          <w:delInstrText xml:space="preserve"> HYPERLINK \l "_Toc87620387" </w:delInstrText>
        </w:r>
        <w:r w:rsidDel="00856058">
          <w:fldChar w:fldCharType="separate"/>
        </w:r>
        <w:r w:rsidR="005B5EAD" w:rsidRPr="00785C54" w:rsidDel="00856058">
          <w:rPr>
            <w:rStyle w:val="Hyperlink"/>
            <w:noProof/>
            <w:lang w:eastAsia="en-US"/>
          </w:rPr>
          <w:delText>10.1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56</w:delText>
        </w:r>
        <w:r w:rsidR="005B5EAD" w:rsidRPr="00785C54" w:rsidDel="00856058">
          <w:rPr>
            <w:noProof/>
            <w:webHidden/>
          </w:rPr>
          <w:fldChar w:fldCharType="end"/>
        </w:r>
        <w:r w:rsidDel="00856058">
          <w:rPr>
            <w:noProof/>
          </w:rPr>
          <w:fldChar w:fldCharType="end"/>
        </w:r>
      </w:del>
    </w:p>
    <w:p w14:paraId="0F1D6D0D" w14:textId="3328268F" w:rsidR="005B5EAD" w:rsidRPr="00785C54" w:rsidDel="00856058" w:rsidRDefault="004E0A69" w:rsidP="00785C54">
      <w:pPr>
        <w:pStyle w:val="TOC2"/>
        <w:rPr>
          <w:del w:id="983" w:author="Ilkka Rinne" w:date="2022-09-06T15:55:00Z"/>
          <w:rFonts w:asciiTheme="minorHAnsi" w:eastAsiaTheme="minorEastAsia" w:hAnsiTheme="minorHAnsi"/>
          <w:b w:val="0"/>
          <w:noProof/>
          <w:lang w:val="sv-SE" w:eastAsia="sv-SE"/>
        </w:rPr>
      </w:pPr>
      <w:del w:id="984" w:author="Ilkka Rinne" w:date="2022-09-06T15:55:00Z">
        <w:r w:rsidDel="00856058">
          <w:fldChar w:fldCharType="begin"/>
        </w:r>
        <w:r w:rsidDel="00856058">
          <w:delInstrText xml:space="preserve"> HYPERLINK \l "_Toc87620388" </w:delInstrText>
        </w:r>
        <w:r w:rsidDel="00856058">
          <w:fldChar w:fldCharType="separate"/>
        </w:r>
        <w:r w:rsidR="005B5EAD" w:rsidRPr="00785C54" w:rsidDel="00856058">
          <w:rPr>
            <w:rStyle w:val="Hyperlink"/>
            <w:noProof/>
            <w:lang w:eastAsia="en-US"/>
          </w:rPr>
          <w:delText>10.2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57</w:delText>
        </w:r>
        <w:r w:rsidR="005B5EAD" w:rsidRPr="00785C54" w:rsidDel="00856058">
          <w:rPr>
            <w:noProof/>
            <w:webHidden/>
          </w:rPr>
          <w:fldChar w:fldCharType="end"/>
        </w:r>
        <w:r w:rsidDel="00856058">
          <w:rPr>
            <w:noProof/>
          </w:rPr>
          <w:fldChar w:fldCharType="end"/>
        </w:r>
      </w:del>
    </w:p>
    <w:p w14:paraId="76ED427E" w14:textId="62080E4F" w:rsidR="005B5EAD" w:rsidRPr="00785C54" w:rsidDel="00856058" w:rsidRDefault="004E0A69" w:rsidP="00785C54">
      <w:pPr>
        <w:pStyle w:val="TOC2"/>
        <w:rPr>
          <w:del w:id="985" w:author="Ilkka Rinne" w:date="2022-09-06T15:55:00Z"/>
          <w:rFonts w:asciiTheme="minorHAnsi" w:eastAsiaTheme="minorEastAsia" w:hAnsiTheme="minorHAnsi"/>
          <w:b w:val="0"/>
          <w:noProof/>
          <w:lang w:val="sv-SE" w:eastAsia="sv-SE"/>
        </w:rPr>
      </w:pPr>
      <w:del w:id="986" w:author="Ilkka Rinne" w:date="2022-09-06T15:55:00Z">
        <w:r w:rsidDel="00856058">
          <w:fldChar w:fldCharType="begin"/>
        </w:r>
        <w:r w:rsidDel="00856058">
          <w:delInstrText xml:space="preserve"> HYPERLINK \l "_Toc87620389" </w:delInstrText>
        </w:r>
        <w:r w:rsidDel="00856058">
          <w:fldChar w:fldCharType="separate"/>
        </w:r>
        <w:r w:rsidR="005B5EAD" w:rsidRPr="00785C54" w:rsidDel="00856058">
          <w:rPr>
            <w:rStyle w:val="Hyperlink"/>
            <w:noProof/>
            <w:lang w:eastAsia="en-US"/>
          </w:rPr>
          <w:delText>10.3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ObservationCharacteristics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_Toc87620389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58</w:delText>
        </w:r>
        <w:r w:rsidR="005B5EAD" w:rsidRPr="00785C54" w:rsidDel="00856058">
          <w:rPr>
            <w:noProof/>
            <w:webHidden/>
          </w:rPr>
          <w:fldChar w:fldCharType="end"/>
        </w:r>
        <w:r w:rsidDel="00856058">
          <w:rPr>
            <w:noProof/>
          </w:rPr>
          <w:fldChar w:fldCharType="end"/>
        </w:r>
      </w:del>
    </w:p>
    <w:p w14:paraId="071CD383" w14:textId="3C70CBBD" w:rsidR="005B5EAD" w:rsidRPr="00785C54" w:rsidDel="00856058" w:rsidRDefault="004E0A69" w:rsidP="00785C54">
      <w:pPr>
        <w:pStyle w:val="TOC2"/>
        <w:rPr>
          <w:del w:id="987" w:author="Ilkka Rinne" w:date="2022-09-06T15:55:00Z"/>
          <w:rFonts w:asciiTheme="minorHAnsi" w:eastAsiaTheme="minorEastAsia" w:hAnsiTheme="minorHAnsi"/>
          <w:b w:val="0"/>
          <w:noProof/>
          <w:lang w:val="sv-SE" w:eastAsia="sv-SE"/>
        </w:rPr>
      </w:pPr>
      <w:del w:id="988" w:author="Ilkka Rinne" w:date="2022-09-06T15:55:00Z">
        <w:r w:rsidDel="00856058">
          <w:fldChar w:fldCharType="begin"/>
        </w:r>
        <w:r w:rsidDel="00856058">
          <w:delInstrText xml:space="preserve"> HYPERLINK \l "_Toc87620390" </w:delInstrText>
        </w:r>
        <w:r w:rsidDel="00856058">
          <w:fldChar w:fldCharType="separate"/>
        </w:r>
        <w:r w:rsidR="005B5EAD" w:rsidRPr="00785C54" w:rsidDel="00856058">
          <w:rPr>
            <w:rStyle w:val="Hyperlink"/>
            <w:noProof/>
            <w:lang w:eastAsia="en-US"/>
          </w:rPr>
          <w:delText>10.4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ObservationCollection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59</w:delText>
        </w:r>
        <w:r w:rsidR="005B5EAD" w:rsidRPr="00785C54" w:rsidDel="00856058">
          <w:rPr>
            <w:noProof/>
            <w:webHidden/>
          </w:rPr>
          <w:fldChar w:fldCharType="end"/>
        </w:r>
        <w:r w:rsidDel="00856058">
          <w:rPr>
            <w:noProof/>
          </w:rPr>
          <w:fldChar w:fldCharType="end"/>
        </w:r>
      </w:del>
    </w:p>
    <w:p w14:paraId="77EB0641" w14:textId="121A6EAC" w:rsidR="005B5EAD" w:rsidRPr="00785C54" w:rsidDel="00856058" w:rsidRDefault="004E0A69" w:rsidP="00785C54">
      <w:pPr>
        <w:pStyle w:val="TOC2"/>
        <w:rPr>
          <w:del w:id="989" w:author="Ilkka Rinne" w:date="2022-09-06T15:55:00Z"/>
          <w:rFonts w:asciiTheme="minorHAnsi" w:eastAsiaTheme="minorEastAsia" w:hAnsiTheme="minorHAnsi"/>
          <w:b w:val="0"/>
          <w:noProof/>
          <w:lang w:val="sv-SE" w:eastAsia="sv-SE"/>
        </w:rPr>
      </w:pPr>
      <w:del w:id="990" w:author="Ilkka Rinne" w:date="2022-09-06T15:55:00Z">
        <w:r w:rsidDel="00856058">
          <w:fldChar w:fldCharType="begin"/>
        </w:r>
        <w:r w:rsidDel="00856058">
          <w:delInstrText xml:space="preserve"> HYPERLINK \l "_Toc87620391" </w:delInstrText>
        </w:r>
        <w:r w:rsidDel="00856058">
          <w:fldChar w:fldCharType="separate"/>
        </w:r>
        <w:r w:rsidR="005B5EAD" w:rsidRPr="00785C54" w:rsidDel="00856058">
          <w:rPr>
            <w:rStyle w:val="Hyperlink"/>
            <w:noProof/>
            <w:lang w:eastAsia="en-US"/>
          </w:rPr>
          <w:delText>10.5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ObservingCapability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61</w:delText>
        </w:r>
        <w:r w:rsidR="005B5EAD" w:rsidRPr="00785C54" w:rsidDel="00856058">
          <w:rPr>
            <w:noProof/>
            <w:webHidden/>
          </w:rPr>
          <w:fldChar w:fldCharType="end"/>
        </w:r>
        <w:r w:rsidDel="00856058">
          <w:rPr>
            <w:noProof/>
          </w:rPr>
          <w:fldChar w:fldCharType="end"/>
        </w:r>
      </w:del>
    </w:p>
    <w:p w14:paraId="0E5BD843" w14:textId="2CA1A991" w:rsidR="005B5EAD" w:rsidRPr="00785C54" w:rsidDel="00856058" w:rsidRDefault="004E0A69" w:rsidP="00785C54">
      <w:pPr>
        <w:pStyle w:val="TOC2"/>
        <w:rPr>
          <w:del w:id="991" w:author="Ilkka Rinne" w:date="2022-09-06T15:55:00Z"/>
          <w:rFonts w:asciiTheme="minorHAnsi" w:eastAsiaTheme="minorEastAsia" w:hAnsiTheme="minorHAnsi"/>
          <w:b w:val="0"/>
          <w:noProof/>
          <w:lang w:val="sv-SE" w:eastAsia="sv-SE"/>
        </w:rPr>
      </w:pPr>
      <w:del w:id="992" w:author="Ilkka Rinne" w:date="2022-09-06T15:55:00Z">
        <w:r w:rsidDel="00856058">
          <w:fldChar w:fldCharType="begin"/>
        </w:r>
        <w:r w:rsidDel="00856058">
          <w:delInstrText xml:space="preserve"> HYPERLINK \l "_Toc87620392" </w:delInstrText>
        </w:r>
        <w:r w:rsidDel="00856058">
          <w:fldChar w:fldCharType="separate"/>
        </w:r>
        <w:r w:rsidR="005B5EAD" w:rsidRPr="00785C54" w:rsidDel="00856058">
          <w:rPr>
            <w:rStyle w:val="Hyperlink"/>
            <w:noProof/>
            <w:lang w:eastAsia="en-US"/>
          </w:rPr>
          <w:delText>10.6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ObservableProperty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63</w:delText>
        </w:r>
        <w:r w:rsidR="005B5EAD" w:rsidRPr="00785C54" w:rsidDel="00856058">
          <w:rPr>
            <w:noProof/>
            <w:webHidden/>
          </w:rPr>
          <w:fldChar w:fldCharType="end"/>
        </w:r>
        <w:r w:rsidDel="00856058">
          <w:rPr>
            <w:noProof/>
          </w:rPr>
          <w:fldChar w:fldCharType="end"/>
        </w:r>
      </w:del>
    </w:p>
    <w:p w14:paraId="74844480" w14:textId="2F981121" w:rsidR="005B5EAD" w:rsidRPr="00785C54" w:rsidDel="00856058" w:rsidRDefault="004E0A69" w:rsidP="00785C54">
      <w:pPr>
        <w:pStyle w:val="TOC2"/>
        <w:rPr>
          <w:del w:id="993" w:author="Ilkka Rinne" w:date="2022-09-06T15:55:00Z"/>
          <w:rFonts w:asciiTheme="minorHAnsi" w:eastAsiaTheme="minorEastAsia" w:hAnsiTheme="minorHAnsi"/>
          <w:b w:val="0"/>
          <w:noProof/>
          <w:lang w:val="sv-SE" w:eastAsia="sv-SE"/>
        </w:rPr>
      </w:pPr>
      <w:del w:id="994" w:author="Ilkka Rinne" w:date="2022-09-06T15:55:00Z">
        <w:r w:rsidDel="00856058">
          <w:fldChar w:fldCharType="begin"/>
        </w:r>
        <w:r w:rsidDel="00856058">
          <w:delInstrText xml:space="preserve"> HYPERLINK \l "_Toc87620393" </w:delInstrText>
        </w:r>
        <w:r w:rsidDel="00856058">
          <w:fldChar w:fldCharType="separate"/>
        </w:r>
        <w:r w:rsidR="005B5EAD" w:rsidRPr="00785C54" w:rsidDel="00856058">
          <w:rPr>
            <w:rStyle w:val="Hyperlink"/>
            <w:noProof/>
            <w:lang w:eastAsia="en-US"/>
          </w:rPr>
          <w:delText>10.7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64</w:delText>
        </w:r>
        <w:r w:rsidR="005B5EAD" w:rsidRPr="00785C54" w:rsidDel="00856058">
          <w:rPr>
            <w:noProof/>
            <w:webHidden/>
          </w:rPr>
          <w:fldChar w:fldCharType="end"/>
        </w:r>
        <w:r w:rsidDel="00856058">
          <w:rPr>
            <w:noProof/>
          </w:rPr>
          <w:fldChar w:fldCharType="end"/>
        </w:r>
      </w:del>
    </w:p>
    <w:p w14:paraId="1144CB41" w14:textId="7EE8DC0A" w:rsidR="005B5EAD" w:rsidRPr="00785C54" w:rsidDel="00856058" w:rsidRDefault="004E0A69" w:rsidP="00785C54">
      <w:pPr>
        <w:pStyle w:val="TOC2"/>
        <w:rPr>
          <w:del w:id="995" w:author="Ilkka Rinne" w:date="2022-09-06T15:55:00Z"/>
          <w:rFonts w:asciiTheme="minorHAnsi" w:eastAsiaTheme="minorEastAsia" w:hAnsiTheme="minorHAnsi"/>
          <w:b w:val="0"/>
          <w:noProof/>
          <w:lang w:val="sv-SE" w:eastAsia="sv-SE"/>
        </w:rPr>
      </w:pPr>
      <w:del w:id="996" w:author="Ilkka Rinne" w:date="2022-09-06T15:55:00Z">
        <w:r w:rsidDel="00856058">
          <w:fldChar w:fldCharType="begin"/>
        </w:r>
        <w:r w:rsidDel="00856058">
          <w:delInstrText xml:space="preserve"> HYPERLINK \l "_Toc87620394" </w:delInstrText>
        </w:r>
        <w:r w:rsidDel="00856058">
          <w:fldChar w:fldCharType="separate"/>
        </w:r>
        <w:r w:rsidR="005B5EAD" w:rsidRPr="00785C54" w:rsidDel="00856058">
          <w:rPr>
            <w:rStyle w:val="Hyperlink"/>
            <w:noProof/>
            <w:lang w:eastAsia="en-US"/>
          </w:rPr>
          <w:delText>10.8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Observer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65</w:delText>
        </w:r>
        <w:r w:rsidR="005B5EAD" w:rsidRPr="00785C54" w:rsidDel="00856058">
          <w:rPr>
            <w:noProof/>
            <w:webHidden/>
          </w:rPr>
          <w:fldChar w:fldCharType="end"/>
        </w:r>
        <w:r w:rsidDel="00856058">
          <w:rPr>
            <w:noProof/>
          </w:rPr>
          <w:fldChar w:fldCharType="end"/>
        </w:r>
      </w:del>
    </w:p>
    <w:p w14:paraId="17362DB2" w14:textId="0BCD287B" w:rsidR="005B5EAD" w:rsidRPr="00785C54" w:rsidDel="00856058" w:rsidRDefault="004E0A69" w:rsidP="00785C54">
      <w:pPr>
        <w:pStyle w:val="TOC2"/>
        <w:rPr>
          <w:del w:id="997" w:author="Ilkka Rinne" w:date="2022-09-06T15:55:00Z"/>
          <w:rFonts w:asciiTheme="minorHAnsi" w:eastAsiaTheme="minorEastAsia" w:hAnsiTheme="minorHAnsi"/>
          <w:b w:val="0"/>
          <w:noProof/>
          <w:lang w:val="sv-SE" w:eastAsia="sv-SE"/>
        </w:rPr>
      </w:pPr>
      <w:del w:id="998" w:author="Ilkka Rinne" w:date="2022-09-06T15:55:00Z">
        <w:r w:rsidDel="00856058">
          <w:fldChar w:fldCharType="begin"/>
        </w:r>
        <w:r w:rsidDel="00856058">
          <w:delInstrText xml:space="preserve"> HYPERLINK \l "_Toc87620395" </w:delInstrText>
        </w:r>
        <w:r w:rsidDel="00856058">
          <w:fldChar w:fldCharType="separate"/>
        </w:r>
        <w:r w:rsidR="005B5EAD" w:rsidRPr="00785C54" w:rsidDel="00856058">
          <w:rPr>
            <w:rStyle w:val="Hyperlink"/>
            <w:noProof/>
            <w:lang w:eastAsia="en-US"/>
          </w:rPr>
          <w:delText>10.9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Host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66</w:delText>
        </w:r>
        <w:r w:rsidR="005B5EAD" w:rsidRPr="00785C54" w:rsidDel="00856058">
          <w:rPr>
            <w:noProof/>
            <w:webHidden/>
          </w:rPr>
          <w:fldChar w:fldCharType="end"/>
        </w:r>
        <w:r w:rsidDel="00856058">
          <w:rPr>
            <w:noProof/>
          </w:rPr>
          <w:fldChar w:fldCharType="end"/>
        </w:r>
      </w:del>
    </w:p>
    <w:p w14:paraId="1483B82B" w14:textId="2666C13B" w:rsidR="005B5EAD" w:rsidRPr="00785C54" w:rsidDel="00856058" w:rsidRDefault="004E0A69" w:rsidP="00785C54">
      <w:pPr>
        <w:pStyle w:val="TOC2"/>
        <w:rPr>
          <w:del w:id="999" w:author="Ilkka Rinne" w:date="2022-09-06T15:55:00Z"/>
          <w:rFonts w:asciiTheme="minorHAnsi" w:eastAsiaTheme="minorEastAsia" w:hAnsiTheme="minorHAnsi"/>
          <w:b w:val="0"/>
          <w:noProof/>
          <w:lang w:val="sv-SE" w:eastAsia="sv-SE"/>
        </w:rPr>
      </w:pPr>
      <w:del w:id="1000" w:author="Ilkka Rinne" w:date="2022-09-06T15:55:00Z">
        <w:r w:rsidDel="00856058">
          <w:fldChar w:fldCharType="begin"/>
        </w:r>
        <w:r w:rsidDel="00856058">
          <w:delInstrText xml:space="preserve"> HYPERLINK \l "_Toc87620396" </w:delInstrText>
        </w:r>
        <w:r w:rsidDel="00856058">
          <w:fldChar w:fldCharType="separate"/>
        </w:r>
        <w:r w:rsidR="005B5EAD" w:rsidRPr="00785C54" w:rsidDel="00856058">
          <w:rPr>
            <w:rStyle w:val="Hyperlink"/>
            <w:noProof/>
            <w:lang w:eastAsia="en-US"/>
          </w:rPr>
          <w:delText>10.10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Deployment</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67</w:delText>
        </w:r>
        <w:r w:rsidR="005B5EAD" w:rsidRPr="00785C54" w:rsidDel="00856058">
          <w:rPr>
            <w:noProof/>
            <w:webHidden/>
          </w:rPr>
          <w:fldChar w:fldCharType="end"/>
        </w:r>
        <w:r w:rsidDel="00856058">
          <w:rPr>
            <w:noProof/>
          </w:rPr>
          <w:fldChar w:fldCharType="end"/>
        </w:r>
      </w:del>
    </w:p>
    <w:p w14:paraId="1C3D0D6F" w14:textId="6EEAC02F" w:rsidR="005B5EAD" w:rsidRPr="00785C54" w:rsidDel="00856058" w:rsidRDefault="004E0A69" w:rsidP="00785C54">
      <w:pPr>
        <w:pStyle w:val="TOC2"/>
        <w:rPr>
          <w:del w:id="1001" w:author="Ilkka Rinne" w:date="2022-09-06T15:55:00Z"/>
          <w:rFonts w:asciiTheme="minorHAnsi" w:eastAsiaTheme="minorEastAsia" w:hAnsiTheme="minorHAnsi"/>
          <w:b w:val="0"/>
          <w:noProof/>
          <w:lang w:val="sv-SE" w:eastAsia="sv-SE"/>
        </w:rPr>
      </w:pPr>
      <w:del w:id="1002" w:author="Ilkka Rinne" w:date="2022-09-06T15:55:00Z">
        <w:r w:rsidDel="00856058">
          <w:fldChar w:fldCharType="begin"/>
        </w:r>
        <w:r w:rsidDel="00856058">
          <w:delInstrText xml:space="preserve"> HYPERLINK \l "_Toc87620397" </w:delInstrText>
        </w:r>
        <w:r w:rsidDel="00856058">
          <w:fldChar w:fldCharType="separate"/>
        </w:r>
        <w:r w:rsidR="005B5EAD" w:rsidRPr="00785C54" w:rsidDel="00856058">
          <w:rPr>
            <w:rStyle w:val="Hyperlink"/>
            <w:noProof/>
            <w:lang w:eastAsia="en-US"/>
          </w:rPr>
          <w:delText>10.11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GenericDomainFeature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68</w:delText>
        </w:r>
        <w:r w:rsidR="005B5EAD" w:rsidRPr="00785C54" w:rsidDel="00856058">
          <w:rPr>
            <w:noProof/>
            <w:webHidden/>
          </w:rPr>
          <w:fldChar w:fldCharType="end"/>
        </w:r>
        <w:r w:rsidDel="00856058">
          <w:rPr>
            <w:noProof/>
          </w:rPr>
          <w:fldChar w:fldCharType="end"/>
        </w:r>
      </w:del>
    </w:p>
    <w:p w14:paraId="6D391D8F" w14:textId="2CD8D231" w:rsidR="005B5EAD" w:rsidRPr="00785C54" w:rsidDel="00856058" w:rsidRDefault="004E0A69" w:rsidP="00785C54">
      <w:pPr>
        <w:pStyle w:val="TOC2"/>
        <w:rPr>
          <w:del w:id="1003" w:author="Ilkka Rinne" w:date="2022-09-06T15:55:00Z"/>
          <w:rFonts w:asciiTheme="minorHAnsi" w:eastAsiaTheme="minorEastAsia" w:hAnsiTheme="minorHAnsi"/>
          <w:b w:val="0"/>
          <w:noProof/>
          <w:lang w:val="sv-SE" w:eastAsia="sv-SE"/>
        </w:rPr>
      </w:pPr>
      <w:del w:id="1004" w:author="Ilkka Rinne" w:date="2022-09-06T15:55:00Z">
        <w:r w:rsidDel="00856058">
          <w:fldChar w:fldCharType="begin"/>
        </w:r>
        <w:r w:rsidDel="00856058">
          <w:delInstrText xml:space="preserve"> HYPERLINK \l "_Toc87620398" </w:delInstrText>
        </w:r>
        <w:r w:rsidDel="00856058">
          <w:fldChar w:fldCharType="separate"/>
        </w:r>
        <w:r w:rsidR="005B5EAD" w:rsidRPr="00785C54" w:rsidDel="00856058">
          <w:rPr>
            <w:rStyle w:val="Hyperlink"/>
            <w:noProof/>
            <w:lang w:eastAsia="en-US"/>
          </w:rPr>
          <w:delText>10.12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70</w:delText>
        </w:r>
        <w:r w:rsidR="005B5EAD" w:rsidRPr="00785C54" w:rsidDel="00856058">
          <w:rPr>
            <w:noProof/>
            <w:webHidden/>
          </w:rPr>
          <w:fldChar w:fldCharType="end"/>
        </w:r>
        <w:r w:rsidDel="00856058">
          <w:rPr>
            <w:noProof/>
          </w:rPr>
          <w:fldChar w:fldCharType="end"/>
        </w:r>
      </w:del>
    </w:p>
    <w:p w14:paraId="432FE6AB" w14:textId="0EF70080" w:rsidR="005B5EAD" w:rsidRPr="00785C54" w:rsidDel="00856058" w:rsidRDefault="004E0A69" w:rsidP="00785C54">
      <w:pPr>
        <w:pStyle w:val="TOC1"/>
        <w:rPr>
          <w:del w:id="1005" w:author="Ilkka Rinne" w:date="2022-09-06T15:55:00Z"/>
          <w:rFonts w:asciiTheme="minorHAnsi" w:eastAsiaTheme="minorEastAsia" w:hAnsiTheme="minorHAnsi"/>
          <w:b w:val="0"/>
          <w:noProof/>
          <w:lang w:val="sv-SE" w:eastAsia="sv-SE"/>
        </w:rPr>
      </w:pPr>
      <w:del w:id="1006" w:author="Ilkka Rinne" w:date="2022-09-06T15:55:00Z">
        <w:r w:rsidDel="00856058">
          <w:fldChar w:fldCharType="begin"/>
        </w:r>
        <w:r w:rsidDel="00856058">
          <w:delInstrText xml:space="preserve"> HYPERLINK \l "_Toc87620399" </w:delInstrText>
        </w:r>
        <w:r w:rsidDel="00856058">
          <w:fldChar w:fldCharType="separate"/>
        </w:r>
        <w:r w:rsidR="005B5EAD" w:rsidRPr="00785C54" w:rsidDel="00856058">
          <w:rPr>
            <w:rStyle w:val="Hyperlink"/>
            <w:noProof/>
            <w:lang w:eastAsia="en-US"/>
          </w:rPr>
          <w:delText>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Conceptual Sample schema</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_Toc87620399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1FB1015E" w14:textId="507D778C" w:rsidR="005B5EAD" w:rsidRPr="00785C54" w:rsidDel="00856058" w:rsidRDefault="004E0A69" w:rsidP="00785C54">
      <w:pPr>
        <w:pStyle w:val="TOC2"/>
        <w:rPr>
          <w:del w:id="1007" w:author="Ilkka Rinne" w:date="2022-09-06T15:55:00Z"/>
          <w:rFonts w:asciiTheme="minorHAnsi" w:eastAsiaTheme="minorEastAsia" w:hAnsiTheme="minorHAnsi"/>
          <w:b w:val="0"/>
          <w:noProof/>
          <w:lang w:val="sv-SE" w:eastAsia="sv-SE"/>
        </w:rPr>
      </w:pPr>
      <w:del w:id="1008" w:author="Ilkka Rinne" w:date="2022-09-06T15:55:00Z">
        <w:r w:rsidDel="00856058">
          <w:fldChar w:fldCharType="begin"/>
        </w:r>
        <w:r w:rsidDel="00856058">
          <w:delInstrText xml:space="preserve"> HYPERLINK \l "_Toc87620400" </w:delInstrText>
        </w:r>
        <w:r w:rsidDel="00856058">
          <w:fldChar w:fldCharType="separate"/>
        </w:r>
        <w:r w:rsidR="005B5EAD" w:rsidRPr="00785C54" w:rsidDel="00856058">
          <w:rPr>
            <w:rStyle w:val="Hyperlink"/>
            <w:noProof/>
            <w:lang w:eastAsia="en-US"/>
          </w:rPr>
          <w:delText>11.1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73</w:delText>
        </w:r>
        <w:r w:rsidR="005B5EAD" w:rsidRPr="00785C54" w:rsidDel="00856058">
          <w:rPr>
            <w:noProof/>
            <w:webHidden/>
          </w:rPr>
          <w:fldChar w:fldCharType="end"/>
        </w:r>
        <w:r w:rsidDel="00856058">
          <w:rPr>
            <w:noProof/>
          </w:rPr>
          <w:fldChar w:fldCharType="end"/>
        </w:r>
      </w:del>
    </w:p>
    <w:p w14:paraId="648E456B" w14:textId="2DC8C8E3" w:rsidR="005B5EAD" w:rsidRPr="00785C54" w:rsidDel="00856058" w:rsidRDefault="004E0A69" w:rsidP="00785C54">
      <w:pPr>
        <w:pStyle w:val="TOC2"/>
        <w:rPr>
          <w:del w:id="1009" w:author="Ilkka Rinne" w:date="2022-09-06T15:55:00Z"/>
          <w:rFonts w:asciiTheme="minorHAnsi" w:eastAsiaTheme="minorEastAsia" w:hAnsiTheme="minorHAnsi"/>
          <w:b w:val="0"/>
          <w:noProof/>
          <w:lang w:val="sv-SE" w:eastAsia="sv-SE"/>
        </w:rPr>
      </w:pPr>
      <w:del w:id="1010" w:author="Ilkka Rinne" w:date="2022-09-06T15:55:00Z">
        <w:r w:rsidDel="00856058">
          <w:fldChar w:fldCharType="begin"/>
        </w:r>
        <w:r w:rsidDel="00856058">
          <w:delInstrText xml:space="preserve"> HYPERLINK \l "_Toc87620401" </w:delInstrText>
        </w:r>
        <w:r w:rsidDel="00856058">
          <w:fldChar w:fldCharType="separate"/>
        </w:r>
        <w:r w:rsidR="005B5EAD" w:rsidRPr="00785C54" w:rsidDel="00856058">
          <w:rPr>
            <w:rStyle w:val="Hyperlink"/>
            <w:noProof/>
            <w:lang w:eastAsia="en-US"/>
          </w:rPr>
          <w:delText>11.2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74</w:delText>
        </w:r>
        <w:r w:rsidR="005B5EAD" w:rsidRPr="00785C54" w:rsidDel="00856058">
          <w:rPr>
            <w:noProof/>
            <w:webHidden/>
          </w:rPr>
          <w:fldChar w:fldCharType="end"/>
        </w:r>
        <w:r w:rsidDel="00856058">
          <w:rPr>
            <w:noProof/>
          </w:rPr>
          <w:fldChar w:fldCharType="end"/>
        </w:r>
      </w:del>
    </w:p>
    <w:p w14:paraId="410A04A5" w14:textId="7A782BBB" w:rsidR="005B5EAD" w:rsidRPr="00785C54" w:rsidDel="00856058" w:rsidRDefault="004E0A69" w:rsidP="00785C54">
      <w:pPr>
        <w:pStyle w:val="TOC2"/>
        <w:rPr>
          <w:del w:id="1011" w:author="Ilkka Rinne" w:date="2022-09-06T15:55:00Z"/>
          <w:rFonts w:asciiTheme="minorHAnsi" w:eastAsiaTheme="minorEastAsia" w:hAnsiTheme="minorHAnsi"/>
          <w:b w:val="0"/>
          <w:noProof/>
          <w:lang w:val="sv-SE" w:eastAsia="sv-SE"/>
        </w:rPr>
      </w:pPr>
      <w:del w:id="1012" w:author="Ilkka Rinne" w:date="2022-09-06T15:55:00Z">
        <w:r w:rsidDel="00856058">
          <w:fldChar w:fldCharType="begin"/>
        </w:r>
        <w:r w:rsidDel="00856058">
          <w:delInstrText xml:space="preserve"> HYPERLINK \l "_Toc87620402" </w:delInstrText>
        </w:r>
        <w:r w:rsidDel="00856058">
          <w:fldChar w:fldCharType="separate"/>
        </w:r>
        <w:r w:rsidR="005B5EAD" w:rsidRPr="00785C54" w:rsidDel="00856058">
          <w:rPr>
            <w:rStyle w:val="Hyperlink"/>
            <w:noProof/>
            <w:lang w:eastAsia="en-US"/>
          </w:rPr>
          <w:delText>11.3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76</w:delText>
        </w:r>
        <w:r w:rsidR="005B5EAD" w:rsidRPr="00785C54" w:rsidDel="00856058">
          <w:rPr>
            <w:noProof/>
            <w:webHidden/>
          </w:rPr>
          <w:fldChar w:fldCharType="end"/>
        </w:r>
        <w:r w:rsidDel="00856058">
          <w:rPr>
            <w:noProof/>
          </w:rPr>
          <w:fldChar w:fldCharType="end"/>
        </w:r>
      </w:del>
    </w:p>
    <w:p w14:paraId="38610190" w14:textId="1F105C27" w:rsidR="005B5EAD" w:rsidRPr="00785C54" w:rsidDel="00856058" w:rsidRDefault="004E0A69" w:rsidP="00785C54">
      <w:pPr>
        <w:pStyle w:val="TOC2"/>
        <w:rPr>
          <w:del w:id="1013" w:author="Ilkka Rinne" w:date="2022-09-06T15:55:00Z"/>
          <w:rFonts w:asciiTheme="minorHAnsi" w:eastAsiaTheme="minorEastAsia" w:hAnsiTheme="minorHAnsi"/>
          <w:b w:val="0"/>
          <w:noProof/>
          <w:lang w:val="sv-SE" w:eastAsia="sv-SE"/>
        </w:rPr>
      </w:pPr>
      <w:del w:id="1014" w:author="Ilkka Rinne" w:date="2022-09-06T15:55:00Z">
        <w:r w:rsidDel="00856058">
          <w:fldChar w:fldCharType="begin"/>
        </w:r>
        <w:r w:rsidDel="00856058">
          <w:delInstrText xml:space="preserve"> HYPERLINK \l "_Toc87620403" </w:delInstrText>
        </w:r>
        <w:r w:rsidDel="00856058">
          <w:fldChar w:fldCharType="separate"/>
        </w:r>
        <w:r w:rsidR="005B5EAD" w:rsidRPr="00785C54" w:rsidDel="00856058">
          <w:rPr>
            <w:rStyle w:val="Hyperlink"/>
            <w:noProof/>
            <w:lang w:eastAsia="en-US"/>
          </w:rPr>
          <w:delText>11.4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78</w:delText>
        </w:r>
        <w:r w:rsidR="005B5EAD" w:rsidRPr="00785C54" w:rsidDel="00856058">
          <w:rPr>
            <w:noProof/>
            <w:webHidden/>
          </w:rPr>
          <w:fldChar w:fldCharType="end"/>
        </w:r>
        <w:r w:rsidDel="00856058">
          <w:rPr>
            <w:noProof/>
          </w:rPr>
          <w:fldChar w:fldCharType="end"/>
        </w:r>
      </w:del>
    </w:p>
    <w:p w14:paraId="7C85C00F" w14:textId="1DC0769D" w:rsidR="005B5EAD" w:rsidRPr="00785C54" w:rsidDel="00856058" w:rsidRDefault="004E0A69" w:rsidP="00785C54">
      <w:pPr>
        <w:pStyle w:val="TOC2"/>
        <w:rPr>
          <w:del w:id="1015" w:author="Ilkka Rinne" w:date="2022-09-06T15:55:00Z"/>
          <w:rFonts w:asciiTheme="minorHAnsi" w:eastAsiaTheme="minorEastAsia" w:hAnsiTheme="minorHAnsi"/>
          <w:b w:val="0"/>
          <w:noProof/>
          <w:lang w:val="sv-SE" w:eastAsia="sv-SE"/>
        </w:rPr>
      </w:pPr>
      <w:del w:id="1016" w:author="Ilkka Rinne" w:date="2022-09-06T15:55:00Z">
        <w:r w:rsidDel="00856058">
          <w:fldChar w:fldCharType="begin"/>
        </w:r>
        <w:r w:rsidDel="00856058">
          <w:delInstrText xml:space="preserve"> HYPERLINK \l "_Toc87620404" </w:delInstrText>
        </w:r>
        <w:r w:rsidDel="00856058">
          <w:fldChar w:fldCharType="separate"/>
        </w:r>
        <w:r w:rsidR="005B5EAD" w:rsidRPr="00785C54" w:rsidDel="00856058">
          <w:rPr>
            <w:rStyle w:val="Hyperlink"/>
            <w:noProof/>
            <w:lang w:eastAsia="en-US"/>
          </w:rPr>
          <w:delText>11.5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80</w:delText>
        </w:r>
        <w:r w:rsidR="005B5EAD" w:rsidRPr="00785C54" w:rsidDel="00856058">
          <w:rPr>
            <w:noProof/>
            <w:webHidden/>
          </w:rPr>
          <w:fldChar w:fldCharType="end"/>
        </w:r>
        <w:r w:rsidDel="00856058">
          <w:rPr>
            <w:noProof/>
          </w:rPr>
          <w:fldChar w:fldCharType="end"/>
        </w:r>
      </w:del>
    </w:p>
    <w:p w14:paraId="3225FBFB" w14:textId="015D0FEE" w:rsidR="005B5EAD" w:rsidRPr="00785C54" w:rsidDel="00856058" w:rsidRDefault="004E0A69" w:rsidP="00785C54">
      <w:pPr>
        <w:pStyle w:val="TOC2"/>
        <w:rPr>
          <w:del w:id="1017" w:author="Ilkka Rinne" w:date="2022-09-06T15:55:00Z"/>
          <w:rFonts w:asciiTheme="minorHAnsi" w:eastAsiaTheme="minorEastAsia" w:hAnsiTheme="minorHAnsi"/>
          <w:b w:val="0"/>
          <w:noProof/>
          <w:lang w:val="sv-SE" w:eastAsia="sv-SE"/>
        </w:rPr>
      </w:pPr>
      <w:del w:id="1018" w:author="Ilkka Rinne" w:date="2022-09-06T15:55:00Z">
        <w:r w:rsidDel="00856058">
          <w:fldChar w:fldCharType="begin"/>
        </w:r>
        <w:r w:rsidDel="00856058">
          <w:delInstrText xml:space="preserve"> HYPERLINK \l "_Toc87620405" </w:delInstrText>
        </w:r>
        <w:r w:rsidDel="00856058">
          <w:fldChar w:fldCharType="separate"/>
        </w:r>
        <w:r w:rsidR="005B5EAD" w:rsidRPr="00785C54" w:rsidDel="00856058">
          <w:rPr>
            <w:rStyle w:val="Hyperlink"/>
            <w:noProof/>
            <w:lang w:eastAsia="en-US"/>
          </w:rPr>
          <w:delText>11.6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81</w:delText>
        </w:r>
        <w:r w:rsidR="005B5EAD" w:rsidRPr="00785C54" w:rsidDel="00856058">
          <w:rPr>
            <w:noProof/>
            <w:webHidden/>
          </w:rPr>
          <w:fldChar w:fldCharType="end"/>
        </w:r>
        <w:r w:rsidDel="00856058">
          <w:rPr>
            <w:noProof/>
          </w:rPr>
          <w:fldChar w:fldCharType="end"/>
        </w:r>
      </w:del>
    </w:p>
    <w:p w14:paraId="7640A1D3" w14:textId="449F3325" w:rsidR="005B5EAD" w:rsidRPr="00785C54" w:rsidDel="00856058" w:rsidRDefault="004E0A69" w:rsidP="00785C54">
      <w:pPr>
        <w:pStyle w:val="TOC2"/>
        <w:rPr>
          <w:del w:id="1019" w:author="Ilkka Rinne" w:date="2022-09-06T15:55:00Z"/>
          <w:rFonts w:asciiTheme="minorHAnsi" w:eastAsiaTheme="minorEastAsia" w:hAnsiTheme="minorHAnsi"/>
          <w:b w:val="0"/>
          <w:noProof/>
          <w:lang w:val="sv-SE" w:eastAsia="sv-SE"/>
        </w:rPr>
      </w:pPr>
      <w:del w:id="1020" w:author="Ilkka Rinne" w:date="2022-09-06T15:55:00Z">
        <w:r w:rsidDel="00856058">
          <w:fldChar w:fldCharType="begin"/>
        </w:r>
        <w:r w:rsidDel="00856058">
          <w:delInstrText xml:space="preserve"> HYPERLINK \l "_Toc87620406" </w:delInstrText>
        </w:r>
        <w:r w:rsidDel="00856058">
          <w:fldChar w:fldCharType="separate"/>
        </w:r>
        <w:r w:rsidR="005B5EAD" w:rsidRPr="00785C54" w:rsidDel="00856058">
          <w:rPr>
            <w:rStyle w:val="Hyperlink"/>
            <w:noProof/>
            <w:lang w:eastAsia="en-US"/>
          </w:rPr>
          <w:delText>11.7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82</w:delText>
        </w:r>
        <w:r w:rsidR="005B5EAD" w:rsidRPr="00785C54" w:rsidDel="00856058">
          <w:rPr>
            <w:noProof/>
            <w:webHidden/>
          </w:rPr>
          <w:fldChar w:fldCharType="end"/>
        </w:r>
        <w:r w:rsidDel="00856058">
          <w:rPr>
            <w:noProof/>
          </w:rPr>
          <w:fldChar w:fldCharType="end"/>
        </w:r>
      </w:del>
    </w:p>
    <w:p w14:paraId="288D0D18" w14:textId="664D1B03" w:rsidR="005B5EAD" w:rsidRPr="00785C54" w:rsidDel="00856058" w:rsidRDefault="004E0A69" w:rsidP="00785C54">
      <w:pPr>
        <w:pStyle w:val="TOC1"/>
        <w:rPr>
          <w:del w:id="1021" w:author="Ilkka Rinne" w:date="2022-09-06T15:55:00Z"/>
          <w:rFonts w:asciiTheme="minorHAnsi" w:eastAsiaTheme="minorEastAsia" w:hAnsiTheme="minorHAnsi"/>
          <w:b w:val="0"/>
          <w:noProof/>
          <w:lang w:val="sv-SE" w:eastAsia="sv-SE"/>
        </w:rPr>
      </w:pPr>
      <w:del w:id="1022" w:author="Ilkka Rinne" w:date="2022-09-06T15:55:00Z">
        <w:r w:rsidDel="00856058">
          <w:fldChar w:fldCharType="begin"/>
        </w:r>
        <w:r w:rsidDel="00856058">
          <w:delInstrText xml:space="preserve"> HYPERLINK \l "_Toc87620407" </w:delInstrText>
        </w:r>
        <w:r w:rsidDel="00856058">
          <w:fldChar w:fldCharType="separate"/>
        </w:r>
        <w:r w:rsidR="005B5EAD" w:rsidRPr="00785C54" w:rsidDel="00856058">
          <w:rPr>
            <w:rStyle w:val="Hyperlink"/>
            <w:noProof/>
            <w:lang w:eastAsia="en-US"/>
          </w:rPr>
          <w:delText>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 Sample Core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463C2BDC" w14:textId="55C8BD65" w:rsidR="005B5EAD" w:rsidRPr="00785C54" w:rsidDel="00856058" w:rsidRDefault="004E0A69" w:rsidP="00785C54">
      <w:pPr>
        <w:pStyle w:val="TOC2"/>
        <w:rPr>
          <w:del w:id="1023" w:author="Ilkka Rinne" w:date="2022-09-06T15:55:00Z"/>
          <w:rFonts w:asciiTheme="minorHAnsi" w:eastAsiaTheme="minorEastAsia" w:hAnsiTheme="minorHAnsi"/>
          <w:b w:val="0"/>
          <w:noProof/>
          <w:lang w:val="sv-SE" w:eastAsia="sv-SE"/>
        </w:rPr>
      </w:pPr>
      <w:del w:id="1024" w:author="Ilkka Rinne" w:date="2022-09-06T15:55:00Z">
        <w:r w:rsidDel="00856058">
          <w:fldChar w:fldCharType="begin"/>
        </w:r>
        <w:r w:rsidDel="00856058">
          <w:delInstrText xml:space="preserve"> HYPERLINK \l "_Toc87620408" </w:delInstrText>
        </w:r>
        <w:r w:rsidDel="00856058">
          <w:fldChar w:fldCharType="separate"/>
        </w:r>
        <w:r w:rsidR="005B5EAD" w:rsidRPr="00785C54" w:rsidDel="00856058">
          <w:rPr>
            <w:rStyle w:val="Hyperlink"/>
            <w:noProof/>
            <w:lang w:eastAsia="en-US"/>
          </w:rPr>
          <w:delText>12.1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83</w:delText>
        </w:r>
        <w:r w:rsidR="005B5EAD" w:rsidRPr="00785C54" w:rsidDel="00856058">
          <w:rPr>
            <w:noProof/>
            <w:webHidden/>
          </w:rPr>
          <w:fldChar w:fldCharType="end"/>
        </w:r>
        <w:r w:rsidDel="00856058">
          <w:rPr>
            <w:noProof/>
          </w:rPr>
          <w:fldChar w:fldCharType="end"/>
        </w:r>
      </w:del>
    </w:p>
    <w:p w14:paraId="0D6B5E1B" w14:textId="2A07F355" w:rsidR="005B5EAD" w:rsidRPr="00785C54" w:rsidDel="00856058" w:rsidRDefault="004E0A69" w:rsidP="00785C54">
      <w:pPr>
        <w:pStyle w:val="TOC2"/>
        <w:rPr>
          <w:del w:id="1025" w:author="Ilkka Rinne" w:date="2022-09-06T15:55:00Z"/>
          <w:rFonts w:asciiTheme="minorHAnsi" w:eastAsiaTheme="minorEastAsia" w:hAnsiTheme="minorHAnsi"/>
          <w:b w:val="0"/>
          <w:noProof/>
          <w:lang w:val="sv-SE" w:eastAsia="sv-SE"/>
        </w:rPr>
      </w:pPr>
      <w:del w:id="1026" w:author="Ilkka Rinne" w:date="2022-09-06T15:55:00Z">
        <w:r w:rsidDel="00856058">
          <w:lastRenderedPageBreak/>
          <w:fldChar w:fldCharType="begin"/>
        </w:r>
        <w:r w:rsidDel="00856058">
          <w:delInstrText xml:space="preserve"> HYPERLINK \l "_Toc87620409" </w:delInstrText>
        </w:r>
        <w:r w:rsidDel="00856058">
          <w:fldChar w:fldCharType="separate"/>
        </w:r>
        <w:r w:rsidR="005B5EAD" w:rsidRPr="00785C54" w:rsidDel="00856058">
          <w:rPr>
            <w:rStyle w:val="Hyperlink"/>
            <w:noProof/>
            <w:lang w:eastAsia="en-US"/>
          </w:rPr>
          <w:delText>12.2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_Toc87620409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84</w:delText>
        </w:r>
        <w:r w:rsidR="005B5EAD" w:rsidRPr="00785C54" w:rsidDel="00856058">
          <w:rPr>
            <w:noProof/>
            <w:webHidden/>
          </w:rPr>
          <w:fldChar w:fldCharType="end"/>
        </w:r>
        <w:r w:rsidDel="00856058">
          <w:rPr>
            <w:noProof/>
          </w:rPr>
          <w:fldChar w:fldCharType="end"/>
        </w:r>
      </w:del>
    </w:p>
    <w:p w14:paraId="6B05FAB6" w14:textId="1A78EE0C" w:rsidR="005B5EAD" w:rsidRPr="00785C54" w:rsidDel="00856058" w:rsidRDefault="004E0A69" w:rsidP="00785C54">
      <w:pPr>
        <w:pStyle w:val="TOC2"/>
        <w:rPr>
          <w:del w:id="1027" w:author="Ilkka Rinne" w:date="2022-09-06T15:55:00Z"/>
          <w:rFonts w:asciiTheme="minorHAnsi" w:eastAsiaTheme="minorEastAsia" w:hAnsiTheme="minorHAnsi"/>
          <w:b w:val="0"/>
          <w:noProof/>
          <w:lang w:val="sv-SE" w:eastAsia="sv-SE"/>
        </w:rPr>
      </w:pPr>
      <w:del w:id="1028" w:author="Ilkka Rinne" w:date="2022-09-06T15:55:00Z">
        <w:r w:rsidDel="00856058">
          <w:fldChar w:fldCharType="begin"/>
        </w:r>
        <w:r w:rsidDel="00856058">
          <w:delInstrText xml:space="preserve"> HYPERLINK \l "_Toc87620410" </w:delInstrText>
        </w:r>
        <w:r w:rsidDel="00856058">
          <w:fldChar w:fldCharType="separate"/>
        </w:r>
        <w:r w:rsidR="005B5EAD" w:rsidRPr="00785C54" w:rsidDel="00856058">
          <w:rPr>
            <w:rStyle w:val="Hyperlink"/>
            <w:noProof/>
            <w:lang w:eastAsia="en-US"/>
          </w:rPr>
          <w:delText>12.3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86</w:delText>
        </w:r>
        <w:r w:rsidR="005B5EAD" w:rsidRPr="00785C54" w:rsidDel="00856058">
          <w:rPr>
            <w:noProof/>
            <w:webHidden/>
          </w:rPr>
          <w:fldChar w:fldCharType="end"/>
        </w:r>
        <w:r w:rsidDel="00856058">
          <w:rPr>
            <w:noProof/>
          </w:rPr>
          <w:fldChar w:fldCharType="end"/>
        </w:r>
      </w:del>
    </w:p>
    <w:p w14:paraId="5F700E34" w14:textId="05E61244" w:rsidR="005B5EAD" w:rsidRPr="00785C54" w:rsidDel="00856058" w:rsidRDefault="004E0A69" w:rsidP="00785C54">
      <w:pPr>
        <w:pStyle w:val="TOC2"/>
        <w:rPr>
          <w:del w:id="1029" w:author="Ilkka Rinne" w:date="2022-09-06T15:55:00Z"/>
          <w:rFonts w:asciiTheme="minorHAnsi" w:eastAsiaTheme="minorEastAsia" w:hAnsiTheme="minorHAnsi"/>
          <w:b w:val="0"/>
          <w:noProof/>
          <w:lang w:val="sv-SE" w:eastAsia="sv-SE"/>
        </w:rPr>
      </w:pPr>
      <w:del w:id="1030" w:author="Ilkka Rinne" w:date="2022-09-06T15:55:00Z">
        <w:r w:rsidDel="00856058">
          <w:fldChar w:fldCharType="begin"/>
        </w:r>
        <w:r w:rsidDel="00856058">
          <w:delInstrText xml:space="preserve"> HYPERLINK \l "_Toc87620411" </w:delInstrText>
        </w:r>
        <w:r w:rsidDel="00856058">
          <w:fldChar w:fldCharType="separate"/>
        </w:r>
        <w:r w:rsidR="005B5EAD" w:rsidRPr="00785C54" w:rsidDel="00856058">
          <w:rPr>
            <w:rStyle w:val="Hyperlink"/>
            <w:noProof/>
            <w:lang w:eastAsia="en-US"/>
          </w:rPr>
          <w:delText>12.4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88</w:delText>
        </w:r>
        <w:r w:rsidR="005B5EAD" w:rsidRPr="00785C54" w:rsidDel="00856058">
          <w:rPr>
            <w:noProof/>
            <w:webHidden/>
          </w:rPr>
          <w:fldChar w:fldCharType="end"/>
        </w:r>
        <w:r w:rsidDel="00856058">
          <w:rPr>
            <w:noProof/>
          </w:rPr>
          <w:fldChar w:fldCharType="end"/>
        </w:r>
      </w:del>
    </w:p>
    <w:p w14:paraId="68DDC4EB" w14:textId="2F3C6B06" w:rsidR="005B5EAD" w:rsidRPr="00785C54" w:rsidDel="00856058" w:rsidRDefault="004E0A69" w:rsidP="00785C54">
      <w:pPr>
        <w:pStyle w:val="TOC2"/>
        <w:rPr>
          <w:del w:id="1031" w:author="Ilkka Rinne" w:date="2022-09-06T15:55:00Z"/>
          <w:rFonts w:asciiTheme="minorHAnsi" w:eastAsiaTheme="minorEastAsia" w:hAnsiTheme="minorHAnsi"/>
          <w:b w:val="0"/>
          <w:noProof/>
          <w:lang w:val="sv-SE" w:eastAsia="sv-SE"/>
        </w:rPr>
      </w:pPr>
      <w:del w:id="1032" w:author="Ilkka Rinne" w:date="2022-09-06T15:55:00Z">
        <w:r w:rsidDel="00856058">
          <w:fldChar w:fldCharType="begin"/>
        </w:r>
        <w:r w:rsidDel="00856058">
          <w:delInstrText xml:space="preserve"> HYPERLINK \l "_Toc87620412" </w:delInstrText>
        </w:r>
        <w:r w:rsidDel="00856058">
          <w:fldChar w:fldCharType="separate"/>
        </w:r>
        <w:r w:rsidR="005B5EAD" w:rsidRPr="00785C54" w:rsidDel="00856058">
          <w:rPr>
            <w:rStyle w:val="Hyperlink"/>
            <w:noProof/>
            <w:lang w:eastAsia="en-US"/>
          </w:rPr>
          <w:delText>12.5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90</w:delText>
        </w:r>
        <w:r w:rsidR="005B5EAD" w:rsidRPr="00785C54" w:rsidDel="00856058">
          <w:rPr>
            <w:noProof/>
            <w:webHidden/>
          </w:rPr>
          <w:fldChar w:fldCharType="end"/>
        </w:r>
        <w:r w:rsidDel="00856058">
          <w:rPr>
            <w:noProof/>
          </w:rPr>
          <w:fldChar w:fldCharType="end"/>
        </w:r>
      </w:del>
    </w:p>
    <w:p w14:paraId="1ED85805" w14:textId="44A25AFF" w:rsidR="005B5EAD" w:rsidRPr="00785C54" w:rsidDel="00856058" w:rsidRDefault="004E0A69" w:rsidP="00785C54">
      <w:pPr>
        <w:pStyle w:val="TOC2"/>
        <w:rPr>
          <w:del w:id="1033" w:author="Ilkka Rinne" w:date="2022-09-06T15:55:00Z"/>
          <w:rFonts w:asciiTheme="minorHAnsi" w:eastAsiaTheme="minorEastAsia" w:hAnsiTheme="minorHAnsi"/>
          <w:b w:val="0"/>
          <w:noProof/>
          <w:lang w:val="sv-SE" w:eastAsia="sv-SE"/>
        </w:rPr>
      </w:pPr>
      <w:del w:id="1034" w:author="Ilkka Rinne" w:date="2022-09-06T15:55:00Z">
        <w:r w:rsidDel="00856058">
          <w:fldChar w:fldCharType="begin"/>
        </w:r>
        <w:r w:rsidDel="00856058">
          <w:delInstrText xml:space="preserve"> HYPERLINK \l "_Toc87620413" </w:delInstrText>
        </w:r>
        <w:r w:rsidDel="00856058">
          <w:fldChar w:fldCharType="separate"/>
        </w:r>
        <w:r w:rsidR="005B5EAD" w:rsidRPr="00785C54" w:rsidDel="00856058">
          <w:rPr>
            <w:rStyle w:val="Hyperlink"/>
            <w:noProof/>
            <w:lang w:eastAsia="en-US"/>
          </w:rPr>
          <w:delText>12.6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91</w:delText>
        </w:r>
        <w:r w:rsidR="005B5EAD" w:rsidRPr="00785C54" w:rsidDel="00856058">
          <w:rPr>
            <w:noProof/>
            <w:webHidden/>
          </w:rPr>
          <w:fldChar w:fldCharType="end"/>
        </w:r>
        <w:r w:rsidDel="00856058">
          <w:rPr>
            <w:noProof/>
          </w:rPr>
          <w:fldChar w:fldCharType="end"/>
        </w:r>
      </w:del>
    </w:p>
    <w:p w14:paraId="6CB579D3" w14:textId="445BAC48" w:rsidR="005B5EAD" w:rsidRPr="00785C54" w:rsidDel="00856058" w:rsidRDefault="004E0A69" w:rsidP="00785C54">
      <w:pPr>
        <w:pStyle w:val="TOC2"/>
        <w:rPr>
          <w:del w:id="1035" w:author="Ilkka Rinne" w:date="2022-09-06T15:55:00Z"/>
          <w:rFonts w:asciiTheme="minorHAnsi" w:eastAsiaTheme="minorEastAsia" w:hAnsiTheme="minorHAnsi"/>
          <w:b w:val="0"/>
          <w:noProof/>
          <w:lang w:val="sv-SE" w:eastAsia="sv-SE"/>
        </w:rPr>
      </w:pPr>
      <w:del w:id="1036" w:author="Ilkka Rinne" w:date="2022-09-06T15:55:00Z">
        <w:r w:rsidDel="00856058">
          <w:fldChar w:fldCharType="begin"/>
        </w:r>
        <w:r w:rsidDel="00856058">
          <w:delInstrText xml:space="preserve"> HYPERLINK \l "_Toc87620414" </w:delInstrText>
        </w:r>
        <w:r w:rsidDel="00856058">
          <w:fldChar w:fldCharType="separate"/>
        </w:r>
        <w:r w:rsidR="005B5EAD" w:rsidRPr="00785C54" w:rsidDel="00856058">
          <w:rPr>
            <w:rStyle w:val="Hyperlink"/>
            <w:noProof/>
            <w:lang w:eastAsia="en-US"/>
          </w:rPr>
          <w:delText>12.7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AbstractPreparationStep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92</w:delText>
        </w:r>
        <w:r w:rsidR="005B5EAD" w:rsidRPr="00785C54" w:rsidDel="00856058">
          <w:rPr>
            <w:noProof/>
            <w:webHidden/>
          </w:rPr>
          <w:fldChar w:fldCharType="end"/>
        </w:r>
        <w:r w:rsidDel="00856058">
          <w:rPr>
            <w:noProof/>
          </w:rPr>
          <w:fldChar w:fldCharType="end"/>
        </w:r>
      </w:del>
    </w:p>
    <w:p w14:paraId="090F94D5" w14:textId="15E0A928" w:rsidR="005B5EAD" w:rsidRPr="00785C54" w:rsidDel="00856058" w:rsidRDefault="004E0A69" w:rsidP="00785C54">
      <w:pPr>
        <w:pStyle w:val="TOC2"/>
        <w:rPr>
          <w:del w:id="1037" w:author="Ilkka Rinne" w:date="2022-09-06T15:55:00Z"/>
          <w:rFonts w:asciiTheme="minorHAnsi" w:eastAsiaTheme="minorEastAsia" w:hAnsiTheme="minorHAnsi"/>
          <w:b w:val="0"/>
          <w:noProof/>
          <w:lang w:val="sv-SE" w:eastAsia="sv-SE"/>
        </w:rPr>
      </w:pPr>
      <w:del w:id="1038" w:author="Ilkka Rinne" w:date="2022-09-06T15:55:00Z">
        <w:r w:rsidDel="00856058">
          <w:fldChar w:fldCharType="begin"/>
        </w:r>
        <w:r w:rsidDel="00856058">
          <w:delInstrText xml:space="preserve"> HYPERLINK \l "_Toc87620415" </w:delInstrText>
        </w:r>
        <w:r w:rsidDel="00856058">
          <w:fldChar w:fldCharType="separate"/>
        </w:r>
        <w:r w:rsidR="005B5EAD" w:rsidRPr="00785C54" w:rsidDel="00856058">
          <w:rPr>
            <w:rStyle w:val="Hyperlink"/>
            <w:noProof/>
            <w:lang w:eastAsia="en-US"/>
          </w:rPr>
          <w:delText>12.8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35CD688D" w14:textId="6414BC77" w:rsidR="005B5EAD" w:rsidRPr="00785C54" w:rsidDel="00856058" w:rsidRDefault="004E0A69" w:rsidP="00785C54">
      <w:pPr>
        <w:pStyle w:val="TOC1"/>
        <w:rPr>
          <w:del w:id="1039" w:author="Ilkka Rinne" w:date="2022-09-06T15:55:00Z"/>
          <w:rFonts w:asciiTheme="minorHAnsi" w:eastAsiaTheme="minorEastAsia" w:hAnsiTheme="minorHAnsi"/>
          <w:b w:val="0"/>
          <w:noProof/>
          <w:lang w:val="sv-SE" w:eastAsia="sv-SE"/>
        </w:rPr>
      </w:pPr>
      <w:del w:id="1040" w:author="Ilkka Rinne" w:date="2022-09-06T15:55:00Z">
        <w:r w:rsidDel="00856058">
          <w:fldChar w:fldCharType="begin"/>
        </w:r>
        <w:r w:rsidDel="00856058">
          <w:delInstrText xml:space="preserve"> HYPERLINK \l "_Toc87620416" </w:delInstrText>
        </w:r>
        <w:r w:rsidDel="00856058">
          <w:fldChar w:fldCharType="separate"/>
        </w:r>
        <w:r w:rsidR="005B5EAD" w:rsidRPr="00785C54" w:rsidDel="00856058">
          <w:rPr>
            <w:rStyle w:val="Hyperlink"/>
            <w:noProof/>
            <w:lang w:eastAsia="en-US"/>
          </w:rPr>
          <w:delText>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Basic Samples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2430B367" w14:textId="31B6387C" w:rsidR="005B5EAD" w:rsidRPr="00785C54" w:rsidDel="00856058" w:rsidRDefault="004E0A69" w:rsidP="00785C54">
      <w:pPr>
        <w:pStyle w:val="TOC2"/>
        <w:rPr>
          <w:del w:id="1041" w:author="Ilkka Rinne" w:date="2022-09-06T15:55:00Z"/>
          <w:rFonts w:asciiTheme="minorHAnsi" w:eastAsiaTheme="minorEastAsia" w:hAnsiTheme="minorHAnsi"/>
          <w:b w:val="0"/>
          <w:noProof/>
          <w:lang w:val="sv-SE" w:eastAsia="sv-SE"/>
        </w:rPr>
      </w:pPr>
      <w:del w:id="1042" w:author="Ilkka Rinne" w:date="2022-09-06T15:55:00Z">
        <w:r w:rsidDel="00856058">
          <w:fldChar w:fldCharType="begin"/>
        </w:r>
        <w:r w:rsidDel="00856058">
          <w:delInstrText xml:space="preserve"> HYPERLINK \l "_Toc87620417" </w:delInstrText>
        </w:r>
        <w:r w:rsidDel="00856058">
          <w:fldChar w:fldCharType="separate"/>
        </w:r>
        <w:r w:rsidR="005B5EAD" w:rsidRPr="00785C54" w:rsidDel="00856058">
          <w:rPr>
            <w:rStyle w:val="Hyperlink"/>
            <w:noProof/>
            <w:lang w:eastAsia="en-US"/>
          </w:rPr>
          <w:delText>13.1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General</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93</w:delText>
        </w:r>
        <w:r w:rsidR="005B5EAD" w:rsidRPr="00785C54" w:rsidDel="00856058">
          <w:rPr>
            <w:noProof/>
            <w:webHidden/>
          </w:rPr>
          <w:fldChar w:fldCharType="end"/>
        </w:r>
        <w:r w:rsidDel="00856058">
          <w:rPr>
            <w:noProof/>
          </w:rPr>
          <w:fldChar w:fldCharType="end"/>
        </w:r>
      </w:del>
    </w:p>
    <w:p w14:paraId="7B5F4983" w14:textId="03E63C23" w:rsidR="005B5EAD" w:rsidRPr="00785C54" w:rsidDel="00856058" w:rsidRDefault="004E0A69" w:rsidP="00785C54">
      <w:pPr>
        <w:pStyle w:val="TOC2"/>
        <w:rPr>
          <w:del w:id="1043" w:author="Ilkka Rinne" w:date="2022-09-06T15:55:00Z"/>
          <w:rFonts w:asciiTheme="minorHAnsi" w:eastAsiaTheme="minorEastAsia" w:hAnsiTheme="minorHAnsi"/>
          <w:b w:val="0"/>
          <w:noProof/>
          <w:lang w:val="sv-SE" w:eastAsia="sv-SE"/>
        </w:rPr>
      </w:pPr>
      <w:del w:id="1044" w:author="Ilkka Rinne" w:date="2022-09-06T15:55:00Z">
        <w:r w:rsidDel="00856058">
          <w:fldChar w:fldCharType="begin"/>
        </w:r>
        <w:r w:rsidDel="00856058">
          <w:delInstrText xml:space="preserve"> HYPERLINK \l "_Toc87620418" </w:delInstrText>
        </w:r>
        <w:r w:rsidDel="00856058">
          <w:fldChar w:fldCharType="separate"/>
        </w:r>
        <w:r w:rsidR="005B5EAD" w:rsidRPr="00785C54" w:rsidDel="00856058">
          <w:rPr>
            <w:rStyle w:val="Hyperlink"/>
            <w:noProof/>
            <w:lang w:eastAsia="en-US"/>
          </w:rPr>
          <w:delText>13.2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94</w:delText>
        </w:r>
        <w:r w:rsidR="005B5EAD" w:rsidRPr="00785C54" w:rsidDel="00856058">
          <w:rPr>
            <w:noProof/>
            <w:webHidden/>
          </w:rPr>
          <w:fldChar w:fldCharType="end"/>
        </w:r>
        <w:r w:rsidDel="00856058">
          <w:rPr>
            <w:noProof/>
          </w:rPr>
          <w:fldChar w:fldCharType="end"/>
        </w:r>
      </w:del>
    </w:p>
    <w:p w14:paraId="1194114A" w14:textId="42903009" w:rsidR="005B5EAD" w:rsidRPr="00785C54" w:rsidDel="00856058" w:rsidRDefault="004E0A69" w:rsidP="00785C54">
      <w:pPr>
        <w:pStyle w:val="TOC2"/>
        <w:rPr>
          <w:del w:id="1045" w:author="Ilkka Rinne" w:date="2022-09-06T15:55:00Z"/>
          <w:rFonts w:asciiTheme="minorHAnsi" w:eastAsiaTheme="minorEastAsia" w:hAnsiTheme="minorHAnsi"/>
          <w:b w:val="0"/>
          <w:noProof/>
          <w:lang w:val="sv-SE" w:eastAsia="sv-SE"/>
        </w:rPr>
      </w:pPr>
      <w:del w:id="1046" w:author="Ilkka Rinne" w:date="2022-09-06T15:55:00Z">
        <w:r w:rsidDel="00856058">
          <w:fldChar w:fldCharType="begin"/>
        </w:r>
        <w:r w:rsidDel="00856058">
          <w:delInstrText xml:space="preserve"> HYPERLINK \l "_Toc87620419" </w:delInstrText>
        </w:r>
        <w:r w:rsidDel="00856058">
          <w:fldChar w:fldCharType="separate"/>
        </w:r>
        <w:r w:rsidR="005B5EAD" w:rsidRPr="00785C54" w:rsidDel="00856058">
          <w:rPr>
            <w:rStyle w:val="Hyperlink"/>
            <w:noProof/>
            <w:lang w:eastAsia="en-US"/>
          </w:rPr>
          <w:delText>13.3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SpatialSample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_Toc87620419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95</w:delText>
        </w:r>
        <w:r w:rsidR="005B5EAD" w:rsidRPr="00785C54" w:rsidDel="00856058">
          <w:rPr>
            <w:noProof/>
            <w:webHidden/>
          </w:rPr>
          <w:fldChar w:fldCharType="end"/>
        </w:r>
        <w:r w:rsidDel="00856058">
          <w:rPr>
            <w:noProof/>
          </w:rPr>
          <w:fldChar w:fldCharType="end"/>
        </w:r>
      </w:del>
    </w:p>
    <w:p w14:paraId="78681088" w14:textId="242BCA7D" w:rsidR="005B5EAD" w:rsidRPr="00785C54" w:rsidDel="00856058" w:rsidRDefault="004E0A69" w:rsidP="00785C54">
      <w:pPr>
        <w:pStyle w:val="TOC2"/>
        <w:rPr>
          <w:del w:id="1047" w:author="Ilkka Rinne" w:date="2022-09-06T15:55:00Z"/>
          <w:rFonts w:asciiTheme="minorHAnsi" w:eastAsiaTheme="minorEastAsia" w:hAnsiTheme="minorHAnsi"/>
          <w:b w:val="0"/>
          <w:noProof/>
          <w:lang w:val="sv-SE" w:eastAsia="sv-SE"/>
        </w:rPr>
      </w:pPr>
      <w:del w:id="1048" w:author="Ilkka Rinne" w:date="2022-09-06T15:55:00Z">
        <w:r w:rsidDel="00856058">
          <w:fldChar w:fldCharType="begin"/>
        </w:r>
        <w:r w:rsidDel="00856058">
          <w:delInstrText xml:space="preserve"> HYPERLINK \l "_Toc87620420" </w:delInstrText>
        </w:r>
        <w:r w:rsidDel="00856058">
          <w:fldChar w:fldCharType="separate"/>
        </w:r>
        <w:r w:rsidR="005B5EAD" w:rsidRPr="00785C54" w:rsidDel="00856058">
          <w:rPr>
            <w:rStyle w:val="Hyperlink"/>
            <w:noProof/>
            <w:lang w:eastAsia="en-US"/>
          </w:rPr>
          <w:delText>13.4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MaterialSample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97</w:delText>
        </w:r>
        <w:r w:rsidR="005B5EAD" w:rsidRPr="00785C54" w:rsidDel="00856058">
          <w:rPr>
            <w:noProof/>
            <w:webHidden/>
          </w:rPr>
          <w:fldChar w:fldCharType="end"/>
        </w:r>
        <w:r w:rsidDel="00856058">
          <w:rPr>
            <w:noProof/>
          </w:rPr>
          <w:fldChar w:fldCharType="end"/>
        </w:r>
      </w:del>
    </w:p>
    <w:p w14:paraId="4B4F2AA4" w14:textId="740F2088" w:rsidR="005B5EAD" w:rsidRPr="00785C54" w:rsidDel="00856058" w:rsidRDefault="004E0A69" w:rsidP="00785C54">
      <w:pPr>
        <w:pStyle w:val="TOC2"/>
        <w:rPr>
          <w:del w:id="1049" w:author="Ilkka Rinne" w:date="2022-09-06T15:55:00Z"/>
          <w:rFonts w:asciiTheme="minorHAnsi" w:eastAsiaTheme="minorEastAsia" w:hAnsiTheme="minorHAnsi"/>
          <w:b w:val="0"/>
          <w:noProof/>
          <w:lang w:val="sv-SE" w:eastAsia="sv-SE"/>
        </w:rPr>
      </w:pPr>
      <w:del w:id="1050" w:author="Ilkka Rinne" w:date="2022-09-06T15:55:00Z">
        <w:r w:rsidDel="00856058">
          <w:fldChar w:fldCharType="begin"/>
        </w:r>
        <w:r w:rsidDel="00856058">
          <w:delInstrText xml:space="preserve"> HYPERLINK \l "_Toc87620421" </w:delInstrText>
        </w:r>
        <w:r w:rsidDel="00856058">
          <w:fldChar w:fldCharType="separate"/>
        </w:r>
        <w:r w:rsidR="005B5EAD" w:rsidRPr="00785C54" w:rsidDel="00856058">
          <w:rPr>
            <w:rStyle w:val="Hyperlink"/>
            <w:noProof/>
            <w:lang w:eastAsia="en-US"/>
          </w:rPr>
          <w:delText>13.5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StatisticalSample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99</w:delText>
        </w:r>
        <w:r w:rsidR="005B5EAD" w:rsidRPr="00785C54" w:rsidDel="00856058">
          <w:rPr>
            <w:noProof/>
            <w:webHidden/>
          </w:rPr>
          <w:fldChar w:fldCharType="end"/>
        </w:r>
        <w:r w:rsidDel="00856058">
          <w:rPr>
            <w:noProof/>
          </w:rPr>
          <w:fldChar w:fldCharType="end"/>
        </w:r>
      </w:del>
    </w:p>
    <w:p w14:paraId="3723AB86" w14:textId="24A70182" w:rsidR="005B5EAD" w:rsidRPr="00785C54" w:rsidDel="00856058" w:rsidRDefault="004E0A69" w:rsidP="00785C54">
      <w:pPr>
        <w:pStyle w:val="TOC2"/>
        <w:rPr>
          <w:del w:id="1051" w:author="Ilkka Rinne" w:date="2022-09-06T15:55:00Z"/>
          <w:rFonts w:asciiTheme="minorHAnsi" w:eastAsiaTheme="minorEastAsia" w:hAnsiTheme="minorHAnsi"/>
          <w:b w:val="0"/>
          <w:noProof/>
          <w:lang w:val="sv-SE" w:eastAsia="sv-SE"/>
        </w:rPr>
      </w:pPr>
      <w:del w:id="1052" w:author="Ilkka Rinne" w:date="2022-09-06T15:55:00Z">
        <w:r w:rsidDel="00856058">
          <w:fldChar w:fldCharType="begin"/>
        </w:r>
        <w:r w:rsidDel="00856058">
          <w:delInstrText xml:space="preserve"> HYPERLINK \l "_Toc87620422" </w:delInstrText>
        </w:r>
        <w:r w:rsidDel="00856058">
          <w:fldChar w:fldCharType="separate"/>
        </w:r>
        <w:r w:rsidR="005B5EAD" w:rsidRPr="00785C54" w:rsidDel="00856058">
          <w:rPr>
            <w:rStyle w:val="Hyperlink"/>
            <w:noProof/>
            <w:lang w:eastAsia="en-US"/>
          </w:rPr>
          <w:delText>13.6</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100</w:delText>
        </w:r>
        <w:r w:rsidR="005B5EAD" w:rsidRPr="00785C54" w:rsidDel="00856058">
          <w:rPr>
            <w:noProof/>
            <w:webHidden/>
          </w:rPr>
          <w:fldChar w:fldCharType="end"/>
        </w:r>
        <w:r w:rsidDel="00856058">
          <w:rPr>
            <w:noProof/>
          </w:rPr>
          <w:fldChar w:fldCharType="end"/>
        </w:r>
      </w:del>
    </w:p>
    <w:p w14:paraId="6E77F444" w14:textId="76741383" w:rsidR="005B5EAD" w:rsidRPr="00785C54" w:rsidDel="00856058" w:rsidRDefault="004E0A69" w:rsidP="00785C54">
      <w:pPr>
        <w:pStyle w:val="TOC2"/>
        <w:rPr>
          <w:del w:id="1053" w:author="Ilkka Rinne" w:date="2022-09-06T15:55:00Z"/>
          <w:rFonts w:asciiTheme="minorHAnsi" w:eastAsiaTheme="minorEastAsia" w:hAnsiTheme="minorHAnsi"/>
          <w:b w:val="0"/>
          <w:noProof/>
          <w:lang w:val="sv-SE" w:eastAsia="sv-SE"/>
        </w:rPr>
      </w:pPr>
      <w:del w:id="1054" w:author="Ilkka Rinne" w:date="2022-09-06T15:55:00Z">
        <w:r w:rsidDel="00856058">
          <w:fldChar w:fldCharType="begin"/>
        </w:r>
        <w:r w:rsidDel="00856058">
          <w:delInstrText xml:space="preserve"> HYPERLINK \l "_Toc87620423" </w:delInstrText>
        </w:r>
        <w:r w:rsidDel="00856058">
          <w:fldChar w:fldCharType="separate"/>
        </w:r>
        <w:r w:rsidR="005B5EAD" w:rsidRPr="00785C54" w:rsidDel="00856058">
          <w:rPr>
            <w:rStyle w:val="Hyperlink"/>
            <w:noProof/>
            <w:lang w:eastAsia="en-US"/>
          </w:rPr>
          <w:delText>13.7</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Sampler</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101</w:delText>
        </w:r>
        <w:r w:rsidR="005B5EAD" w:rsidRPr="00785C54" w:rsidDel="00856058">
          <w:rPr>
            <w:noProof/>
            <w:webHidden/>
          </w:rPr>
          <w:fldChar w:fldCharType="end"/>
        </w:r>
        <w:r w:rsidDel="00856058">
          <w:rPr>
            <w:noProof/>
          </w:rPr>
          <w:fldChar w:fldCharType="end"/>
        </w:r>
      </w:del>
    </w:p>
    <w:p w14:paraId="0AE2C493" w14:textId="378A290B" w:rsidR="005B5EAD" w:rsidRPr="00785C54" w:rsidDel="00856058" w:rsidRDefault="004E0A69" w:rsidP="00785C54">
      <w:pPr>
        <w:pStyle w:val="TOC2"/>
        <w:rPr>
          <w:del w:id="1055" w:author="Ilkka Rinne" w:date="2022-09-06T15:55:00Z"/>
          <w:rFonts w:asciiTheme="minorHAnsi" w:eastAsiaTheme="minorEastAsia" w:hAnsiTheme="minorHAnsi"/>
          <w:b w:val="0"/>
          <w:noProof/>
          <w:lang w:val="sv-SE" w:eastAsia="sv-SE"/>
        </w:rPr>
      </w:pPr>
      <w:del w:id="1056" w:author="Ilkka Rinne" w:date="2022-09-06T15:55:00Z">
        <w:r w:rsidDel="00856058">
          <w:fldChar w:fldCharType="begin"/>
        </w:r>
        <w:r w:rsidDel="00856058">
          <w:delInstrText xml:space="preserve"> HYPERLINK \l "_Toc87620424" </w:delInstrText>
        </w:r>
        <w:r w:rsidDel="00856058">
          <w:fldChar w:fldCharType="separate"/>
        </w:r>
        <w:r w:rsidR="005B5EAD" w:rsidRPr="00785C54" w:rsidDel="00856058">
          <w:rPr>
            <w:rStyle w:val="Hyperlink"/>
            <w:noProof/>
            <w:lang w:eastAsia="en-US"/>
          </w:rPr>
          <w:delText>13.8</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SamplingProcedure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102</w:delText>
        </w:r>
        <w:r w:rsidR="005B5EAD" w:rsidRPr="00785C54" w:rsidDel="00856058">
          <w:rPr>
            <w:noProof/>
            <w:webHidden/>
          </w:rPr>
          <w:fldChar w:fldCharType="end"/>
        </w:r>
        <w:r w:rsidDel="00856058">
          <w:rPr>
            <w:noProof/>
          </w:rPr>
          <w:fldChar w:fldCharType="end"/>
        </w:r>
      </w:del>
    </w:p>
    <w:p w14:paraId="389BF639" w14:textId="3FF1C28A" w:rsidR="005B5EAD" w:rsidRPr="00785C54" w:rsidDel="00856058" w:rsidRDefault="004E0A69" w:rsidP="00785C54">
      <w:pPr>
        <w:pStyle w:val="TOC2"/>
        <w:rPr>
          <w:del w:id="1057" w:author="Ilkka Rinne" w:date="2022-09-06T15:55:00Z"/>
          <w:rFonts w:asciiTheme="minorHAnsi" w:eastAsiaTheme="minorEastAsia" w:hAnsiTheme="minorHAnsi"/>
          <w:b w:val="0"/>
          <w:noProof/>
          <w:lang w:val="sv-SE" w:eastAsia="sv-SE"/>
        </w:rPr>
      </w:pPr>
      <w:del w:id="1058" w:author="Ilkka Rinne" w:date="2022-09-06T15:55:00Z">
        <w:r w:rsidDel="00856058">
          <w:fldChar w:fldCharType="begin"/>
        </w:r>
        <w:r w:rsidDel="00856058">
          <w:delInstrText xml:space="preserve"> HYPERLINK \l "_Toc87620425" </w:delInstrText>
        </w:r>
        <w:r w:rsidDel="00856058">
          <w:fldChar w:fldCharType="separate"/>
        </w:r>
        <w:r w:rsidR="005B5EAD" w:rsidRPr="00785C54" w:rsidDel="00856058">
          <w:rPr>
            <w:rStyle w:val="Hyperlink"/>
            <w:noProof/>
            <w:lang w:eastAsia="en-US"/>
          </w:rPr>
          <w:delText>13.9</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PreparationProcedure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103</w:delText>
        </w:r>
        <w:r w:rsidR="005B5EAD" w:rsidRPr="00785C54" w:rsidDel="00856058">
          <w:rPr>
            <w:noProof/>
            <w:webHidden/>
          </w:rPr>
          <w:fldChar w:fldCharType="end"/>
        </w:r>
        <w:r w:rsidDel="00856058">
          <w:rPr>
            <w:noProof/>
          </w:rPr>
          <w:fldChar w:fldCharType="end"/>
        </w:r>
      </w:del>
    </w:p>
    <w:p w14:paraId="5241B2BC" w14:textId="75A77B08" w:rsidR="005B5EAD" w:rsidRPr="00785C54" w:rsidDel="00856058" w:rsidRDefault="004E0A69" w:rsidP="00785C54">
      <w:pPr>
        <w:pStyle w:val="TOC2"/>
        <w:rPr>
          <w:del w:id="1059" w:author="Ilkka Rinne" w:date="2022-09-06T15:55:00Z"/>
          <w:rFonts w:asciiTheme="minorHAnsi" w:eastAsiaTheme="minorEastAsia" w:hAnsiTheme="minorHAnsi"/>
          <w:b w:val="0"/>
          <w:noProof/>
          <w:lang w:val="sv-SE" w:eastAsia="sv-SE"/>
        </w:rPr>
      </w:pPr>
      <w:del w:id="1060" w:author="Ilkka Rinne" w:date="2022-09-06T15:55:00Z">
        <w:r w:rsidDel="00856058">
          <w:fldChar w:fldCharType="begin"/>
        </w:r>
        <w:r w:rsidDel="00856058">
          <w:delInstrText xml:space="preserve"> HYPERLINK \l "_Toc87620426" </w:delInstrText>
        </w:r>
        <w:r w:rsidDel="00856058">
          <w:fldChar w:fldCharType="separate"/>
        </w:r>
        <w:r w:rsidR="005B5EAD" w:rsidRPr="00785C54" w:rsidDel="00856058">
          <w:rPr>
            <w:rStyle w:val="Hyperlink"/>
            <w:noProof/>
            <w:lang w:eastAsia="en-US"/>
          </w:rPr>
          <w:delText>13.10</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PreparationStep</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104</w:delText>
        </w:r>
        <w:r w:rsidR="005B5EAD" w:rsidRPr="00785C54" w:rsidDel="00856058">
          <w:rPr>
            <w:noProof/>
            <w:webHidden/>
          </w:rPr>
          <w:fldChar w:fldCharType="end"/>
        </w:r>
        <w:r w:rsidDel="00856058">
          <w:rPr>
            <w:noProof/>
          </w:rPr>
          <w:fldChar w:fldCharType="end"/>
        </w:r>
      </w:del>
    </w:p>
    <w:p w14:paraId="3D72C1D2" w14:textId="2EF17853" w:rsidR="005B5EAD" w:rsidRPr="00785C54" w:rsidDel="00856058" w:rsidRDefault="004E0A69" w:rsidP="00785C54">
      <w:pPr>
        <w:pStyle w:val="TOC2"/>
        <w:rPr>
          <w:del w:id="1061" w:author="Ilkka Rinne" w:date="2022-09-06T15:55:00Z"/>
          <w:rFonts w:asciiTheme="minorHAnsi" w:eastAsiaTheme="minorEastAsia" w:hAnsiTheme="minorHAnsi"/>
          <w:b w:val="0"/>
          <w:noProof/>
          <w:lang w:val="sv-SE" w:eastAsia="sv-SE"/>
        </w:rPr>
      </w:pPr>
      <w:del w:id="1062" w:author="Ilkka Rinne" w:date="2022-09-06T15:55:00Z">
        <w:r w:rsidDel="00856058">
          <w:fldChar w:fldCharType="begin"/>
        </w:r>
        <w:r w:rsidDel="00856058">
          <w:delInstrText xml:space="preserve"> HYPERLINK \l "_Toc87620427" </w:delInstrText>
        </w:r>
        <w:r w:rsidDel="00856058">
          <w:fldChar w:fldCharType="separate"/>
        </w:r>
        <w:r w:rsidR="005B5EAD" w:rsidRPr="00785C54" w:rsidDel="00856058">
          <w:rPr>
            <w:rStyle w:val="Hyperlink"/>
            <w:noProof/>
            <w:lang w:eastAsia="en-US"/>
          </w:rPr>
          <w:delText>13.11</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SampleCollection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_Toc87620427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105</w:delText>
        </w:r>
        <w:r w:rsidR="005B5EAD" w:rsidRPr="00785C54" w:rsidDel="00856058">
          <w:rPr>
            <w:noProof/>
            <w:webHidden/>
          </w:rPr>
          <w:fldChar w:fldCharType="end"/>
        </w:r>
        <w:r w:rsidDel="00856058">
          <w:rPr>
            <w:noProof/>
          </w:rPr>
          <w:fldChar w:fldCharType="end"/>
        </w:r>
      </w:del>
    </w:p>
    <w:p w14:paraId="768261DD" w14:textId="3C4200BC" w:rsidR="005B5EAD" w:rsidRPr="00785C54" w:rsidDel="00856058" w:rsidRDefault="004E0A69" w:rsidP="00785C54">
      <w:pPr>
        <w:pStyle w:val="TOC2"/>
        <w:rPr>
          <w:del w:id="1063" w:author="Ilkka Rinne" w:date="2022-09-06T15:55:00Z"/>
          <w:rFonts w:asciiTheme="minorHAnsi" w:eastAsiaTheme="minorEastAsia" w:hAnsiTheme="minorHAnsi"/>
          <w:b w:val="0"/>
          <w:noProof/>
          <w:lang w:val="sv-SE" w:eastAsia="sv-SE"/>
        </w:rPr>
      </w:pPr>
      <w:del w:id="1064" w:author="Ilkka Rinne" w:date="2022-09-06T15:55:00Z">
        <w:r w:rsidDel="00856058">
          <w:fldChar w:fldCharType="begin"/>
        </w:r>
        <w:r w:rsidDel="00856058">
          <w:delInstrText xml:space="preserve"> HYPERLINK \l "_Toc87620428" </w:delInstrText>
        </w:r>
        <w:r w:rsidDel="00856058">
          <w:fldChar w:fldCharType="separate"/>
        </w:r>
        <w:r w:rsidR="005B5EAD" w:rsidRPr="00785C54" w:rsidDel="00856058">
          <w:rPr>
            <w:rStyle w:val="Hyperlink"/>
            <w:noProof/>
            <w:lang w:eastAsia="en-US"/>
          </w:rPr>
          <w:delText>13.12</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PhysicalDimension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_Toc87620428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107</w:delText>
        </w:r>
        <w:r w:rsidR="005B5EAD" w:rsidRPr="00785C54" w:rsidDel="00856058">
          <w:rPr>
            <w:noProof/>
            <w:webHidden/>
          </w:rPr>
          <w:fldChar w:fldCharType="end"/>
        </w:r>
        <w:r w:rsidDel="00856058">
          <w:rPr>
            <w:noProof/>
          </w:rPr>
          <w:fldChar w:fldCharType="end"/>
        </w:r>
      </w:del>
    </w:p>
    <w:p w14:paraId="02F14D8E" w14:textId="1FF92E82" w:rsidR="005B5EAD" w:rsidRPr="00785C54" w:rsidDel="00856058" w:rsidRDefault="004E0A69" w:rsidP="00785C54">
      <w:pPr>
        <w:pStyle w:val="TOC2"/>
        <w:rPr>
          <w:del w:id="1065" w:author="Ilkka Rinne" w:date="2022-09-06T15:55:00Z"/>
          <w:rFonts w:asciiTheme="minorHAnsi" w:eastAsiaTheme="minorEastAsia" w:hAnsiTheme="minorHAnsi"/>
          <w:b w:val="0"/>
          <w:noProof/>
          <w:lang w:val="sv-SE" w:eastAsia="sv-SE"/>
        </w:rPr>
      </w:pPr>
      <w:del w:id="1066" w:author="Ilkka Rinne" w:date="2022-09-06T15:55:00Z">
        <w:r w:rsidDel="00856058">
          <w:fldChar w:fldCharType="begin"/>
        </w:r>
        <w:r w:rsidDel="00856058">
          <w:delInstrText xml:space="preserve"> HYPERLINK \l "_Toc87620429" </w:delInstrText>
        </w:r>
        <w:r w:rsidDel="00856058">
          <w:fldChar w:fldCharType="separate"/>
        </w:r>
        <w:r w:rsidR="005B5EAD" w:rsidRPr="00785C54" w:rsidDel="00856058">
          <w:rPr>
            <w:rStyle w:val="Hyperlink"/>
            <w:noProof/>
            <w:lang w:eastAsia="en-US"/>
          </w:rPr>
          <w:delText>13.13</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NamedLocation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_Toc87620429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108</w:delText>
        </w:r>
        <w:r w:rsidR="005B5EAD" w:rsidRPr="00785C54" w:rsidDel="00856058">
          <w:rPr>
            <w:noProof/>
            <w:webHidden/>
          </w:rPr>
          <w:fldChar w:fldCharType="end"/>
        </w:r>
        <w:r w:rsidDel="00856058">
          <w:rPr>
            <w:noProof/>
          </w:rPr>
          <w:fldChar w:fldCharType="end"/>
        </w:r>
      </w:del>
    </w:p>
    <w:p w14:paraId="7E38F435" w14:textId="4719FFAE" w:rsidR="005B5EAD" w:rsidRPr="00785C54" w:rsidDel="00856058" w:rsidRDefault="004E0A69" w:rsidP="00785C54">
      <w:pPr>
        <w:pStyle w:val="TOC2"/>
        <w:rPr>
          <w:del w:id="1067" w:author="Ilkka Rinne" w:date="2022-09-06T15:55:00Z"/>
          <w:rFonts w:asciiTheme="minorHAnsi" w:eastAsiaTheme="minorEastAsia" w:hAnsiTheme="minorHAnsi"/>
          <w:b w:val="0"/>
          <w:noProof/>
          <w:lang w:val="sv-SE" w:eastAsia="sv-SE"/>
        </w:rPr>
      </w:pPr>
      <w:del w:id="1068" w:author="Ilkka Rinne" w:date="2022-09-06T15:55:00Z">
        <w:r w:rsidDel="00856058">
          <w:fldChar w:fldCharType="begin"/>
        </w:r>
        <w:r w:rsidDel="00856058">
          <w:delInstrText xml:space="preserve"> HYPERLINK \l "_Toc87620430" </w:delInstrText>
        </w:r>
        <w:r w:rsidDel="00856058">
          <w:fldChar w:fldCharType="separate"/>
        </w:r>
        <w:r w:rsidR="005B5EAD" w:rsidRPr="00785C54" w:rsidDel="00856058">
          <w:rPr>
            <w:rStyle w:val="Hyperlink"/>
            <w:noProof/>
            <w:lang w:eastAsia="en-US"/>
          </w:rPr>
          <w:delText>13.14</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StatisticalClassification</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_Toc87620430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109</w:delText>
        </w:r>
        <w:r w:rsidR="005B5EAD" w:rsidRPr="00785C54" w:rsidDel="00856058">
          <w:rPr>
            <w:noProof/>
            <w:webHidden/>
          </w:rPr>
          <w:fldChar w:fldCharType="end"/>
        </w:r>
        <w:r w:rsidDel="00856058">
          <w:rPr>
            <w:noProof/>
          </w:rPr>
          <w:fldChar w:fldCharType="end"/>
        </w:r>
      </w:del>
    </w:p>
    <w:p w14:paraId="69FD9B3A" w14:textId="36D46ADF" w:rsidR="005B5EAD" w:rsidRPr="00785C54" w:rsidDel="00856058" w:rsidRDefault="004E0A69" w:rsidP="00785C54">
      <w:pPr>
        <w:pStyle w:val="TOC2"/>
        <w:rPr>
          <w:del w:id="1069" w:author="Ilkka Rinne" w:date="2022-09-06T15:55:00Z"/>
          <w:rFonts w:asciiTheme="minorHAnsi" w:eastAsiaTheme="minorEastAsia" w:hAnsiTheme="minorHAnsi"/>
          <w:b w:val="0"/>
          <w:noProof/>
          <w:lang w:val="sv-SE" w:eastAsia="sv-SE"/>
        </w:rPr>
      </w:pPr>
      <w:del w:id="1070" w:author="Ilkka Rinne" w:date="2022-09-06T15:55:00Z">
        <w:r w:rsidDel="00856058">
          <w:fldChar w:fldCharType="begin"/>
        </w:r>
        <w:r w:rsidDel="00856058">
          <w:delInstrText xml:space="preserve"> HYPERLINK \l "_Toc87620431" </w:delInstrText>
        </w:r>
        <w:r w:rsidDel="00856058">
          <w:fldChar w:fldCharType="separate"/>
        </w:r>
        <w:r w:rsidR="005B5EAD" w:rsidRPr="00785C54" w:rsidDel="00856058">
          <w:rPr>
            <w:rStyle w:val="Hyperlink"/>
            <w:noProof/>
            <w:lang w:eastAsia="en-US"/>
          </w:rPr>
          <w:delText>13.15</w:delText>
        </w:r>
        <w:r w:rsidR="005B5EAD" w:rsidRPr="00785C54" w:rsidDel="00856058">
          <w:rPr>
            <w:rFonts w:asciiTheme="minorHAnsi" w:eastAsiaTheme="minorEastAsia" w:hAnsiTheme="minorHAnsi"/>
            <w:b w:val="0"/>
            <w:noProof/>
            <w:lang w:val="sv-SE" w:eastAsia="sv-SE"/>
          </w:rPr>
          <w:tab/>
        </w:r>
        <w:r w:rsidR="005B5EAD" w:rsidRPr="00785C54" w:rsidDel="00856058">
          <w:rPr>
            <w:rStyle w:val="Hyperlink"/>
            <w:noProof/>
            <w:lang w:eastAsia="en-US"/>
          </w:rPr>
          <w:delText>Codelists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_Toc87620431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110</w:delText>
        </w:r>
        <w:r w:rsidR="005B5EAD" w:rsidRPr="00785C54" w:rsidDel="00856058">
          <w:rPr>
            <w:noProof/>
            <w:webHidden/>
          </w:rPr>
          <w:fldChar w:fldCharType="end"/>
        </w:r>
        <w:r w:rsidDel="00856058">
          <w:rPr>
            <w:noProof/>
          </w:rPr>
          <w:fldChar w:fldCharType="end"/>
        </w:r>
      </w:del>
    </w:p>
    <w:p w14:paraId="4138E84C" w14:textId="7469A66B" w:rsidR="005B5EAD" w:rsidRPr="00785C54" w:rsidDel="00856058" w:rsidRDefault="004E0A69" w:rsidP="00785C54">
      <w:pPr>
        <w:pStyle w:val="TOC1"/>
        <w:rPr>
          <w:del w:id="1071" w:author="Ilkka Rinne" w:date="2022-09-06T15:55:00Z"/>
          <w:rFonts w:asciiTheme="minorHAnsi" w:eastAsiaTheme="minorEastAsia" w:hAnsiTheme="minorHAnsi"/>
          <w:b w:val="0"/>
          <w:noProof/>
          <w:lang w:val="sv-SE" w:eastAsia="sv-SE"/>
        </w:rPr>
      </w:pPr>
      <w:del w:id="1072" w:author="Ilkka Rinne" w:date="2022-09-06T15:55:00Z">
        <w:r w:rsidDel="00856058">
          <w:fldChar w:fldCharType="begin"/>
        </w:r>
        <w:r w:rsidDel="00856058">
          <w:delInstrText xml:space="preserve"> HYPERLINK \l "_Toc87620432" </w:delInstrText>
        </w:r>
        <w:r w:rsidDel="00856058">
          <w:fldChar w:fldCharType="separate"/>
        </w:r>
        <w:r w:rsidR="005B5EAD" w:rsidRPr="00785C54" w:rsidDel="00856058">
          <w:rPr>
            <w:rStyle w:val="Hyperlink"/>
            <w:noProof/>
            <w:lang w:eastAsia="en-US"/>
          </w:rPr>
          <w:delText>Annex A (normative) Abstract Test Suite</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_Toc87620432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112</w:delText>
        </w:r>
        <w:r w:rsidR="005B5EAD" w:rsidRPr="00785C54" w:rsidDel="00856058">
          <w:rPr>
            <w:noProof/>
            <w:webHidden/>
          </w:rPr>
          <w:fldChar w:fldCharType="end"/>
        </w:r>
        <w:r w:rsidDel="00856058">
          <w:rPr>
            <w:noProof/>
          </w:rPr>
          <w:fldChar w:fldCharType="end"/>
        </w:r>
      </w:del>
    </w:p>
    <w:p w14:paraId="3F34787C" w14:textId="17BD1AF8" w:rsidR="005B5EAD" w:rsidRPr="00785C54" w:rsidDel="00856058" w:rsidRDefault="004E0A69" w:rsidP="00785C54">
      <w:pPr>
        <w:pStyle w:val="TOC1"/>
        <w:rPr>
          <w:del w:id="1073" w:author="Ilkka Rinne" w:date="2022-09-06T15:55:00Z"/>
          <w:rFonts w:asciiTheme="minorHAnsi" w:eastAsiaTheme="minorEastAsia" w:hAnsiTheme="minorHAnsi"/>
          <w:b w:val="0"/>
          <w:noProof/>
          <w:lang w:val="sv-SE" w:eastAsia="sv-SE"/>
        </w:rPr>
      </w:pPr>
      <w:del w:id="1074" w:author="Ilkka Rinne" w:date="2022-09-06T15:55:00Z">
        <w:r w:rsidDel="00856058">
          <w:fldChar w:fldCharType="begin"/>
        </w:r>
        <w:r w:rsidDel="00856058">
          <w:delInstrText xml:space="preserve"> HYPERLINK \l "_Toc87620433" </w:delInstrText>
        </w:r>
        <w:r w:rsidDel="00856058">
          <w:fldChar w:fldCharType="separate"/>
        </w:r>
        <w:r w:rsidR="005B5EAD" w:rsidRPr="00785C54" w:rsidDel="00856058">
          <w:rPr>
            <w:rStyle w:val="Hyperlink"/>
            <w:noProof/>
            <w:lang w:eastAsia="en-US"/>
          </w:rPr>
          <w:delText>Annex B (informative) Common usage of OMS concepts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_Toc87620433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126</w:delText>
        </w:r>
        <w:r w:rsidR="005B5EAD" w:rsidRPr="00785C54" w:rsidDel="00856058">
          <w:rPr>
            <w:noProof/>
            <w:webHidden/>
          </w:rPr>
          <w:fldChar w:fldCharType="end"/>
        </w:r>
        <w:r w:rsidDel="00856058">
          <w:rPr>
            <w:noProof/>
          </w:rPr>
          <w:fldChar w:fldCharType="end"/>
        </w:r>
      </w:del>
    </w:p>
    <w:p w14:paraId="5AFF14D2" w14:textId="3B2DE9F2" w:rsidR="005B5EAD" w:rsidRPr="00785C54" w:rsidDel="00856058" w:rsidRDefault="004E0A69" w:rsidP="00785C54">
      <w:pPr>
        <w:pStyle w:val="TOC1"/>
        <w:rPr>
          <w:del w:id="1075" w:author="Ilkka Rinne" w:date="2022-09-06T15:55:00Z"/>
          <w:rFonts w:asciiTheme="minorHAnsi" w:eastAsiaTheme="minorEastAsia" w:hAnsiTheme="minorHAnsi"/>
          <w:b w:val="0"/>
          <w:noProof/>
          <w:lang w:val="sv-SE" w:eastAsia="sv-SE"/>
        </w:rPr>
      </w:pPr>
      <w:del w:id="1076" w:author="Ilkka Rinne" w:date="2022-09-06T15:55:00Z">
        <w:r w:rsidDel="00856058">
          <w:fldChar w:fldCharType="begin"/>
        </w:r>
        <w:r w:rsidDel="00856058">
          <w:delInstrText xml:space="preserve"> HYPERLINK \l "_Toc87620434" </w:delInstrText>
        </w:r>
        <w:r w:rsidDel="00856058">
          <w:fldChar w:fldCharType="separate"/>
        </w:r>
        <w:r w:rsidR="005B5EAD" w:rsidRPr="00785C54" w:rsidDel="00856058">
          <w:rPr>
            <w:rStyle w:val="Hyperlink"/>
            <w:noProof/>
            <w:lang w:eastAsia="en-US"/>
          </w:rPr>
          <w:delText>Annex C (informative) Changes in the Observation and Sample models between ISO 19156:2011, edition 1 and ISO 19156:2021, edition 2</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_Toc87620434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131</w:delText>
        </w:r>
        <w:r w:rsidR="005B5EAD" w:rsidRPr="00785C54" w:rsidDel="00856058">
          <w:rPr>
            <w:noProof/>
            <w:webHidden/>
          </w:rPr>
          <w:fldChar w:fldCharType="end"/>
        </w:r>
        <w:r w:rsidDel="00856058">
          <w:rPr>
            <w:noProof/>
          </w:rPr>
          <w:fldChar w:fldCharType="end"/>
        </w:r>
      </w:del>
    </w:p>
    <w:p w14:paraId="06CEAC16" w14:textId="3551C393" w:rsidR="005B5EAD" w:rsidRPr="00785C54" w:rsidDel="00856058" w:rsidRDefault="004E0A69" w:rsidP="00785C54">
      <w:pPr>
        <w:pStyle w:val="TOC1"/>
        <w:rPr>
          <w:del w:id="1077" w:author="Ilkka Rinne" w:date="2022-09-06T15:55:00Z"/>
          <w:rFonts w:asciiTheme="minorHAnsi" w:eastAsiaTheme="minorEastAsia" w:hAnsiTheme="minorHAnsi"/>
          <w:b w:val="0"/>
          <w:noProof/>
          <w:lang w:val="sv-SE" w:eastAsia="sv-SE"/>
        </w:rPr>
      </w:pPr>
      <w:del w:id="1078" w:author="Ilkka Rinne" w:date="2022-09-06T15:55:00Z">
        <w:r w:rsidDel="00856058">
          <w:fldChar w:fldCharType="begin"/>
        </w:r>
        <w:r w:rsidDel="00856058">
          <w:delInstrText xml:space="preserve"> HYPERLINK \l "_Toc87620435" </w:delInstrText>
        </w:r>
        <w:r w:rsidDel="00856058">
          <w:fldChar w:fldCharType="separate"/>
        </w:r>
        <w:r w:rsidR="005B5EAD" w:rsidRPr="00785C54" w:rsidDel="00856058">
          <w:rPr>
            <w:rStyle w:val="Hyperlink"/>
            <w:noProof/>
            <w:lang w:eastAsia="en-US"/>
          </w:rPr>
          <w:delText>Annex D (informative) Best practices in use of the Observation and Sampling models</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_Toc87620435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149</w:delText>
        </w:r>
        <w:r w:rsidR="005B5EAD" w:rsidRPr="00785C54" w:rsidDel="00856058">
          <w:rPr>
            <w:noProof/>
            <w:webHidden/>
          </w:rPr>
          <w:fldChar w:fldCharType="end"/>
        </w:r>
        <w:r w:rsidDel="00856058">
          <w:rPr>
            <w:noProof/>
          </w:rPr>
          <w:fldChar w:fldCharType="end"/>
        </w:r>
      </w:del>
    </w:p>
    <w:p w14:paraId="41AC7BC5" w14:textId="4276FBBF" w:rsidR="005B5EAD" w:rsidRPr="00785C54" w:rsidDel="00856058" w:rsidRDefault="004E0A69" w:rsidP="00785C54">
      <w:pPr>
        <w:pStyle w:val="TOC1"/>
        <w:rPr>
          <w:del w:id="1079" w:author="Ilkka Rinne" w:date="2022-09-06T15:55:00Z"/>
          <w:rFonts w:asciiTheme="minorHAnsi" w:eastAsiaTheme="minorEastAsia" w:hAnsiTheme="minorHAnsi"/>
          <w:b w:val="0"/>
          <w:noProof/>
          <w:lang w:val="sv-SE" w:eastAsia="sv-SE"/>
        </w:rPr>
      </w:pPr>
      <w:del w:id="1080" w:author="Ilkka Rinne" w:date="2022-09-06T15:55:00Z">
        <w:r w:rsidDel="00856058">
          <w:fldChar w:fldCharType="begin"/>
        </w:r>
        <w:r w:rsidDel="00856058">
          <w:delInstrText xml:space="preserve"> HYPERLINK \l "_Toc87620436" </w:delInstrText>
        </w:r>
        <w:r w:rsidDel="00856058">
          <w:fldChar w:fldCharType="separate"/>
        </w:r>
        <w:r w:rsidR="005B5EAD" w:rsidRPr="00785C54" w:rsidDel="00856058">
          <w:rPr>
            <w:rStyle w:val="Hyperlink"/>
            <w:noProof/>
            <w:lang w:eastAsia="en-US"/>
          </w:rPr>
          <w:delText>Bibliography</w:delText>
        </w:r>
        <w:r w:rsidR="005B5EAD" w:rsidRPr="00785C54" w:rsidDel="00856058">
          <w:rPr>
            <w:noProof/>
            <w:webHidden/>
          </w:rPr>
          <w:tab/>
        </w:r>
        <w:r w:rsidR="005B5EAD" w:rsidRPr="00785C54" w:rsidDel="00856058">
          <w:rPr>
            <w:noProof/>
            <w:webHidden/>
          </w:rPr>
          <w:fldChar w:fldCharType="begin" w:fldLock="1"/>
        </w:r>
        <w:r w:rsidR="005B5EAD" w:rsidRPr="00785C54" w:rsidDel="00856058">
          <w:rPr>
            <w:noProof/>
            <w:webHidden/>
          </w:rPr>
          <w:delInstrText xml:space="preserve"> PAGEREF _Toc87620436 \h </w:delInstrText>
        </w:r>
        <w:r w:rsidR="005B5EAD" w:rsidRPr="00785C54" w:rsidDel="00856058">
          <w:rPr>
            <w:noProof/>
            <w:webHidden/>
          </w:rPr>
        </w:r>
        <w:r w:rsidR="005B5EAD" w:rsidRPr="00785C54" w:rsidDel="00856058">
          <w:rPr>
            <w:noProof/>
            <w:webHidden/>
          </w:rPr>
          <w:fldChar w:fldCharType="separate"/>
        </w:r>
        <w:r w:rsidR="005B5EAD" w:rsidRPr="00785C54" w:rsidDel="00856058">
          <w:rPr>
            <w:noProof/>
            <w:webHidden/>
          </w:rPr>
          <w:delText>157</w:delText>
        </w:r>
        <w:r w:rsidR="005B5EAD" w:rsidRPr="00785C54" w:rsidDel="00856058">
          <w:rPr>
            <w:noProof/>
            <w:webHidden/>
          </w:rPr>
          <w:fldChar w:fldCharType="end"/>
        </w:r>
        <w:r w:rsidDel="00856058">
          <w:rPr>
            <w:noProof/>
          </w:rPr>
          <w:fldChar w:fldCharType="end"/>
        </w:r>
      </w:del>
    </w:p>
    <w:p w14:paraId="1114FBC0" w14:textId="6AD12205" w:rsidR="005B5EAD" w:rsidRPr="00785C54" w:rsidDel="00856058" w:rsidRDefault="005B5EAD" w:rsidP="00785C54">
      <w:pPr>
        <w:pStyle w:val="TOC1"/>
        <w:autoSpaceDE w:val="0"/>
        <w:autoSpaceDN w:val="0"/>
        <w:adjustRightInd w:val="0"/>
        <w:rPr>
          <w:del w:id="1081" w:author="Ilkka Rinne" w:date="2022-09-06T15:55:00Z"/>
          <w:rFonts w:eastAsia="Times New Roman"/>
          <w:szCs w:val="24"/>
        </w:rPr>
      </w:pPr>
      <w:del w:id="1082" w:author="Ilkka Rinne" w:date="2022-09-06T15:55:00Z">
        <w:r w:rsidRPr="00785C54" w:rsidDel="00856058">
          <w:rPr>
            <w:szCs w:val="24"/>
          </w:rPr>
          <w:fldChar w:fldCharType="end"/>
        </w:r>
      </w:del>
    </w:p>
    <w:p w14:paraId="6D0ABDA7" w14:textId="77777777" w:rsidR="005B5EAD" w:rsidRPr="00785C54" w:rsidRDefault="005B5EAD" w:rsidP="00785C54">
      <w:pPr>
        <w:pStyle w:val="ForewordTitle"/>
        <w:autoSpaceDE w:val="0"/>
        <w:autoSpaceDN w:val="0"/>
        <w:adjustRightInd w:val="0"/>
        <w:rPr>
          <w:szCs w:val="24"/>
        </w:rPr>
      </w:pPr>
      <w:bookmarkStart w:id="1083" w:name="_Toc113373289"/>
      <w:r w:rsidRPr="00785C54">
        <w:rPr>
          <w:szCs w:val="24"/>
        </w:rPr>
        <w:lastRenderedPageBreak/>
        <w:t>Foreword</w:t>
      </w:r>
      <w:bookmarkEnd w:id="1083"/>
    </w:p>
    <w:p w14:paraId="000437BF" w14:textId="77777777" w:rsidR="003E2160" w:rsidRPr="00C36263" w:rsidRDefault="003E2160" w:rsidP="005D5C5A">
      <w:pPr>
        <w:pStyle w:val="ForewordText"/>
        <w:rPr>
          <w:ins w:id="1084" w:author="REID-JAMOND Alison" w:date="2022-04-04T07:49:00Z"/>
          <w:lang w:val="en-US"/>
        </w:rPr>
      </w:pPr>
      <w:ins w:id="1085" w:author="REID-JAMOND Alison" w:date="2022-04-04T07:49:00Z">
        <w:r w:rsidRPr="00C36263">
          <w:rPr>
            <w:lang w:val="en-US"/>
          </w:rPr>
          <w:t xml:space="preserve">ISO (the International Organization for Standardization) is a worldwide federation of national standards bodies (ISO member bodies). The work of preparing International Standards is normally carried out 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 </w:t>
        </w:r>
      </w:ins>
    </w:p>
    <w:p w14:paraId="3CDB48EC" w14:textId="652FB554" w:rsidR="003E2160" w:rsidRPr="00C36263" w:rsidRDefault="003E2160" w:rsidP="005D5C5A">
      <w:pPr>
        <w:pStyle w:val="ForewordText"/>
        <w:rPr>
          <w:ins w:id="1086" w:author="REID-JAMOND Alison" w:date="2022-04-04T07:49:00Z"/>
          <w:lang w:val="en-US"/>
        </w:rPr>
      </w:pPr>
      <w:ins w:id="1087" w:author="REID-JAMOND Alison" w:date="2022-04-04T07:49:00Z">
        <w:r w:rsidRPr="00C36263">
          <w:rPr>
            <w:lang w:val="en-US"/>
          </w:rPr>
          <w: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t>
        </w:r>
        <w:r>
          <w:rPr>
            <w:rStyle w:val="Hyperlink"/>
            <w:lang w:val="en-US"/>
          </w:rPr>
          <w:fldChar w:fldCharType="begin"/>
        </w:r>
        <w:r>
          <w:rPr>
            <w:rStyle w:val="Hyperlink"/>
            <w:lang w:val="en-US"/>
          </w:rPr>
          <w:instrText xml:space="preserve"> HYPERLINK "https://www.iso.org/directives-and-policies.html" </w:instrText>
        </w:r>
        <w:r>
          <w:rPr>
            <w:rStyle w:val="Hyperlink"/>
            <w:lang w:val="en-US"/>
          </w:rPr>
          <w:fldChar w:fldCharType="separate"/>
        </w:r>
        <w:r w:rsidRPr="00AE1012">
          <w:rPr>
            <w:rStyle w:val="Hyperlink"/>
            <w:lang w:val="en-US"/>
          </w:rPr>
          <w:t>www.iso.org/directives</w:t>
        </w:r>
        <w:r>
          <w:rPr>
            <w:rStyle w:val="Hyperlink"/>
            <w:lang w:val="en-US"/>
          </w:rPr>
          <w:fldChar w:fldCharType="end"/>
        </w:r>
        <w:r w:rsidRPr="00C36263">
          <w:rPr>
            <w:lang w:val="en-US"/>
          </w:rPr>
          <w:t>).</w:t>
        </w:r>
      </w:ins>
    </w:p>
    <w:p w14:paraId="4389487D" w14:textId="724C42E3" w:rsidR="003E2160" w:rsidRPr="00C36263" w:rsidRDefault="003E2160" w:rsidP="005D5C5A">
      <w:pPr>
        <w:pStyle w:val="ForewordText"/>
        <w:rPr>
          <w:ins w:id="1088" w:author="REID-JAMOND Alison" w:date="2022-04-04T07:49:00Z"/>
          <w:lang w:val="en-US"/>
        </w:rPr>
      </w:pPr>
      <w:ins w:id="1089" w:author="REID-JAMOND Alison" w:date="2022-04-04T07:49:00Z">
        <w:r w:rsidRPr="00C36263">
          <w:rPr>
            <w:lang w:val="en-US"/>
          </w:rPr>
          <w: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t>
        </w:r>
        <w:r>
          <w:rPr>
            <w:rStyle w:val="Hyperlink"/>
            <w:lang w:val="en-US"/>
          </w:rPr>
          <w:fldChar w:fldCharType="begin"/>
        </w:r>
        <w:r>
          <w:rPr>
            <w:rStyle w:val="Hyperlink"/>
            <w:lang w:val="en-US"/>
          </w:rPr>
          <w:instrText xml:space="preserve"> HYPERLINK "https://www.iso.org/iso-standards-and-patents.html" </w:instrText>
        </w:r>
        <w:r>
          <w:rPr>
            <w:rStyle w:val="Hyperlink"/>
            <w:lang w:val="en-US"/>
          </w:rPr>
          <w:fldChar w:fldCharType="separate"/>
        </w:r>
        <w:r w:rsidRPr="005F3C4A">
          <w:rPr>
            <w:rStyle w:val="Hyperlink"/>
            <w:lang w:val="en-US"/>
          </w:rPr>
          <w:t>www.iso.org/patents</w:t>
        </w:r>
        <w:r>
          <w:rPr>
            <w:rStyle w:val="Hyperlink"/>
            <w:lang w:val="en-US"/>
          </w:rPr>
          <w:fldChar w:fldCharType="end"/>
        </w:r>
        <w:r w:rsidRPr="00C36263">
          <w:rPr>
            <w:lang w:val="en-US"/>
          </w:rPr>
          <w:t>).</w:t>
        </w:r>
      </w:ins>
    </w:p>
    <w:p w14:paraId="04AECCC3" w14:textId="77777777" w:rsidR="003E2160" w:rsidRPr="00C36263" w:rsidRDefault="003E2160" w:rsidP="005D5C5A">
      <w:pPr>
        <w:pStyle w:val="ForewordText"/>
        <w:rPr>
          <w:ins w:id="1090" w:author="REID-JAMOND Alison" w:date="2022-04-04T07:49:00Z"/>
          <w:lang w:val="en-US"/>
        </w:rPr>
      </w:pPr>
      <w:ins w:id="1091" w:author="REID-JAMOND Alison" w:date="2022-04-04T07:49:00Z">
        <w:r w:rsidRPr="00C36263">
          <w:rPr>
            <w:lang w:val="en-US"/>
          </w:rPr>
          <w:t xml:space="preserve">Any trade name used in this document is information given for the convenience of users and does not constitute an endorsement. </w:t>
        </w:r>
      </w:ins>
    </w:p>
    <w:p w14:paraId="40F21727" w14:textId="72AEE377" w:rsidR="003E2160" w:rsidRPr="00C36263" w:rsidRDefault="003E2160" w:rsidP="005D5C5A">
      <w:pPr>
        <w:pStyle w:val="ForewordText"/>
        <w:rPr>
          <w:ins w:id="1092" w:author="REID-JAMOND Alison" w:date="2022-04-04T07:49:00Z"/>
          <w:lang w:val="en-US"/>
        </w:rPr>
      </w:pPr>
      <w:ins w:id="1093" w:author="REID-JAMOND Alison" w:date="2022-04-04T07:49:00Z">
        <w:r w:rsidRPr="00C36263">
          <w:rPr>
            <w:lang w:val="en-US"/>
          </w:rPr>
          <w: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t>
        </w:r>
        <w:r>
          <w:rPr>
            <w:rStyle w:val="Hyperlink"/>
            <w:rFonts w:eastAsia="Malgun Gothic" w:cs="Arial"/>
            <w:szCs w:val="24"/>
            <w:lang w:val="en-US"/>
          </w:rPr>
          <w:fldChar w:fldCharType="begin"/>
        </w:r>
        <w:r>
          <w:rPr>
            <w:rStyle w:val="Hyperlink"/>
            <w:rFonts w:eastAsia="Malgun Gothic" w:cs="Arial"/>
            <w:szCs w:val="24"/>
            <w:lang w:val="en-US"/>
          </w:rPr>
          <w:instrText xml:space="preserve"> HYPERLINK "https://www.iso.org/foreword-supplementary-information.html" </w:instrText>
        </w:r>
        <w:r>
          <w:rPr>
            <w:rStyle w:val="Hyperlink"/>
            <w:rFonts w:eastAsia="Malgun Gothic" w:cs="Arial"/>
            <w:szCs w:val="24"/>
            <w:lang w:val="en-US"/>
          </w:rPr>
          <w:fldChar w:fldCharType="separate"/>
        </w:r>
        <w:r w:rsidRPr="005F3C4A">
          <w:rPr>
            <w:rStyle w:val="Hyperlink"/>
            <w:rFonts w:eastAsia="Malgun Gothic" w:cs="Arial"/>
            <w:szCs w:val="24"/>
            <w:lang w:val="en-US"/>
          </w:rPr>
          <w:t>www.iso.org/iso/foreword.html</w:t>
        </w:r>
        <w:r>
          <w:rPr>
            <w:rStyle w:val="Hyperlink"/>
            <w:rFonts w:eastAsia="Malgun Gothic" w:cs="Arial"/>
            <w:szCs w:val="24"/>
            <w:lang w:val="en-US"/>
          </w:rPr>
          <w:fldChar w:fldCharType="end"/>
        </w:r>
        <w:r w:rsidRPr="005F3C4A">
          <w:rPr>
            <w:rFonts w:eastAsia="Malgun Gothic"/>
            <w:lang w:val="en-US"/>
          </w:rPr>
          <w:t>.</w:t>
        </w:r>
      </w:ins>
    </w:p>
    <w:p w14:paraId="226F037E" w14:textId="5C49044D" w:rsidR="003E2160" w:rsidRDefault="003E2160" w:rsidP="005D5C5A">
      <w:pPr>
        <w:pStyle w:val="ForewordText"/>
        <w:rPr>
          <w:ins w:id="1094" w:author="REID-JAMOND Alison" w:date="2022-04-04T07:51:00Z"/>
          <w:lang w:val="en-US"/>
        </w:rPr>
      </w:pPr>
      <w:ins w:id="1095" w:author="REID-JAMOND Alison" w:date="2022-04-04T07:49:00Z">
        <w:r w:rsidRPr="00C36263">
          <w:rPr>
            <w:lang w:val="en-US"/>
          </w:rPr>
          <w:t>This document was prepared by Technical Committee ISO/TC</w:t>
        </w:r>
        <w:r>
          <w:rPr>
            <w:lang w:val="en-US"/>
          </w:rPr>
          <w:t xml:space="preserve"> 211</w:t>
        </w:r>
        <w:r w:rsidRPr="00C36263">
          <w:rPr>
            <w:lang w:val="en-US"/>
          </w:rPr>
          <w:t xml:space="preserve">, </w:t>
        </w:r>
        <w:r>
          <w:rPr>
            <w:i/>
            <w:lang w:val="en-US"/>
          </w:rPr>
          <w:t>Geographic informa</w:t>
        </w:r>
        <w:del w:id="1096" w:author="Katharina Schleidt" w:date="2022-08-13T16:19:00Z">
          <w:r w:rsidDel="00B54D17">
            <w:rPr>
              <w:i/>
              <w:lang w:val="en-US"/>
            </w:rPr>
            <w:delText>i</w:delText>
          </w:r>
        </w:del>
        <w:r>
          <w:rPr>
            <w:i/>
            <w:lang w:val="en-US"/>
          </w:rPr>
          <w:t>t</w:t>
        </w:r>
      </w:ins>
      <w:ins w:id="1097" w:author="Katharina Schleidt" w:date="2022-08-13T16:19:00Z">
        <w:r w:rsidR="00B54D17">
          <w:rPr>
            <w:i/>
            <w:lang w:val="en-US"/>
          </w:rPr>
          <w:t>i</w:t>
        </w:r>
      </w:ins>
      <w:ins w:id="1098" w:author="REID-JAMOND Alison" w:date="2022-04-04T07:49:00Z">
        <w:r>
          <w:rPr>
            <w:i/>
            <w:lang w:val="en-US"/>
          </w:rPr>
          <w:t>on/Geomatics</w:t>
        </w:r>
        <w:r w:rsidRPr="00C36263">
          <w:rPr>
            <w:i/>
            <w:lang w:val="en-US"/>
          </w:rPr>
          <w:t xml:space="preserve">, </w:t>
        </w:r>
        <w:r w:rsidRPr="00C36263">
          <w:rPr>
            <w:lang w:val="en-US"/>
          </w:rPr>
          <w:t xml:space="preserve">in collaboration with the European Committee for Standardization (CEN) Technical Committee CEN/TC </w:t>
        </w:r>
      </w:ins>
      <w:ins w:id="1099" w:author="REID-JAMOND Alison" w:date="2022-04-04T07:50:00Z">
        <w:r>
          <w:rPr>
            <w:lang w:val="en-US"/>
          </w:rPr>
          <w:t>287</w:t>
        </w:r>
      </w:ins>
      <w:ins w:id="1100" w:author="REID-JAMOND Alison" w:date="2022-04-04T07:49:00Z">
        <w:r w:rsidRPr="00C36263">
          <w:rPr>
            <w:lang w:val="en-US"/>
          </w:rPr>
          <w:t>,</w:t>
        </w:r>
        <w:r w:rsidRPr="00C36263">
          <w:rPr>
            <w:i/>
            <w:lang w:val="en-US"/>
          </w:rPr>
          <w:t xml:space="preserve"> </w:t>
        </w:r>
      </w:ins>
      <w:ins w:id="1101" w:author="REID-JAMOND Alison" w:date="2022-04-04T07:50:00Z">
        <w:r>
          <w:rPr>
            <w:i/>
            <w:lang w:val="en-US"/>
          </w:rPr>
          <w:t>Intelligent transport systems</w:t>
        </w:r>
      </w:ins>
      <w:ins w:id="1102" w:author="REID-JAMOND Alison" w:date="2022-04-04T07:49:00Z">
        <w:r w:rsidRPr="00C36263">
          <w:rPr>
            <w:i/>
            <w:lang w:val="en-US"/>
          </w:rPr>
          <w:t xml:space="preserve">, </w:t>
        </w:r>
        <w:r w:rsidRPr="00C36263">
          <w:rPr>
            <w:lang w:val="en-US"/>
          </w:rPr>
          <w:t>in accordance with the Agreement on technical cooperation between ISO and CEN (Vienna Agreement)</w:t>
        </w:r>
      </w:ins>
      <w:ins w:id="1103" w:author="REID-JAMOND Alison" w:date="2022-04-04T08:03:00Z">
        <w:r>
          <w:rPr>
            <w:lang w:val="en-US"/>
          </w:rPr>
          <w:t>, and in collaboration with the Open Geospatial Consortium (OGC).</w:t>
        </w:r>
      </w:ins>
    </w:p>
    <w:p w14:paraId="09F999E3" w14:textId="593F414A" w:rsidR="003E2160" w:rsidRPr="00074D99" w:rsidRDefault="003E2160" w:rsidP="005D5C5A">
      <w:pPr>
        <w:pStyle w:val="ForewordText"/>
        <w:rPr>
          <w:ins w:id="1104" w:author="REID-JAMOND Alison" w:date="2022-04-04T07:51:00Z"/>
          <w:lang w:val="en-US"/>
        </w:rPr>
      </w:pPr>
      <w:ins w:id="1105" w:author="REID-JAMOND Alison" w:date="2022-04-04T07:51:00Z">
        <w:r w:rsidRPr="00074D99">
          <w:rPr>
            <w:lang w:val="en-US"/>
          </w:rPr>
          <w:t>This second edition cancels and replaces the first</w:t>
        </w:r>
        <w:r>
          <w:rPr>
            <w:lang w:val="en-US"/>
          </w:rPr>
          <w:t xml:space="preserve"> </w:t>
        </w:r>
        <w:r w:rsidRPr="00074D99">
          <w:rPr>
            <w:lang w:val="en-US"/>
          </w:rPr>
          <w:t xml:space="preserve">edition (ISO </w:t>
        </w:r>
        <w:r>
          <w:rPr>
            <w:lang w:val="en-US"/>
          </w:rPr>
          <w:t>19156</w:t>
        </w:r>
        <w:r w:rsidRPr="00074D99">
          <w:rPr>
            <w:lang w:val="en-US"/>
          </w:rPr>
          <w:t>:</w:t>
        </w:r>
        <w:r>
          <w:rPr>
            <w:lang w:val="en-US"/>
          </w:rPr>
          <w:t>2011</w:t>
        </w:r>
        <w:r w:rsidRPr="00074D99">
          <w:rPr>
            <w:lang w:val="en-US"/>
          </w:rPr>
          <w:t>), which has been technically revised.</w:t>
        </w:r>
      </w:ins>
    </w:p>
    <w:p w14:paraId="4791540F" w14:textId="72C94D22" w:rsidR="003E2160" w:rsidRDefault="003E2160" w:rsidP="005D5C5A">
      <w:pPr>
        <w:pStyle w:val="ForewordText"/>
        <w:keepNext/>
        <w:rPr>
          <w:ins w:id="1106" w:author="REID-JAMOND Alison" w:date="2022-04-04T07:52:00Z"/>
          <w:lang w:val="en-US"/>
        </w:rPr>
      </w:pPr>
      <w:commentRangeStart w:id="1107"/>
      <w:ins w:id="1108" w:author="REID-JAMOND Alison" w:date="2022-04-04T07:51:00Z">
        <w:r w:rsidRPr="00074D99">
          <w:rPr>
            <w:lang w:val="en-US"/>
          </w:rPr>
          <w:t>The main changes are as follows:</w:t>
        </w:r>
      </w:ins>
      <w:commentRangeEnd w:id="1107"/>
      <w:ins w:id="1109" w:author="REID-JAMOND Alison" w:date="2022-04-04T08:06:00Z">
        <w:r>
          <w:rPr>
            <w:rStyle w:val="CommentReference"/>
            <w:rFonts w:eastAsia="MS Mincho"/>
            <w:lang w:eastAsia="ja-JP"/>
          </w:rPr>
          <w:commentReference w:id="1107"/>
        </w:r>
      </w:ins>
    </w:p>
    <w:p w14:paraId="0E5E5C17" w14:textId="76ED0E99" w:rsidR="003E2160" w:rsidRDefault="003E2160" w:rsidP="005D5C5A">
      <w:pPr>
        <w:pStyle w:val="ForewordText"/>
        <w:keepNext/>
        <w:rPr>
          <w:ins w:id="1110" w:author="REID-JAMOND Alison" w:date="2022-04-04T08:03:00Z"/>
          <w:szCs w:val="24"/>
        </w:rPr>
      </w:pPr>
      <w:ins w:id="1111" w:author="REID-JAMOND Alison" w:date="2022-04-04T08:04:00Z">
        <w:r>
          <w:rPr>
            <w:szCs w:val="24"/>
          </w:rPr>
          <w:t xml:space="preserve">— </w:t>
        </w:r>
      </w:ins>
      <w:ins w:id="1112" w:author="REID-JAMOND Alison" w:date="2022-04-04T07:52:00Z">
        <w:r w:rsidRPr="00785C54">
          <w:rPr>
            <w:szCs w:val="24"/>
          </w:rPr>
          <w:t xml:space="preserve">The UML model as well as the requirements/conformance class structure has been completely redesigned to address the contemporary modelling and observation data provision use cases. </w:t>
        </w:r>
      </w:ins>
    </w:p>
    <w:p w14:paraId="60A0B257" w14:textId="1E10737B" w:rsidR="003E2160" w:rsidRDefault="003E2160" w:rsidP="005D5C5A">
      <w:pPr>
        <w:pStyle w:val="ForewordText"/>
        <w:keepNext/>
        <w:rPr>
          <w:ins w:id="1113" w:author="REID-JAMOND Alison" w:date="2022-04-04T08:03:00Z"/>
          <w:szCs w:val="24"/>
        </w:rPr>
      </w:pPr>
      <w:ins w:id="1114" w:author="REID-JAMOND Alison" w:date="2022-04-04T08:04:00Z">
        <w:r>
          <w:rPr>
            <w:szCs w:val="24"/>
          </w:rPr>
          <w:t xml:space="preserve">— </w:t>
        </w:r>
      </w:ins>
      <w:ins w:id="1115" w:author="REID-JAMOND Alison" w:date="2022-04-04T07:52:00Z">
        <w:r w:rsidRPr="00785C54">
          <w:rPr>
            <w:szCs w:val="24"/>
          </w:rPr>
          <w:t xml:space="preserve">The fundamental Observation model has remained largely the same as in the </w:t>
        </w:r>
      </w:ins>
      <w:ins w:id="1116" w:author="REID-JAMOND Alison" w:date="2022-04-04T08:03:00Z">
        <w:r>
          <w:rPr>
            <w:szCs w:val="24"/>
          </w:rPr>
          <w:t>2011 edition</w:t>
        </w:r>
      </w:ins>
      <w:ins w:id="1117" w:author="REID-JAMOND Alison" w:date="2022-04-04T07:52:00Z">
        <w:r w:rsidRPr="00785C54">
          <w:rPr>
            <w:szCs w:val="24"/>
          </w:rPr>
          <w:t xml:space="preserve">, with carefully designed improvements and clarifications for the intended use. </w:t>
        </w:r>
      </w:ins>
    </w:p>
    <w:p w14:paraId="2FA1050B" w14:textId="782AFB97" w:rsidR="003E2160" w:rsidRPr="00074D99" w:rsidRDefault="003E2160" w:rsidP="005D5C5A">
      <w:pPr>
        <w:pStyle w:val="ForewordText"/>
        <w:keepNext/>
        <w:rPr>
          <w:ins w:id="1118" w:author="REID-JAMOND Alison" w:date="2022-04-04T07:51:00Z"/>
          <w:rFonts w:ascii="Calibri" w:hAnsi="Calibri"/>
          <w:lang w:val="en-US"/>
        </w:rPr>
      </w:pPr>
      <w:ins w:id="1119" w:author="REID-JAMOND Alison" w:date="2022-04-04T08:04:00Z">
        <w:r>
          <w:rPr>
            <w:szCs w:val="24"/>
          </w:rPr>
          <w:t xml:space="preserve">— </w:t>
        </w:r>
      </w:ins>
      <w:ins w:id="1120" w:author="REID-JAMOND Alison" w:date="2022-04-04T07:52:00Z">
        <w:r w:rsidRPr="00785C54">
          <w:rPr>
            <w:szCs w:val="24"/>
          </w:rPr>
          <w:t>The Sample model has also been refined. Given the integral nature of the Sample model, is has been decided to include that term in the name of the standard.</w:t>
        </w:r>
      </w:ins>
    </w:p>
    <w:p w14:paraId="19F239EC" w14:textId="2EB00E5B" w:rsidR="0007557E" w:rsidRPr="0007557E" w:rsidRDefault="0007557E" w:rsidP="005D5C5A">
      <w:pPr>
        <w:pStyle w:val="ForewordText"/>
        <w:rPr>
          <w:ins w:id="1121" w:author="Katharina Schleidt" w:date="2022-08-13T16:31:00Z"/>
          <w:lang w:val="en-US"/>
        </w:rPr>
      </w:pPr>
      <w:ins w:id="1122" w:author="Katharina Schleidt" w:date="2022-08-13T16:31:00Z">
        <w:r w:rsidRPr="0007557E">
          <w:rPr>
            <w:rStyle w:val="Emphasis"/>
            <w:i w:val="0"/>
            <w:iCs w:val="0"/>
            <w:rPrChange w:id="1123" w:author="Katharina Schleidt" w:date="2022-08-13T16:31:00Z">
              <w:rPr>
                <w:rStyle w:val="Emphasis"/>
                <w:b/>
                <w:bCs/>
              </w:rPr>
            </w:rPrChange>
          </w:rPr>
          <w:t>A technical note describing the changes from the earlier version is available as Annex C</w:t>
        </w:r>
        <w:r w:rsidRPr="0007557E">
          <w:t>.</w:t>
        </w:r>
      </w:ins>
    </w:p>
    <w:p w14:paraId="17E5C7D3" w14:textId="05D6BBE0" w:rsidR="003E2160" w:rsidRPr="00114260" w:rsidRDefault="003E2160" w:rsidP="005D5C5A">
      <w:pPr>
        <w:pStyle w:val="ForewordText"/>
        <w:rPr>
          <w:ins w:id="1124" w:author="REID-JAMOND Alison" w:date="2022-04-04T07:49:00Z"/>
          <w:lang w:val="en-US"/>
        </w:rPr>
      </w:pPr>
      <w:ins w:id="1125" w:author="REID-JAMOND Alison" w:date="2022-04-04T07:49:00Z">
        <w:r w:rsidRPr="00C36263">
          <w:rPr>
            <w:lang w:val="en-US"/>
          </w:rPr>
          <w:t>Any feedback or questions on this document should be directed to the user’s national standards</w:t>
        </w:r>
        <w:r w:rsidRPr="0037371A">
          <w:rPr>
            <w:lang w:val="en-US"/>
          </w:rPr>
          <w:t xml:space="preserve"> body. A complete listing of these bodies can be found at </w:t>
        </w:r>
        <w:r>
          <w:rPr>
            <w:rStyle w:val="Hyperlink"/>
            <w:iCs/>
            <w:lang w:val="en-US"/>
          </w:rPr>
          <w:fldChar w:fldCharType="begin"/>
        </w:r>
        <w:r>
          <w:rPr>
            <w:rStyle w:val="Hyperlink"/>
            <w:iCs/>
            <w:lang w:val="en-US"/>
          </w:rPr>
          <w:instrText xml:space="preserve"> HYPERLINK "https://www.iso.org/members.html" </w:instrText>
        </w:r>
        <w:r>
          <w:rPr>
            <w:rStyle w:val="Hyperlink"/>
            <w:iCs/>
            <w:lang w:val="en-US"/>
          </w:rPr>
          <w:fldChar w:fldCharType="separate"/>
        </w:r>
        <w:r w:rsidRPr="00114260">
          <w:rPr>
            <w:rStyle w:val="Hyperlink"/>
            <w:iCs/>
            <w:lang w:val="en-US"/>
          </w:rPr>
          <w:t>www.iso.org/members.html</w:t>
        </w:r>
        <w:r>
          <w:rPr>
            <w:rStyle w:val="Hyperlink"/>
            <w:iCs/>
            <w:lang w:val="en-US"/>
          </w:rPr>
          <w:fldChar w:fldCharType="end"/>
        </w:r>
        <w:r w:rsidRPr="0037371A">
          <w:rPr>
            <w:lang w:val="en-US"/>
          </w:rPr>
          <w:t>.</w:t>
        </w:r>
      </w:ins>
    </w:p>
    <w:p w14:paraId="501AA5C1" w14:textId="69E8BE7A" w:rsidR="005B5EAD" w:rsidRPr="00785C54" w:rsidDel="003E2160" w:rsidRDefault="005B5EAD" w:rsidP="00785C54">
      <w:pPr>
        <w:pStyle w:val="ForewordText"/>
        <w:autoSpaceDE w:val="0"/>
        <w:autoSpaceDN w:val="0"/>
        <w:adjustRightInd w:val="0"/>
        <w:rPr>
          <w:del w:id="1126" w:author="REID-JAMOND Alison" w:date="2022-04-04T07:49:00Z"/>
          <w:szCs w:val="24"/>
        </w:rPr>
      </w:pPr>
      <w:del w:id="1127" w:author="REID-JAMOND Alison" w:date="2022-04-04T07:49:00Z">
        <w:r w:rsidRPr="00785C54" w:rsidDel="003E2160">
          <w:rPr>
            <w:szCs w:val="24"/>
          </w:rPr>
          <w:delText xml:space="preserve">ISO (the International Organization for Standardization) is a worldwide federation of national standards bodies (ISO member bodies). The work of preparing International Standards is normally carried out </w:delText>
        </w:r>
        <w:r w:rsidRPr="00785C54" w:rsidDel="003E2160">
          <w:rPr>
            <w:szCs w:val="24"/>
          </w:rPr>
          <w:lastRenderedPageBreak/>
          <w:delText>through ISO technical committees. Each member body interested in a subject for which a technical committee has been established has the right to be represented on that committee. International organizations, governmental and non-governmental, in liaison with ISO, also take part in the work. ISO collaborates closely with the International Electrotechnical Commission (IEC) on all matters of electrotechnical standardization.</w:delText>
        </w:r>
      </w:del>
    </w:p>
    <w:p w14:paraId="2955C125" w14:textId="28F5D24C" w:rsidR="005B5EAD" w:rsidRPr="00785C54" w:rsidDel="003E2160" w:rsidRDefault="005B5EAD" w:rsidP="00785C54">
      <w:pPr>
        <w:pStyle w:val="ForewordText"/>
        <w:autoSpaceDE w:val="0"/>
        <w:autoSpaceDN w:val="0"/>
        <w:adjustRightInd w:val="0"/>
        <w:rPr>
          <w:del w:id="1128" w:author="REID-JAMOND Alison" w:date="2022-04-04T07:49:00Z"/>
          <w:szCs w:val="24"/>
        </w:rPr>
      </w:pPr>
      <w:del w:id="1129" w:author="REID-JAMOND Alison" w:date="2022-04-04T07:49:00Z">
        <w:r w:rsidRPr="00785C54" w:rsidDel="003E2160">
          <w:rPr>
            <w:szCs w:val="24"/>
          </w:rPr>
          <w:delText xml:space="preserve">The procedures used to develop this document and those intended for its further maintenance are described in the ISO/IEC Directives, Part 1. In particular, the different approval criteria needed for the different types of ISO documents should be noted. This document was drafted in accordance with the editorial rules of the ISO/IEC Directives, Part 2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"https://www.iso.org/directives-and-policies.html"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www.iso.org/directives</w:delText>
        </w:r>
        <w:r w:rsidR="00DD2582" w:rsidDel="003E2160">
          <w:rPr>
            <w:rStyle w:val="Hyperlink"/>
            <w:szCs w:val="24"/>
            <w:lang w:val="en-GB"/>
          </w:rPr>
          <w:fldChar w:fldCharType="end"/>
        </w:r>
        <w:r w:rsidRPr="00785C54" w:rsidDel="003E2160">
          <w:rPr>
            <w:szCs w:val="24"/>
          </w:rPr>
          <w:delText>).</w:delText>
        </w:r>
      </w:del>
    </w:p>
    <w:p w14:paraId="59DF6EB9" w14:textId="7B6DBA02" w:rsidR="005B5EAD" w:rsidRPr="00785C54" w:rsidDel="003E2160" w:rsidRDefault="005B5EAD" w:rsidP="00785C54">
      <w:pPr>
        <w:pStyle w:val="ForewordText"/>
        <w:autoSpaceDE w:val="0"/>
        <w:autoSpaceDN w:val="0"/>
        <w:adjustRightInd w:val="0"/>
        <w:rPr>
          <w:del w:id="1130" w:author="REID-JAMOND Alison" w:date="2022-04-04T07:49:00Z"/>
          <w:szCs w:val="24"/>
        </w:rPr>
      </w:pPr>
      <w:del w:id="1131" w:author="REID-JAMOND Alison" w:date="2022-04-04T07:49:00Z">
        <w:r w:rsidRPr="00785C54" w:rsidDel="003E2160">
          <w:rPr>
            <w:szCs w:val="24"/>
          </w:rPr>
          <w:delText xml:space="preserve">Attention is drawn to the possibility that some of the elements of this document may be the subject of patent rights. ISO shall not be held responsible for identifying any or all such patent rights. Details of any patent rights identified during the development of the document will be in the Introduction and/or on the ISO list of patent declarations received (see </w:delText>
        </w:r>
        <w:r w:rsidR="00DD2582" w:rsidDel="003E2160">
          <w:rPr>
            <w:rStyle w:val="Hyperlink"/>
            <w:szCs w:val="24"/>
            <w:lang w:val="en-GB"/>
          </w:rPr>
          <w:fldChar w:fldCharType="begin"/>
        </w:r>
        <w:r w:rsidR="00DD2582" w:rsidDel="003E2160">
          <w:rPr>
            <w:rStyle w:val="Hyperlink"/>
            <w:rFonts w:eastAsia="MS Mincho"/>
            <w:szCs w:val="24"/>
            <w:lang w:val="en-GB"/>
          </w:rPr>
          <w:delInstrText xml:space="preserve"> HYPERLINK "https://www.iso.org/iso-standards-and-patents.html" </w:delInstrText>
        </w:r>
        <w:r w:rsidR="00DD2582" w:rsidDel="003E2160">
          <w:rPr>
            <w:rStyle w:val="Hyperlink"/>
            <w:szCs w:val="24"/>
            <w:lang w:val="en-GB"/>
          </w:rPr>
          <w:fldChar w:fldCharType="separate"/>
        </w:r>
        <w:r w:rsidRPr="00785C54" w:rsidDel="003E2160">
          <w:rPr>
            <w:rStyle w:val="Hyperlink"/>
            <w:rFonts w:eastAsia="MS Mincho"/>
            <w:szCs w:val="24"/>
            <w:lang w:val="en-GB"/>
          </w:rPr>
          <w:delText>www.iso.org/patents</w:delText>
        </w:r>
        <w:r w:rsidR="00DD2582" w:rsidDel="003E2160">
          <w:rPr>
            <w:rStyle w:val="Hyperlink"/>
            <w:szCs w:val="24"/>
            <w:lang w:val="en-GB"/>
          </w:rPr>
          <w:fldChar w:fldCharType="end"/>
        </w:r>
        <w:r w:rsidRPr="00785C54" w:rsidDel="003E2160">
          <w:rPr>
            <w:szCs w:val="24"/>
          </w:rPr>
          <w:delText>).</w:delText>
        </w:r>
      </w:del>
    </w:p>
    <w:p w14:paraId="6BA79794" w14:textId="193F0837" w:rsidR="005B5EAD" w:rsidRPr="00785C54" w:rsidDel="003E2160" w:rsidRDefault="005B5EAD" w:rsidP="00785C54">
      <w:pPr>
        <w:pStyle w:val="ForewordText"/>
        <w:autoSpaceDE w:val="0"/>
        <w:autoSpaceDN w:val="0"/>
        <w:adjustRightInd w:val="0"/>
        <w:rPr>
          <w:del w:id="1132" w:author="REID-JAMOND Alison" w:date="2022-04-04T07:49:00Z"/>
          <w:szCs w:val="24"/>
        </w:rPr>
      </w:pPr>
      <w:del w:id="1133" w:author="REID-JAMOND Alison" w:date="2022-04-04T07:49:00Z">
        <w:r w:rsidRPr="00785C54" w:rsidDel="003E2160">
          <w:rPr>
            <w:szCs w:val="24"/>
          </w:rPr>
          <w:delText>Any trade name used in this document is information given for the convenience of users and does not constitute an endorsement.</w:delText>
        </w:r>
      </w:del>
    </w:p>
    <w:p w14:paraId="176F09F2" w14:textId="1DDACB9F" w:rsidR="005B5EAD" w:rsidRPr="00785C54" w:rsidDel="003E2160" w:rsidRDefault="005B5EAD" w:rsidP="00785C54">
      <w:pPr>
        <w:pStyle w:val="ForewordText"/>
        <w:autoSpaceDE w:val="0"/>
        <w:autoSpaceDN w:val="0"/>
        <w:adjustRightInd w:val="0"/>
        <w:rPr>
          <w:del w:id="1134" w:author="REID-JAMOND Alison" w:date="2022-04-04T07:49:00Z"/>
          <w:szCs w:val="24"/>
        </w:rPr>
      </w:pPr>
      <w:del w:id="1135" w:author="REID-JAMOND Alison" w:date="2022-04-04T07:49:00Z">
        <w:r w:rsidRPr="00785C54" w:rsidDel="003E2160">
          <w:rPr>
            <w:szCs w:val="24"/>
          </w:rPr>
          <w:delText xml:space="preserve">For an explanation of the voluntary nature of standards, the meaning of ISO specific terms and expressions related to conformity assessment, as well as information about ISO's adherence to the World Trade Organization (WTO) principles in the Technical Barriers to Trade (TBT), see </w:delText>
        </w:r>
        <w:r w:rsidR="00DD2582" w:rsidDel="003E2160">
          <w:rPr>
            <w:rStyle w:val="Hyperlink"/>
            <w:rFonts w:eastAsia="Malgun Gothic" w:cs="Arial"/>
            <w:szCs w:val="24"/>
            <w:lang w:val="en-GB"/>
          </w:rPr>
          <w:fldChar w:fldCharType="begin"/>
        </w:r>
        <w:r w:rsidR="00DD2582" w:rsidDel="003E2160">
          <w:rPr>
            <w:rStyle w:val="Hyperlink"/>
            <w:rFonts w:eastAsia="Malgun Gothic" w:cs="Arial"/>
            <w:szCs w:val="24"/>
            <w:lang w:val="en-GB"/>
          </w:rPr>
          <w:delInstrText xml:space="preserve"> HYPERLINK "https://www.iso.org/foreword-supplementary-information.html" </w:delInstrText>
        </w:r>
        <w:r w:rsidR="00DD2582" w:rsidDel="003E2160">
          <w:rPr>
            <w:rStyle w:val="Hyperlink"/>
            <w:rFonts w:eastAsia="Malgun Gothic" w:cs="Arial"/>
            <w:szCs w:val="24"/>
            <w:lang w:val="en-GB"/>
          </w:rPr>
          <w:fldChar w:fldCharType="separate"/>
        </w:r>
        <w:r w:rsidRPr="00785C54" w:rsidDel="003E2160">
          <w:rPr>
            <w:rStyle w:val="Hyperlink"/>
            <w:rFonts w:eastAsia="Malgun Gothic" w:cs="Arial"/>
            <w:szCs w:val="24"/>
            <w:lang w:val="en-GB"/>
          </w:rPr>
          <w:delText>www.iso.org/iso/foreword.html</w:delText>
        </w:r>
        <w:r w:rsidR="00DD2582" w:rsidDel="003E2160">
          <w:rPr>
            <w:rStyle w:val="Hyperlink"/>
            <w:rFonts w:eastAsia="Malgun Gothic" w:cs="Arial"/>
            <w:szCs w:val="24"/>
            <w:lang w:val="en-GB"/>
          </w:rPr>
          <w:fldChar w:fldCharType="end"/>
        </w:r>
        <w:r w:rsidRPr="00785C54" w:rsidDel="003E2160">
          <w:rPr>
            <w:szCs w:val="24"/>
          </w:rPr>
          <w:delText>.</w:delText>
        </w:r>
      </w:del>
    </w:p>
    <w:p w14:paraId="19DD4216" w14:textId="0398B2B7" w:rsidR="005B5EAD" w:rsidRPr="00785C54" w:rsidDel="003E2160" w:rsidRDefault="005B5EAD" w:rsidP="00785C54">
      <w:pPr>
        <w:pStyle w:val="ForewordText"/>
        <w:autoSpaceDE w:val="0"/>
        <w:autoSpaceDN w:val="0"/>
        <w:adjustRightInd w:val="0"/>
        <w:rPr>
          <w:del w:id="1136" w:author="REID-JAMOND Alison" w:date="2022-04-04T08:07:00Z"/>
          <w:szCs w:val="24"/>
        </w:rPr>
      </w:pPr>
      <w:del w:id="1137" w:author="REID-JAMOND Alison" w:date="2022-04-04T08:07:00Z">
        <w:r w:rsidRPr="00785C54" w:rsidDel="003E2160">
          <w:rPr>
            <w:szCs w:val="24"/>
          </w:rPr>
          <w:delText xml:space="preserve">This document was prepared by Technical Committee ISO/TC 211, </w:delText>
        </w:r>
        <w:r w:rsidRPr="00785C54" w:rsidDel="003E2160">
          <w:rPr>
            <w:i/>
            <w:szCs w:val="24"/>
          </w:rPr>
          <w:delText>Geographic information/Geomatics</w:delText>
        </w:r>
        <w:r w:rsidRPr="00785C54" w:rsidDel="003E2160">
          <w:rPr>
            <w:b/>
            <w:i/>
            <w:szCs w:val="24"/>
          </w:rPr>
          <w:delText>,</w:delText>
        </w:r>
        <w:r w:rsidRPr="00785C54" w:rsidDel="003E2160">
          <w:rPr>
            <w:szCs w:val="24"/>
          </w:rPr>
          <w:delText xml:space="preserve"> in collaboration with the Open Geospatial Consortium, Inc. (OGC).</w:delText>
        </w:r>
      </w:del>
    </w:p>
    <w:p w14:paraId="583D102C" w14:textId="588530FA" w:rsidR="005B5EAD" w:rsidRPr="00785C54" w:rsidDel="003E2160" w:rsidRDefault="005B5EAD" w:rsidP="00785C54">
      <w:pPr>
        <w:pStyle w:val="ForewordText"/>
        <w:autoSpaceDE w:val="0"/>
        <w:autoSpaceDN w:val="0"/>
        <w:adjustRightInd w:val="0"/>
        <w:rPr>
          <w:del w:id="1138" w:author="REID-JAMOND Alison" w:date="2022-04-04T08:07:00Z"/>
          <w:szCs w:val="24"/>
        </w:rPr>
      </w:pPr>
      <w:del w:id="1139" w:author="REID-JAMOND Alison" w:date="2022-04-04T08:07:00Z">
        <w:r w:rsidRPr="00785C54" w:rsidDel="003E2160">
          <w:rPr>
            <w:szCs w:val="24"/>
          </w:rPr>
          <w:delText>This second edition cancels and replaces the first edition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which has been technically revised. The UML model as well as the requirements/conformance class structure has been completely redesigned to address the contemporary modelling and observation data provision use cases. The fundamental Observation model has remained largely the same as in the previous version, with carefully designed improvements and clarifications for the intended use. The Sample model has also been refined. Given the integral nature of the Sample model, is has been decided to include that term in the name of the standard.</w:delText>
        </w:r>
      </w:del>
    </w:p>
    <w:p w14:paraId="39A23B15" w14:textId="00C83420" w:rsidR="005B5EAD" w:rsidRPr="00785C54" w:rsidDel="003E2160" w:rsidRDefault="005B5EAD" w:rsidP="00785C54">
      <w:pPr>
        <w:pStyle w:val="ForewordText"/>
        <w:autoSpaceDE w:val="0"/>
        <w:autoSpaceDN w:val="0"/>
        <w:adjustRightInd w:val="0"/>
        <w:rPr>
          <w:del w:id="1140" w:author="REID-JAMOND Alison" w:date="2022-04-04T08:07:00Z"/>
          <w:szCs w:val="24"/>
        </w:rPr>
      </w:pPr>
      <w:del w:id="1141" w:author="REID-JAMOND Alison" w:date="2022-04-04T08:07:00Z">
        <w:r w:rsidRPr="00785C54" w:rsidDel="003E2160">
          <w:rPr>
            <w:szCs w:val="24"/>
          </w:rPr>
          <w:delText xml:space="preserve">Special care has been taken to ensure smooth migration from the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 xml:space="preserve"> to this version.</w:delText>
        </w:r>
      </w:del>
    </w:p>
    <w:p w14:paraId="1FC158F7" w14:textId="4C949CD0" w:rsidR="005B5EAD" w:rsidRPr="00785C54" w:rsidDel="003E2160" w:rsidRDefault="005B5EAD" w:rsidP="00785C54">
      <w:pPr>
        <w:pStyle w:val="ForewordText"/>
        <w:autoSpaceDE w:val="0"/>
        <w:autoSpaceDN w:val="0"/>
        <w:adjustRightInd w:val="0"/>
        <w:rPr>
          <w:del w:id="1142" w:author="REID-JAMOND Alison" w:date="2022-04-04T08:07:00Z"/>
          <w:szCs w:val="24"/>
        </w:rPr>
      </w:pPr>
      <w:del w:id="1143" w:author="REID-JAMOND Alison" w:date="2022-04-04T08:07:00Z">
        <w:r w:rsidRPr="00785C54" w:rsidDel="003E2160">
          <w:rPr>
            <w:szCs w:val="24"/>
          </w:rPr>
          <w:delText xml:space="preserve">Any feedback or questions on this document should be directed to the user’s national standards body. A complete listing of these bodies can be found at </w:delText>
        </w:r>
        <w:r w:rsidR="00DD2582" w:rsidDel="003E2160">
          <w:rPr>
            <w:rStyle w:val="Hyperlink"/>
            <w:iCs/>
            <w:szCs w:val="24"/>
            <w:lang w:val="en-GB"/>
          </w:rPr>
          <w:fldChar w:fldCharType="begin"/>
        </w:r>
        <w:r w:rsidR="00DD2582" w:rsidDel="003E2160">
          <w:rPr>
            <w:rStyle w:val="Hyperlink"/>
            <w:rFonts w:eastAsia="MS Mincho"/>
            <w:iCs/>
            <w:szCs w:val="24"/>
            <w:lang w:val="en-GB"/>
          </w:rPr>
          <w:delInstrText xml:space="preserve"> HYPERLINK "https://www.iso.org/members.html" </w:delInstrText>
        </w:r>
        <w:r w:rsidR="00DD2582" w:rsidDel="003E2160">
          <w:rPr>
            <w:rStyle w:val="Hyperlink"/>
            <w:iCs/>
            <w:szCs w:val="24"/>
            <w:lang w:val="en-GB"/>
          </w:rPr>
          <w:fldChar w:fldCharType="separate"/>
        </w:r>
        <w:r w:rsidRPr="00785C54" w:rsidDel="003E2160">
          <w:rPr>
            <w:rStyle w:val="Hyperlink"/>
            <w:rFonts w:eastAsia="MS Mincho"/>
            <w:iCs/>
            <w:szCs w:val="24"/>
            <w:lang w:val="en-GB"/>
          </w:rPr>
          <w:delText>www.iso.org/members.html</w:delText>
        </w:r>
        <w:r w:rsidR="00DD2582" w:rsidDel="003E2160">
          <w:rPr>
            <w:rStyle w:val="Hyperlink"/>
            <w:iCs/>
            <w:szCs w:val="24"/>
            <w:lang w:val="en-GB"/>
          </w:rPr>
          <w:fldChar w:fldCharType="end"/>
        </w:r>
        <w:r w:rsidRPr="00785C54" w:rsidDel="003E2160">
          <w:rPr>
            <w:szCs w:val="24"/>
          </w:rPr>
          <w:delText>.</w:delText>
        </w:r>
      </w:del>
    </w:p>
    <w:p w14:paraId="577EC862" w14:textId="77777777" w:rsidR="005B5EAD" w:rsidRPr="00785C54" w:rsidRDefault="005B5EAD" w:rsidP="00785C54">
      <w:pPr>
        <w:pStyle w:val="IntroTitle"/>
        <w:autoSpaceDE w:val="0"/>
        <w:autoSpaceDN w:val="0"/>
        <w:adjustRightInd w:val="0"/>
        <w:rPr>
          <w:szCs w:val="24"/>
        </w:rPr>
      </w:pPr>
      <w:bookmarkStart w:id="1144" w:name="_Toc113373290"/>
      <w:r w:rsidRPr="00785C54">
        <w:rPr>
          <w:szCs w:val="24"/>
        </w:rPr>
        <w:lastRenderedPageBreak/>
        <w:t>Introduction</w:t>
      </w:r>
      <w:bookmarkEnd w:id="1144"/>
    </w:p>
    <w:p w14:paraId="35DA2A79" w14:textId="35A4AA89" w:rsidR="005B5EAD" w:rsidRPr="00785C54" w:rsidRDefault="005B5EAD" w:rsidP="00785C54">
      <w:pPr>
        <w:pStyle w:val="BodyText"/>
        <w:autoSpaceDE w:val="0"/>
        <w:autoSpaceDN w:val="0"/>
        <w:adjustRightInd w:val="0"/>
        <w:rPr>
          <w:szCs w:val="24"/>
        </w:rPr>
      </w:pPr>
      <w:commentRangeStart w:id="1145"/>
      <w:r w:rsidRPr="00785C54">
        <w:rPr>
          <w:szCs w:val="24"/>
        </w:rPr>
        <w:t xml:space="preserve">This </w:t>
      </w:r>
      <w:del w:id="1146" w:author="Katharina Schleidt" w:date="2022-08-13T16:25:00Z">
        <w:r w:rsidRPr="00785C54" w:rsidDel="00CD0748">
          <w:rPr>
            <w:szCs w:val="24"/>
          </w:rPr>
          <w:delText xml:space="preserve">International Standard </w:delText>
        </w:r>
        <w:commentRangeEnd w:id="1145"/>
        <w:r w:rsidR="003E2160" w:rsidDel="00CD0748">
          <w:rPr>
            <w:rStyle w:val="CommentReference"/>
            <w:rFonts w:eastAsia="MS Mincho"/>
            <w:lang w:eastAsia="ja-JP"/>
          </w:rPr>
          <w:commentReference w:id="1145"/>
        </w:r>
      </w:del>
      <w:ins w:id="1147" w:author="Katharina Schleidt" w:date="2022-08-13T16:25:00Z">
        <w:r w:rsidR="00CD0748">
          <w:rPr>
            <w:szCs w:val="24"/>
          </w:rPr>
          <w:t xml:space="preserve">document </w:t>
        </w:r>
      </w:ins>
      <w:r w:rsidRPr="00785C54">
        <w:rPr>
          <w:szCs w:val="24"/>
        </w:rPr>
        <w:t>arises from work originally undertaken through the Open Geospatial Consortium’s Sensor Web Enablement (SWE) activity. A set of interfaces and protocols was standardized through which applications and services are able to access sensors of all types, and observations generated by them, over the Web.</w:t>
      </w:r>
    </w:p>
    <w:p w14:paraId="0D9C39C1" w14:textId="15234F63" w:rsidR="005B5EAD" w:rsidRPr="00785C54" w:rsidRDefault="005B5EAD" w:rsidP="00785C54">
      <w:pPr>
        <w:pStyle w:val="BodyText"/>
        <w:autoSpaceDE w:val="0"/>
        <w:autoSpaceDN w:val="0"/>
        <w:adjustRightInd w:val="0"/>
        <w:rPr>
          <w:szCs w:val="24"/>
        </w:rPr>
      </w:pPr>
      <w:r w:rsidRPr="00785C54">
        <w:rPr>
          <w:szCs w:val="24"/>
        </w:rPr>
        <w:t xml:space="preserve">A new generation of geospatial standards is now emerging, based on general Web standards, architecture, and current practice, as described in </w:t>
      </w:r>
      <w:del w:id="1148" w:author="REID-JAMOND Alison" w:date="2022-04-04T08:09:00Z">
        <w:r w:rsidR="00DD2582" w:rsidDel="003E2160">
          <w:rPr>
            <w:rStyle w:val="Hyperlink"/>
            <w:rFonts w:eastAsia="MS Mincho"/>
            <w:szCs w:val="24"/>
            <w:lang w:val="en-GB"/>
          </w:rPr>
          <w:fldChar w:fldCharType="begin"/>
        </w:r>
        <w:r w:rsidR="00DD2582" w:rsidDel="003E2160">
          <w:rPr>
            <w:rStyle w:val="Hyperlink"/>
            <w:rFonts w:eastAsia="MS Mincho"/>
            <w:szCs w:val="24"/>
            <w:lang w:val="en-GB"/>
          </w:rPr>
          <w:delInstrText xml:space="preserve"> HYPERLINK "https://www.w3.org/TR/sdw-bp/" </w:delInstrText>
        </w:r>
        <w:r w:rsidR="00DD2582" w:rsidDel="003E2160">
          <w:rPr>
            <w:rStyle w:val="Hyperlink"/>
            <w:rFonts w:eastAsia="MS Mincho"/>
            <w:szCs w:val="24"/>
            <w:lang w:val="en-GB"/>
          </w:rPr>
          <w:fldChar w:fldCharType="separate"/>
        </w:r>
        <w:r w:rsidRPr="00785C54" w:rsidDel="003E2160">
          <w:rPr>
            <w:rStyle w:val="Hyperlink"/>
            <w:rFonts w:eastAsia="MS Mincho"/>
            <w:szCs w:val="24"/>
            <w:lang w:val="en-GB"/>
          </w:rPr>
          <w:delText>https://www.w3.org/TR/sdw-bp/</w:delText>
        </w:r>
        <w:r w:rsidR="00DD2582" w:rsidDel="003E2160">
          <w:rPr>
            <w:rStyle w:val="Hyperlink"/>
            <w:rFonts w:eastAsia="MS Mincho"/>
            <w:szCs w:val="24"/>
            <w:lang w:val="en-GB"/>
          </w:rPr>
          <w:fldChar w:fldCharType="end"/>
        </w:r>
      </w:del>
      <w:ins w:id="1149" w:author="REID-JAMOND Alison" w:date="2022-04-04T08:09:00Z">
        <w:r w:rsidR="003E2160">
          <w:rPr>
            <w:rStyle w:val="Hyperlink"/>
            <w:rFonts w:eastAsia="MS Mincho"/>
            <w:szCs w:val="24"/>
            <w:lang w:val="en-GB"/>
          </w:rPr>
          <w:t>Reference [32]</w:t>
        </w:r>
      </w:ins>
      <w:r w:rsidRPr="00785C54">
        <w:rPr>
          <w:szCs w:val="24"/>
        </w:rPr>
        <w:t>. This includes several new standards for describing and publishing sensors and observations, such as the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xml:space="preserve"> and the W3C/OGC Semantic Sensor Network Ontology</w:t>
      </w:r>
      <w:ins w:id="1150" w:author="REID-JAMOND Alison" w:date="2022-04-04T08:09:00Z">
        <w:r w:rsidR="003E2160">
          <w:rPr>
            <w:szCs w:val="24"/>
          </w:rPr>
          <w:t>.</w:t>
        </w:r>
      </w:ins>
      <w:r w:rsidRPr="00785C54">
        <w:rPr>
          <w:szCs w:val="24"/>
          <w:vertAlign w:val="superscript"/>
        </w:rPr>
        <w:t>[</w:t>
      </w:r>
      <w:r w:rsidRPr="00785C54">
        <w:rPr>
          <w:rStyle w:val="citebib"/>
          <w:szCs w:val="24"/>
          <w:shd w:val="clear" w:color="auto" w:fill="auto"/>
          <w:vertAlign w:val="superscript"/>
        </w:rPr>
        <w:t>29</w:t>
      </w:r>
      <w:r w:rsidRPr="00785C54">
        <w:rPr>
          <w:szCs w:val="24"/>
          <w:vertAlign w:val="superscript"/>
        </w:rPr>
        <w:t>]</w:t>
      </w:r>
      <w:del w:id="1151" w:author="REID-JAMOND Alison" w:date="2022-04-04T08:09:00Z">
        <w:r w:rsidRPr="00785C54" w:rsidDel="003E2160">
          <w:rPr>
            <w:szCs w:val="24"/>
          </w:rPr>
          <w:delText>.</w:delText>
        </w:r>
      </w:del>
      <w:r w:rsidRPr="00785C54">
        <w:rPr>
          <w:szCs w:val="24"/>
        </w:rPr>
        <w:t xml:space="preserve"> </w:t>
      </w:r>
      <w:commentRangeStart w:id="1152"/>
      <w:r w:rsidRPr="00785C54">
        <w:rPr>
          <w:szCs w:val="24"/>
        </w:rPr>
        <w:t xml:space="preserve">This </w:t>
      </w:r>
      <w:del w:id="1153" w:author="Katharina Schleidt" w:date="2022-08-12T18:13:00Z">
        <w:r w:rsidRPr="00785C54" w:rsidDel="006C4FD2">
          <w:rPr>
            <w:szCs w:val="24"/>
          </w:rPr>
          <w:delText xml:space="preserve">new version </w:delText>
        </w:r>
      </w:del>
      <w:ins w:id="1154" w:author="Katharina Schleidt" w:date="2022-08-12T18:13:00Z">
        <w:r w:rsidR="006C4FD2">
          <w:rPr>
            <w:szCs w:val="24"/>
          </w:rPr>
          <w:t xml:space="preserve">second edition </w:t>
        </w:r>
        <w:r w:rsidR="006C4FD2" w:rsidRPr="006C4FD2">
          <w:rPr>
            <w:szCs w:val="24"/>
          </w:rPr>
          <w:t>ISO 19156:2022</w:t>
        </w:r>
        <w:r w:rsidR="006C4FD2">
          <w:rPr>
            <w:szCs w:val="24"/>
          </w:rPr>
          <w:t xml:space="preserve"> </w:t>
        </w:r>
      </w:ins>
      <w:r w:rsidRPr="00785C54">
        <w:rPr>
          <w:szCs w:val="24"/>
        </w:rPr>
        <w:t>of the Observations</w:t>
      </w:r>
      <w:ins w:id="1155" w:author="Katharina Schleidt" w:date="2022-08-13T16:28:00Z">
        <w:r w:rsidR="00CD0748">
          <w:rPr>
            <w:szCs w:val="24"/>
          </w:rPr>
          <w:t>,</w:t>
        </w:r>
      </w:ins>
      <w:r w:rsidRPr="00785C54">
        <w:rPr>
          <w:szCs w:val="24"/>
        </w:rPr>
        <w:t xml:space="preserve"> </w:t>
      </w:r>
      <w:del w:id="1156" w:author="Katharina Schleidt" w:date="2022-08-13T16:28:00Z">
        <w:r w:rsidRPr="00785C54" w:rsidDel="00CD0748">
          <w:rPr>
            <w:szCs w:val="24"/>
          </w:rPr>
          <w:delText>and M</w:delText>
        </w:r>
      </w:del>
      <w:ins w:id="1157" w:author="Katharina Schleidt" w:date="2022-08-13T16:28:00Z">
        <w:r w:rsidR="00CD0748">
          <w:rPr>
            <w:szCs w:val="24"/>
          </w:rPr>
          <w:t>m</w:t>
        </w:r>
      </w:ins>
      <w:r w:rsidRPr="00785C54">
        <w:rPr>
          <w:szCs w:val="24"/>
        </w:rPr>
        <w:t xml:space="preserve">easurements </w:t>
      </w:r>
      <w:ins w:id="1158" w:author="Katharina Schleidt" w:date="2022-08-13T16:28:00Z">
        <w:r w:rsidR="00CD0748">
          <w:rPr>
            <w:szCs w:val="24"/>
          </w:rPr>
          <w:t xml:space="preserve">and samples </w:t>
        </w:r>
      </w:ins>
      <w:r w:rsidRPr="00785C54">
        <w:rPr>
          <w:szCs w:val="24"/>
        </w:rPr>
        <w:t xml:space="preserve">Standard </w:t>
      </w:r>
      <w:commentRangeEnd w:id="1152"/>
      <w:r w:rsidR="003E2160">
        <w:rPr>
          <w:rStyle w:val="CommentReference"/>
          <w:rFonts w:eastAsia="MS Mincho"/>
          <w:lang w:eastAsia="ja-JP"/>
        </w:rPr>
        <w:commentReference w:id="1152"/>
      </w:r>
      <w:r w:rsidRPr="00785C54">
        <w:rPr>
          <w:szCs w:val="24"/>
        </w:rPr>
        <w:t>(now named “Observations, Measurements and Samples”, OMS for short) is informed by these recent developments. The focus of this revision is aimed at enabling the publication of observation data as part of the Web of data, while also supporting other means of data exchange.</w:t>
      </w:r>
    </w:p>
    <w:p w14:paraId="3D6053C4" w14:textId="0EDE6513" w:rsidR="005B5EAD" w:rsidRDefault="005B5EAD" w:rsidP="00785C54">
      <w:pPr>
        <w:pStyle w:val="BodyText"/>
        <w:autoSpaceDE w:val="0"/>
        <w:autoSpaceDN w:val="0"/>
        <w:adjustRightInd w:val="0"/>
        <w:rPr>
          <w:ins w:id="1159" w:author="REID-JAMOND Alison" w:date="2022-04-04T11:18:00Z"/>
          <w:szCs w:val="24"/>
        </w:rPr>
      </w:pPr>
      <w:r w:rsidRPr="00785C54">
        <w:rPr>
          <w:szCs w:val="24"/>
        </w:rPr>
        <w:t xml:space="preserve">The content presented here derives from the previous version published by Open Geospatial Consortium as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10</w:t>
      </w:r>
      <w:r w:rsidRPr="00785C54">
        <w:rPr>
          <w:szCs w:val="24"/>
        </w:rPr>
        <w:t>-</w:t>
      </w:r>
      <w:r w:rsidRPr="00785C54">
        <w:rPr>
          <w:rStyle w:val="stddocPartNumber"/>
          <w:szCs w:val="24"/>
          <w:shd w:val="clear" w:color="auto" w:fill="auto"/>
        </w:rPr>
        <w:t>004r3</w:t>
      </w:r>
      <w:r w:rsidRPr="00785C54">
        <w:rPr>
          <w:szCs w:val="24"/>
        </w:rPr>
        <w:t>, OGC Abstract Specification Geographic information — Observations and measurements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 technical note describing the changes from the earlier version is available as </w:t>
      </w:r>
      <w:r w:rsidRPr="00785C54">
        <w:rPr>
          <w:rStyle w:val="citeapp"/>
          <w:szCs w:val="24"/>
          <w:shd w:val="clear" w:color="auto" w:fill="auto"/>
        </w:rPr>
        <w:t>Annex C</w:t>
      </w:r>
      <w:r w:rsidRPr="00785C54">
        <w:rPr>
          <w:szCs w:val="24"/>
        </w:rPr>
        <w:t>.</w:t>
      </w:r>
    </w:p>
    <w:p w14:paraId="04D847B9" w14:textId="4870728D" w:rsidR="008B5385" w:rsidRPr="00785C54" w:rsidRDefault="008B5385" w:rsidP="00785C54">
      <w:pPr>
        <w:pStyle w:val="BodyText"/>
        <w:autoSpaceDE w:val="0"/>
        <w:autoSpaceDN w:val="0"/>
        <w:adjustRightInd w:val="0"/>
        <w:rPr>
          <w:szCs w:val="24"/>
        </w:rPr>
      </w:pPr>
      <w:ins w:id="1160" w:author="REID-JAMOND Alison" w:date="2022-04-04T11:19:00Z">
        <w:r w:rsidRPr="008B5385">
          <w:rPr>
            <w:szCs w:val="24"/>
          </w:rPr>
          <w:t>The name and contact information of the maintenance agency for this document can be found at www.iso.org/maintenance_agencies</w:t>
        </w:r>
        <w:r>
          <w:rPr>
            <w:szCs w:val="24"/>
          </w:rPr>
          <w:t>.</w:t>
        </w:r>
      </w:ins>
    </w:p>
    <w:p w14:paraId="45FA2FF5" w14:textId="77777777" w:rsidR="005B5EAD" w:rsidRDefault="005B5EAD" w:rsidP="00785C54">
      <w:pPr>
        <w:pageBreakBefore/>
        <w:autoSpaceDE w:val="0"/>
        <w:autoSpaceDN w:val="0"/>
        <w:adjustRightInd w:val="0"/>
        <w:spacing w:after="0" w:line="240" w:lineRule="auto"/>
        <w:jc w:val="left"/>
        <w:rPr>
          <w:ins w:id="1161" w:author="REID-JAMOND Alison" w:date="2022-04-04T11:18:00Z"/>
          <w:rFonts w:ascii="Times New Roman" w:eastAsia="Times New Roman" w:hAnsi="Times New Roman"/>
          <w:sz w:val="24"/>
          <w:szCs w:val="24"/>
          <w:lang w:val="en-US" w:eastAsia="en-US"/>
        </w:rPr>
      </w:pPr>
    </w:p>
    <w:p w14:paraId="337A57F3" w14:textId="0E53F567" w:rsidR="008B5385" w:rsidRPr="00785C54" w:rsidRDefault="008B5385" w:rsidP="00785C54">
      <w:pPr>
        <w:pageBreakBefore/>
        <w:autoSpaceDE w:val="0"/>
        <w:autoSpaceDN w:val="0"/>
        <w:adjustRightInd w:val="0"/>
        <w:spacing w:after="0" w:line="240" w:lineRule="auto"/>
        <w:jc w:val="left"/>
        <w:rPr>
          <w:rFonts w:ascii="Times New Roman" w:eastAsia="Times New Roman" w:hAnsi="Times New Roman"/>
          <w:sz w:val="24"/>
          <w:szCs w:val="24"/>
          <w:lang w:val="en-US" w:eastAsia="en-US"/>
        </w:rPr>
        <w:sectPr w:rsidR="008B5385" w:rsidRPr="00785C54" w:rsidSect="003070B5">
          <w:headerReference w:type="even" r:id="rId20"/>
          <w:headerReference w:type="default" r:id="rId21"/>
          <w:footerReference w:type="even" r:id="rId22"/>
          <w:footerReference w:type="default" r:id="rId23"/>
          <w:pgSz w:w="11906" w:h="16838" w:code="9"/>
          <w:pgMar w:top="794" w:right="737" w:bottom="284" w:left="851" w:header="709" w:footer="0" w:gutter="567"/>
          <w:pgNumType w:fmt="lowerRoman" w:start="2"/>
          <w:cols w:space="720"/>
        </w:sectPr>
      </w:pPr>
    </w:p>
    <w:p w14:paraId="778CE5A2" w14:textId="77777777" w:rsidR="005B5EAD" w:rsidRPr="00785C54" w:rsidRDefault="005B5EAD" w:rsidP="00785C54">
      <w:pPr>
        <w:pStyle w:val="zzSTDTitle"/>
        <w:autoSpaceDE w:val="0"/>
        <w:autoSpaceDN w:val="0"/>
        <w:adjustRightInd w:val="0"/>
        <w:rPr>
          <w:rFonts w:eastAsia="Times New Roman"/>
          <w:szCs w:val="24"/>
        </w:rPr>
      </w:pPr>
      <w:r w:rsidRPr="00785C54">
        <w:rPr>
          <w:rFonts w:eastAsia="Times New Roman"/>
          <w:szCs w:val="24"/>
        </w:rPr>
        <w:lastRenderedPageBreak/>
        <w:t>Geographic information — Observations, measurements and samples</w:t>
      </w:r>
    </w:p>
    <w:p w14:paraId="73526851" w14:textId="77777777" w:rsidR="005B5EAD" w:rsidRPr="00785C54" w:rsidRDefault="005B5EAD" w:rsidP="00785C54">
      <w:pPr>
        <w:pStyle w:val="Heading1"/>
        <w:autoSpaceDE w:val="0"/>
        <w:autoSpaceDN w:val="0"/>
        <w:adjustRightInd w:val="0"/>
        <w:rPr>
          <w:rFonts w:eastAsia="Times New Roman"/>
          <w:szCs w:val="24"/>
        </w:rPr>
      </w:pPr>
      <w:bookmarkStart w:id="1164" w:name="_Toc113373291"/>
      <w:r w:rsidRPr="00785C54">
        <w:rPr>
          <w:rFonts w:eastAsia="Times New Roman"/>
          <w:szCs w:val="24"/>
        </w:rPr>
        <w:t>Scope</w:t>
      </w:r>
      <w:bookmarkEnd w:id="1164"/>
    </w:p>
    <w:p w14:paraId="3B78DDFE" w14:textId="42E8DF28" w:rsidR="005B5EAD" w:rsidRPr="00785C54" w:rsidRDefault="005B5EAD" w:rsidP="00785C54">
      <w:pPr>
        <w:pStyle w:val="BodyText"/>
        <w:autoSpaceDE w:val="0"/>
        <w:autoSpaceDN w:val="0"/>
        <w:adjustRightInd w:val="0"/>
        <w:rPr>
          <w:szCs w:val="24"/>
        </w:rPr>
      </w:pPr>
      <w:r w:rsidRPr="00785C54">
        <w:rPr>
          <w:szCs w:val="24"/>
        </w:rPr>
        <w:t xml:space="preserve">This </w:t>
      </w:r>
      <w:del w:id="1165" w:author="REID-JAMOND Alison" w:date="2022-04-04T11:19:00Z">
        <w:r w:rsidRPr="00785C54" w:rsidDel="008B5385">
          <w:rPr>
            <w:szCs w:val="24"/>
          </w:rPr>
          <w:delText>International Standard</w:delText>
        </w:r>
      </w:del>
      <w:ins w:id="1166" w:author="REID-JAMOND Alison" w:date="2022-04-04T11:19:00Z">
        <w:r w:rsidR="008B5385">
          <w:rPr>
            <w:szCs w:val="24"/>
          </w:rPr>
          <w:t>document</w:t>
        </w:r>
      </w:ins>
      <w:r w:rsidRPr="00785C54">
        <w:rPr>
          <w:szCs w:val="24"/>
        </w:rPr>
        <w:t xml:space="preserve"> defines a conceptual schema for observations, for features involved in the observation process, and for features involved in sampling when making observations. These provide models for the exchange of information describing observation acts and their results, both within and between different scientific and technical communities.</w:t>
      </w:r>
    </w:p>
    <w:p w14:paraId="26E928C6" w14:textId="5581F556" w:rsidR="005B5EAD" w:rsidRPr="00785C54" w:rsidRDefault="005B5EAD" w:rsidP="00785C54">
      <w:pPr>
        <w:pStyle w:val="BodyText"/>
        <w:autoSpaceDE w:val="0"/>
        <w:autoSpaceDN w:val="0"/>
        <w:adjustRightInd w:val="0"/>
        <w:rPr>
          <w:szCs w:val="24"/>
        </w:rPr>
      </w:pPr>
      <w:r w:rsidRPr="00785C54">
        <w:rPr>
          <w:szCs w:val="24"/>
        </w:rPr>
        <w:t xml:space="preserve">Observations commonly involve sampling of an ultimate feature-of-interest. This </w:t>
      </w:r>
      <w:del w:id="1167" w:author="REID-JAMOND Alison" w:date="2022-04-04T11:19:00Z">
        <w:r w:rsidRPr="00785C54" w:rsidDel="008B5385">
          <w:rPr>
            <w:szCs w:val="24"/>
          </w:rPr>
          <w:delText>International Standard</w:delText>
        </w:r>
      </w:del>
      <w:ins w:id="1168" w:author="REID-JAMOND Alison" w:date="2022-04-04T11:19:00Z">
        <w:r w:rsidR="008B5385">
          <w:rPr>
            <w:szCs w:val="24"/>
          </w:rPr>
          <w:t>document</w:t>
        </w:r>
      </w:ins>
      <w:r w:rsidRPr="00785C54">
        <w:rPr>
          <w:szCs w:val="24"/>
        </w:rPr>
        <w:t xml:space="preserve"> defines a common set of sample types according to their spatial, material (for </w:t>
      </w:r>
      <w:r w:rsidRPr="008B5385">
        <w:rPr>
          <w:i/>
          <w:szCs w:val="24"/>
          <w:rPrChange w:id="1169" w:author="REID-JAMOND Alison" w:date="2022-04-04T11:20:00Z">
            <w:rPr>
              <w:szCs w:val="24"/>
            </w:rPr>
          </w:rPrChange>
        </w:rPr>
        <w:t>ex</w:t>
      </w:r>
      <w:del w:id="1170" w:author="REID-JAMOND Alison" w:date="2022-04-04T11:20:00Z">
        <w:r w:rsidRPr="008B5385" w:rsidDel="008B5385">
          <w:rPr>
            <w:i/>
            <w:szCs w:val="24"/>
            <w:rPrChange w:id="1171" w:author="REID-JAMOND Alison" w:date="2022-04-04T11:20:00Z">
              <w:rPr>
                <w:szCs w:val="24"/>
              </w:rPr>
            </w:rPrChange>
          </w:rPr>
          <w:delText>-</w:delText>
        </w:r>
      </w:del>
      <w:ins w:id="1172" w:author="REID-JAMOND Alison" w:date="2022-04-04T11:20:00Z">
        <w:r w:rsidR="008B5385">
          <w:rPr>
            <w:i/>
            <w:szCs w:val="24"/>
          </w:rPr>
          <w:t xml:space="preserve"> </w:t>
        </w:r>
      </w:ins>
      <w:r w:rsidRPr="008B5385">
        <w:rPr>
          <w:i/>
          <w:szCs w:val="24"/>
          <w:rPrChange w:id="1173" w:author="REID-JAMOND Alison" w:date="2022-04-04T11:20:00Z">
            <w:rPr>
              <w:szCs w:val="24"/>
            </w:rPr>
          </w:rPrChange>
        </w:rPr>
        <w:t>situ</w:t>
      </w:r>
      <w:r w:rsidRPr="00785C54">
        <w:rPr>
          <w:szCs w:val="24"/>
        </w:rPr>
        <w:t xml:space="preserve"> observations)</w:t>
      </w:r>
      <w:del w:id="1174" w:author="REID-JAMOND Alison" w:date="2022-04-04T11:20:00Z">
        <w:r w:rsidRPr="00785C54" w:rsidDel="008B5385">
          <w:rPr>
            <w:szCs w:val="24"/>
          </w:rPr>
          <w:delText>,</w:delText>
        </w:r>
      </w:del>
      <w:r w:rsidRPr="00785C54">
        <w:rPr>
          <w:szCs w:val="24"/>
        </w:rPr>
        <w:t xml:space="preserve"> or statistical nature. The schema includes relationships between sample features (sub-sampling, derived samples).</w:t>
      </w:r>
    </w:p>
    <w:p w14:paraId="59CE030D" w14:textId="4C213CDB" w:rsidR="005B5EAD" w:rsidRPr="00785C54" w:rsidRDefault="005B5EAD" w:rsidP="00785C54">
      <w:pPr>
        <w:pStyle w:val="BodyText"/>
        <w:autoSpaceDE w:val="0"/>
        <w:autoSpaceDN w:val="0"/>
        <w:adjustRightInd w:val="0"/>
        <w:rPr>
          <w:szCs w:val="24"/>
        </w:rPr>
      </w:pPr>
      <w:r w:rsidRPr="00785C54">
        <w:rPr>
          <w:szCs w:val="24"/>
        </w:rPr>
        <w:t xml:space="preserve">This </w:t>
      </w:r>
      <w:del w:id="1175" w:author="REID-JAMOND Alison" w:date="2022-04-04T11:20:00Z">
        <w:r w:rsidRPr="00785C54" w:rsidDel="008B5385">
          <w:rPr>
            <w:szCs w:val="24"/>
          </w:rPr>
          <w:delText>International Standard</w:delText>
        </w:r>
      </w:del>
      <w:ins w:id="1176" w:author="REID-JAMOND Alison" w:date="2022-04-04T11:20:00Z">
        <w:r w:rsidR="008B5385">
          <w:rPr>
            <w:szCs w:val="24"/>
          </w:rPr>
          <w:t>document</w:t>
        </w:r>
      </w:ins>
      <w:r w:rsidRPr="00785C54">
        <w:rPr>
          <w:szCs w:val="24"/>
        </w:rPr>
        <w:t xml:space="preserve"> concerns only externally visible interfaces and places no restriction on the underlying implementations other than what is needed to satisfy the interface specifications in the actual situation.</w:t>
      </w:r>
    </w:p>
    <w:p w14:paraId="4F5802BB" w14:textId="77777777" w:rsidR="005B5EAD" w:rsidRPr="00785C54" w:rsidRDefault="005B5EAD" w:rsidP="00785C54">
      <w:pPr>
        <w:pStyle w:val="Heading1"/>
        <w:autoSpaceDE w:val="0"/>
        <w:autoSpaceDN w:val="0"/>
        <w:adjustRightInd w:val="0"/>
        <w:rPr>
          <w:rFonts w:eastAsia="Times New Roman"/>
          <w:szCs w:val="24"/>
        </w:rPr>
      </w:pPr>
      <w:bookmarkStart w:id="1177" w:name="_Toc113373292"/>
      <w:r w:rsidRPr="00785C54">
        <w:rPr>
          <w:rFonts w:eastAsia="Times New Roman"/>
          <w:szCs w:val="24"/>
        </w:rPr>
        <w:t>Normative references</w:t>
      </w:r>
      <w:bookmarkEnd w:id="1177"/>
    </w:p>
    <w:p w14:paraId="0346F530" w14:textId="77777777" w:rsidR="000A6B0A" w:rsidRPr="00F2622B" w:rsidRDefault="000A6B0A" w:rsidP="005D5C5A">
      <w:pPr>
        <w:pStyle w:val="BodyText"/>
        <w:rPr>
          <w:ins w:id="1178" w:author="REID-JAMOND Alison" w:date="2022-04-04T11:21:00Z"/>
        </w:rPr>
      </w:pPr>
      <w:ins w:id="1179" w:author="REID-JAMOND Alison" w:date="2022-04-04T11:21:00Z">
        <w:r w:rsidRPr="00F2622B">
          <w: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t>
        </w:r>
      </w:ins>
    </w:p>
    <w:p w14:paraId="7E6DA72E" w14:textId="39AB6F50" w:rsidR="005B5EAD" w:rsidRPr="00785C54" w:rsidRDefault="005B5EAD" w:rsidP="00785C54">
      <w:pPr>
        <w:pStyle w:val="BodyText"/>
        <w:autoSpaceDE w:val="0"/>
        <w:autoSpaceDN w:val="0"/>
        <w:adjustRightInd w:val="0"/>
        <w:rPr>
          <w:szCs w:val="24"/>
        </w:rPr>
      </w:pPr>
      <w:del w:id="1180" w:author="REID-JAMOND Alison" w:date="2022-04-04T11:21:00Z">
        <w:r w:rsidRPr="00785C54" w:rsidDel="000A6B0A">
          <w:rPr>
            <w:szCs w:val="24"/>
          </w:rPr>
          <w:delText>The following documents are referred to in the text in such a way that some or all of their content constitutes requirements of this document. For dated references, only the edition cited applies. For undated references, the latest edition of the referenced document (including any amendments) applies.</w:delText>
        </w:r>
      </w:del>
    </w:p>
    <w:p w14:paraId="4FB39B74" w14:textId="5A53E08F" w:rsidR="005B5EAD" w:rsidRPr="00785C54"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docTitle"/>
          <w:szCs w:val="24"/>
          <w:shd w:val="clear" w:color="auto" w:fill="auto"/>
        </w:rPr>
        <w:t>Geographic information — Conceptual schema language</w:t>
      </w:r>
    </w:p>
    <w:p w14:paraId="385F81D7" w14:textId="0909F807"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1" w:author="Katharina Schleidt" w:date="2022-05-22T15:19:00Z">
            <w:rPr>
              <w:szCs w:val="24"/>
            </w:rPr>
          </w:rPrChange>
        </w:rPr>
      </w:pPr>
      <w:r w:rsidRPr="00100651">
        <w:rPr>
          <w:rStyle w:val="stdpublisher"/>
          <w:szCs w:val="24"/>
          <w:shd w:val="clear" w:color="auto" w:fill="auto"/>
          <w:lang w:val="de-DE"/>
          <w:rPrChange w:id="1182" w:author="Katharina Schleidt" w:date="2022-05-22T15:19:00Z">
            <w:rPr>
              <w:rStyle w:val="stdpublisher"/>
              <w:szCs w:val="24"/>
              <w:shd w:val="clear" w:color="auto" w:fill="auto"/>
            </w:rPr>
          </w:rPrChange>
        </w:rPr>
        <w:t>ISO</w:t>
      </w:r>
      <w:r w:rsidRPr="00100651">
        <w:rPr>
          <w:szCs w:val="24"/>
          <w:lang w:val="de-DE"/>
          <w:rPrChange w:id="1183" w:author="Katharina Schleidt" w:date="2022-05-22T15:19:00Z">
            <w:rPr>
              <w:szCs w:val="24"/>
            </w:rPr>
          </w:rPrChange>
        </w:rPr>
        <w:t> </w:t>
      </w:r>
      <w:r w:rsidRPr="00100651">
        <w:rPr>
          <w:rStyle w:val="stddocNumber"/>
          <w:szCs w:val="24"/>
          <w:shd w:val="clear" w:color="auto" w:fill="auto"/>
          <w:lang w:val="de-DE"/>
          <w:rPrChange w:id="1184" w:author="Katharina Schleidt" w:date="2022-05-22T15:19:00Z">
            <w:rPr>
              <w:rStyle w:val="stddocNumber"/>
              <w:szCs w:val="24"/>
              <w:shd w:val="clear" w:color="auto" w:fill="auto"/>
            </w:rPr>
          </w:rPrChange>
        </w:rPr>
        <w:t>19107</w:t>
      </w:r>
      <w:r w:rsidRPr="00100651">
        <w:rPr>
          <w:szCs w:val="24"/>
          <w:lang w:val="de-DE"/>
          <w:rPrChange w:id="1185" w:author="Katharina Schleidt" w:date="2022-05-22T15:19:00Z">
            <w:rPr>
              <w:szCs w:val="24"/>
            </w:rPr>
          </w:rPrChange>
        </w:rPr>
        <w:t>:</w:t>
      </w:r>
      <w:r w:rsidRPr="00100651">
        <w:rPr>
          <w:rStyle w:val="stdyear"/>
          <w:szCs w:val="24"/>
          <w:shd w:val="clear" w:color="auto" w:fill="auto"/>
          <w:lang w:val="de-DE"/>
          <w:rPrChange w:id="1186" w:author="Katharina Schleidt" w:date="2022-05-22T15:19:00Z">
            <w:rPr>
              <w:rStyle w:val="stdyear"/>
              <w:szCs w:val="24"/>
              <w:shd w:val="clear" w:color="auto" w:fill="auto"/>
            </w:rPr>
          </w:rPrChange>
        </w:rPr>
        <w:t>2019</w:t>
      </w:r>
      <w:r w:rsidRPr="00100651">
        <w:rPr>
          <w:szCs w:val="24"/>
          <w:lang w:val="de-DE"/>
          <w:rPrChange w:id="1187" w:author="Katharina Schleidt" w:date="2022-05-22T15:19:00Z">
            <w:rPr>
              <w:szCs w:val="24"/>
            </w:rPr>
          </w:rPrChange>
        </w:rPr>
        <w:t xml:space="preserve">, </w:t>
      </w:r>
      <w:r w:rsidRPr="00100651">
        <w:rPr>
          <w:rStyle w:val="stddocTitle"/>
          <w:szCs w:val="24"/>
          <w:shd w:val="clear" w:color="auto" w:fill="auto"/>
          <w:lang w:val="de-DE"/>
          <w:rPrChange w:id="1188" w:author="Katharina Schleidt" w:date="2022-05-22T15:19:00Z">
            <w:rPr>
              <w:rStyle w:val="stddocTitle"/>
              <w:szCs w:val="24"/>
              <w:shd w:val="clear" w:color="auto" w:fill="auto"/>
            </w:rPr>
          </w:rPrChange>
        </w:rPr>
        <w:t>Geographic information — Spatial schema</w:t>
      </w:r>
    </w:p>
    <w:p w14:paraId="4304E0A2" w14:textId="76E82471" w:rsidR="005B5EAD" w:rsidRPr="00100651"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de-DE"/>
          <w:rPrChange w:id="1189" w:author="Katharina Schleidt" w:date="2022-05-22T15:19:00Z">
            <w:rPr>
              <w:szCs w:val="24"/>
            </w:rPr>
          </w:rPrChange>
        </w:rPr>
      </w:pPr>
      <w:r w:rsidRPr="00100651">
        <w:rPr>
          <w:rStyle w:val="stdpublisher"/>
          <w:szCs w:val="24"/>
          <w:shd w:val="clear" w:color="auto" w:fill="auto"/>
          <w:lang w:val="de-DE"/>
          <w:rPrChange w:id="1190" w:author="Katharina Schleidt" w:date="2022-05-22T15:19:00Z">
            <w:rPr>
              <w:rStyle w:val="stdpublisher"/>
              <w:szCs w:val="24"/>
              <w:shd w:val="clear" w:color="auto" w:fill="auto"/>
            </w:rPr>
          </w:rPrChange>
        </w:rPr>
        <w:t>ISO</w:t>
      </w:r>
      <w:r w:rsidRPr="00100651">
        <w:rPr>
          <w:szCs w:val="24"/>
          <w:lang w:val="de-DE"/>
          <w:rPrChange w:id="1191" w:author="Katharina Schleidt" w:date="2022-05-22T15:19:00Z">
            <w:rPr>
              <w:szCs w:val="24"/>
            </w:rPr>
          </w:rPrChange>
        </w:rPr>
        <w:t> </w:t>
      </w:r>
      <w:r w:rsidRPr="00100651">
        <w:rPr>
          <w:rStyle w:val="stddocNumber"/>
          <w:szCs w:val="24"/>
          <w:shd w:val="clear" w:color="auto" w:fill="auto"/>
          <w:lang w:val="de-DE"/>
          <w:rPrChange w:id="1192" w:author="Katharina Schleidt" w:date="2022-05-22T15:19:00Z">
            <w:rPr>
              <w:rStyle w:val="stddocNumber"/>
              <w:szCs w:val="24"/>
              <w:shd w:val="clear" w:color="auto" w:fill="auto"/>
            </w:rPr>
          </w:rPrChange>
        </w:rPr>
        <w:t>19108</w:t>
      </w:r>
      <w:r w:rsidRPr="00100651">
        <w:rPr>
          <w:szCs w:val="24"/>
          <w:lang w:val="de-DE"/>
          <w:rPrChange w:id="1193" w:author="Katharina Schleidt" w:date="2022-05-22T15:19:00Z">
            <w:rPr>
              <w:szCs w:val="24"/>
            </w:rPr>
          </w:rPrChange>
        </w:rPr>
        <w:t>:</w:t>
      </w:r>
      <w:r w:rsidRPr="00100651">
        <w:rPr>
          <w:rStyle w:val="stdyear"/>
          <w:szCs w:val="24"/>
          <w:shd w:val="clear" w:color="auto" w:fill="auto"/>
          <w:lang w:val="de-DE"/>
          <w:rPrChange w:id="1194" w:author="Katharina Schleidt" w:date="2022-05-22T15:19:00Z">
            <w:rPr>
              <w:rStyle w:val="stdyear"/>
              <w:szCs w:val="24"/>
              <w:shd w:val="clear" w:color="auto" w:fill="auto"/>
            </w:rPr>
          </w:rPrChange>
        </w:rPr>
        <w:t>2002</w:t>
      </w:r>
      <w:r w:rsidRPr="00100651">
        <w:rPr>
          <w:szCs w:val="24"/>
          <w:lang w:val="de-DE"/>
          <w:rPrChange w:id="1195" w:author="Katharina Schleidt" w:date="2022-05-22T15:19:00Z">
            <w:rPr>
              <w:szCs w:val="24"/>
            </w:rPr>
          </w:rPrChange>
        </w:rPr>
        <w:t xml:space="preserve">, </w:t>
      </w:r>
      <w:r w:rsidRPr="00100651">
        <w:rPr>
          <w:rStyle w:val="stddocTitle"/>
          <w:szCs w:val="24"/>
          <w:shd w:val="clear" w:color="auto" w:fill="auto"/>
          <w:lang w:val="de-DE"/>
          <w:rPrChange w:id="1196" w:author="Katharina Schleidt" w:date="2022-05-22T15:19:00Z">
            <w:rPr>
              <w:rStyle w:val="stddocTitle"/>
              <w:szCs w:val="24"/>
              <w:shd w:val="clear" w:color="auto" w:fill="auto"/>
            </w:rPr>
          </w:rPrChange>
        </w:rPr>
        <w:t>Geographic information — Temporal schema</w:t>
      </w:r>
    </w:p>
    <w:p w14:paraId="2D2A844A" w14:textId="6AB82F50" w:rsidR="005B5EAD" w:rsidRPr="00785C54" w:rsidDel="009E0246" w:rsidRDefault="005B5EAD" w:rsidP="00785C54">
      <w:pPr>
        <w:pStyle w:val="RefNorm"/>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197" w:author="Katharina Schleidt" w:date="2022-08-13T16:46:00Z"/>
          <w:szCs w:val="24"/>
        </w:rPr>
      </w:pPr>
      <w:commentRangeStart w:id="1198"/>
      <w:del w:id="1199" w:author="Katharina Schleidt" w:date="2022-08-13T16:46: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19109</w:delText>
        </w:r>
        <w:r w:rsidRPr="00785C54" w:rsidDel="009E0246">
          <w:rPr>
            <w:szCs w:val="24"/>
          </w:rPr>
          <w:delText>:</w:delText>
        </w:r>
        <w:r w:rsidRPr="00785C54" w:rsidDel="009E0246">
          <w:rPr>
            <w:rStyle w:val="stdyear"/>
            <w:szCs w:val="24"/>
            <w:shd w:val="clear" w:color="auto" w:fill="auto"/>
          </w:rPr>
          <w:delText>2015</w:delText>
        </w:r>
        <w:r w:rsidRPr="00785C54" w:rsidDel="009E0246">
          <w:rPr>
            <w:szCs w:val="24"/>
          </w:rPr>
          <w:delText xml:space="preserve">, </w:delText>
        </w:r>
        <w:r w:rsidRPr="00785C54" w:rsidDel="009E0246">
          <w:rPr>
            <w:rStyle w:val="stddocTitle"/>
            <w:szCs w:val="24"/>
            <w:shd w:val="clear" w:color="auto" w:fill="auto"/>
          </w:rPr>
          <w:delText>Geographic information — Rules for application schema</w:delText>
        </w:r>
        <w:commentRangeEnd w:id="1198"/>
        <w:r w:rsidR="000A6B0A" w:rsidDel="009E0246">
          <w:rPr>
            <w:rStyle w:val="CommentReference"/>
            <w:rFonts w:eastAsia="MS Mincho"/>
            <w:lang w:eastAsia="ja-JP"/>
          </w:rPr>
          <w:commentReference w:id="1198"/>
        </w:r>
        <w:bookmarkStart w:id="1200" w:name="_Toc113373293"/>
        <w:bookmarkEnd w:id="1200"/>
      </w:del>
    </w:p>
    <w:p w14:paraId="5321D1C4" w14:textId="77777777" w:rsidR="005B5EAD" w:rsidRPr="00785C54" w:rsidRDefault="005B5EAD" w:rsidP="00785C54">
      <w:pPr>
        <w:pStyle w:val="Heading1"/>
        <w:autoSpaceDE w:val="0"/>
        <w:autoSpaceDN w:val="0"/>
        <w:adjustRightInd w:val="0"/>
        <w:rPr>
          <w:rFonts w:eastAsia="Times New Roman"/>
          <w:szCs w:val="24"/>
        </w:rPr>
      </w:pPr>
      <w:bookmarkStart w:id="1201" w:name="_Toc113373294"/>
      <w:r w:rsidRPr="00785C54">
        <w:rPr>
          <w:rFonts w:eastAsia="Times New Roman"/>
          <w:szCs w:val="24"/>
        </w:rPr>
        <w:t>Terms and definitions</w:t>
      </w:r>
      <w:bookmarkEnd w:id="1201"/>
    </w:p>
    <w:p w14:paraId="117874F2" w14:textId="77777777" w:rsidR="000A6B0A" w:rsidRPr="00164FB3" w:rsidRDefault="000A6B0A" w:rsidP="005D5C5A">
      <w:pPr>
        <w:pStyle w:val="BodyText"/>
        <w:rPr>
          <w:ins w:id="1202" w:author="REID-JAMOND Alison" w:date="2022-04-04T11:37:00Z"/>
        </w:rPr>
      </w:pPr>
      <w:ins w:id="1203" w:author="REID-JAMOND Alison" w:date="2022-04-04T11:37:00Z">
        <w:r>
          <w:t>For the purposes of this document, the following terms and definitions apply.</w:t>
        </w:r>
      </w:ins>
    </w:p>
    <w:p w14:paraId="552B194A" w14:textId="77777777" w:rsidR="000A6B0A" w:rsidRPr="00164FB3" w:rsidRDefault="000A6B0A" w:rsidP="005D5C5A">
      <w:pPr>
        <w:pStyle w:val="BodyText"/>
        <w:rPr>
          <w:ins w:id="1204" w:author="REID-JAMOND Alison" w:date="2022-04-04T11:37:00Z"/>
          <w:rFonts w:ascii="Times New Roman" w:eastAsia="Times New Roman" w:hAnsi="Times New Roman"/>
          <w:sz w:val="24"/>
          <w:szCs w:val="24"/>
          <w:lang w:val="en-US"/>
        </w:rPr>
      </w:pPr>
      <w:ins w:id="1205" w:author="REID-JAMOND Alison" w:date="2022-04-04T11:37:00Z">
        <w:r w:rsidRPr="00164FB3">
          <w:rPr>
            <w:lang w:val="en-US"/>
          </w:rPr>
          <w:t>ISO and IEC maintain terminolog</w:t>
        </w:r>
        <w:r>
          <w:rPr>
            <w:lang w:val="en-US"/>
          </w:rPr>
          <w:t>y</w:t>
        </w:r>
        <w:r w:rsidRPr="00164FB3">
          <w:rPr>
            <w:lang w:val="en-US"/>
          </w:rPr>
          <w:t xml:space="preserve"> databases for use in standardization at the following addresses:</w:t>
        </w:r>
      </w:ins>
    </w:p>
    <w:p w14:paraId="7176209E" w14:textId="147E1EF4" w:rsidR="000A6B0A" w:rsidRPr="00107CEC" w:rsidRDefault="000A6B0A" w:rsidP="005D5C5A">
      <w:pPr>
        <w:pStyle w:val="ListContinue1"/>
        <w:rPr>
          <w:ins w:id="1206" w:author="REID-JAMOND Alison" w:date="2022-04-04T11:37:00Z"/>
          <w:rStyle w:val="Hyperlink"/>
          <w:lang w:val="en-US"/>
        </w:rPr>
      </w:pPr>
      <w:ins w:id="1207" w:author="REID-JAMOND Alison" w:date="2022-04-04T11:37:00Z">
        <w:r w:rsidRPr="00680875">
          <w:rPr>
            <w:lang w:val="en-US"/>
          </w:rPr>
          <w:t>—</w:t>
        </w:r>
        <w:r w:rsidRPr="00680875">
          <w:rPr>
            <w:lang w:val="en-US"/>
          </w:rPr>
          <w:tab/>
          <w:t xml:space="preserve">ISO Online browsing platform: available at </w:t>
        </w:r>
        <w:r>
          <w:rPr>
            <w:rStyle w:val="Hyperlink"/>
            <w:lang w:val="en-US"/>
          </w:rPr>
          <w:fldChar w:fldCharType="begin"/>
        </w:r>
        <w:r>
          <w:rPr>
            <w:rStyle w:val="Hyperlink"/>
            <w:lang w:val="en-US"/>
          </w:rPr>
          <w:instrText xml:space="preserve"> HYPERLINK "https://www.iso.org/obp/ui" </w:instrText>
        </w:r>
        <w:r>
          <w:rPr>
            <w:rStyle w:val="Hyperlink"/>
            <w:lang w:val="en-US"/>
          </w:rPr>
          <w:fldChar w:fldCharType="separate"/>
        </w:r>
        <w:r w:rsidRPr="000B5210">
          <w:rPr>
            <w:rStyle w:val="Hyperlink"/>
            <w:lang w:val="en-US"/>
          </w:rPr>
          <w:t>https://www.iso.org/obp</w:t>
        </w:r>
        <w:r>
          <w:rPr>
            <w:rStyle w:val="Hyperlink"/>
            <w:lang w:val="en-US"/>
          </w:rPr>
          <w:fldChar w:fldCharType="end"/>
        </w:r>
      </w:ins>
    </w:p>
    <w:p w14:paraId="5BCE4D73" w14:textId="457638E1" w:rsidR="000A6B0A" w:rsidRDefault="000A6B0A" w:rsidP="005D5C5A">
      <w:pPr>
        <w:pStyle w:val="ListContinue1"/>
        <w:rPr>
          <w:ins w:id="1208" w:author="REID-JAMOND Alison" w:date="2022-04-04T11:37:00Z"/>
          <w:rStyle w:val="Hyperlink"/>
          <w:lang w:val="en-US"/>
        </w:rPr>
      </w:pPr>
      <w:ins w:id="1209" w:author="REID-JAMOND Alison" w:date="2022-04-04T11:37:00Z">
        <w:r>
          <w:rPr>
            <w:lang w:val="en-US"/>
          </w:rPr>
          <w:t>—</w:t>
        </w:r>
        <w:r>
          <w:rPr>
            <w:lang w:val="en-US"/>
          </w:rPr>
          <w:tab/>
        </w:r>
        <w:r w:rsidRPr="00164FB3">
          <w:rPr>
            <w:lang w:val="en-US"/>
          </w:rPr>
          <w:t xml:space="preserve">IEC Electropedia: available at </w:t>
        </w:r>
        <w:r>
          <w:rPr>
            <w:rStyle w:val="Hyperlink"/>
            <w:lang w:val="en-US"/>
          </w:rPr>
          <w:fldChar w:fldCharType="begin"/>
        </w:r>
        <w:r>
          <w:rPr>
            <w:rStyle w:val="Hyperlink"/>
            <w:lang w:val="en-US"/>
          </w:rPr>
          <w:instrText xml:space="preserve"> HYPERLINK "https://www.electropedia.org/" </w:instrText>
        </w:r>
        <w:r>
          <w:rPr>
            <w:rStyle w:val="Hyperlink"/>
            <w:lang w:val="en-US"/>
          </w:rPr>
          <w:fldChar w:fldCharType="separate"/>
        </w:r>
        <w:r w:rsidRPr="001C302A">
          <w:rPr>
            <w:rStyle w:val="Hyperlink"/>
            <w:lang w:val="en-US"/>
          </w:rPr>
          <w:t>https://www.electropedia.org/</w:t>
        </w:r>
        <w:r>
          <w:rPr>
            <w:rStyle w:val="Hyperlink"/>
            <w:lang w:val="en-US"/>
          </w:rPr>
          <w:fldChar w:fldCharType="end"/>
        </w:r>
      </w:ins>
    </w:p>
    <w:p w14:paraId="53791F99" w14:textId="2F01DFAF" w:rsidR="005B5EAD" w:rsidRPr="00785C54" w:rsidDel="000A6B0A" w:rsidRDefault="000A6B0A" w:rsidP="00785C54">
      <w:pPr>
        <w:pStyle w:val="BodyText"/>
        <w:autoSpaceDE w:val="0"/>
        <w:autoSpaceDN w:val="0"/>
        <w:adjustRightInd w:val="0"/>
        <w:rPr>
          <w:del w:id="1210" w:author="REID-JAMOND Alison" w:date="2022-04-04T11:37:00Z"/>
          <w:szCs w:val="24"/>
        </w:rPr>
      </w:pPr>
      <w:ins w:id="1211" w:author="REID-JAMOND Alison" w:date="2022-04-04T11:38:00Z">
        <w:r>
          <w:rPr>
            <w:szCs w:val="24"/>
          </w:rPr>
          <w:t>a</w:t>
        </w:r>
      </w:ins>
      <w:del w:id="1212" w:author="REID-JAMOND Alison" w:date="2022-04-04T11:37:00Z">
        <w:r w:rsidR="005B5EAD" w:rsidRPr="00785C54" w:rsidDel="000A6B0A">
          <w:rPr>
            <w:szCs w:val="24"/>
          </w:rPr>
          <w:delText>For the purposes of this document, the following terms and definitions apply.</w:delText>
        </w:r>
      </w:del>
    </w:p>
    <w:p w14:paraId="68BE10CA" w14:textId="67C75737" w:rsidR="005B5EAD" w:rsidRPr="00785C54" w:rsidDel="000A6B0A" w:rsidRDefault="005B5EAD" w:rsidP="00785C54">
      <w:pPr>
        <w:pStyle w:val="BodyText"/>
        <w:autoSpaceDE w:val="0"/>
        <w:autoSpaceDN w:val="0"/>
        <w:adjustRightInd w:val="0"/>
        <w:rPr>
          <w:del w:id="1213" w:author="REID-JAMOND Alison" w:date="2022-04-04T11:37:00Z"/>
          <w:szCs w:val="24"/>
        </w:rPr>
      </w:pPr>
      <w:del w:id="1214" w:author="REID-JAMOND Alison" w:date="2022-04-04T11:37:00Z">
        <w:r w:rsidRPr="00785C54" w:rsidDel="000A6B0A">
          <w:rPr>
            <w:szCs w:val="24"/>
          </w:rPr>
          <w:delText>ISO and IEC maintain terminological databases for use in standardization at the following addresses:</w:delText>
        </w:r>
      </w:del>
    </w:p>
    <w:p w14:paraId="5E96F7E9" w14:textId="5C6555BD" w:rsidR="005B5EAD" w:rsidRPr="00785C54" w:rsidDel="000A6B0A"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15" w:author="REID-JAMOND Alison" w:date="2022-04-04T11:37:00Z"/>
          <w:szCs w:val="24"/>
        </w:rPr>
      </w:pPr>
      <w:del w:id="1216" w:author="REID-JAMOND Alison" w:date="2022-04-04T11:37:00Z">
        <w:r w:rsidRPr="00785C54" w:rsidDel="000A6B0A">
          <w:rPr>
            <w:szCs w:val="24"/>
          </w:rPr>
          <w:delText>—</w:delText>
        </w:r>
        <w:r w:rsidRPr="00785C54" w:rsidDel="000A6B0A">
          <w:rPr>
            <w:szCs w:val="24"/>
          </w:rPr>
          <w:tab/>
          <w:delText xml:space="preserve">ISO Online browsing platform: available at </w:delText>
        </w:r>
        <w:r w:rsidR="00DD2582" w:rsidDel="000A6B0A">
          <w:rPr>
            <w:szCs w:val="24"/>
            <w:u w:val="single"/>
          </w:rPr>
          <w:fldChar w:fldCharType="begin"/>
        </w:r>
        <w:r w:rsidR="00DD2582" w:rsidDel="000A6B0A">
          <w:rPr>
            <w:szCs w:val="24"/>
            <w:u w:val="single"/>
          </w:rPr>
          <w:delInstrText xml:space="preserve"> HYPERLINK "https://www.iso.org/obp" </w:delInstrText>
        </w:r>
        <w:r w:rsidR="00DD2582" w:rsidDel="000A6B0A">
          <w:rPr>
            <w:szCs w:val="24"/>
            <w:u w:val="single"/>
          </w:rPr>
          <w:fldChar w:fldCharType="separate"/>
        </w:r>
        <w:r w:rsidRPr="00785C54" w:rsidDel="000A6B0A">
          <w:rPr>
            <w:szCs w:val="24"/>
            <w:u w:val="single"/>
          </w:rPr>
          <w:delText>https://www.iso.org/obp</w:delText>
        </w:r>
        <w:r w:rsidR="00DD2582" w:rsidDel="000A6B0A">
          <w:rPr>
            <w:szCs w:val="24"/>
            <w:u w:val="single"/>
          </w:rPr>
          <w:fldChar w:fldCharType="end"/>
        </w:r>
      </w:del>
    </w:p>
    <w:p w14:paraId="60B1A060" w14:textId="31413E5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217" w:author="REID-JAMOND Alison" w:date="2022-04-04T11:37:00Z">
        <w:r w:rsidRPr="00785C54" w:rsidDel="000A6B0A">
          <w:rPr>
            <w:szCs w:val="24"/>
          </w:rPr>
          <w:lastRenderedPageBreak/>
          <w:delText>—</w:delText>
        </w:r>
        <w:r w:rsidRPr="00785C54" w:rsidDel="000A6B0A">
          <w:rPr>
            <w:szCs w:val="24"/>
          </w:rPr>
          <w:tab/>
          <w:delText xml:space="preserve">IEC Electropedia: available at </w:delText>
        </w:r>
        <w:r w:rsidR="00DD2582" w:rsidDel="000A6B0A">
          <w:rPr>
            <w:szCs w:val="24"/>
            <w:u w:val="single"/>
          </w:rPr>
          <w:fldChar w:fldCharType="begin"/>
        </w:r>
        <w:r w:rsidR="00DD2582" w:rsidDel="000A6B0A">
          <w:rPr>
            <w:szCs w:val="24"/>
            <w:u w:val="single"/>
          </w:rPr>
          <w:delInstrText xml:space="preserve"> HYPERLINK "https://www.electropedia.org/" </w:delInstrText>
        </w:r>
        <w:r w:rsidR="00DD2582" w:rsidDel="000A6B0A">
          <w:rPr>
            <w:szCs w:val="24"/>
            <w:u w:val="single"/>
          </w:rPr>
          <w:fldChar w:fldCharType="separate"/>
        </w:r>
        <w:r w:rsidRPr="00785C54" w:rsidDel="000A6B0A">
          <w:rPr>
            <w:szCs w:val="24"/>
            <w:u w:val="single"/>
          </w:rPr>
          <w:delText>https://www.electropedia.org/</w:delText>
        </w:r>
        <w:r w:rsidR="00DD2582" w:rsidDel="000A6B0A">
          <w:rPr>
            <w:szCs w:val="24"/>
            <w:u w:val="single"/>
          </w:rPr>
          <w:fldChar w:fldCharType="end"/>
        </w:r>
      </w:del>
    </w:p>
    <w:p w14:paraId="196270F3" w14:textId="77777777" w:rsidR="005B5EAD" w:rsidRPr="00785C54" w:rsidRDefault="005B5EAD" w:rsidP="00785C54">
      <w:pPr>
        <w:pStyle w:val="TermNum"/>
        <w:autoSpaceDE w:val="0"/>
        <w:autoSpaceDN w:val="0"/>
        <w:adjustRightInd w:val="0"/>
        <w:rPr>
          <w:szCs w:val="24"/>
        </w:rPr>
      </w:pPr>
      <w:r w:rsidRPr="00785C54">
        <w:rPr>
          <w:szCs w:val="24"/>
        </w:rPr>
        <w:t>3.1</w:t>
      </w:r>
    </w:p>
    <w:p w14:paraId="7093C73B" w14:textId="77777777" w:rsidR="005B5EAD" w:rsidRPr="00785C54" w:rsidRDefault="005B5EAD" w:rsidP="00785C54">
      <w:pPr>
        <w:pStyle w:val="Terms"/>
        <w:autoSpaceDE w:val="0"/>
        <w:autoSpaceDN w:val="0"/>
        <w:adjustRightInd w:val="0"/>
        <w:rPr>
          <w:szCs w:val="24"/>
        </w:rPr>
      </w:pPr>
      <w:r w:rsidRPr="00785C54">
        <w:rPr>
          <w:szCs w:val="24"/>
        </w:rPr>
        <w:t>application schema</w:t>
      </w:r>
    </w:p>
    <w:p w14:paraId="704F2209" w14:textId="77777777" w:rsidR="005B5EAD" w:rsidRPr="00785C54" w:rsidRDefault="005B5EAD" w:rsidP="00785C54">
      <w:pPr>
        <w:pStyle w:val="Definition"/>
        <w:autoSpaceDE w:val="0"/>
        <w:autoSpaceDN w:val="0"/>
        <w:adjustRightInd w:val="0"/>
        <w:rPr>
          <w:szCs w:val="24"/>
        </w:rPr>
      </w:pPr>
      <w:r w:rsidRPr="00785C54">
        <w:rPr>
          <w:szCs w:val="24"/>
        </w:rPr>
        <w:t>conceptual schema for data required by one or more applications</w:t>
      </w:r>
    </w:p>
    <w:p w14:paraId="26D99A00"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4.1.2</w:t>
      </w:r>
      <w:r w:rsidRPr="00785C54">
        <w:rPr>
          <w:szCs w:val="24"/>
        </w:rPr>
        <w:t>]</w:t>
      </w:r>
    </w:p>
    <w:p w14:paraId="04F5A6AE" w14:textId="77777777" w:rsidR="005B5EAD" w:rsidRPr="00785C54" w:rsidRDefault="005B5EAD" w:rsidP="00785C54">
      <w:pPr>
        <w:pStyle w:val="TermNum"/>
        <w:autoSpaceDE w:val="0"/>
        <w:autoSpaceDN w:val="0"/>
        <w:adjustRightInd w:val="0"/>
        <w:rPr>
          <w:szCs w:val="24"/>
        </w:rPr>
      </w:pPr>
      <w:r w:rsidRPr="00785C54">
        <w:rPr>
          <w:szCs w:val="24"/>
        </w:rPr>
        <w:t>3.2</w:t>
      </w:r>
    </w:p>
    <w:p w14:paraId="5F0808EC" w14:textId="77777777" w:rsidR="005B5EAD" w:rsidRPr="00785C54" w:rsidRDefault="005B5EAD" w:rsidP="00785C54">
      <w:pPr>
        <w:pStyle w:val="Terms"/>
        <w:autoSpaceDE w:val="0"/>
        <w:autoSpaceDN w:val="0"/>
        <w:adjustRightInd w:val="0"/>
        <w:rPr>
          <w:szCs w:val="24"/>
        </w:rPr>
      </w:pPr>
      <w:r w:rsidRPr="00785C54">
        <w:rPr>
          <w:szCs w:val="24"/>
        </w:rPr>
        <w:t>coverage</w:t>
      </w:r>
    </w:p>
    <w:p w14:paraId="524B29EA" w14:textId="77777777" w:rsidR="005B5EAD" w:rsidRPr="00785C54" w:rsidRDefault="005B5EAD" w:rsidP="00785C54">
      <w:pPr>
        <w:pStyle w:val="Definition"/>
        <w:autoSpaceDE w:val="0"/>
        <w:autoSpaceDN w:val="0"/>
        <w:adjustRightInd w:val="0"/>
        <w:rPr>
          <w:szCs w:val="24"/>
        </w:rPr>
      </w:pPr>
      <w:r w:rsidRPr="00785C54">
        <w:rPr>
          <w:szCs w:val="24"/>
        </w:rPr>
        <w:t>feature that acts as a function to return values from its range for any direct position within its domain</w:t>
      </w:r>
    </w:p>
    <w:p w14:paraId="2893CA3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3.1.8</w:t>
      </w:r>
      <w:r w:rsidRPr="00785C54">
        <w:rPr>
          <w:szCs w:val="24"/>
        </w:rPr>
        <w:t>]</w:t>
      </w:r>
    </w:p>
    <w:p w14:paraId="48C1F334" w14:textId="77777777" w:rsidR="005B5EAD" w:rsidRPr="00785C54" w:rsidRDefault="005B5EAD" w:rsidP="00785C54">
      <w:pPr>
        <w:pStyle w:val="TermNum"/>
        <w:autoSpaceDE w:val="0"/>
        <w:autoSpaceDN w:val="0"/>
        <w:adjustRightInd w:val="0"/>
        <w:rPr>
          <w:szCs w:val="24"/>
        </w:rPr>
      </w:pPr>
      <w:r w:rsidRPr="00785C54">
        <w:rPr>
          <w:szCs w:val="24"/>
        </w:rPr>
        <w:t>3.3</w:t>
      </w:r>
    </w:p>
    <w:p w14:paraId="539BED74" w14:textId="77777777" w:rsidR="005B5EAD" w:rsidRPr="00785C54" w:rsidRDefault="005B5EAD" w:rsidP="00785C54">
      <w:pPr>
        <w:pStyle w:val="Terms"/>
        <w:autoSpaceDE w:val="0"/>
        <w:autoSpaceDN w:val="0"/>
        <w:adjustRightInd w:val="0"/>
        <w:rPr>
          <w:szCs w:val="24"/>
        </w:rPr>
      </w:pPr>
      <w:r w:rsidRPr="00785C54">
        <w:rPr>
          <w:szCs w:val="24"/>
        </w:rPr>
        <w:t>data type</w:t>
      </w:r>
    </w:p>
    <w:p w14:paraId="1FF153A2" w14:textId="77777777" w:rsidR="005B5EAD" w:rsidRPr="00785C54" w:rsidRDefault="005B5EAD" w:rsidP="00785C54">
      <w:pPr>
        <w:pStyle w:val="Definition"/>
        <w:autoSpaceDE w:val="0"/>
        <w:autoSpaceDN w:val="0"/>
        <w:adjustRightInd w:val="0"/>
        <w:rPr>
          <w:szCs w:val="24"/>
        </w:rPr>
      </w:pPr>
      <w:r w:rsidRPr="00785C54">
        <w:rPr>
          <w:szCs w:val="24"/>
        </w:rPr>
        <w:t>specification of a value domain with operations allowed on values in this domain</w:t>
      </w:r>
    </w:p>
    <w:p w14:paraId="08223530" w14:textId="317AF6C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Integer, Real, Boolean, String</w:t>
      </w:r>
      <w:del w:id="1218" w:author="Katharina Schleidt" w:date="2022-08-13T15:25:00Z">
        <w:r w:rsidRPr="00785C54" w:rsidDel="00F81F37">
          <w:rPr>
            <w:szCs w:val="24"/>
          </w:rPr>
          <w:delText xml:space="preserve">, </w:delText>
        </w:r>
      </w:del>
      <w:ins w:id="1219" w:author="Katharina Schleidt" w:date="2022-08-13T15:25:00Z">
        <w:r w:rsidR="00F81F37">
          <w:rPr>
            <w:szCs w:val="24"/>
          </w:rPr>
          <w:t xml:space="preserve"> and</w:t>
        </w:r>
        <w:r w:rsidR="00F81F37" w:rsidRPr="00785C54">
          <w:rPr>
            <w:szCs w:val="24"/>
          </w:rPr>
          <w:t xml:space="preserve"> </w:t>
        </w:r>
      </w:ins>
      <w:r w:rsidRPr="00785C54">
        <w:rPr>
          <w:szCs w:val="24"/>
        </w:rPr>
        <w:t>Date</w:t>
      </w:r>
      <w:del w:id="1220" w:author="Katharina Schleidt" w:date="2022-08-13T15:22:00Z">
        <w:r w:rsidRPr="00785C54" w:rsidDel="00F81F37">
          <w:rPr>
            <w:szCs w:val="24"/>
          </w:rPr>
          <w:delText xml:space="preserve"> and SG Point (conversion of data into a series of codes)</w:delText>
        </w:r>
      </w:del>
      <w:r w:rsidRPr="00785C54">
        <w:rPr>
          <w:szCs w:val="24"/>
        </w:rPr>
        <w:t>.</w:t>
      </w:r>
    </w:p>
    <w:p w14:paraId="235F22E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Data types include primitive predefined types and user-definable types.</w:t>
      </w:r>
    </w:p>
    <w:p w14:paraId="13CB58D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4.14</w:t>
      </w:r>
      <w:r w:rsidRPr="00785C54">
        <w:rPr>
          <w:szCs w:val="24"/>
        </w:rPr>
        <w:t>]</w:t>
      </w:r>
    </w:p>
    <w:p w14:paraId="7B1C87F8" w14:textId="77777777" w:rsidR="005B5EAD" w:rsidRPr="00785C54" w:rsidRDefault="005B5EAD" w:rsidP="00785C54">
      <w:pPr>
        <w:pStyle w:val="TermNum"/>
        <w:autoSpaceDE w:val="0"/>
        <w:autoSpaceDN w:val="0"/>
        <w:adjustRightInd w:val="0"/>
        <w:rPr>
          <w:szCs w:val="24"/>
        </w:rPr>
      </w:pPr>
      <w:r w:rsidRPr="00785C54">
        <w:rPr>
          <w:szCs w:val="24"/>
        </w:rPr>
        <w:t>3.4</w:t>
      </w:r>
    </w:p>
    <w:p w14:paraId="10994110" w14:textId="77777777" w:rsidR="005B5EAD" w:rsidRPr="00785C54" w:rsidRDefault="005B5EAD" w:rsidP="00785C54">
      <w:pPr>
        <w:pStyle w:val="Terms"/>
        <w:autoSpaceDE w:val="0"/>
        <w:autoSpaceDN w:val="0"/>
        <w:adjustRightInd w:val="0"/>
        <w:rPr>
          <w:szCs w:val="24"/>
        </w:rPr>
      </w:pPr>
      <w:r w:rsidRPr="00785C54">
        <w:rPr>
          <w:szCs w:val="24"/>
        </w:rPr>
        <w:t>domain</w:t>
      </w:r>
    </w:p>
    <w:p w14:paraId="6261C1FA" w14:textId="77777777" w:rsidR="005B5EAD" w:rsidRPr="00785C54" w:rsidRDefault="005B5EAD" w:rsidP="00785C54">
      <w:pPr>
        <w:pStyle w:val="Definition"/>
        <w:autoSpaceDE w:val="0"/>
        <w:autoSpaceDN w:val="0"/>
        <w:adjustRightInd w:val="0"/>
        <w:rPr>
          <w:szCs w:val="24"/>
        </w:rPr>
      </w:pPr>
      <w:r w:rsidRPr="00785C54">
        <w:rPr>
          <w:szCs w:val="24"/>
        </w:rPr>
        <w:t>well-defined set</w:t>
      </w:r>
    </w:p>
    <w:p w14:paraId="5B5B7261"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All elements within a domain (set) are of a given type.</w:t>
      </w:r>
    </w:p>
    <w:p w14:paraId="5E3FD5E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4.8</w:t>
      </w:r>
      <w:r w:rsidRPr="00785C54">
        <w:rPr>
          <w:szCs w:val="24"/>
        </w:rPr>
        <w:t>, modified — Original Note 1 to entry has been replaced with a new note to entry.]</w:t>
      </w:r>
    </w:p>
    <w:p w14:paraId="51FE7AAD" w14:textId="77777777" w:rsidR="005B5EAD" w:rsidRPr="00785C54" w:rsidRDefault="005B5EAD" w:rsidP="00785C54">
      <w:pPr>
        <w:pStyle w:val="TermNum"/>
        <w:autoSpaceDE w:val="0"/>
        <w:autoSpaceDN w:val="0"/>
        <w:adjustRightInd w:val="0"/>
        <w:rPr>
          <w:szCs w:val="24"/>
        </w:rPr>
      </w:pPr>
      <w:r w:rsidRPr="00785C54">
        <w:rPr>
          <w:szCs w:val="24"/>
        </w:rPr>
        <w:t>3.5</w:t>
      </w:r>
    </w:p>
    <w:p w14:paraId="2AB524AD" w14:textId="77777777" w:rsidR="005B5EAD" w:rsidRPr="00785C54" w:rsidRDefault="005B5EAD" w:rsidP="00785C54">
      <w:pPr>
        <w:pStyle w:val="Terms"/>
        <w:autoSpaceDE w:val="0"/>
        <w:autoSpaceDN w:val="0"/>
        <w:adjustRightInd w:val="0"/>
        <w:rPr>
          <w:szCs w:val="24"/>
        </w:rPr>
      </w:pPr>
      <w:r w:rsidRPr="00785C54">
        <w:rPr>
          <w:szCs w:val="24"/>
        </w:rPr>
        <w:t>domain feature</w:t>
      </w:r>
    </w:p>
    <w:p w14:paraId="024CD4EC" w14:textId="77777777" w:rsidR="005B5EAD" w:rsidRPr="00785C54" w:rsidRDefault="005B5EAD" w:rsidP="00785C54">
      <w:pPr>
        <w:pStyle w:val="Definition"/>
        <w:autoSpaceDE w:val="0"/>
        <w:autoSpaceDN w:val="0"/>
        <w:adjustRightInd w:val="0"/>
        <w:rPr>
          <w:szCs w:val="24"/>
        </w:rPr>
      </w:pPr>
      <w:r w:rsidRPr="00785C54">
        <w:rPr>
          <w:szCs w:val="24"/>
        </w:rPr>
        <w:t>feature of a type defined within a particular application domain</w:t>
      </w:r>
    </w:p>
    <w:p w14:paraId="58910D91" w14:textId="3DFE41F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w:t>
      </w:r>
      <w:del w:id="1221" w:author="Katharina Schleidt" w:date="2022-08-13T16:11:00Z">
        <w:r w:rsidRPr="00785C54" w:rsidDel="009061F0">
          <w:rPr>
            <w:szCs w:val="24"/>
          </w:rPr>
          <w:delText>may</w:delText>
        </w:r>
      </w:del>
      <w:ins w:id="1222" w:author="Katharina Schleidt" w:date="2022-08-13T16:11:00Z">
        <w:r w:rsidR="009061F0">
          <w:rPr>
            <w:szCs w:val="24"/>
          </w:rPr>
          <w:t>can</w:t>
        </w:r>
      </w:ins>
      <w:r w:rsidRPr="00785C54">
        <w:rPr>
          <w:szCs w:val="24"/>
        </w:rPr>
        <w:t xml:space="preserve"> be contrasted with observations and sampling features, which are features of types defined for cross-domain purposes.</w:t>
      </w:r>
    </w:p>
    <w:p w14:paraId="4FC2577B" w14:textId="77777777" w:rsidR="005B5EAD" w:rsidRPr="00785C54" w:rsidRDefault="005B5EAD" w:rsidP="00785C54">
      <w:pPr>
        <w:pStyle w:val="TermNum"/>
        <w:autoSpaceDE w:val="0"/>
        <w:autoSpaceDN w:val="0"/>
        <w:adjustRightInd w:val="0"/>
        <w:rPr>
          <w:szCs w:val="24"/>
        </w:rPr>
      </w:pPr>
      <w:r w:rsidRPr="00785C54">
        <w:rPr>
          <w:szCs w:val="24"/>
        </w:rPr>
        <w:t>3.6</w:t>
      </w:r>
    </w:p>
    <w:p w14:paraId="6DA2F86D" w14:textId="08B2A5F4" w:rsidR="005B5EAD" w:rsidRPr="000A6B0A" w:rsidRDefault="005B5EAD" w:rsidP="00785C54">
      <w:pPr>
        <w:pStyle w:val="Terms"/>
        <w:autoSpaceDE w:val="0"/>
        <w:autoSpaceDN w:val="0"/>
        <w:adjustRightInd w:val="0"/>
        <w:rPr>
          <w:i/>
          <w:szCs w:val="24"/>
          <w:rPrChange w:id="1223" w:author="REID-JAMOND Alison" w:date="2022-04-04T11:35:00Z">
            <w:rPr>
              <w:szCs w:val="24"/>
            </w:rPr>
          </w:rPrChange>
        </w:rPr>
      </w:pPr>
      <w:r w:rsidRPr="000A6B0A">
        <w:rPr>
          <w:i/>
          <w:szCs w:val="24"/>
          <w:rPrChange w:id="1224" w:author="REID-JAMOND Alison" w:date="2022-04-04T11:35:00Z">
            <w:rPr>
              <w:szCs w:val="24"/>
            </w:rPr>
          </w:rPrChange>
        </w:rPr>
        <w:t>ex</w:t>
      </w:r>
      <w:ins w:id="1225" w:author="REID-JAMOND Alison" w:date="2022-04-04T11:35:00Z">
        <w:del w:id="1226" w:author="Katharina Schleidt" w:date="2022-08-12T18:50:00Z">
          <w:r w:rsidR="000A6B0A" w:rsidRPr="000A6B0A" w:rsidDel="00333312">
            <w:rPr>
              <w:i/>
              <w:szCs w:val="24"/>
              <w:rPrChange w:id="1227" w:author="REID-JAMOND Alison" w:date="2022-04-04T11:35:00Z">
                <w:rPr>
                  <w:szCs w:val="24"/>
                </w:rPr>
              </w:rPrChange>
            </w:rPr>
            <w:delText xml:space="preserve"> </w:delText>
          </w:r>
        </w:del>
      </w:ins>
      <w:del w:id="1228" w:author="Katharina Schleidt" w:date="2022-08-12T18:50:00Z">
        <w:r w:rsidRPr="000A6B0A" w:rsidDel="00333312">
          <w:rPr>
            <w:i/>
            <w:szCs w:val="24"/>
            <w:rPrChange w:id="1229" w:author="REID-JAMOND Alison" w:date="2022-04-04T11:35:00Z">
              <w:rPr>
                <w:szCs w:val="24"/>
              </w:rPr>
            </w:rPrChange>
          </w:rPr>
          <w:delText>-</w:delText>
        </w:r>
      </w:del>
      <w:ins w:id="1230" w:author="Katharina Schleidt" w:date="2022-08-12T18:50:00Z">
        <w:r w:rsidR="00333312">
          <w:rPr>
            <w:i/>
            <w:szCs w:val="24"/>
          </w:rPr>
          <w:t xml:space="preserve"> </w:t>
        </w:r>
      </w:ins>
      <w:r w:rsidRPr="000A6B0A">
        <w:rPr>
          <w:i/>
          <w:szCs w:val="24"/>
          <w:rPrChange w:id="1231" w:author="REID-JAMOND Alison" w:date="2022-04-04T11:35:00Z">
            <w:rPr>
              <w:szCs w:val="24"/>
            </w:rPr>
          </w:rPrChange>
        </w:rPr>
        <w:t>situ</w:t>
      </w:r>
    </w:p>
    <w:p w14:paraId="20215946" w14:textId="77777777" w:rsidR="005B5EAD" w:rsidRPr="00785C54" w:rsidRDefault="005B5EAD" w:rsidP="00785C54">
      <w:pPr>
        <w:pStyle w:val="Terms"/>
        <w:autoSpaceDE w:val="0"/>
        <w:autoSpaceDN w:val="0"/>
        <w:adjustRightInd w:val="0"/>
        <w:rPr>
          <w:szCs w:val="24"/>
        </w:rPr>
      </w:pPr>
      <w:r w:rsidRPr="00785C54">
        <w:rPr>
          <w:szCs w:val="24"/>
        </w:rPr>
        <w:t>off-site</w:t>
      </w:r>
    </w:p>
    <w:p w14:paraId="3A6A86A8" w14:textId="77777777" w:rsidR="005B5EAD" w:rsidRPr="00785C54" w:rsidRDefault="005B5EAD" w:rsidP="00785C54">
      <w:pPr>
        <w:pStyle w:val="Definition"/>
        <w:autoSpaceDE w:val="0"/>
        <w:autoSpaceDN w:val="0"/>
        <w:adjustRightInd w:val="0"/>
        <w:rPr>
          <w:szCs w:val="24"/>
        </w:rPr>
      </w:pPr>
      <w:r w:rsidRPr="00785C54">
        <w:rPr>
          <w:szCs w:val="24"/>
        </w:rPr>
        <w:t>referring to the study, maintenance or conservation of a specimen or population away from its natural surroundings</w:t>
      </w:r>
    </w:p>
    <w:p w14:paraId="23BCA5A9" w14:textId="285AB7A8" w:rsidR="005B5EA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2" w:author="Katharina Schleidt" w:date="2022-08-12T18:55:00Z"/>
          <w:szCs w:val="24"/>
        </w:rPr>
      </w:pPr>
      <w:r w:rsidRPr="00785C54">
        <w:rPr>
          <w:szCs w:val="24"/>
        </w:rPr>
        <w:t xml:space="preserve">Note 1 to entry: Opposite of </w:t>
      </w:r>
      <w:r w:rsidRPr="00333312">
        <w:rPr>
          <w:i/>
          <w:iCs/>
          <w:szCs w:val="24"/>
          <w:rPrChange w:id="1233" w:author="Katharina Schleidt" w:date="2022-08-12T18:49:00Z">
            <w:rPr>
              <w:szCs w:val="24"/>
            </w:rPr>
          </w:rPrChange>
        </w:rPr>
        <w:t>in</w:t>
      </w:r>
      <w:del w:id="1234" w:author="Katharina Schleidt" w:date="2022-08-12T18:49:00Z">
        <w:r w:rsidRPr="00333312" w:rsidDel="00333312">
          <w:rPr>
            <w:i/>
            <w:iCs/>
            <w:szCs w:val="24"/>
            <w:rPrChange w:id="1235" w:author="Katharina Schleidt" w:date="2022-08-12T18:49:00Z">
              <w:rPr>
                <w:szCs w:val="24"/>
              </w:rPr>
            </w:rPrChange>
          </w:rPr>
          <w:delText>-</w:delText>
        </w:r>
      </w:del>
      <w:ins w:id="1236" w:author="Katharina Schleidt" w:date="2022-08-12T18:49:00Z">
        <w:r w:rsidR="00333312" w:rsidRPr="00333312">
          <w:rPr>
            <w:i/>
            <w:iCs/>
            <w:szCs w:val="24"/>
            <w:rPrChange w:id="1237" w:author="Katharina Schleidt" w:date="2022-08-12T18:49:00Z">
              <w:rPr>
                <w:szCs w:val="24"/>
              </w:rPr>
            </w:rPrChange>
          </w:rPr>
          <w:t xml:space="preserve"> </w:t>
        </w:r>
      </w:ins>
      <w:r w:rsidRPr="00333312">
        <w:rPr>
          <w:i/>
          <w:iCs/>
          <w:szCs w:val="24"/>
          <w:rPrChange w:id="1238" w:author="Katharina Schleidt" w:date="2022-08-12T18:49:00Z">
            <w:rPr>
              <w:szCs w:val="24"/>
            </w:rPr>
          </w:rPrChange>
        </w:rPr>
        <w:t>situ</w:t>
      </w:r>
      <w:r w:rsidRPr="00785C54">
        <w:rPr>
          <w:szCs w:val="24"/>
        </w:rPr>
        <w:t xml:space="preserve"> (on-site).</w:t>
      </w:r>
    </w:p>
    <w:p w14:paraId="3896717C" w14:textId="11A23D0B" w:rsidR="00242E6C" w:rsidRPr="00333312"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39" w:author="Katharina Schleidt" w:date="2022-08-12T18:55:00Z"/>
          <w:szCs w:val="24"/>
        </w:rPr>
        <w:pPrChange w:id="1240" w:author="Katharina Schleidt" w:date="2022-08-12T18:55:00Z">
          <w:pPr>
            <w:pStyle w:val="Definition"/>
            <w:autoSpaceDE w:val="0"/>
            <w:autoSpaceDN w:val="0"/>
            <w:adjustRightInd w:val="0"/>
          </w:pPr>
        </w:pPrChange>
      </w:pPr>
      <w:ins w:id="1241" w:author="Katharina Schleidt" w:date="2022-08-12T18:55:00Z">
        <w:r>
          <w:rPr>
            <w:szCs w:val="24"/>
          </w:rPr>
          <w:t xml:space="preserve">Note 2 to entry: an example of </w:t>
        </w:r>
      </w:ins>
      <w:ins w:id="1242" w:author="Katharina Schleidt" w:date="2022-08-12T18:57:00Z">
        <w:r w:rsidRPr="00242E6C">
          <w:rPr>
            <w:i/>
            <w:iCs/>
            <w:szCs w:val="24"/>
            <w:rPrChange w:id="1243" w:author="Katharina Schleidt" w:date="2022-08-12T18:58:00Z">
              <w:rPr>
                <w:szCs w:val="24"/>
              </w:rPr>
            </w:rPrChange>
          </w:rPr>
          <w:t>ex situ</w:t>
        </w:r>
        <w:r w:rsidRPr="00242E6C">
          <w:rPr>
            <w:szCs w:val="24"/>
          </w:rPr>
          <w:t xml:space="preserve"> &amp; direct </w:t>
        </w:r>
      </w:ins>
      <w:ins w:id="1244" w:author="Katharina Schleidt" w:date="2022-08-12T18:55:00Z">
        <w:r>
          <w:rPr>
            <w:szCs w:val="24"/>
          </w:rPr>
          <w:t xml:space="preserve">is measuring a patient’s temperature with a </w:t>
        </w:r>
      </w:ins>
      <w:ins w:id="1245" w:author="Katharina Schleidt" w:date="2022-08-12T18:57:00Z">
        <w:r w:rsidRPr="00242E6C">
          <w:rPr>
            <w:szCs w:val="24"/>
          </w:rPr>
          <w:t>mercury thermometer in a blood-sample</w:t>
        </w:r>
      </w:ins>
      <w:ins w:id="1246" w:author="Katharina Schleidt" w:date="2022-08-12T18:55:00Z">
        <w:r>
          <w:rPr>
            <w:szCs w:val="24"/>
          </w:rPr>
          <w:t>.</w:t>
        </w:r>
      </w:ins>
    </w:p>
    <w:p w14:paraId="7E8C7717" w14:textId="1FF12E02" w:rsidR="00242E6C" w:rsidRPr="00785C5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47" w:author="Katharina Schleidt" w:date="2022-08-12T18:55:00Z"/>
          <w:szCs w:val="24"/>
        </w:rPr>
        <w:pPrChange w:id="1248" w:author="Katharina Schleidt" w:date="2022-08-12T18:55:00Z">
          <w:pPr>
            <w:pStyle w:val="Definition"/>
            <w:autoSpaceDE w:val="0"/>
            <w:autoSpaceDN w:val="0"/>
            <w:adjustRightInd w:val="0"/>
          </w:pPr>
        </w:pPrChange>
      </w:pPr>
      <w:ins w:id="1249" w:author="Katharina Schleidt" w:date="2022-08-12T18:55:00Z">
        <w:r>
          <w:rPr>
            <w:szCs w:val="24"/>
          </w:rPr>
          <w:t xml:space="preserve">Note 3 to entry: an example of </w:t>
        </w:r>
      </w:ins>
      <w:ins w:id="1250" w:author="Katharina Schleidt" w:date="2022-08-12T18:57:00Z">
        <w:r w:rsidRPr="00242E6C">
          <w:rPr>
            <w:i/>
            <w:iCs/>
            <w:szCs w:val="24"/>
            <w:rPrChange w:id="1251" w:author="Katharina Schleidt" w:date="2022-08-12T18:58:00Z">
              <w:rPr>
                <w:szCs w:val="24"/>
              </w:rPr>
            </w:rPrChange>
          </w:rPr>
          <w:t>ex</w:t>
        </w:r>
      </w:ins>
      <w:ins w:id="1252" w:author="Katharina Schleidt" w:date="2022-08-12T18:58:00Z">
        <w:r w:rsidRPr="00242E6C">
          <w:rPr>
            <w:i/>
            <w:iCs/>
            <w:szCs w:val="24"/>
            <w:rPrChange w:id="1253" w:author="Katharina Schleidt" w:date="2022-08-12T18:58:00Z">
              <w:rPr>
                <w:szCs w:val="24"/>
              </w:rPr>
            </w:rPrChange>
          </w:rPr>
          <w:t xml:space="preserve"> </w:t>
        </w:r>
      </w:ins>
      <w:ins w:id="1254" w:author="Katharina Schleidt" w:date="2022-08-12T18:57:00Z">
        <w:r w:rsidRPr="00242E6C">
          <w:rPr>
            <w:i/>
            <w:iCs/>
            <w:szCs w:val="24"/>
            <w:rPrChange w:id="1255" w:author="Katharina Schleidt" w:date="2022-08-12T18:58:00Z">
              <w:rPr>
                <w:szCs w:val="24"/>
              </w:rPr>
            </w:rPrChange>
          </w:rPr>
          <w:t>situ</w:t>
        </w:r>
        <w:r w:rsidRPr="00242E6C">
          <w:rPr>
            <w:szCs w:val="24"/>
          </w:rPr>
          <w:t xml:space="preserve"> </w:t>
        </w:r>
      </w:ins>
      <w:ins w:id="1256" w:author="Katharina Schleidt" w:date="2022-08-12T18:55:00Z">
        <w:r w:rsidRPr="00333312">
          <w:rPr>
            <w:szCs w:val="24"/>
          </w:rPr>
          <w:t xml:space="preserve">&amp; remote </w:t>
        </w:r>
        <w:r>
          <w:rPr>
            <w:szCs w:val="24"/>
          </w:rPr>
          <w:t xml:space="preserve">is measuring a patient’s temperature with an </w:t>
        </w:r>
        <w:r w:rsidRPr="00333312">
          <w:rPr>
            <w:szCs w:val="24"/>
          </w:rPr>
          <w:t xml:space="preserve">infra-red thermometer </w:t>
        </w:r>
      </w:ins>
      <w:ins w:id="1257" w:author="Katharina Schleidt" w:date="2022-08-12T18:58:00Z">
        <w:r w:rsidRPr="00242E6C">
          <w:rPr>
            <w:szCs w:val="24"/>
          </w:rPr>
          <w:t>pointed at the blood sample</w:t>
        </w:r>
      </w:ins>
      <w:ins w:id="1258" w:author="Katharina Schleidt" w:date="2022-08-12T18:55:00Z">
        <w:r>
          <w:rPr>
            <w:szCs w:val="24"/>
          </w:rPr>
          <w:t>.</w:t>
        </w:r>
      </w:ins>
    </w:p>
    <w:p w14:paraId="3B447894" w14:textId="77777777" w:rsidR="00242E6C" w:rsidRPr="00785C54" w:rsidRDefault="00242E6C"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p>
    <w:p w14:paraId="172C1AF1" w14:textId="77777777" w:rsidR="005B5EAD" w:rsidRPr="00785C54" w:rsidRDefault="005B5EAD" w:rsidP="00785C54">
      <w:pPr>
        <w:pStyle w:val="TermNum"/>
        <w:autoSpaceDE w:val="0"/>
        <w:autoSpaceDN w:val="0"/>
        <w:adjustRightInd w:val="0"/>
        <w:rPr>
          <w:szCs w:val="24"/>
        </w:rPr>
      </w:pPr>
      <w:r w:rsidRPr="00785C54">
        <w:rPr>
          <w:szCs w:val="24"/>
        </w:rPr>
        <w:lastRenderedPageBreak/>
        <w:t>3.7</w:t>
      </w:r>
    </w:p>
    <w:p w14:paraId="12123B2A" w14:textId="77777777" w:rsidR="005B5EAD" w:rsidRPr="00785C54" w:rsidRDefault="005B5EAD" w:rsidP="00785C54">
      <w:pPr>
        <w:pStyle w:val="Terms"/>
        <w:autoSpaceDE w:val="0"/>
        <w:autoSpaceDN w:val="0"/>
        <w:adjustRightInd w:val="0"/>
        <w:rPr>
          <w:szCs w:val="24"/>
        </w:rPr>
      </w:pPr>
      <w:r w:rsidRPr="00785C54">
        <w:rPr>
          <w:szCs w:val="24"/>
        </w:rPr>
        <w:t>feature</w:t>
      </w:r>
    </w:p>
    <w:p w14:paraId="607462CB" w14:textId="77777777" w:rsidR="005B5EAD" w:rsidRPr="00785C54" w:rsidRDefault="005B5EAD" w:rsidP="00785C54">
      <w:pPr>
        <w:pStyle w:val="Definition"/>
        <w:autoSpaceDE w:val="0"/>
        <w:autoSpaceDN w:val="0"/>
        <w:adjustRightInd w:val="0"/>
        <w:rPr>
          <w:szCs w:val="24"/>
        </w:rPr>
      </w:pPr>
      <w:r w:rsidRPr="00785C54">
        <w:rPr>
          <w:szCs w:val="24"/>
        </w:rPr>
        <w:t>abstraction of real-world phenomena</w:t>
      </w:r>
    </w:p>
    <w:p w14:paraId="6BFEE9D9" w14:textId="305FFF0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A feature </w:t>
      </w:r>
      <w:del w:id="1259" w:author="Katharina Schleidt" w:date="2022-08-13T16:12:00Z">
        <w:r w:rsidRPr="00785C54" w:rsidDel="009061F0">
          <w:rPr>
            <w:szCs w:val="24"/>
          </w:rPr>
          <w:delText>may</w:delText>
        </w:r>
      </w:del>
      <w:ins w:id="1260" w:author="Katharina Schleidt" w:date="2022-08-13T16:12:00Z">
        <w:r w:rsidR="009061F0">
          <w:rPr>
            <w:szCs w:val="24"/>
          </w:rPr>
          <w:t>can</w:t>
        </w:r>
      </w:ins>
      <w:r w:rsidRPr="00785C54">
        <w:rPr>
          <w:szCs w:val="24"/>
        </w:rPr>
        <w:t xml:space="preserve"> occur as a type or an instance. In this document, feature instance is meant unless otherwise specified.</w:t>
      </w:r>
    </w:p>
    <w:p w14:paraId="2D5E1D73"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szCs w:val="24"/>
        </w:rPr>
        <w:t xml:space="preserve">, </w:t>
      </w:r>
      <w:r w:rsidRPr="00785C54">
        <w:rPr>
          <w:rStyle w:val="stdsection"/>
          <w:szCs w:val="24"/>
          <w:shd w:val="clear" w:color="auto" w:fill="auto"/>
        </w:rPr>
        <w:t>4.1.11</w:t>
      </w:r>
      <w:r w:rsidRPr="00785C54">
        <w:rPr>
          <w:szCs w:val="24"/>
        </w:rPr>
        <w:t>, modified — Note 1 to entry has been modified.]</w:t>
      </w:r>
    </w:p>
    <w:p w14:paraId="0E9C82BF" w14:textId="77777777" w:rsidR="005B5EAD" w:rsidRPr="00785C54" w:rsidRDefault="005B5EAD" w:rsidP="00785C54">
      <w:pPr>
        <w:pStyle w:val="TermNum"/>
        <w:autoSpaceDE w:val="0"/>
        <w:autoSpaceDN w:val="0"/>
        <w:adjustRightInd w:val="0"/>
        <w:rPr>
          <w:szCs w:val="24"/>
        </w:rPr>
      </w:pPr>
      <w:r w:rsidRPr="00785C54">
        <w:rPr>
          <w:szCs w:val="24"/>
        </w:rPr>
        <w:t>3.8</w:t>
      </w:r>
    </w:p>
    <w:p w14:paraId="2550952E" w14:textId="77777777" w:rsidR="005B5EAD" w:rsidRPr="00785C54" w:rsidRDefault="005B5EAD" w:rsidP="00785C54">
      <w:pPr>
        <w:pStyle w:val="Terms"/>
        <w:autoSpaceDE w:val="0"/>
        <w:autoSpaceDN w:val="0"/>
        <w:adjustRightInd w:val="0"/>
        <w:rPr>
          <w:szCs w:val="24"/>
        </w:rPr>
      </w:pPr>
      <w:r w:rsidRPr="00785C54">
        <w:rPr>
          <w:szCs w:val="24"/>
        </w:rPr>
        <w:t>feature-of-interest</w:t>
      </w:r>
    </w:p>
    <w:p w14:paraId="1F77DD9B" w14:textId="77777777" w:rsidR="005B5EAD" w:rsidRPr="00785C54" w:rsidRDefault="005B5EAD" w:rsidP="00785C54">
      <w:pPr>
        <w:pStyle w:val="Definition"/>
        <w:autoSpaceDE w:val="0"/>
        <w:autoSpaceDN w:val="0"/>
        <w:adjustRightInd w:val="0"/>
        <w:rPr>
          <w:szCs w:val="24"/>
        </w:rPr>
      </w:pPr>
      <w:r w:rsidRPr="00785C54">
        <w:rPr>
          <w:szCs w:val="24"/>
        </w:rPr>
        <w:t>subject of the observation</w:t>
      </w:r>
    </w:p>
    <w:p w14:paraId="547D3942" w14:textId="77777777" w:rsidR="005B5EAD" w:rsidRPr="00785C54" w:rsidRDefault="005B5EAD" w:rsidP="00785C54">
      <w:pPr>
        <w:pStyle w:val="TermNum"/>
        <w:autoSpaceDE w:val="0"/>
        <w:autoSpaceDN w:val="0"/>
        <w:adjustRightInd w:val="0"/>
        <w:rPr>
          <w:szCs w:val="24"/>
        </w:rPr>
      </w:pPr>
      <w:r w:rsidRPr="00785C54">
        <w:rPr>
          <w:szCs w:val="24"/>
        </w:rPr>
        <w:t>3.9</w:t>
      </w:r>
    </w:p>
    <w:p w14:paraId="630A6A6C" w14:textId="77777777" w:rsidR="005B5EAD" w:rsidRPr="00785C54" w:rsidRDefault="005B5EAD" w:rsidP="00785C54">
      <w:pPr>
        <w:pStyle w:val="Terms"/>
        <w:autoSpaceDE w:val="0"/>
        <w:autoSpaceDN w:val="0"/>
        <w:adjustRightInd w:val="0"/>
        <w:rPr>
          <w:szCs w:val="24"/>
        </w:rPr>
      </w:pPr>
      <w:r w:rsidRPr="00785C54">
        <w:rPr>
          <w:szCs w:val="24"/>
        </w:rPr>
        <w:t>feature type</w:t>
      </w:r>
    </w:p>
    <w:p w14:paraId="21A19C16" w14:textId="46BBFCFE" w:rsidR="005B5EAD" w:rsidRDefault="005B5EAD" w:rsidP="00785C54">
      <w:pPr>
        <w:pStyle w:val="Definition"/>
        <w:autoSpaceDE w:val="0"/>
        <w:autoSpaceDN w:val="0"/>
        <w:adjustRightInd w:val="0"/>
        <w:rPr>
          <w:ins w:id="1261" w:author="Katharina Schleidt" w:date="2022-08-12T18:51:00Z"/>
          <w:szCs w:val="24"/>
        </w:rPr>
      </w:pPr>
      <w:r w:rsidRPr="00785C54">
        <w:rPr>
          <w:szCs w:val="24"/>
        </w:rPr>
        <w:t>class of features having common characteristics</w:t>
      </w:r>
    </w:p>
    <w:p w14:paraId="6DA95662" w14:textId="159A8D23" w:rsidR="00333312" w:rsidRPr="00785C54" w:rsidRDefault="00333312" w:rsidP="00333312">
      <w:pPr>
        <w:pStyle w:val="TermNum"/>
        <w:autoSpaceDE w:val="0"/>
        <w:autoSpaceDN w:val="0"/>
        <w:adjustRightInd w:val="0"/>
        <w:rPr>
          <w:ins w:id="1262" w:author="Katharina Schleidt" w:date="2022-08-12T18:51:00Z"/>
          <w:szCs w:val="24"/>
        </w:rPr>
      </w:pPr>
      <w:ins w:id="1263" w:author="Katharina Schleidt" w:date="2022-08-12T18:51:00Z">
        <w:r w:rsidRPr="00785C54">
          <w:rPr>
            <w:szCs w:val="24"/>
          </w:rPr>
          <w:t>3.1</w:t>
        </w:r>
      </w:ins>
      <w:ins w:id="1264" w:author="Katharina Schleidt" w:date="2022-08-12T19:02:00Z">
        <w:r w:rsidR="008A04A0">
          <w:rPr>
            <w:szCs w:val="24"/>
          </w:rPr>
          <w:t>0</w:t>
        </w:r>
      </w:ins>
    </w:p>
    <w:p w14:paraId="0F23F372" w14:textId="77777777" w:rsidR="00242E6C" w:rsidRPr="00A04920" w:rsidRDefault="00333312" w:rsidP="00242E6C">
      <w:pPr>
        <w:pStyle w:val="Terms"/>
        <w:autoSpaceDE w:val="0"/>
        <w:autoSpaceDN w:val="0"/>
        <w:adjustRightInd w:val="0"/>
        <w:rPr>
          <w:ins w:id="1265" w:author="Katharina Schleidt" w:date="2022-08-12T18:56:00Z"/>
          <w:i/>
          <w:szCs w:val="24"/>
        </w:rPr>
      </w:pPr>
      <w:ins w:id="1266" w:author="Katharina Schleidt" w:date="2022-08-12T18:51:00Z">
        <w:r w:rsidRPr="00333312">
          <w:rPr>
            <w:i/>
            <w:iCs/>
            <w:szCs w:val="24"/>
            <w:rPrChange w:id="1267" w:author="Katharina Schleidt" w:date="2022-08-12T18:52:00Z">
              <w:rPr>
                <w:szCs w:val="24"/>
              </w:rPr>
            </w:rPrChange>
          </w:rPr>
          <w:t>in situ</w:t>
        </w:r>
      </w:ins>
    </w:p>
    <w:p w14:paraId="713F0CE4" w14:textId="2080EA05" w:rsidR="00242E6C" w:rsidRPr="00785C54" w:rsidRDefault="00242E6C" w:rsidP="00242E6C">
      <w:pPr>
        <w:pStyle w:val="Terms"/>
        <w:autoSpaceDE w:val="0"/>
        <w:autoSpaceDN w:val="0"/>
        <w:adjustRightInd w:val="0"/>
        <w:rPr>
          <w:ins w:id="1268" w:author="Katharina Schleidt" w:date="2022-08-12T18:56:00Z"/>
          <w:szCs w:val="24"/>
        </w:rPr>
      </w:pPr>
      <w:ins w:id="1269" w:author="Katharina Schleidt" w:date="2022-08-12T18:56:00Z">
        <w:r w:rsidRPr="00785C54">
          <w:rPr>
            <w:szCs w:val="24"/>
          </w:rPr>
          <w:t>o</w:t>
        </w:r>
        <w:r>
          <w:rPr>
            <w:szCs w:val="24"/>
          </w:rPr>
          <w:t>n</w:t>
        </w:r>
        <w:r w:rsidRPr="00785C54">
          <w:rPr>
            <w:szCs w:val="24"/>
          </w:rPr>
          <w:t>-site</w:t>
        </w:r>
      </w:ins>
    </w:p>
    <w:p w14:paraId="34E56C13" w14:textId="58550A4A" w:rsidR="00333312" w:rsidRDefault="00242E6C">
      <w:pPr>
        <w:pStyle w:val="Definition"/>
        <w:autoSpaceDE w:val="0"/>
        <w:autoSpaceDN w:val="0"/>
        <w:adjustRightInd w:val="0"/>
        <w:rPr>
          <w:ins w:id="1270" w:author="Katharina Schleidt" w:date="2022-08-12T18:58:00Z"/>
          <w:szCs w:val="24"/>
        </w:rPr>
        <w:pPrChange w:id="1271" w:author="Katharina Schleidt" w:date="2022-08-12T18:58:00Z">
          <w:pPr>
            <w:pStyle w:val="Terms"/>
            <w:autoSpaceDE w:val="0"/>
            <w:autoSpaceDN w:val="0"/>
            <w:adjustRightInd w:val="0"/>
          </w:pPr>
        </w:pPrChange>
      </w:pPr>
      <w:ins w:id="1272" w:author="Katharina Schleidt" w:date="2022-08-12T18:56:00Z">
        <w:r w:rsidRPr="00785C54">
          <w:rPr>
            <w:szCs w:val="24"/>
          </w:rPr>
          <w:t>r</w:t>
        </w:r>
      </w:ins>
      <w:ins w:id="1273" w:author="Katharina Schleidt" w:date="2022-08-12T18:52:00Z">
        <w:r w:rsidR="00333312" w:rsidRPr="00333312">
          <w:rPr>
            <w:szCs w:val="24"/>
          </w:rPr>
          <w:t>eferring to the study, maintenance or conservation of a specimen or population without removing it from its natural surroundings</w:t>
        </w:r>
      </w:ins>
    </w:p>
    <w:p w14:paraId="0414C298" w14:textId="734AB558" w:rsidR="00242E6C"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4" w:author="Katharina Schleidt" w:date="2022-08-12T18:56:00Z"/>
          <w:szCs w:val="24"/>
        </w:rPr>
      </w:pPr>
      <w:ins w:id="1275" w:author="Katharina Schleidt" w:date="2022-08-12T18:56:00Z">
        <w:r w:rsidRPr="00785C54">
          <w:rPr>
            <w:szCs w:val="24"/>
          </w:rPr>
          <w:t xml:space="preserve">Note 1 to entry: Opposite of </w:t>
        </w:r>
        <w:r>
          <w:rPr>
            <w:i/>
            <w:iCs/>
            <w:szCs w:val="24"/>
          </w:rPr>
          <w:t>ex</w:t>
        </w:r>
        <w:r w:rsidRPr="00A04920">
          <w:rPr>
            <w:i/>
            <w:iCs/>
            <w:szCs w:val="24"/>
          </w:rPr>
          <w:t xml:space="preserve"> situ</w:t>
        </w:r>
        <w:r w:rsidRPr="00785C54">
          <w:rPr>
            <w:szCs w:val="24"/>
          </w:rPr>
          <w:t xml:space="preserve"> (</w:t>
        </w:r>
        <w:r>
          <w:rPr>
            <w:szCs w:val="24"/>
          </w:rPr>
          <w:t>off</w:t>
        </w:r>
        <w:r w:rsidRPr="00785C54">
          <w:rPr>
            <w:szCs w:val="24"/>
          </w:rPr>
          <w:t>-site).</w:t>
        </w:r>
      </w:ins>
    </w:p>
    <w:p w14:paraId="2B79E38A" w14:textId="02EA17D5" w:rsidR="00242E6C" w:rsidRPr="00333312" w:rsidRDefault="00242E6C" w:rsidP="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76" w:author="Katharina Schleidt" w:date="2022-08-12T18:56:00Z"/>
          <w:szCs w:val="24"/>
        </w:rPr>
      </w:pPr>
      <w:ins w:id="1277" w:author="Katharina Schleidt" w:date="2022-08-12T18:56:00Z">
        <w:r>
          <w:rPr>
            <w:szCs w:val="24"/>
          </w:rPr>
          <w:t xml:space="preserve">Note 2 to entry: an example of </w:t>
        </w:r>
        <w:r w:rsidRPr="00242E6C">
          <w:rPr>
            <w:i/>
            <w:iCs/>
            <w:szCs w:val="24"/>
            <w:rPrChange w:id="1278" w:author="Katharina Schleidt" w:date="2022-08-12T18:59:00Z">
              <w:rPr>
                <w:szCs w:val="24"/>
              </w:rPr>
            </w:rPrChange>
          </w:rPr>
          <w:t>in</w:t>
        </w:r>
      </w:ins>
      <w:ins w:id="1279" w:author="Katharina Schleidt" w:date="2022-08-12T18:59:00Z">
        <w:r w:rsidRPr="00242E6C">
          <w:rPr>
            <w:i/>
            <w:iCs/>
            <w:szCs w:val="24"/>
            <w:rPrChange w:id="1280" w:author="Katharina Schleidt" w:date="2022-08-12T18:59:00Z">
              <w:rPr>
                <w:szCs w:val="24"/>
              </w:rPr>
            </w:rPrChange>
          </w:rPr>
          <w:t xml:space="preserve"> </w:t>
        </w:r>
      </w:ins>
      <w:ins w:id="1281" w:author="Katharina Schleidt" w:date="2022-08-12T18:56:00Z">
        <w:r w:rsidRPr="00242E6C">
          <w:rPr>
            <w:i/>
            <w:iCs/>
            <w:szCs w:val="24"/>
            <w:rPrChange w:id="1282" w:author="Katharina Schleidt" w:date="2022-08-12T18:59:00Z">
              <w:rPr>
                <w:szCs w:val="24"/>
              </w:rPr>
            </w:rPrChange>
          </w:rPr>
          <w:t>situ</w:t>
        </w:r>
        <w:r w:rsidRPr="00333312">
          <w:rPr>
            <w:szCs w:val="24"/>
          </w:rPr>
          <w:t xml:space="preserve"> &amp; direct </w:t>
        </w:r>
        <w:r>
          <w:rPr>
            <w:szCs w:val="24"/>
          </w:rPr>
          <w:t xml:space="preserve">is measuring a patient’s temperature with a </w:t>
        </w:r>
        <w:r w:rsidRPr="00333312">
          <w:rPr>
            <w:szCs w:val="24"/>
          </w:rPr>
          <w:t xml:space="preserve">mercury thermometer in </w:t>
        </w:r>
        <w:r>
          <w:rPr>
            <w:szCs w:val="24"/>
          </w:rPr>
          <w:t>the</w:t>
        </w:r>
        <w:r w:rsidRPr="00333312">
          <w:rPr>
            <w:szCs w:val="24"/>
          </w:rPr>
          <w:t xml:space="preserve"> patient</w:t>
        </w:r>
        <w:r>
          <w:rPr>
            <w:szCs w:val="24"/>
          </w:rPr>
          <w:t>’</w:t>
        </w:r>
        <w:r w:rsidRPr="00333312">
          <w:rPr>
            <w:szCs w:val="24"/>
          </w:rPr>
          <w:t xml:space="preserve">s </w:t>
        </w:r>
        <w:r>
          <w:rPr>
            <w:szCs w:val="24"/>
          </w:rPr>
          <w:t>rectum.</w:t>
        </w:r>
      </w:ins>
    </w:p>
    <w:p w14:paraId="289008FC" w14:textId="3195CCB1" w:rsidR="00333312" w:rsidDel="00FC4904" w:rsidRDefault="00242E6C">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283" w:author="Katharina Schleidt" w:date="2022-08-12T18:56:00Z"/>
          <w:szCs w:val="24"/>
        </w:rPr>
      </w:pPr>
      <w:ins w:id="1284" w:author="Katharina Schleidt" w:date="2022-08-12T18:56:00Z">
        <w:r>
          <w:rPr>
            <w:szCs w:val="24"/>
          </w:rPr>
          <w:t xml:space="preserve">Note 3 to entry: an example of </w:t>
        </w:r>
        <w:r w:rsidRPr="00242E6C">
          <w:rPr>
            <w:i/>
            <w:iCs/>
            <w:szCs w:val="24"/>
            <w:rPrChange w:id="1285" w:author="Katharina Schleidt" w:date="2022-08-12T18:59:00Z">
              <w:rPr>
                <w:szCs w:val="24"/>
              </w:rPr>
            </w:rPrChange>
          </w:rPr>
          <w:t>in</w:t>
        </w:r>
      </w:ins>
      <w:ins w:id="1286" w:author="Katharina Schleidt" w:date="2022-08-12T18:59:00Z">
        <w:r w:rsidRPr="00242E6C">
          <w:rPr>
            <w:i/>
            <w:iCs/>
            <w:szCs w:val="24"/>
            <w:rPrChange w:id="1287" w:author="Katharina Schleidt" w:date="2022-08-12T18:59:00Z">
              <w:rPr>
                <w:szCs w:val="24"/>
              </w:rPr>
            </w:rPrChange>
          </w:rPr>
          <w:t xml:space="preserve"> </w:t>
        </w:r>
      </w:ins>
      <w:ins w:id="1288" w:author="Katharina Schleidt" w:date="2022-08-12T18:56:00Z">
        <w:r w:rsidRPr="00242E6C">
          <w:rPr>
            <w:i/>
            <w:iCs/>
            <w:szCs w:val="24"/>
            <w:rPrChange w:id="1289" w:author="Katharina Schleidt" w:date="2022-08-12T18:59:00Z">
              <w:rPr>
                <w:szCs w:val="24"/>
              </w:rPr>
            </w:rPrChange>
          </w:rPr>
          <w:t>situ</w:t>
        </w:r>
        <w:r w:rsidRPr="00333312">
          <w:rPr>
            <w:szCs w:val="24"/>
          </w:rPr>
          <w:t xml:space="preserve"> &amp; remote </w:t>
        </w:r>
        <w:r>
          <w:rPr>
            <w:szCs w:val="24"/>
          </w:rPr>
          <w:t xml:space="preserve">is measuring a patient’s temperature with an </w:t>
        </w:r>
        <w:r w:rsidRPr="00333312">
          <w:rPr>
            <w:szCs w:val="24"/>
          </w:rPr>
          <w:t>infra-red thermometer at a distance</w:t>
        </w:r>
        <w:r>
          <w:rPr>
            <w:szCs w:val="24"/>
          </w:rPr>
          <w:t>.</w:t>
        </w:r>
      </w:ins>
    </w:p>
    <w:p w14:paraId="5ADA6DD4" w14:textId="77777777" w:rsidR="00FC4904" w:rsidRPr="00785C54" w:rsidRDefault="00FC490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290" w:author="Katharina Schleidt" w:date="2022-08-24T19:26:00Z"/>
          <w:szCs w:val="24"/>
        </w:rPr>
        <w:pPrChange w:id="1291" w:author="Katharina Schleidt" w:date="2022-08-12T18:56:00Z">
          <w:pPr>
            <w:pStyle w:val="Definition"/>
            <w:autoSpaceDE w:val="0"/>
            <w:autoSpaceDN w:val="0"/>
            <w:adjustRightInd w:val="0"/>
          </w:pPr>
        </w:pPrChange>
      </w:pPr>
    </w:p>
    <w:p w14:paraId="4FEDAC37" w14:textId="619E6DC3" w:rsidR="005B5EAD" w:rsidRPr="00785C54" w:rsidDel="008A04A0" w:rsidRDefault="005B5EAD" w:rsidP="00785C54">
      <w:pPr>
        <w:pStyle w:val="TermNum"/>
        <w:autoSpaceDE w:val="0"/>
        <w:autoSpaceDN w:val="0"/>
        <w:adjustRightInd w:val="0"/>
        <w:rPr>
          <w:del w:id="1292" w:author="Katharina Schleidt" w:date="2022-08-12T19:03:00Z"/>
          <w:szCs w:val="24"/>
        </w:rPr>
      </w:pPr>
      <w:del w:id="1293" w:author="Katharina Schleidt" w:date="2022-08-12T19:03:00Z">
        <w:r w:rsidRPr="00785C54" w:rsidDel="008A04A0">
          <w:rPr>
            <w:szCs w:val="24"/>
          </w:rPr>
          <w:delText>3.1</w:delText>
        </w:r>
      </w:del>
      <w:del w:id="1294" w:author="Katharina Schleidt" w:date="2022-08-12T19:02:00Z">
        <w:r w:rsidRPr="00785C54" w:rsidDel="008A04A0">
          <w:rPr>
            <w:szCs w:val="24"/>
          </w:rPr>
          <w:delText>0</w:delText>
        </w:r>
      </w:del>
    </w:p>
    <w:p w14:paraId="6BF4AAF8" w14:textId="328566D6" w:rsidR="005B5EAD" w:rsidRPr="00785C54" w:rsidDel="008A04A0" w:rsidRDefault="005B5EAD" w:rsidP="00785C54">
      <w:pPr>
        <w:pStyle w:val="Terms"/>
        <w:autoSpaceDE w:val="0"/>
        <w:autoSpaceDN w:val="0"/>
        <w:adjustRightInd w:val="0"/>
        <w:rPr>
          <w:del w:id="1295" w:author="Katharina Schleidt" w:date="2022-08-12T19:03:00Z"/>
          <w:szCs w:val="24"/>
        </w:rPr>
      </w:pPr>
      <w:del w:id="1296" w:author="Katharina Schleidt" w:date="2022-08-12T19:03:00Z">
        <w:r w:rsidRPr="00785C54" w:rsidDel="008A04A0">
          <w:rPr>
            <w:szCs w:val="24"/>
          </w:rPr>
          <w:delText>measurand</w:delText>
        </w:r>
      </w:del>
    </w:p>
    <w:p w14:paraId="244FE900" w14:textId="63090157" w:rsidR="005B5EAD" w:rsidRPr="00785C54" w:rsidDel="008A04A0" w:rsidRDefault="005B5EAD" w:rsidP="00785C54">
      <w:pPr>
        <w:pStyle w:val="Definition"/>
        <w:autoSpaceDE w:val="0"/>
        <w:autoSpaceDN w:val="0"/>
        <w:adjustRightInd w:val="0"/>
        <w:rPr>
          <w:del w:id="1297" w:author="Katharina Schleidt" w:date="2022-08-12T19:03:00Z"/>
          <w:szCs w:val="24"/>
        </w:rPr>
      </w:pPr>
      <w:del w:id="1298" w:author="Katharina Schleidt" w:date="2022-08-12T19:03:00Z">
        <w:r w:rsidRPr="00785C54" w:rsidDel="008A04A0">
          <w:rPr>
            <w:szCs w:val="24"/>
          </w:rPr>
          <w:delText>quantity intended to be measured</w:delText>
        </w:r>
      </w:del>
    </w:p>
    <w:p w14:paraId="28AA770C" w14:textId="78D4D2C5" w:rsidR="005B5EAD" w:rsidRPr="00785C54" w:rsidRDefault="005B5EAD" w:rsidP="00785C54">
      <w:pPr>
        <w:pStyle w:val="TermNum"/>
        <w:autoSpaceDE w:val="0"/>
        <w:autoSpaceDN w:val="0"/>
        <w:adjustRightInd w:val="0"/>
        <w:rPr>
          <w:szCs w:val="24"/>
        </w:rPr>
      </w:pPr>
      <w:r w:rsidRPr="00785C54">
        <w:rPr>
          <w:szCs w:val="24"/>
        </w:rPr>
        <w:t>3.1</w:t>
      </w:r>
      <w:del w:id="1299" w:author="Katharina Schleidt" w:date="2022-08-12T19:02:00Z">
        <w:r w:rsidRPr="00785C54" w:rsidDel="008A04A0">
          <w:rPr>
            <w:szCs w:val="24"/>
          </w:rPr>
          <w:delText>1</w:delText>
        </w:r>
      </w:del>
      <w:ins w:id="1300" w:author="Katharina Schleidt" w:date="2022-08-12T19:04:00Z">
        <w:r w:rsidR="008A04A0">
          <w:rPr>
            <w:szCs w:val="24"/>
          </w:rPr>
          <w:t>1</w:t>
        </w:r>
      </w:ins>
    </w:p>
    <w:p w14:paraId="2EA5DD3B" w14:textId="77777777" w:rsidR="005B5EAD" w:rsidRPr="00785C54" w:rsidRDefault="005B5EAD" w:rsidP="00785C54">
      <w:pPr>
        <w:pStyle w:val="Terms"/>
        <w:autoSpaceDE w:val="0"/>
        <w:autoSpaceDN w:val="0"/>
        <w:adjustRightInd w:val="0"/>
        <w:rPr>
          <w:szCs w:val="24"/>
        </w:rPr>
      </w:pPr>
      <w:r w:rsidRPr="00785C54">
        <w:rPr>
          <w:szCs w:val="24"/>
        </w:rPr>
        <w:t>measure</w:t>
      </w:r>
    </w:p>
    <w:p w14:paraId="2C24DA0E" w14:textId="77777777" w:rsidR="005B5EAD" w:rsidRPr="00785C54" w:rsidRDefault="005B5EAD" w:rsidP="00785C54">
      <w:pPr>
        <w:pStyle w:val="Definition"/>
        <w:autoSpaceDE w:val="0"/>
        <w:autoSpaceDN w:val="0"/>
        <w:adjustRightInd w:val="0"/>
        <w:rPr>
          <w:szCs w:val="24"/>
        </w:rPr>
      </w:pPr>
      <w:r w:rsidRPr="00785C54">
        <w:rPr>
          <w:szCs w:val="24"/>
        </w:rPr>
        <w:t>&lt;GML&gt; value described using a numeric amount with a scale or using a scalar reference system</w:t>
      </w:r>
    </w:p>
    <w:p w14:paraId="1CCE18B7"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When used as a noun, measure is a synonym for physical quantity.</w:t>
      </w:r>
    </w:p>
    <w:p w14:paraId="2996DEDA"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t>-</w:t>
      </w:r>
      <w:r w:rsidRPr="00785C54">
        <w:rPr>
          <w:rStyle w:val="stddocPartNumber"/>
          <w:szCs w:val="24"/>
          <w:shd w:val="clear" w:color="auto" w:fill="auto"/>
        </w:rPr>
        <w:t>1</w:t>
      </w:r>
      <w:r w:rsidRPr="00785C54">
        <w:rPr>
          <w:szCs w:val="24"/>
        </w:rPr>
        <w:t>:</w:t>
      </w:r>
      <w:r w:rsidRPr="00785C54">
        <w:rPr>
          <w:rStyle w:val="stdyear"/>
          <w:szCs w:val="24"/>
          <w:shd w:val="clear" w:color="auto" w:fill="auto"/>
        </w:rPr>
        <w:t>2020</w:t>
      </w:r>
      <w:r w:rsidRPr="00785C54">
        <w:rPr>
          <w:szCs w:val="24"/>
        </w:rPr>
        <w:t xml:space="preserve">, </w:t>
      </w:r>
      <w:r w:rsidRPr="00785C54">
        <w:rPr>
          <w:rStyle w:val="stdsection"/>
          <w:szCs w:val="24"/>
          <w:shd w:val="clear" w:color="auto" w:fill="auto"/>
        </w:rPr>
        <w:t>3.1.41</w:t>
      </w:r>
      <w:r w:rsidRPr="00785C54">
        <w:rPr>
          <w:szCs w:val="24"/>
        </w:rPr>
        <w:t>]</w:t>
      </w:r>
    </w:p>
    <w:p w14:paraId="1BF017C8" w14:textId="2CB21160" w:rsidR="005B5EAD" w:rsidRPr="00785C54" w:rsidRDefault="005B5EAD" w:rsidP="00785C54">
      <w:pPr>
        <w:pStyle w:val="TermNum"/>
        <w:autoSpaceDE w:val="0"/>
        <w:autoSpaceDN w:val="0"/>
        <w:adjustRightInd w:val="0"/>
        <w:rPr>
          <w:szCs w:val="24"/>
        </w:rPr>
      </w:pPr>
      <w:r w:rsidRPr="00785C54">
        <w:rPr>
          <w:szCs w:val="24"/>
        </w:rPr>
        <w:t>3.1</w:t>
      </w:r>
      <w:ins w:id="1301" w:author="Katharina Schleidt" w:date="2022-08-12T19:04:00Z">
        <w:r w:rsidR="008A04A0">
          <w:rPr>
            <w:szCs w:val="24"/>
          </w:rPr>
          <w:t>2</w:t>
        </w:r>
      </w:ins>
      <w:del w:id="1302" w:author="Katharina Schleidt" w:date="2022-08-12T19:02:00Z">
        <w:r w:rsidRPr="00785C54" w:rsidDel="008A04A0">
          <w:rPr>
            <w:szCs w:val="24"/>
          </w:rPr>
          <w:delText>2</w:delText>
        </w:r>
      </w:del>
    </w:p>
    <w:p w14:paraId="64CD0B2D" w14:textId="77777777" w:rsidR="005B5EAD" w:rsidRPr="00785C54" w:rsidRDefault="005B5EAD" w:rsidP="00785C54">
      <w:pPr>
        <w:pStyle w:val="Terms"/>
        <w:autoSpaceDE w:val="0"/>
        <w:autoSpaceDN w:val="0"/>
        <w:adjustRightInd w:val="0"/>
        <w:rPr>
          <w:szCs w:val="24"/>
        </w:rPr>
      </w:pPr>
      <w:r w:rsidRPr="00785C54">
        <w:rPr>
          <w:szCs w:val="24"/>
        </w:rPr>
        <w:t>measurement</w:t>
      </w:r>
    </w:p>
    <w:p w14:paraId="2932AE0B" w14:textId="77777777" w:rsidR="005B5EAD" w:rsidRPr="00785C54" w:rsidRDefault="005B5EAD" w:rsidP="00785C54">
      <w:pPr>
        <w:pStyle w:val="Definition"/>
        <w:autoSpaceDE w:val="0"/>
        <w:autoSpaceDN w:val="0"/>
        <w:adjustRightInd w:val="0"/>
        <w:rPr>
          <w:szCs w:val="24"/>
        </w:rPr>
      </w:pPr>
      <w:r w:rsidRPr="00785C54">
        <w:rPr>
          <w:szCs w:val="24"/>
        </w:rPr>
        <w:t>set of operations having the object of determining the value of a quantity</w:t>
      </w:r>
    </w:p>
    <w:p w14:paraId="184B96A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w:t>
      </w:r>
      <w:r w:rsidRPr="00785C54">
        <w:rPr>
          <w:rStyle w:val="stddocPartNumber"/>
          <w:szCs w:val="24"/>
          <w:shd w:val="clear" w:color="auto" w:fill="auto"/>
        </w:rPr>
        <w:t>2</w:t>
      </w:r>
      <w:r w:rsidRPr="00785C54">
        <w:rPr>
          <w:szCs w:val="24"/>
        </w:rPr>
        <w:t>:</w:t>
      </w:r>
      <w:r w:rsidRPr="00785C54">
        <w:rPr>
          <w:rStyle w:val="stdyear"/>
          <w:szCs w:val="24"/>
          <w:shd w:val="clear" w:color="auto" w:fill="auto"/>
        </w:rPr>
        <w:t>2018</w:t>
      </w:r>
      <w:r w:rsidRPr="00785C54">
        <w:rPr>
          <w:szCs w:val="24"/>
        </w:rPr>
        <w:t xml:space="preserve">, </w:t>
      </w:r>
      <w:r w:rsidRPr="00785C54">
        <w:rPr>
          <w:rStyle w:val="stdsection"/>
          <w:szCs w:val="24"/>
          <w:shd w:val="clear" w:color="auto" w:fill="auto"/>
        </w:rPr>
        <w:t>3.21</w:t>
      </w:r>
      <w:r w:rsidRPr="00785C54">
        <w:rPr>
          <w:szCs w:val="24"/>
        </w:rPr>
        <w:t>]</w:t>
      </w:r>
    </w:p>
    <w:p w14:paraId="26DFDA37" w14:textId="0A3EDDDE" w:rsidR="005B5EAD" w:rsidRPr="00785C54" w:rsidRDefault="005B5EAD" w:rsidP="00785C54">
      <w:pPr>
        <w:pStyle w:val="TermNum"/>
        <w:autoSpaceDE w:val="0"/>
        <w:autoSpaceDN w:val="0"/>
        <w:adjustRightInd w:val="0"/>
        <w:rPr>
          <w:szCs w:val="24"/>
        </w:rPr>
      </w:pPr>
      <w:r w:rsidRPr="00785C54">
        <w:rPr>
          <w:szCs w:val="24"/>
        </w:rPr>
        <w:t>3.1</w:t>
      </w:r>
      <w:ins w:id="1303" w:author="Katharina Schleidt" w:date="2022-08-12T19:04:00Z">
        <w:r w:rsidR="008A04A0">
          <w:rPr>
            <w:szCs w:val="24"/>
          </w:rPr>
          <w:t>3</w:t>
        </w:r>
      </w:ins>
      <w:del w:id="1304" w:author="Katharina Schleidt" w:date="2022-08-12T19:02:00Z">
        <w:r w:rsidRPr="00785C54" w:rsidDel="008A04A0">
          <w:rPr>
            <w:szCs w:val="24"/>
          </w:rPr>
          <w:delText>3</w:delText>
        </w:r>
      </w:del>
    </w:p>
    <w:p w14:paraId="74C33D61" w14:textId="77777777" w:rsidR="005B5EAD" w:rsidRPr="00785C54" w:rsidRDefault="005B5EAD" w:rsidP="00785C54">
      <w:pPr>
        <w:pStyle w:val="Terms"/>
        <w:autoSpaceDE w:val="0"/>
        <w:autoSpaceDN w:val="0"/>
        <w:adjustRightInd w:val="0"/>
        <w:rPr>
          <w:szCs w:val="24"/>
        </w:rPr>
      </w:pPr>
      <w:r w:rsidRPr="00785C54">
        <w:rPr>
          <w:szCs w:val="24"/>
        </w:rPr>
        <w:t>observation</w:t>
      </w:r>
    </w:p>
    <w:p w14:paraId="0116A46F" w14:textId="0F2691CB" w:rsidR="005B5EAD" w:rsidRDefault="005B5EAD" w:rsidP="00785C54">
      <w:pPr>
        <w:pStyle w:val="Definition"/>
        <w:autoSpaceDE w:val="0"/>
        <w:autoSpaceDN w:val="0"/>
        <w:adjustRightInd w:val="0"/>
        <w:rPr>
          <w:ins w:id="1305" w:author="Katharina Schleidt" w:date="2022-08-12T18:33:00Z"/>
          <w:szCs w:val="24"/>
        </w:rPr>
      </w:pPr>
      <w:r w:rsidRPr="00785C54">
        <w:rPr>
          <w:szCs w:val="24"/>
        </w:rPr>
        <w:t>act carried out by an observer to determine the value of an observable property of an object (feature-of-interest) by using a procedure, with the value is provided as the result</w:t>
      </w:r>
    </w:p>
    <w:p w14:paraId="47045620" w14:textId="6CEF88F6" w:rsidR="0018223B" w:rsidRPr="00785C54" w:rsidRDefault="0018223B" w:rsidP="0018223B">
      <w:pPr>
        <w:pStyle w:val="TermNum"/>
        <w:autoSpaceDE w:val="0"/>
        <w:autoSpaceDN w:val="0"/>
        <w:adjustRightInd w:val="0"/>
        <w:rPr>
          <w:ins w:id="1306" w:author="Katharina Schleidt" w:date="2022-08-12T18:33:00Z"/>
          <w:szCs w:val="24"/>
        </w:rPr>
      </w:pPr>
      <w:ins w:id="1307" w:author="Katharina Schleidt" w:date="2022-08-12T18:33:00Z">
        <w:r w:rsidRPr="00785C54">
          <w:rPr>
            <w:szCs w:val="24"/>
          </w:rPr>
          <w:lastRenderedPageBreak/>
          <w:t>3.1</w:t>
        </w:r>
      </w:ins>
      <w:ins w:id="1308" w:author="Katharina Schleidt" w:date="2022-08-12T19:04:00Z">
        <w:r w:rsidR="008A04A0">
          <w:rPr>
            <w:szCs w:val="24"/>
          </w:rPr>
          <w:t>4</w:t>
        </w:r>
      </w:ins>
    </w:p>
    <w:p w14:paraId="75DAFF48" w14:textId="0E867839" w:rsidR="0018223B" w:rsidRPr="00785C54" w:rsidRDefault="0018223B" w:rsidP="0018223B">
      <w:pPr>
        <w:pStyle w:val="Terms"/>
        <w:autoSpaceDE w:val="0"/>
        <w:autoSpaceDN w:val="0"/>
        <w:adjustRightInd w:val="0"/>
        <w:rPr>
          <w:ins w:id="1309" w:author="Katharina Schleidt" w:date="2022-08-12T18:34:00Z"/>
          <w:szCs w:val="24"/>
        </w:rPr>
      </w:pPr>
      <w:ins w:id="1310" w:author="Katharina Schleidt" w:date="2022-08-12T18:34:00Z">
        <w:r w:rsidRPr="00785C54">
          <w:rPr>
            <w:szCs w:val="24"/>
          </w:rPr>
          <w:t>observation</w:t>
        </w:r>
        <w:r>
          <w:rPr>
            <w:szCs w:val="24"/>
          </w:rPr>
          <w:t xml:space="preserve"> result</w:t>
        </w:r>
      </w:ins>
    </w:p>
    <w:p w14:paraId="4412EAE0" w14:textId="77777777" w:rsidR="0018223B" w:rsidRPr="0018223B" w:rsidRDefault="0018223B" w:rsidP="0018223B">
      <w:pPr>
        <w:pStyle w:val="Definition"/>
        <w:autoSpaceDE w:val="0"/>
        <w:autoSpaceDN w:val="0"/>
        <w:adjustRightInd w:val="0"/>
        <w:rPr>
          <w:ins w:id="1311" w:author="Katharina Schleidt" w:date="2022-08-12T18:34:00Z"/>
          <w:szCs w:val="24"/>
        </w:rPr>
      </w:pPr>
      <w:ins w:id="1312" w:author="Katharina Schleidt" w:date="2022-08-12T18:34:00Z">
        <w:r w:rsidRPr="0018223B">
          <w:rPr>
            <w:szCs w:val="24"/>
          </w:rPr>
          <w:t>estimate of the value of a property determined through a known observation procedure</w:t>
        </w:r>
      </w:ins>
    </w:p>
    <w:p w14:paraId="55B3CA33" w14:textId="24C97502" w:rsidR="0018223B" w:rsidRPr="00785C54" w:rsidDel="0018223B" w:rsidRDefault="0018223B" w:rsidP="0018223B">
      <w:pPr>
        <w:pStyle w:val="Definition"/>
        <w:autoSpaceDE w:val="0"/>
        <w:autoSpaceDN w:val="0"/>
        <w:adjustRightInd w:val="0"/>
        <w:rPr>
          <w:del w:id="1313" w:author="Katharina Schleidt" w:date="2022-08-12T18:34:00Z"/>
          <w:szCs w:val="24"/>
        </w:rPr>
      </w:pPr>
      <w:ins w:id="1314" w:author="Katharina Schleidt" w:date="2022-08-12T18:34:00Z">
        <w:r w:rsidRPr="0018223B">
          <w:rPr>
            <w:szCs w:val="24"/>
          </w:rPr>
          <w:t>[SOURCE: ISO 19156:2011, 4.14]</w:t>
        </w:r>
      </w:ins>
    </w:p>
    <w:p w14:paraId="5CAEE2E8" w14:textId="2E42367F" w:rsidR="005B5EAD" w:rsidRPr="00785C54" w:rsidRDefault="005B5EAD" w:rsidP="00785C54">
      <w:pPr>
        <w:pStyle w:val="TermNum"/>
        <w:autoSpaceDE w:val="0"/>
        <w:autoSpaceDN w:val="0"/>
        <w:adjustRightInd w:val="0"/>
        <w:rPr>
          <w:szCs w:val="24"/>
        </w:rPr>
      </w:pPr>
      <w:r w:rsidRPr="00785C54">
        <w:rPr>
          <w:szCs w:val="24"/>
        </w:rPr>
        <w:t>3.1</w:t>
      </w:r>
      <w:ins w:id="1315" w:author="Katharina Schleidt" w:date="2022-08-12T19:04:00Z">
        <w:r w:rsidR="008A04A0">
          <w:rPr>
            <w:szCs w:val="24"/>
          </w:rPr>
          <w:t>5</w:t>
        </w:r>
      </w:ins>
      <w:del w:id="1316" w:author="Katharina Schleidt" w:date="2022-08-12T18:34:00Z">
        <w:r w:rsidRPr="00785C54" w:rsidDel="0018223B">
          <w:rPr>
            <w:szCs w:val="24"/>
          </w:rPr>
          <w:delText>4</w:delText>
        </w:r>
      </w:del>
    </w:p>
    <w:p w14:paraId="3C43BB0B" w14:textId="77777777" w:rsidR="005B5EAD" w:rsidRPr="00785C54" w:rsidRDefault="005B5EAD" w:rsidP="00785C54">
      <w:pPr>
        <w:pStyle w:val="Terms"/>
        <w:autoSpaceDE w:val="0"/>
        <w:autoSpaceDN w:val="0"/>
        <w:adjustRightInd w:val="0"/>
        <w:rPr>
          <w:szCs w:val="24"/>
        </w:rPr>
      </w:pPr>
      <w:r w:rsidRPr="00785C54">
        <w:rPr>
          <w:szCs w:val="24"/>
        </w:rPr>
        <w:t>observer</w:t>
      </w:r>
    </w:p>
    <w:p w14:paraId="0D6B755B" w14:textId="77777777" w:rsidR="005B5EAD" w:rsidRPr="00785C54" w:rsidRDefault="005B5EAD" w:rsidP="00785C54">
      <w:pPr>
        <w:pStyle w:val="Definition"/>
        <w:autoSpaceDE w:val="0"/>
        <w:autoSpaceDN w:val="0"/>
        <w:adjustRightInd w:val="0"/>
        <w:rPr>
          <w:szCs w:val="24"/>
        </w:rPr>
      </w:pPr>
      <w:r w:rsidRPr="00785C54">
        <w:rPr>
          <w:szCs w:val="24"/>
        </w:rPr>
        <w:t>identifiable entity that can generate observations pertaining to an observable property by implementing a procedure</w:t>
      </w:r>
    </w:p>
    <w:p w14:paraId="6E81EE2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An observer is an instance of a sensor, instrument, implementation of an algorithm or a being such as a person.</w:t>
      </w:r>
    </w:p>
    <w:p w14:paraId="099A8D63" w14:textId="34604987" w:rsidR="005B5EAD" w:rsidRPr="00785C54" w:rsidRDefault="005B5EAD" w:rsidP="00785C54">
      <w:pPr>
        <w:pStyle w:val="TermNum"/>
        <w:autoSpaceDE w:val="0"/>
        <w:autoSpaceDN w:val="0"/>
        <w:adjustRightInd w:val="0"/>
        <w:rPr>
          <w:szCs w:val="24"/>
        </w:rPr>
      </w:pPr>
      <w:r w:rsidRPr="00785C54">
        <w:rPr>
          <w:szCs w:val="24"/>
        </w:rPr>
        <w:t>3.1</w:t>
      </w:r>
      <w:ins w:id="1317" w:author="Katharina Schleidt" w:date="2022-08-12T19:04:00Z">
        <w:r w:rsidR="008A04A0">
          <w:rPr>
            <w:szCs w:val="24"/>
          </w:rPr>
          <w:t>6</w:t>
        </w:r>
      </w:ins>
      <w:del w:id="1318" w:author="Katharina Schleidt" w:date="2022-08-12T18:35:00Z">
        <w:r w:rsidRPr="00785C54" w:rsidDel="0018223B">
          <w:rPr>
            <w:szCs w:val="24"/>
          </w:rPr>
          <w:delText>5</w:delText>
        </w:r>
      </w:del>
    </w:p>
    <w:p w14:paraId="092ED76D" w14:textId="77777777" w:rsidR="005B5EAD" w:rsidRPr="00785C54" w:rsidRDefault="005B5EAD" w:rsidP="00785C54">
      <w:pPr>
        <w:pStyle w:val="Terms"/>
        <w:autoSpaceDE w:val="0"/>
        <w:autoSpaceDN w:val="0"/>
        <w:adjustRightInd w:val="0"/>
        <w:rPr>
          <w:szCs w:val="24"/>
        </w:rPr>
      </w:pPr>
      <w:r w:rsidRPr="00785C54">
        <w:rPr>
          <w:szCs w:val="24"/>
        </w:rPr>
        <w:t>procedure</w:t>
      </w:r>
    </w:p>
    <w:p w14:paraId="650B1682" w14:textId="77777777" w:rsidR="005B5EAD" w:rsidRPr="00785C54" w:rsidRDefault="005B5EAD" w:rsidP="00785C54">
      <w:pPr>
        <w:pStyle w:val="Definition"/>
        <w:autoSpaceDE w:val="0"/>
        <w:autoSpaceDN w:val="0"/>
        <w:adjustRightInd w:val="0"/>
        <w:rPr>
          <w:szCs w:val="24"/>
        </w:rPr>
      </w:pPr>
      <w:r w:rsidRPr="00785C54">
        <w:rPr>
          <w:szCs w:val="24"/>
        </w:rPr>
        <w:t>specified way to carry out an activity or a process</w:t>
      </w:r>
    </w:p>
    <w:p w14:paraId="756B75F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3.4.5</w:t>
      </w:r>
      <w:r w:rsidRPr="00785C54">
        <w:rPr>
          <w:szCs w:val="24"/>
        </w:rPr>
        <w:t>, modified — Note 1 to entry has been deleted.]</w:t>
      </w:r>
    </w:p>
    <w:p w14:paraId="369A0895" w14:textId="7351EEB7" w:rsidR="005B5EAD" w:rsidRPr="00785C54" w:rsidRDefault="005B5EAD" w:rsidP="00785C54">
      <w:pPr>
        <w:pStyle w:val="TermNum"/>
        <w:autoSpaceDE w:val="0"/>
        <w:autoSpaceDN w:val="0"/>
        <w:adjustRightInd w:val="0"/>
        <w:rPr>
          <w:szCs w:val="24"/>
        </w:rPr>
      </w:pPr>
      <w:r w:rsidRPr="00785C54">
        <w:rPr>
          <w:szCs w:val="24"/>
        </w:rPr>
        <w:t>3.1</w:t>
      </w:r>
      <w:ins w:id="1319" w:author="Katharina Schleidt" w:date="2022-08-12T19:04:00Z">
        <w:r w:rsidR="008A04A0">
          <w:rPr>
            <w:szCs w:val="24"/>
          </w:rPr>
          <w:t>7</w:t>
        </w:r>
      </w:ins>
      <w:del w:id="1320" w:author="Katharina Schleidt" w:date="2022-08-12T18:35:00Z">
        <w:r w:rsidRPr="00785C54" w:rsidDel="0018223B">
          <w:rPr>
            <w:szCs w:val="24"/>
          </w:rPr>
          <w:delText>6</w:delText>
        </w:r>
      </w:del>
    </w:p>
    <w:p w14:paraId="4E481345" w14:textId="77777777" w:rsidR="005B5EAD" w:rsidRPr="00785C54" w:rsidRDefault="005B5EAD" w:rsidP="00785C54">
      <w:pPr>
        <w:pStyle w:val="Terms"/>
        <w:autoSpaceDE w:val="0"/>
        <w:autoSpaceDN w:val="0"/>
        <w:adjustRightInd w:val="0"/>
        <w:rPr>
          <w:szCs w:val="24"/>
        </w:rPr>
      </w:pPr>
      <w:r w:rsidRPr="00785C54">
        <w:rPr>
          <w:szCs w:val="24"/>
        </w:rPr>
        <w:t>process</w:t>
      </w:r>
    </w:p>
    <w:p w14:paraId="3E18216C" w14:textId="77777777" w:rsidR="005B5EAD" w:rsidRPr="00785C54" w:rsidRDefault="005B5EAD" w:rsidP="00785C54">
      <w:pPr>
        <w:pStyle w:val="Definition"/>
        <w:autoSpaceDE w:val="0"/>
        <w:autoSpaceDN w:val="0"/>
        <w:adjustRightInd w:val="0"/>
        <w:rPr>
          <w:szCs w:val="24"/>
        </w:rPr>
      </w:pPr>
      <w:r w:rsidRPr="00785C54">
        <w:rPr>
          <w:szCs w:val="24"/>
        </w:rPr>
        <w:t>set of interrelated or interacting activities that use inputs to deliver an intended result</w:t>
      </w:r>
    </w:p>
    <w:p w14:paraId="3EC70087"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9000</w:t>
      </w:r>
      <w:r w:rsidRPr="00785C54">
        <w:rPr>
          <w:szCs w:val="24"/>
        </w:rPr>
        <w:t>:</w:t>
      </w:r>
      <w:r w:rsidRPr="00785C54">
        <w:rPr>
          <w:rStyle w:val="stdyear"/>
          <w:szCs w:val="24"/>
          <w:shd w:val="clear" w:color="auto" w:fill="auto"/>
        </w:rPr>
        <w:t>2015</w:t>
      </w:r>
      <w:r w:rsidRPr="00785C54">
        <w:rPr>
          <w:szCs w:val="24"/>
        </w:rPr>
        <w:t xml:space="preserve">, </w:t>
      </w:r>
      <w:r w:rsidRPr="00785C54">
        <w:rPr>
          <w:rStyle w:val="stdsection"/>
          <w:szCs w:val="24"/>
          <w:shd w:val="clear" w:color="auto" w:fill="auto"/>
        </w:rPr>
        <w:t>3.4.1</w:t>
      </w:r>
      <w:r w:rsidRPr="00785C54">
        <w:rPr>
          <w:szCs w:val="24"/>
        </w:rPr>
        <w:t>, modified — Notes 1-6 have been deleted.]</w:t>
      </w:r>
    </w:p>
    <w:p w14:paraId="736C2224" w14:textId="38819334" w:rsidR="005B5EAD" w:rsidRPr="00785C54" w:rsidRDefault="005B5EAD" w:rsidP="00785C54">
      <w:pPr>
        <w:pStyle w:val="TermNum"/>
        <w:autoSpaceDE w:val="0"/>
        <w:autoSpaceDN w:val="0"/>
        <w:adjustRightInd w:val="0"/>
        <w:rPr>
          <w:szCs w:val="24"/>
        </w:rPr>
      </w:pPr>
      <w:r w:rsidRPr="00785C54">
        <w:rPr>
          <w:szCs w:val="24"/>
        </w:rPr>
        <w:t>3.1</w:t>
      </w:r>
      <w:ins w:id="1321" w:author="Katharina Schleidt" w:date="2022-08-12T19:04:00Z">
        <w:r w:rsidR="008A04A0">
          <w:rPr>
            <w:szCs w:val="24"/>
          </w:rPr>
          <w:t>8</w:t>
        </w:r>
      </w:ins>
      <w:del w:id="1322" w:author="Katharina Schleidt" w:date="2022-08-12T18:35:00Z">
        <w:r w:rsidRPr="00785C54" w:rsidDel="0018223B">
          <w:rPr>
            <w:szCs w:val="24"/>
          </w:rPr>
          <w:delText>7</w:delText>
        </w:r>
      </w:del>
    </w:p>
    <w:p w14:paraId="1666BCE3" w14:textId="77777777" w:rsidR="005B5EAD" w:rsidRPr="00785C54" w:rsidRDefault="005B5EAD" w:rsidP="00785C54">
      <w:pPr>
        <w:pStyle w:val="Terms"/>
        <w:autoSpaceDE w:val="0"/>
        <w:autoSpaceDN w:val="0"/>
        <w:adjustRightInd w:val="0"/>
        <w:rPr>
          <w:szCs w:val="24"/>
        </w:rPr>
      </w:pPr>
      <w:r w:rsidRPr="00785C54">
        <w:rPr>
          <w:szCs w:val="24"/>
        </w:rPr>
        <w:t>property</w:t>
      </w:r>
    </w:p>
    <w:p w14:paraId="7E69030A" w14:textId="77777777" w:rsidR="005B5EAD" w:rsidRPr="00785C54" w:rsidRDefault="005B5EAD" w:rsidP="00785C54">
      <w:pPr>
        <w:pStyle w:val="Definition"/>
        <w:autoSpaceDE w:val="0"/>
        <w:autoSpaceDN w:val="0"/>
        <w:adjustRightInd w:val="0"/>
        <w:rPr>
          <w:szCs w:val="24"/>
        </w:rPr>
      </w:pPr>
      <w:r w:rsidRPr="00785C54">
        <w:rPr>
          <w:szCs w:val="24"/>
        </w:rPr>
        <w:t>facet or attribute of an object referenced by a name</w:t>
      </w:r>
    </w:p>
    <w:p w14:paraId="1DA687C7" w14:textId="452B9279"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323" w:author="Katharina Schleidt" w:date="2022-08-12T19:06:00Z"/>
          <w:szCs w:val="24"/>
        </w:rPr>
      </w:pPr>
      <w:r w:rsidRPr="00785C54">
        <w:rPr>
          <w:szCs w:val="24"/>
        </w:rPr>
        <w:t>EXAMPLE</w:t>
      </w:r>
      <w:r w:rsidRPr="00785C54">
        <w:rPr>
          <w:szCs w:val="24"/>
        </w:rPr>
        <w:tab/>
      </w:r>
      <w:commentRangeStart w:id="1324"/>
      <w:r w:rsidRPr="00785C54">
        <w:rPr>
          <w:szCs w:val="24"/>
        </w:rPr>
        <w:t>Abby</w:t>
      </w:r>
      <w:del w:id="1325" w:author="Katharina Schleidt" w:date="2022-08-13T15:38:00Z">
        <w:r w:rsidRPr="00785C54" w:rsidDel="001574A6">
          <w:rPr>
            <w:szCs w:val="24"/>
          </w:rPr>
          <w:delText>'</w:delText>
        </w:r>
      </w:del>
      <w:ins w:id="1326" w:author="Katharina Schleidt" w:date="2022-08-13T15:38:00Z">
        <w:r w:rsidR="001574A6">
          <w:rPr>
            <w:szCs w:val="24"/>
          </w:rPr>
          <w:t>’</w:t>
        </w:r>
      </w:ins>
      <w:r w:rsidRPr="00785C54">
        <w:rPr>
          <w:szCs w:val="24"/>
        </w:rPr>
        <w:t xml:space="preserve">s </w:t>
      </w:r>
      <w:commentRangeEnd w:id="1324"/>
      <w:r w:rsidR="0018223B">
        <w:rPr>
          <w:rStyle w:val="CommentReference"/>
          <w:rFonts w:eastAsia="MS Mincho"/>
          <w:lang w:eastAsia="ja-JP"/>
        </w:rPr>
        <w:commentReference w:id="1324"/>
      </w:r>
      <w:r w:rsidRPr="00785C54">
        <w:rPr>
          <w:szCs w:val="24"/>
        </w:rPr>
        <w:t xml:space="preserve">car has the colour red, where </w:t>
      </w:r>
      <w:del w:id="1327" w:author="Katharina Schleidt" w:date="2022-08-13T15:38:00Z">
        <w:r w:rsidRPr="00785C54" w:rsidDel="001574A6">
          <w:rPr>
            <w:szCs w:val="24"/>
          </w:rPr>
          <w:delText>"</w:delText>
        </w:r>
      </w:del>
      <w:ins w:id="1328" w:author="Katharina Schleidt" w:date="2022-08-13T15:38:00Z">
        <w:r w:rsidR="001574A6">
          <w:rPr>
            <w:szCs w:val="24"/>
          </w:rPr>
          <w:t>“</w:t>
        </w:r>
      </w:ins>
      <w:r w:rsidRPr="00785C54">
        <w:rPr>
          <w:szCs w:val="24"/>
        </w:rPr>
        <w:t>colour red</w:t>
      </w:r>
      <w:del w:id="1329" w:author="Katharina Schleidt" w:date="2022-08-13T15:38:00Z">
        <w:r w:rsidRPr="00785C54" w:rsidDel="001574A6">
          <w:rPr>
            <w:szCs w:val="24"/>
          </w:rPr>
          <w:delText>"</w:delText>
        </w:r>
      </w:del>
      <w:ins w:id="1330" w:author="Katharina Schleidt" w:date="2022-08-13T15:38:00Z">
        <w:r w:rsidR="001574A6">
          <w:rPr>
            <w:szCs w:val="24"/>
          </w:rPr>
          <w:t>”</w:t>
        </w:r>
      </w:ins>
      <w:r w:rsidRPr="00785C54">
        <w:rPr>
          <w:szCs w:val="24"/>
        </w:rPr>
        <w:t xml:space="preserve"> is a property of the car.</w:t>
      </w:r>
    </w:p>
    <w:p w14:paraId="2BD3D08F" w14:textId="1112ECF4" w:rsidR="008A04A0" w:rsidRPr="00785C54" w:rsidRDefault="008A04A0"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331" w:author="Katharina Schleidt" w:date="2022-08-12T19:06:00Z">
        <w:r w:rsidRPr="00785C54">
          <w:rPr>
            <w:szCs w:val="24"/>
          </w:rPr>
          <w:t>Note 1 to entry</w:t>
        </w:r>
        <w:r w:rsidRPr="008A04A0">
          <w:rPr>
            <w:szCs w:val="24"/>
          </w:rPr>
          <w:t xml:space="preserve">: in some communities, the </w:t>
        </w:r>
        <w:r>
          <w:rPr>
            <w:szCs w:val="24"/>
          </w:rPr>
          <w:t>o</w:t>
        </w:r>
        <w:r w:rsidRPr="008A04A0">
          <w:rPr>
            <w:szCs w:val="24"/>
          </w:rPr>
          <w:t>bserved</w:t>
        </w:r>
        <w:r>
          <w:rPr>
            <w:szCs w:val="24"/>
          </w:rPr>
          <w:t xml:space="preserve"> p</w:t>
        </w:r>
        <w:r w:rsidRPr="008A04A0">
          <w:rPr>
            <w:szCs w:val="24"/>
          </w:rPr>
          <w:t>roperty is referred to as the measurand</w:t>
        </w:r>
      </w:ins>
    </w:p>
    <w:p w14:paraId="18B39B90" w14:textId="2B99915E"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19143</w:t>
      </w:r>
      <w:r w:rsidRPr="00785C54">
        <w:rPr>
          <w:szCs w:val="24"/>
        </w:rPr>
        <w:t>:</w:t>
      </w:r>
      <w:r w:rsidRPr="00785C54">
        <w:rPr>
          <w:rStyle w:val="stdyear"/>
          <w:szCs w:val="24"/>
          <w:shd w:val="clear" w:color="auto" w:fill="auto"/>
        </w:rPr>
        <w:t>2010</w:t>
      </w:r>
      <w:r w:rsidRPr="00785C54">
        <w:rPr>
          <w:szCs w:val="24"/>
        </w:rPr>
        <w:t xml:space="preserve">, </w:t>
      </w:r>
      <w:r w:rsidRPr="00785C54">
        <w:rPr>
          <w:rStyle w:val="stdsection"/>
          <w:szCs w:val="24"/>
          <w:shd w:val="clear" w:color="auto" w:fill="auto"/>
        </w:rPr>
        <w:t>4.21</w:t>
      </w:r>
      <w:r w:rsidRPr="00785C54">
        <w:rPr>
          <w:szCs w:val="24"/>
        </w:rPr>
        <w:t xml:space="preserve">, modified — Example </w:t>
      </w:r>
      <w:ins w:id="1332" w:author="Katharina Schleidt" w:date="2022-08-12T19:06:00Z">
        <w:r w:rsidR="008A04A0">
          <w:rPr>
            <w:szCs w:val="24"/>
          </w:rPr>
          <w:t xml:space="preserve">and note </w:t>
        </w:r>
      </w:ins>
      <w:del w:id="1333" w:author="Katharina Schleidt" w:date="2022-08-12T19:06:00Z">
        <w:r w:rsidRPr="00785C54" w:rsidDel="008A04A0">
          <w:rPr>
            <w:szCs w:val="24"/>
          </w:rPr>
          <w:delText xml:space="preserve">has </w:delText>
        </w:r>
      </w:del>
      <w:ins w:id="1334" w:author="Katharina Schleidt" w:date="2022-08-12T19:06:00Z">
        <w:r w:rsidR="008A04A0" w:rsidRPr="00785C54">
          <w:rPr>
            <w:szCs w:val="24"/>
          </w:rPr>
          <w:t>ha</w:t>
        </w:r>
        <w:r w:rsidR="008A04A0">
          <w:rPr>
            <w:szCs w:val="24"/>
          </w:rPr>
          <w:t>ve</w:t>
        </w:r>
        <w:r w:rsidR="008A04A0" w:rsidRPr="00785C54">
          <w:rPr>
            <w:szCs w:val="24"/>
          </w:rPr>
          <w:t xml:space="preserve"> </w:t>
        </w:r>
      </w:ins>
      <w:r w:rsidRPr="00785C54">
        <w:rPr>
          <w:szCs w:val="24"/>
        </w:rPr>
        <w:t>been added to the entry.]</w:t>
      </w:r>
    </w:p>
    <w:p w14:paraId="3D63949E" w14:textId="443E7D08" w:rsidR="005B5EAD" w:rsidRPr="00785C54" w:rsidRDefault="005B5EAD" w:rsidP="00785C54">
      <w:pPr>
        <w:pStyle w:val="TermNum"/>
        <w:autoSpaceDE w:val="0"/>
        <w:autoSpaceDN w:val="0"/>
        <w:adjustRightInd w:val="0"/>
        <w:rPr>
          <w:szCs w:val="24"/>
        </w:rPr>
      </w:pPr>
      <w:r w:rsidRPr="00785C54">
        <w:rPr>
          <w:szCs w:val="24"/>
        </w:rPr>
        <w:t>3.</w:t>
      </w:r>
      <w:ins w:id="1335" w:author="Katharina Schleidt" w:date="2022-08-12T19:04:00Z">
        <w:r w:rsidR="008A04A0">
          <w:rPr>
            <w:szCs w:val="24"/>
          </w:rPr>
          <w:t>19</w:t>
        </w:r>
      </w:ins>
      <w:del w:id="1336" w:author="Katharina Schleidt" w:date="2022-08-12T19:02:00Z">
        <w:r w:rsidRPr="00785C54" w:rsidDel="008A04A0">
          <w:rPr>
            <w:szCs w:val="24"/>
          </w:rPr>
          <w:delText>1</w:delText>
        </w:r>
      </w:del>
      <w:del w:id="1337" w:author="Katharina Schleidt" w:date="2022-08-12T18:35:00Z">
        <w:r w:rsidRPr="00785C54" w:rsidDel="0018223B">
          <w:rPr>
            <w:szCs w:val="24"/>
          </w:rPr>
          <w:delText>8</w:delText>
        </w:r>
      </w:del>
    </w:p>
    <w:p w14:paraId="304938CE" w14:textId="77777777" w:rsidR="005B5EAD" w:rsidRPr="00785C54" w:rsidRDefault="005B5EAD" w:rsidP="00785C54">
      <w:pPr>
        <w:pStyle w:val="Terms"/>
        <w:autoSpaceDE w:val="0"/>
        <w:autoSpaceDN w:val="0"/>
        <w:adjustRightInd w:val="0"/>
        <w:rPr>
          <w:szCs w:val="24"/>
        </w:rPr>
      </w:pPr>
      <w:r w:rsidRPr="00785C54">
        <w:rPr>
          <w:szCs w:val="24"/>
        </w:rPr>
        <w:t>property type</w:t>
      </w:r>
    </w:p>
    <w:p w14:paraId="041514A6" w14:textId="77777777" w:rsidR="005B5EAD" w:rsidRPr="00785C54" w:rsidRDefault="005B5EAD" w:rsidP="00785C54">
      <w:pPr>
        <w:pStyle w:val="Definition"/>
        <w:autoSpaceDE w:val="0"/>
        <w:autoSpaceDN w:val="0"/>
        <w:adjustRightInd w:val="0"/>
        <w:rPr>
          <w:szCs w:val="24"/>
        </w:rPr>
      </w:pPr>
      <w:r w:rsidRPr="00785C54">
        <w:rPr>
          <w:szCs w:val="24"/>
        </w:rPr>
        <w:t>characteristic of a feature type</w:t>
      </w:r>
    </w:p>
    <w:p w14:paraId="1D420C96" w14:textId="1748CA8B" w:rsidR="00EB7CD5" w:rsidRPr="00785C54" w:rsidRDefault="00EB7CD5" w:rsidP="00EB7CD5">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338" w:author="Katharina Schleidt" w:date="2022-08-10T19:50:00Z"/>
          <w:szCs w:val="24"/>
        </w:rPr>
      </w:pPr>
      <w:moveToRangeStart w:id="1339" w:author="Katharina Schleidt" w:date="2022-08-10T19:50:00Z" w:name="move111053467"/>
      <w:moveTo w:id="1340" w:author="Katharina Schleidt" w:date="2022-08-10T19:50:00Z">
        <w:r w:rsidRPr="00785C54">
          <w:rPr>
            <w:szCs w:val="24"/>
          </w:rPr>
          <w:t>EXAMPLE</w:t>
        </w:r>
        <w:r w:rsidRPr="00785C54">
          <w:rPr>
            <w:szCs w:val="24"/>
          </w:rPr>
          <w:tab/>
          <w:t xml:space="preserve">Cars (a feature type) all have a characteristic colour, where </w:t>
        </w:r>
        <w:del w:id="1341" w:author="Katharina Schleidt" w:date="2022-08-13T15:38:00Z">
          <w:r w:rsidRPr="00785C54" w:rsidDel="001574A6">
            <w:rPr>
              <w:szCs w:val="24"/>
            </w:rPr>
            <w:delText>"</w:delText>
          </w:r>
        </w:del>
      </w:moveTo>
      <w:ins w:id="1342" w:author="Katharina Schleidt" w:date="2022-08-13T15:38:00Z">
        <w:r w:rsidR="001574A6">
          <w:rPr>
            <w:szCs w:val="24"/>
          </w:rPr>
          <w:t>“</w:t>
        </w:r>
      </w:ins>
      <w:moveTo w:id="1343" w:author="Katharina Schleidt" w:date="2022-08-10T19:50:00Z">
        <w:r w:rsidRPr="00785C54">
          <w:rPr>
            <w:szCs w:val="24"/>
          </w:rPr>
          <w:t>colour</w:t>
        </w:r>
        <w:del w:id="1344" w:author="Katharina Schleidt" w:date="2022-08-13T15:38:00Z">
          <w:r w:rsidRPr="00785C54" w:rsidDel="001574A6">
            <w:rPr>
              <w:szCs w:val="24"/>
            </w:rPr>
            <w:delText>"</w:delText>
          </w:r>
        </w:del>
      </w:moveTo>
      <w:ins w:id="1345" w:author="Katharina Schleidt" w:date="2022-08-13T15:38:00Z">
        <w:r w:rsidR="001574A6">
          <w:rPr>
            <w:szCs w:val="24"/>
          </w:rPr>
          <w:t>”</w:t>
        </w:r>
      </w:ins>
      <w:moveTo w:id="1346" w:author="Katharina Schleidt" w:date="2022-08-10T19:50:00Z">
        <w:r w:rsidRPr="00785C54">
          <w:rPr>
            <w:szCs w:val="24"/>
          </w:rPr>
          <w:t xml:space="preserve"> is a property type.</w:t>
        </w:r>
      </w:moveTo>
    </w:p>
    <w:moveToRangeEnd w:id="1339"/>
    <w:p w14:paraId="37C5E7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The value for an instance of an observable property type can be estimated through an act of observation.</w:t>
      </w:r>
    </w:p>
    <w:p w14:paraId="3E5549E9" w14:textId="62769D97" w:rsidR="005B5EAD" w:rsidRPr="00785C54" w:rsidDel="00EB7CD5"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347" w:author="Katharina Schleidt" w:date="2022-08-10T19:50:00Z"/>
          <w:szCs w:val="24"/>
        </w:rPr>
      </w:pPr>
      <w:moveFromRangeStart w:id="1348" w:author="Katharina Schleidt" w:date="2022-08-10T19:50:00Z" w:name="move111053467"/>
      <w:moveFrom w:id="1349" w:author="Katharina Schleidt" w:date="2022-08-10T19:50:00Z">
        <w:r w:rsidRPr="00785C54" w:rsidDel="00EB7CD5">
          <w:rPr>
            <w:szCs w:val="24"/>
          </w:rPr>
          <w:t>EXAMPLE</w:t>
        </w:r>
        <w:r w:rsidRPr="00785C54" w:rsidDel="00EB7CD5">
          <w:rPr>
            <w:szCs w:val="24"/>
          </w:rPr>
          <w:tab/>
          <w:t xml:space="preserve">Cars (a feature type) all have a characteristic colour, where </w:t>
        </w:r>
        <w:del w:id="1350" w:author="Katharina Schleidt" w:date="2022-08-13T15:38:00Z">
          <w:r w:rsidRPr="00785C54" w:rsidDel="001574A6">
            <w:rPr>
              <w:szCs w:val="24"/>
            </w:rPr>
            <w:delText>"</w:delText>
          </w:r>
        </w:del>
      </w:moveFrom>
      <w:ins w:id="1351" w:author="Katharina Schleidt" w:date="2022-08-13T15:38:00Z">
        <w:r w:rsidR="001574A6">
          <w:rPr>
            <w:szCs w:val="24"/>
          </w:rPr>
          <w:t>“</w:t>
        </w:r>
      </w:ins>
      <w:moveFrom w:id="1352" w:author="Katharina Schleidt" w:date="2022-08-10T19:50:00Z">
        <w:r w:rsidRPr="00785C54" w:rsidDel="00EB7CD5">
          <w:rPr>
            <w:szCs w:val="24"/>
          </w:rPr>
          <w:t>colour</w:t>
        </w:r>
        <w:del w:id="1353" w:author="Katharina Schleidt" w:date="2022-08-13T15:38:00Z">
          <w:r w:rsidRPr="00785C54" w:rsidDel="001574A6">
            <w:rPr>
              <w:szCs w:val="24"/>
            </w:rPr>
            <w:delText>"</w:delText>
          </w:r>
        </w:del>
      </w:moveFrom>
      <w:ins w:id="1354" w:author="Katharina Schleidt" w:date="2022-08-13T15:38:00Z">
        <w:r w:rsidR="001574A6">
          <w:rPr>
            <w:szCs w:val="24"/>
          </w:rPr>
          <w:t>”</w:t>
        </w:r>
      </w:ins>
      <w:moveFrom w:id="1355" w:author="Katharina Schleidt" w:date="2022-08-10T19:50:00Z">
        <w:r w:rsidRPr="00785C54" w:rsidDel="00EB7CD5">
          <w:rPr>
            <w:szCs w:val="24"/>
          </w:rPr>
          <w:t xml:space="preserve"> is a property type.</w:t>
        </w:r>
      </w:moveFrom>
    </w:p>
    <w:moveFromRangeEnd w:id="1348"/>
    <w:p w14:paraId="690151B9"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In chemistry-related applications, the term “determinand” or “analyte” is often used.</w:t>
      </w:r>
    </w:p>
    <w:p w14:paraId="72A91D7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3 to entry: Adapted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2005</w:t>
      </w:r>
      <w:r w:rsidRPr="00785C54">
        <w:rPr>
          <w:szCs w:val="24"/>
        </w:rPr>
        <w:t>.</w:t>
      </w:r>
    </w:p>
    <w:p w14:paraId="5CDD4B34" w14:textId="12C8E2D2" w:rsidR="005B5EAD" w:rsidRPr="00785C54" w:rsidRDefault="005B5EAD" w:rsidP="00785C54">
      <w:pPr>
        <w:pStyle w:val="TermNum"/>
        <w:autoSpaceDE w:val="0"/>
        <w:autoSpaceDN w:val="0"/>
        <w:adjustRightInd w:val="0"/>
        <w:rPr>
          <w:szCs w:val="24"/>
        </w:rPr>
      </w:pPr>
      <w:r w:rsidRPr="00785C54">
        <w:rPr>
          <w:szCs w:val="24"/>
        </w:rPr>
        <w:t>3.</w:t>
      </w:r>
      <w:ins w:id="1356" w:author="Katharina Schleidt" w:date="2022-08-12T18:35:00Z">
        <w:r w:rsidR="0018223B">
          <w:rPr>
            <w:szCs w:val="24"/>
          </w:rPr>
          <w:t>2</w:t>
        </w:r>
      </w:ins>
      <w:ins w:id="1357" w:author="Katharina Schleidt" w:date="2022-08-12T19:05:00Z">
        <w:r w:rsidR="008A04A0">
          <w:rPr>
            <w:szCs w:val="24"/>
          </w:rPr>
          <w:t>0</w:t>
        </w:r>
      </w:ins>
      <w:del w:id="1358" w:author="Katharina Schleidt" w:date="2022-08-12T18:35:00Z">
        <w:r w:rsidRPr="00785C54" w:rsidDel="0018223B">
          <w:rPr>
            <w:szCs w:val="24"/>
          </w:rPr>
          <w:delText>19</w:delText>
        </w:r>
      </w:del>
    </w:p>
    <w:p w14:paraId="309B0167" w14:textId="77777777" w:rsidR="005B5EAD" w:rsidRPr="00785C54" w:rsidRDefault="005B5EAD" w:rsidP="00785C54">
      <w:pPr>
        <w:pStyle w:val="Terms"/>
        <w:autoSpaceDE w:val="0"/>
        <w:autoSpaceDN w:val="0"/>
        <w:adjustRightInd w:val="0"/>
        <w:rPr>
          <w:szCs w:val="24"/>
        </w:rPr>
      </w:pPr>
      <w:r w:rsidRPr="00785C54">
        <w:rPr>
          <w:szCs w:val="24"/>
        </w:rPr>
        <w:t>proximate feature-of-interest</w:t>
      </w:r>
    </w:p>
    <w:p w14:paraId="45919B64" w14:textId="77777777" w:rsidR="005B5EAD" w:rsidRPr="00785C54" w:rsidRDefault="005B5EAD" w:rsidP="00785C54">
      <w:pPr>
        <w:pStyle w:val="Definition"/>
        <w:autoSpaceDE w:val="0"/>
        <w:autoSpaceDN w:val="0"/>
        <w:adjustRightInd w:val="0"/>
        <w:rPr>
          <w:szCs w:val="24"/>
        </w:rPr>
      </w:pPr>
      <w:r w:rsidRPr="00785C54">
        <w:rPr>
          <w:szCs w:val="24"/>
        </w:rPr>
        <w:t>entity that is directly of interest in the act of observing</w:t>
      </w:r>
    </w:p>
    <w:p w14:paraId="7E033666"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5C4AD68C" w14:textId="2E88CABE" w:rsidR="005B5EAD" w:rsidRPr="00785C54" w:rsidRDefault="005B5EAD" w:rsidP="00785C54">
      <w:pPr>
        <w:pStyle w:val="TermNum"/>
        <w:autoSpaceDE w:val="0"/>
        <w:autoSpaceDN w:val="0"/>
        <w:adjustRightInd w:val="0"/>
        <w:rPr>
          <w:szCs w:val="24"/>
        </w:rPr>
      </w:pPr>
      <w:r w:rsidRPr="00785C54">
        <w:rPr>
          <w:szCs w:val="24"/>
        </w:rPr>
        <w:lastRenderedPageBreak/>
        <w:t>3.2</w:t>
      </w:r>
      <w:ins w:id="1359" w:author="Katharina Schleidt" w:date="2022-08-12T19:05:00Z">
        <w:r w:rsidR="008A04A0">
          <w:rPr>
            <w:szCs w:val="24"/>
          </w:rPr>
          <w:t>1</w:t>
        </w:r>
      </w:ins>
      <w:del w:id="1360" w:author="Katharina Schleidt" w:date="2022-08-12T18:35:00Z">
        <w:r w:rsidRPr="00785C54" w:rsidDel="0018223B">
          <w:rPr>
            <w:szCs w:val="24"/>
          </w:rPr>
          <w:delText>0</w:delText>
        </w:r>
      </w:del>
    </w:p>
    <w:p w14:paraId="3E159D7D" w14:textId="77777777" w:rsidR="005B5EAD" w:rsidRPr="00785C54" w:rsidRDefault="005B5EAD" w:rsidP="00785C54">
      <w:pPr>
        <w:pStyle w:val="Terms"/>
        <w:autoSpaceDE w:val="0"/>
        <w:autoSpaceDN w:val="0"/>
        <w:adjustRightInd w:val="0"/>
        <w:rPr>
          <w:szCs w:val="24"/>
        </w:rPr>
      </w:pPr>
      <w:r w:rsidRPr="00785C54">
        <w:rPr>
          <w:szCs w:val="24"/>
        </w:rPr>
        <w:t>range</w:t>
      </w:r>
    </w:p>
    <w:p w14:paraId="5E479C13" w14:textId="77777777" w:rsidR="005B5EAD" w:rsidRPr="00785C54" w:rsidRDefault="005B5EAD" w:rsidP="00785C54">
      <w:pPr>
        <w:pStyle w:val="Definition"/>
        <w:autoSpaceDE w:val="0"/>
        <w:autoSpaceDN w:val="0"/>
        <w:adjustRightInd w:val="0"/>
        <w:rPr>
          <w:szCs w:val="24"/>
        </w:rPr>
      </w:pPr>
      <w:r w:rsidRPr="00785C54">
        <w:rPr>
          <w:szCs w:val="24"/>
        </w:rPr>
        <w:t>&lt;coverage&gt; set of feature attribute values associated by a function, the coverage, with the elements of the domain of a coverage</w:t>
      </w:r>
    </w:p>
    <w:p w14:paraId="7C3B72AB"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 xml:space="preserve">Note 1 to entry: This is consistent with the more generic definition of range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w:t>
      </w:r>
    </w:p>
    <w:p w14:paraId="0FAB0E4C"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xml:space="preserve">, </w:t>
      </w:r>
      <w:r w:rsidRPr="00785C54">
        <w:rPr>
          <w:rStyle w:val="stdsection"/>
          <w:szCs w:val="24"/>
          <w:shd w:val="clear" w:color="auto" w:fill="auto"/>
        </w:rPr>
        <w:t>3.1.47</w:t>
      </w:r>
      <w:r w:rsidRPr="00785C54">
        <w:rPr>
          <w:szCs w:val="24"/>
        </w:rPr>
        <w:t>]</w:t>
      </w:r>
    </w:p>
    <w:p w14:paraId="30503CF9" w14:textId="2DC5681F" w:rsidR="005B5EAD" w:rsidRPr="00785C54" w:rsidRDefault="005B5EAD" w:rsidP="00785C54">
      <w:pPr>
        <w:pStyle w:val="TermNum"/>
        <w:autoSpaceDE w:val="0"/>
        <w:autoSpaceDN w:val="0"/>
        <w:adjustRightInd w:val="0"/>
        <w:rPr>
          <w:szCs w:val="24"/>
        </w:rPr>
      </w:pPr>
      <w:r w:rsidRPr="00785C54">
        <w:rPr>
          <w:szCs w:val="24"/>
        </w:rPr>
        <w:t>3.2</w:t>
      </w:r>
      <w:ins w:id="1361" w:author="Katharina Schleidt" w:date="2022-08-12T19:05:00Z">
        <w:r w:rsidR="008A04A0">
          <w:rPr>
            <w:szCs w:val="24"/>
          </w:rPr>
          <w:t>2</w:t>
        </w:r>
      </w:ins>
      <w:del w:id="1362" w:author="Katharina Schleidt" w:date="2022-08-12T18:35:00Z">
        <w:r w:rsidRPr="00785C54" w:rsidDel="0018223B">
          <w:rPr>
            <w:szCs w:val="24"/>
          </w:rPr>
          <w:delText>1</w:delText>
        </w:r>
      </w:del>
    </w:p>
    <w:p w14:paraId="113FDB40" w14:textId="77777777" w:rsidR="005B5EAD" w:rsidRPr="00785C54" w:rsidRDefault="005B5EAD" w:rsidP="00785C54">
      <w:pPr>
        <w:pStyle w:val="Terms"/>
        <w:autoSpaceDE w:val="0"/>
        <w:autoSpaceDN w:val="0"/>
        <w:adjustRightInd w:val="0"/>
        <w:rPr>
          <w:szCs w:val="24"/>
        </w:rPr>
      </w:pPr>
      <w:r w:rsidRPr="00785C54">
        <w:rPr>
          <w:szCs w:val="24"/>
        </w:rPr>
        <w:t>sample</w:t>
      </w:r>
    </w:p>
    <w:p w14:paraId="59CAE1F7" w14:textId="77777777" w:rsidR="005B5EAD" w:rsidRPr="00785C54" w:rsidRDefault="005B5EAD" w:rsidP="00785C54">
      <w:pPr>
        <w:pStyle w:val="Definition"/>
        <w:autoSpaceDE w:val="0"/>
        <w:autoSpaceDN w:val="0"/>
        <w:adjustRightInd w:val="0"/>
        <w:rPr>
          <w:szCs w:val="24"/>
        </w:rPr>
      </w:pPr>
      <w:r w:rsidRPr="00785C54">
        <w:rPr>
          <w:szCs w:val="24"/>
        </w:rPr>
        <w:t>object that is representative of a concept, real-world object or phenomenon</w:t>
      </w:r>
    </w:p>
    <w:p w14:paraId="574BB804" w14:textId="7909372F" w:rsidR="005B5EAD" w:rsidRPr="00785C54" w:rsidRDefault="005B5EAD" w:rsidP="00785C54">
      <w:pPr>
        <w:pStyle w:val="TermNum"/>
        <w:autoSpaceDE w:val="0"/>
        <w:autoSpaceDN w:val="0"/>
        <w:adjustRightInd w:val="0"/>
        <w:rPr>
          <w:szCs w:val="24"/>
        </w:rPr>
      </w:pPr>
      <w:r w:rsidRPr="00785C54">
        <w:rPr>
          <w:szCs w:val="24"/>
        </w:rPr>
        <w:t>3.2</w:t>
      </w:r>
      <w:ins w:id="1363" w:author="Katharina Schleidt" w:date="2022-08-12T19:05:00Z">
        <w:r w:rsidR="008A04A0">
          <w:rPr>
            <w:szCs w:val="24"/>
          </w:rPr>
          <w:t>3</w:t>
        </w:r>
      </w:ins>
      <w:del w:id="1364" w:author="Katharina Schleidt" w:date="2022-08-12T18:35:00Z">
        <w:r w:rsidRPr="00785C54" w:rsidDel="0018223B">
          <w:rPr>
            <w:szCs w:val="24"/>
          </w:rPr>
          <w:delText>2</w:delText>
        </w:r>
      </w:del>
    </w:p>
    <w:p w14:paraId="0EDF51E4" w14:textId="77777777" w:rsidR="005B5EAD" w:rsidRPr="00785C54" w:rsidRDefault="005B5EAD" w:rsidP="00785C54">
      <w:pPr>
        <w:pStyle w:val="Terms"/>
        <w:autoSpaceDE w:val="0"/>
        <w:autoSpaceDN w:val="0"/>
        <w:adjustRightInd w:val="0"/>
        <w:rPr>
          <w:szCs w:val="24"/>
        </w:rPr>
      </w:pPr>
      <w:r w:rsidRPr="00785C54">
        <w:rPr>
          <w:szCs w:val="24"/>
        </w:rPr>
        <w:t>sampler</w:t>
      </w:r>
    </w:p>
    <w:p w14:paraId="2855428A" w14:textId="77777777" w:rsidR="005B5EAD" w:rsidRPr="00785C54" w:rsidRDefault="005B5EAD" w:rsidP="00785C54">
      <w:pPr>
        <w:pStyle w:val="Definition"/>
        <w:autoSpaceDE w:val="0"/>
        <w:autoSpaceDN w:val="0"/>
        <w:adjustRightInd w:val="0"/>
        <w:rPr>
          <w:szCs w:val="24"/>
        </w:rPr>
      </w:pPr>
      <w:r w:rsidRPr="00785C54">
        <w:rPr>
          <w:szCs w:val="24"/>
        </w:rPr>
        <w:t>device or entity (including humans) that is used by, or implements, a sampling procedure to create or transform one or more sample(s)</w:t>
      </w:r>
    </w:p>
    <w:p w14:paraId="69E67023" w14:textId="3D080F7F" w:rsidR="005B5EAD" w:rsidRPr="00785C54" w:rsidRDefault="005B5EAD" w:rsidP="00785C54">
      <w:pPr>
        <w:pStyle w:val="TermNum"/>
        <w:autoSpaceDE w:val="0"/>
        <w:autoSpaceDN w:val="0"/>
        <w:adjustRightInd w:val="0"/>
        <w:rPr>
          <w:szCs w:val="24"/>
        </w:rPr>
      </w:pPr>
      <w:r w:rsidRPr="00785C54">
        <w:rPr>
          <w:szCs w:val="24"/>
        </w:rPr>
        <w:t>3.2</w:t>
      </w:r>
      <w:ins w:id="1365" w:author="Katharina Schleidt" w:date="2022-08-12T19:05:00Z">
        <w:r w:rsidR="008A04A0">
          <w:rPr>
            <w:szCs w:val="24"/>
          </w:rPr>
          <w:t>4</w:t>
        </w:r>
      </w:ins>
      <w:del w:id="1366" w:author="Katharina Schleidt" w:date="2022-08-12T18:35:00Z">
        <w:r w:rsidRPr="00785C54" w:rsidDel="0018223B">
          <w:rPr>
            <w:szCs w:val="24"/>
          </w:rPr>
          <w:delText>3</w:delText>
        </w:r>
      </w:del>
    </w:p>
    <w:p w14:paraId="4868DDE9" w14:textId="77777777" w:rsidR="005B5EAD" w:rsidRPr="00785C54" w:rsidRDefault="005B5EAD" w:rsidP="00785C54">
      <w:pPr>
        <w:pStyle w:val="Terms"/>
        <w:autoSpaceDE w:val="0"/>
        <w:autoSpaceDN w:val="0"/>
        <w:adjustRightInd w:val="0"/>
        <w:rPr>
          <w:szCs w:val="24"/>
        </w:rPr>
      </w:pPr>
      <w:r w:rsidRPr="00785C54">
        <w:rPr>
          <w:szCs w:val="24"/>
        </w:rPr>
        <w:t>sensor</w:t>
      </w:r>
    </w:p>
    <w:p w14:paraId="7A15FC66" w14:textId="77777777" w:rsidR="005B5EAD" w:rsidRPr="00785C54" w:rsidRDefault="005B5EAD" w:rsidP="00785C54">
      <w:pPr>
        <w:pStyle w:val="Definition"/>
        <w:autoSpaceDE w:val="0"/>
        <w:autoSpaceDN w:val="0"/>
        <w:adjustRightInd w:val="0"/>
        <w:rPr>
          <w:szCs w:val="24"/>
        </w:rPr>
      </w:pPr>
      <w:r w:rsidRPr="00785C54">
        <w:rPr>
          <w:szCs w:val="24"/>
        </w:rPr>
        <w:t>element of a measuring system that is directly affected by a phenomenon, body, or substance carrying a quantity to be measured</w:t>
      </w:r>
    </w:p>
    <w:p w14:paraId="3880BD3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xml:space="preserve"> </w:t>
      </w:r>
      <w:r w:rsidRPr="00785C54">
        <w:rPr>
          <w:rStyle w:val="stddocumentType"/>
          <w:szCs w:val="24"/>
          <w:shd w:val="clear" w:color="auto" w:fill="auto"/>
        </w:rPr>
        <w:t>Guide</w:t>
      </w:r>
      <w:r w:rsidRPr="00785C54">
        <w:rPr>
          <w:szCs w:val="24"/>
        </w:rPr>
        <w:t> </w:t>
      </w:r>
      <w:r w:rsidRPr="00785C54">
        <w:rPr>
          <w:rStyle w:val="stddocNumber"/>
          <w:szCs w:val="24"/>
          <w:shd w:val="clear" w:color="auto" w:fill="auto"/>
        </w:rPr>
        <w:t>99</w:t>
      </w:r>
      <w:r w:rsidRPr="00785C54">
        <w:rPr>
          <w:szCs w:val="24"/>
        </w:rPr>
        <w:t>:</w:t>
      </w:r>
      <w:r w:rsidRPr="00785C54">
        <w:rPr>
          <w:rStyle w:val="stdyear"/>
          <w:szCs w:val="24"/>
          <w:shd w:val="clear" w:color="auto" w:fill="auto"/>
        </w:rPr>
        <w:t>2007</w:t>
      </w:r>
      <w:r w:rsidRPr="00785C54">
        <w:rPr>
          <w:szCs w:val="24"/>
        </w:rPr>
        <w:t xml:space="preserve">, </w:t>
      </w:r>
      <w:r w:rsidRPr="00785C54">
        <w:rPr>
          <w:rStyle w:val="stdsection"/>
          <w:szCs w:val="24"/>
          <w:shd w:val="clear" w:color="auto" w:fill="auto"/>
        </w:rPr>
        <w:t>3.8</w:t>
      </w:r>
      <w:r w:rsidRPr="00785C54">
        <w:rPr>
          <w:szCs w:val="24"/>
        </w:rPr>
        <w:t>, modified — Example and Note 1 to entry were deleted.]</w:t>
      </w:r>
    </w:p>
    <w:p w14:paraId="3DE76050" w14:textId="0BECEAC2" w:rsidR="005B5EAD" w:rsidRPr="00785C54" w:rsidRDefault="005B5EAD" w:rsidP="00785C54">
      <w:pPr>
        <w:pStyle w:val="TermNum"/>
        <w:autoSpaceDE w:val="0"/>
        <w:autoSpaceDN w:val="0"/>
        <w:adjustRightInd w:val="0"/>
        <w:rPr>
          <w:szCs w:val="24"/>
        </w:rPr>
      </w:pPr>
      <w:r w:rsidRPr="00785C54">
        <w:rPr>
          <w:szCs w:val="24"/>
        </w:rPr>
        <w:t>3.2</w:t>
      </w:r>
      <w:ins w:id="1367" w:author="Katharina Schleidt" w:date="2022-08-12T19:05:00Z">
        <w:r w:rsidR="008A04A0">
          <w:rPr>
            <w:szCs w:val="24"/>
          </w:rPr>
          <w:t>5</w:t>
        </w:r>
      </w:ins>
      <w:del w:id="1368" w:author="Katharina Schleidt" w:date="2022-08-12T18:35:00Z">
        <w:r w:rsidRPr="00785C54" w:rsidDel="0018223B">
          <w:rPr>
            <w:szCs w:val="24"/>
          </w:rPr>
          <w:delText>4</w:delText>
        </w:r>
      </w:del>
    </w:p>
    <w:p w14:paraId="7066B088" w14:textId="77777777" w:rsidR="005B5EAD" w:rsidRPr="00785C54" w:rsidRDefault="005B5EAD" w:rsidP="00785C54">
      <w:pPr>
        <w:pStyle w:val="Terms"/>
        <w:autoSpaceDE w:val="0"/>
        <w:autoSpaceDN w:val="0"/>
        <w:adjustRightInd w:val="0"/>
        <w:rPr>
          <w:szCs w:val="24"/>
        </w:rPr>
      </w:pPr>
      <w:r w:rsidRPr="00785C54">
        <w:rPr>
          <w:szCs w:val="24"/>
        </w:rPr>
        <w:t>ultimate feature-of-interest</w:t>
      </w:r>
    </w:p>
    <w:p w14:paraId="2E8F3895" w14:textId="77777777" w:rsidR="005B5EAD" w:rsidRPr="00785C54" w:rsidRDefault="005B5EAD" w:rsidP="00785C54">
      <w:pPr>
        <w:pStyle w:val="Definition"/>
        <w:autoSpaceDE w:val="0"/>
        <w:autoSpaceDN w:val="0"/>
        <w:adjustRightInd w:val="0"/>
        <w:rPr>
          <w:szCs w:val="24"/>
        </w:rPr>
      </w:pPr>
      <w:r w:rsidRPr="00785C54">
        <w:rPr>
          <w:szCs w:val="24"/>
        </w:rPr>
        <w:t>entity that is ultimately of interest in the act of observing</w:t>
      </w:r>
    </w:p>
    <w:p w14:paraId="477A8A9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This is a specialized form of the feature-of-interest.</w:t>
      </w:r>
    </w:p>
    <w:p w14:paraId="432484BF" w14:textId="719003BF" w:rsidR="005B5EAD" w:rsidRPr="00785C54" w:rsidRDefault="005B5EAD" w:rsidP="00785C54">
      <w:pPr>
        <w:pStyle w:val="TermNum"/>
        <w:autoSpaceDE w:val="0"/>
        <w:autoSpaceDN w:val="0"/>
        <w:adjustRightInd w:val="0"/>
        <w:rPr>
          <w:szCs w:val="24"/>
        </w:rPr>
      </w:pPr>
      <w:r w:rsidRPr="00785C54">
        <w:rPr>
          <w:szCs w:val="24"/>
        </w:rPr>
        <w:t>3.2</w:t>
      </w:r>
      <w:ins w:id="1369" w:author="Katharina Schleidt" w:date="2022-08-12T19:05:00Z">
        <w:r w:rsidR="008A04A0">
          <w:rPr>
            <w:szCs w:val="24"/>
          </w:rPr>
          <w:t>6</w:t>
        </w:r>
      </w:ins>
      <w:del w:id="1370" w:author="Katharina Schleidt" w:date="2022-08-12T18:35:00Z">
        <w:r w:rsidRPr="00785C54" w:rsidDel="0018223B">
          <w:rPr>
            <w:szCs w:val="24"/>
          </w:rPr>
          <w:delText>5</w:delText>
        </w:r>
      </w:del>
    </w:p>
    <w:p w14:paraId="6B0579D0" w14:textId="77777777" w:rsidR="005B5EAD" w:rsidRPr="00785C54" w:rsidRDefault="005B5EAD" w:rsidP="00785C54">
      <w:pPr>
        <w:pStyle w:val="Terms"/>
        <w:autoSpaceDE w:val="0"/>
        <w:autoSpaceDN w:val="0"/>
        <w:adjustRightInd w:val="0"/>
        <w:rPr>
          <w:szCs w:val="24"/>
        </w:rPr>
      </w:pPr>
      <w:r w:rsidRPr="00785C54">
        <w:rPr>
          <w:szCs w:val="24"/>
        </w:rPr>
        <w:t>unit of measure</w:t>
      </w:r>
    </w:p>
    <w:p w14:paraId="4C1F0604" w14:textId="77777777" w:rsidR="005B5EAD" w:rsidRPr="00785C54" w:rsidRDefault="005B5EAD" w:rsidP="00785C54">
      <w:pPr>
        <w:pStyle w:val="Definition"/>
        <w:autoSpaceDE w:val="0"/>
        <w:autoSpaceDN w:val="0"/>
        <w:adjustRightInd w:val="0"/>
        <w:rPr>
          <w:szCs w:val="24"/>
        </w:rPr>
      </w:pPr>
      <w:r w:rsidRPr="00785C54">
        <w:rPr>
          <w:szCs w:val="24"/>
        </w:rPr>
        <w:t>reference quantity chosen from a unit equivalence group</w:t>
      </w:r>
    </w:p>
    <w:p w14:paraId="5D369F31" w14:textId="683623A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In positioning services, the usual units of measurement are either angular units or linear units. Implementations of positioning services must clearly distinguish between SI units and non-SI units. When non-SI units are employed, it is requir</w:t>
      </w:r>
      <w:ins w:id="1371" w:author="Katharina Schleidt" w:date="2022-08-12T19:18:00Z">
        <w:r w:rsidR="00E10000">
          <w:rPr>
            <w:szCs w:val="24"/>
          </w:rPr>
          <w:t>e</w:t>
        </w:r>
      </w:ins>
      <w:r w:rsidRPr="00785C54">
        <w:rPr>
          <w:szCs w:val="24"/>
        </w:rPr>
        <w:t>d that their relation to SI units be specified.</w:t>
      </w:r>
    </w:p>
    <w:p w14:paraId="13860F8B"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19116</w:t>
      </w:r>
      <w:r w:rsidRPr="00785C54">
        <w:rPr>
          <w:szCs w:val="24"/>
        </w:rPr>
        <w:t>:</w:t>
      </w:r>
      <w:r w:rsidRPr="00785C54">
        <w:rPr>
          <w:rStyle w:val="stdyear"/>
          <w:szCs w:val="24"/>
          <w:shd w:val="clear" w:color="auto" w:fill="auto"/>
        </w:rPr>
        <w:t>2019</w:t>
      </w:r>
      <w:r w:rsidRPr="00785C54">
        <w:rPr>
          <w:szCs w:val="24"/>
        </w:rPr>
        <w:t xml:space="preserve">, </w:t>
      </w:r>
      <w:r w:rsidRPr="00785C54">
        <w:rPr>
          <w:rStyle w:val="stdsection"/>
          <w:szCs w:val="24"/>
          <w:shd w:val="clear" w:color="auto" w:fill="auto"/>
        </w:rPr>
        <w:t>3.29</w:t>
      </w:r>
      <w:r w:rsidRPr="00785C54">
        <w:rPr>
          <w:szCs w:val="24"/>
        </w:rPr>
        <w:t>]</w:t>
      </w:r>
    </w:p>
    <w:p w14:paraId="190EFAD3" w14:textId="5DEC9DF8" w:rsidR="005B5EAD" w:rsidRPr="00785C54" w:rsidRDefault="005B5EAD" w:rsidP="00785C54">
      <w:pPr>
        <w:pStyle w:val="TermNum"/>
        <w:autoSpaceDE w:val="0"/>
        <w:autoSpaceDN w:val="0"/>
        <w:adjustRightInd w:val="0"/>
        <w:rPr>
          <w:szCs w:val="24"/>
        </w:rPr>
      </w:pPr>
      <w:r w:rsidRPr="00785C54">
        <w:rPr>
          <w:szCs w:val="24"/>
        </w:rPr>
        <w:t>3.2</w:t>
      </w:r>
      <w:ins w:id="1372" w:author="Katharina Schleidt" w:date="2022-08-12T19:05:00Z">
        <w:r w:rsidR="008A04A0">
          <w:rPr>
            <w:szCs w:val="24"/>
          </w:rPr>
          <w:t>7</w:t>
        </w:r>
      </w:ins>
      <w:del w:id="1373" w:author="Katharina Schleidt" w:date="2022-08-12T18:35:00Z">
        <w:r w:rsidRPr="00785C54" w:rsidDel="0018223B">
          <w:rPr>
            <w:szCs w:val="24"/>
          </w:rPr>
          <w:delText>6</w:delText>
        </w:r>
      </w:del>
    </w:p>
    <w:p w14:paraId="6EB93463" w14:textId="77777777" w:rsidR="005B5EAD" w:rsidRPr="00785C54" w:rsidRDefault="005B5EAD" w:rsidP="00785C54">
      <w:pPr>
        <w:pStyle w:val="Terms"/>
        <w:autoSpaceDE w:val="0"/>
        <w:autoSpaceDN w:val="0"/>
        <w:adjustRightInd w:val="0"/>
        <w:rPr>
          <w:szCs w:val="24"/>
        </w:rPr>
      </w:pPr>
      <w:r w:rsidRPr="00785C54">
        <w:rPr>
          <w:szCs w:val="24"/>
        </w:rPr>
        <w:t>value</w:t>
      </w:r>
    </w:p>
    <w:p w14:paraId="521B9B98" w14:textId="77777777" w:rsidR="005B5EAD" w:rsidRPr="00785C54" w:rsidRDefault="005B5EAD" w:rsidP="00785C54">
      <w:pPr>
        <w:pStyle w:val="Definition"/>
        <w:autoSpaceDE w:val="0"/>
        <w:autoSpaceDN w:val="0"/>
        <w:adjustRightInd w:val="0"/>
        <w:rPr>
          <w:szCs w:val="24"/>
        </w:rPr>
      </w:pPr>
      <w:r w:rsidRPr="00785C54">
        <w:rPr>
          <w:szCs w:val="24"/>
        </w:rPr>
        <w:t>element of a type domain</w:t>
      </w:r>
    </w:p>
    <w:p w14:paraId="082D0A23"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 to entry: A value considers a possible state of an object within a class or type (domain).</w:t>
      </w:r>
    </w:p>
    <w:p w14:paraId="42EA941E"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 to entry: A data value is an instance of a datatype, a value without identity.</w:t>
      </w:r>
    </w:p>
    <w:p w14:paraId="3C410D9A"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 to entry: A value can use one of a variety of scales including nominal, ordinal, ratio and interval, spatial and temporal. Primitive datatypes can be combined to form aggregate datatypes with aggregate values, including vectors, tensors and images.</w:t>
      </w:r>
    </w:p>
    <w:p w14:paraId="26B3AA75" w14:textId="77777777" w:rsidR="005B5EAD" w:rsidRPr="00785C54" w:rsidRDefault="005B5EAD" w:rsidP="00785C54">
      <w:pPr>
        <w:pStyle w:val="Source"/>
        <w:autoSpaceDE w:val="0"/>
        <w:autoSpaceDN w:val="0"/>
        <w:adjustRightInd w:val="0"/>
        <w:rPr>
          <w:szCs w:val="24"/>
        </w:rPr>
      </w:pPr>
      <w:r w:rsidRPr="00785C54">
        <w:rPr>
          <w:szCs w:val="24"/>
        </w:rPr>
        <w:t xml:space="preserve">[SOURCE: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w:t>
      </w:r>
      <w:r w:rsidRPr="00785C54">
        <w:rPr>
          <w:rStyle w:val="stdyear"/>
          <w:szCs w:val="24"/>
          <w:shd w:val="clear" w:color="auto" w:fill="auto"/>
        </w:rPr>
        <w:t>2005</w:t>
      </w:r>
      <w:r w:rsidRPr="00785C54">
        <w:rPr>
          <w:szCs w:val="24"/>
        </w:rPr>
        <w:t>, 0000_5, modified — Note 3 to entry has been added.]</w:t>
      </w:r>
    </w:p>
    <w:p w14:paraId="559F185A" w14:textId="77777777" w:rsidR="005B5EAD" w:rsidRPr="00785C54" w:rsidRDefault="005B5EAD" w:rsidP="00785C54">
      <w:pPr>
        <w:pStyle w:val="Heading1"/>
        <w:autoSpaceDE w:val="0"/>
        <w:autoSpaceDN w:val="0"/>
        <w:adjustRightInd w:val="0"/>
        <w:rPr>
          <w:rFonts w:eastAsia="Times New Roman"/>
          <w:szCs w:val="24"/>
        </w:rPr>
      </w:pPr>
      <w:bookmarkStart w:id="1374" w:name="_Toc113373295"/>
      <w:r w:rsidRPr="00785C54">
        <w:rPr>
          <w:rFonts w:eastAsia="Times New Roman"/>
          <w:szCs w:val="24"/>
        </w:rPr>
        <w:lastRenderedPageBreak/>
        <w:t>Document conventions</w:t>
      </w:r>
      <w:bookmarkEnd w:id="1374"/>
    </w:p>
    <w:p w14:paraId="53762A5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375" w:name="_Toc113373296"/>
      <w:commentRangeStart w:id="1376"/>
      <w:r w:rsidRPr="00785C54">
        <w:rPr>
          <w:rFonts w:eastAsia="Times New Roman"/>
          <w:szCs w:val="24"/>
        </w:rPr>
        <w:t>Abbreviated terms and acronyms</w:t>
      </w:r>
      <w:commentRangeEnd w:id="1376"/>
      <w:r w:rsidR="000A6B0A">
        <w:rPr>
          <w:rStyle w:val="CommentReference"/>
          <w:b w:val="0"/>
        </w:rPr>
        <w:commentReference w:id="1376"/>
      </w:r>
      <w:bookmarkEnd w:id="1375"/>
    </w:p>
    <w:tbl>
      <w:tblPr>
        <w:tblStyle w:val="TableGrid"/>
        <w:tblW w:w="97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272"/>
        <w:gridCol w:w="8480"/>
      </w:tblGrid>
      <w:tr w:rsidR="00047CD7" w:rsidRPr="00785C54" w14:paraId="6DFCF69B" w14:textId="77777777" w:rsidTr="00FD7078">
        <w:trPr>
          <w:jc w:val="center"/>
          <w:ins w:id="1377" w:author="REID-JAMOND Alison" w:date="2022-04-04T15:02:00Z"/>
        </w:trPr>
        <w:tc>
          <w:tcPr>
            <w:tcW w:w="1272" w:type="dxa"/>
          </w:tcPr>
          <w:p w14:paraId="37B9BD4C" w14:textId="7C85C956" w:rsidR="00047CD7" w:rsidRPr="00785C54" w:rsidRDefault="00047CD7" w:rsidP="00785C54">
            <w:pPr>
              <w:pStyle w:val="Tablebody0"/>
              <w:tabs>
                <w:tab w:val="clear" w:pos="397"/>
                <w:tab w:val="left" w:pos="403"/>
              </w:tabs>
              <w:autoSpaceDE w:val="0"/>
              <w:autoSpaceDN w:val="0"/>
              <w:adjustRightInd w:val="0"/>
              <w:jc w:val="both"/>
              <w:rPr>
                <w:ins w:id="1378" w:author="REID-JAMOND Alison" w:date="2022-04-04T15:02:00Z"/>
                <w:szCs w:val="24"/>
              </w:rPr>
            </w:pPr>
            <w:ins w:id="1379" w:author="REID-JAMOND Alison" w:date="2022-04-04T15:02:00Z">
              <w:r>
                <w:rPr>
                  <w:szCs w:val="24"/>
                </w:rPr>
                <w:t>EO</w:t>
              </w:r>
            </w:ins>
          </w:p>
        </w:tc>
        <w:tc>
          <w:tcPr>
            <w:tcW w:w="8480" w:type="dxa"/>
          </w:tcPr>
          <w:p w14:paraId="6B9FD6B6" w14:textId="42FEB160" w:rsidR="00047CD7" w:rsidRPr="00785C54" w:rsidRDefault="00047CD7" w:rsidP="00785C54">
            <w:pPr>
              <w:pStyle w:val="Tablebody0"/>
              <w:tabs>
                <w:tab w:val="clear" w:pos="397"/>
                <w:tab w:val="left" w:pos="403"/>
              </w:tabs>
              <w:autoSpaceDE w:val="0"/>
              <w:autoSpaceDN w:val="0"/>
              <w:adjustRightInd w:val="0"/>
              <w:jc w:val="both"/>
              <w:rPr>
                <w:ins w:id="1380" w:author="REID-JAMOND Alison" w:date="2022-04-04T15:02:00Z"/>
                <w:szCs w:val="24"/>
              </w:rPr>
            </w:pPr>
            <w:ins w:id="1381" w:author="REID-JAMOND Alison" w:date="2022-04-04T15:02:00Z">
              <w:r>
                <w:rPr>
                  <w:szCs w:val="24"/>
                </w:rPr>
                <w:t>Earth observation</w:t>
              </w:r>
            </w:ins>
          </w:p>
        </w:tc>
      </w:tr>
      <w:tr w:rsidR="005B5EAD" w:rsidRPr="00785C54" w14:paraId="4C476971" w14:textId="77777777" w:rsidTr="00FD7078">
        <w:trPr>
          <w:jc w:val="center"/>
        </w:trPr>
        <w:tc>
          <w:tcPr>
            <w:tcW w:w="1272" w:type="dxa"/>
          </w:tcPr>
          <w:p w14:paraId="5B8390E0" w14:textId="6E0D821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GFM</w:t>
            </w:r>
          </w:p>
        </w:tc>
        <w:tc>
          <w:tcPr>
            <w:tcW w:w="8480" w:type="dxa"/>
          </w:tcPr>
          <w:p w14:paraId="6159C780" w14:textId="5BE1FA97"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General Feature Model</w:t>
            </w:r>
          </w:p>
        </w:tc>
      </w:tr>
      <w:tr w:rsidR="005B5EAD" w:rsidRPr="00785C54" w14:paraId="1E53401E" w14:textId="77777777" w:rsidTr="00FD7078">
        <w:trPr>
          <w:jc w:val="center"/>
        </w:trPr>
        <w:tc>
          <w:tcPr>
            <w:tcW w:w="1272" w:type="dxa"/>
          </w:tcPr>
          <w:p w14:paraId="6AA4FC20" w14:textId="2229A03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GML</w:t>
            </w:r>
          </w:p>
        </w:tc>
        <w:tc>
          <w:tcPr>
            <w:tcW w:w="8480" w:type="dxa"/>
          </w:tcPr>
          <w:p w14:paraId="56693CED" w14:textId="3BA5BCC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Geography Markup Language</w:t>
            </w:r>
          </w:p>
        </w:tc>
      </w:tr>
      <w:tr w:rsidR="005B5EAD" w:rsidRPr="00785C54" w14:paraId="079D4963" w14:textId="77777777" w:rsidTr="00FD7078">
        <w:trPr>
          <w:jc w:val="center"/>
        </w:trPr>
        <w:tc>
          <w:tcPr>
            <w:tcW w:w="1272" w:type="dxa"/>
          </w:tcPr>
          <w:p w14:paraId="7ACF8793" w14:textId="0B31E079"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INSPIRE</w:t>
            </w:r>
          </w:p>
        </w:tc>
        <w:tc>
          <w:tcPr>
            <w:tcW w:w="8480" w:type="dxa"/>
          </w:tcPr>
          <w:p w14:paraId="069119F4" w14:textId="43448664"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I</w:t>
            </w:r>
            <w:ins w:id="1382" w:author="REID-JAMOND Alison" w:date="2022-04-04T11:49:00Z">
              <w:r w:rsidR="000A6B0A">
                <w:rPr>
                  <w:szCs w:val="24"/>
                </w:rPr>
                <w:t>n</w:t>
              </w:r>
            </w:ins>
            <w:del w:id="1383" w:author="REID-JAMOND Alison" w:date="2022-04-04T11:49:00Z">
              <w:r w:rsidRPr="00785C54" w:rsidDel="000A6B0A">
                <w:rPr>
                  <w:szCs w:val="24"/>
                </w:rPr>
                <w:delText>N</w:delText>
              </w:r>
            </w:del>
            <w:r w:rsidRPr="00785C54">
              <w:rPr>
                <w:szCs w:val="24"/>
              </w:rPr>
              <w:t>frastructure for S</w:t>
            </w:r>
            <w:del w:id="1384" w:author="REID-JAMOND Alison" w:date="2022-04-04T11:49:00Z">
              <w:r w:rsidR="001574A6" w:rsidRPr="00785C54" w:rsidDel="000A6B0A">
                <w:rPr>
                  <w:szCs w:val="24"/>
                </w:rPr>
                <w:delText>p</w:delText>
              </w:r>
            </w:del>
            <w:ins w:id="1385" w:author="REID-JAMOND Alison" w:date="2022-04-04T11:49:00Z">
              <w:r w:rsidR="000A6B0A">
                <w:rPr>
                  <w:szCs w:val="24"/>
                </w:rPr>
                <w:t>p</w:t>
              </w:r>
            </w:ins>
            <w:r w:rsidRPr="00785C54">
              <w:rPr>
                <w:szCs w:val="24"/>
              </w:rPr>
              <w:t>atial Info</w:t>
            </w:r>
            <w:del w:id="1386" w:author="REID-JAMOND Alison" w:date="2022-04-04T11:49:00Z">
              <w:r w:rsidRPr="00785C54" w:rsidDel="000A6B0A">
                <w:rPr>
                  <w:szCs w:val="24"/>
                </w:rPr>
                <w:delText>R</w:delText>
              </w:r>
            </w:del>
            <w:ins w:id="1387" w:author="REID-JAMOND Alison" w:date="2022-04-04T11:49:00Z">
              <w:r w:rsidR="000A6B0A">
                <w:rPr>
                  <w:szCs w:val="24"/>
                </w:rPr>
                <w:t>r</w:t>
              </w:r>
            </w:ins>
            <w:r w:rsidRPr="00785C54">
              <w:rPr>
                <w:szCs w:val="24"/>
              </w:rPr>
              <w:t>mation in Europe</w:t>
            </w:r>
          </w:p>
        </w:tc>
      </w:tr>
      <w:tr w:rsidR="005B5EAD" w:rsidRPr="00785C54" w14:paraId="10FF9E9C" w14:textId="77777777" w:rsidTr="00FD7078">
        <w:trPr>
          <w:jc w:val="center"/>
        </w:trPr>
        <w:tc>
          <w:tcPr>
            <w:tcW w:w="1272" w:type="dxa"/>
          </w:tcPr>
          <w:p w14:paraId="381500BB" w14:textId="495C8CD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O&amp;M</w:t>
            </w:r>
          </w:p>
        </w:tc>
        <w:tc>
          <w:tcPr>
            <w:tcW w:w="8480" w:type="dxa"/>
          </w:tcPr>
          <w:p w14:paraId="18C9CE64" w14:textId="7397414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Observations and Measurements</w:t>
            </w:r>
            <w:del w:id="1388" w:author="REID-JAMOND Alison" w:date="2022-04-04T08:12:00Z">
              <w:r w:rsidRPr="00785C54" w:rsidDel="003E2160">
                <w:rPr>
                  <w:szCs w:val="24"/>
                </w:rPr>
                <w:delText xml:space="preserve"> (</w:delText>
              </w:r>
              <w:r w:rsidRPr="00785C54" w:rsidDel="003E2160">
                <w:rPr>
                  <w:rStyle w:val="stdpublisher"/>
                  <w:szCs w:val="24"/>
                  <w:shd w:val="clear" w:color="auto" w:fill="auto"/>
                </w:rPr>
                <w:delText>ISO</w:delText>
              </w:r>
              <w:r w:rsidRPr="00785C54" w:rsidDel="003E2160">
                <w:rPr>
                  <w:szCs w:val="24"/>
                </w:rPr>
                <w:delText> </w:delText>
              </w:r>
              <w:r w:rsidRPr="00785C54" w:rsidDel="003E2160">
                <w:rPr>
                  <w:rStyle w:val="stddocNumber"/>
                  <w:szCs w:val="24"/>
                  <w:shd w:val="clear" w:color="auto" w:fill="auto"/>
                </w:rPr>
                <w:delText>19156</w:delText>
              </w:r>
              <w:r w:rsidRPr="00785C54" w:rsidDel="003E2160">
                <w:rPr>
                  <w:szCs w:val="24"/>
                </w:rPr>
                <w:delText>:</w:delText>
              </w:r>
              <w:r w:rsidRPr="00785C54" w:rsidDel="003E2160">
                <w:rPr>
                  <w:rStyle w:val="stdyear"/>
                  <w:szCs w:val="24"/>
                  <w:shd w:val="clear" w:color="auto" w:fill="auto"/>
                </w:rPr>
                <w:delText>2011</w:delText>
              </w:r>
              <w:r w:rsidRPr="00785C54" w:rsidDel="003E2160">
                <w:rPr>
                  <w:szCs w:val="24"/>
                </w:rPr>
                <w:delText>)</w:delText>
              </w:r>
            </w:del>
          </w:p>
        </w:tc>
      </w:tr>
      <w:tr w:rsidR="005B5EAD" w:rsidRPr="00785C54" w14:paraId="00297BBE" w14:textId="77777777" w:rsidTr="00FD7078">
        <w:trPr>
          <w:jc w:val="center"/>
        </w:trPr>
        <w:tc>
          <w:tcPr>
            <w:tcW w:w="1272" w:type="dxa"/>
          </w:tcPr>
          <w:p w14:paraId="397476B4" w14:textId="045A33D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OMS</w:t>
            </w:r>
          </w:p>
        </w:tc>
        <w:tc>
          <w:tcPr>
            <w:tcW w:w="8480" w:type="dxa"/>
          </w:tcPr>
          <w:p w14:paraId="43FA9B6D" w14:textId="226CB5C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 xml:space="preserve">Observations, Measurements and Samples (this current version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p>
        </w:tc>
      </w:tr>
      <w:tr w:rsidR="005B5EAD" w:rsidRPr="00785C54" w14:paraId="4158FAE0" w14:textId="77777777" w:rsidTr="00FD7078">
        <w:trPr>
          <w:jc w:val="center"/>
        </w:trPr>
        <w:tc>
          <w:tcPr>
            <w:tcW w:w="1272" w:type="dxa"/>
          </w:tcPr>
          <w:p w14:paraId="527CE504" w14:textId="1A22D86E"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w:t>
            </w:r>
          </w:p>
        </w:tc>
        <w:tc>
          <w:tcPr>
            <w:tcW w:w="8480" w:type="dxa"/>
          </w:tcPr>
          <w:p w14:paraId="1C6A9EC0" w14:textId="44EB4681"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Open Geospatial Consortium</w:t>
            </w:r>
          </w:p>
        </w:tc>
      </w:tr>
      <w:tr w:rsidR="005B5EAD" w:rsidRPr="00785C54" w14:paraId="011C828F" w14:textId="77777777" w:rsidTr="00FD7078">
        <w:trPr>
          <w:jc w:val="center"/>
        </w:trPr>
        <w:tc>
          <w:tcPr>
            <w:tcW w:w="1272" w:type="dxa"/>
          </w:tcPr>
          <w:p w14:paraId="0D9D3606" w14:textId="34861D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SensorML</w:t>
            </w:r>
          </w:p>
        </w:tc>
        <w:tc>
          <w:tcPr>
            <w:tcW w:w="8480" w:type="dxa"/>
          </w:tcPr>
          <w:p w14:paraId="632E4511" w14:textId="1D2DEB8D"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Model Language</w:t>
            </w:r>
          </w:p>
        </w:tc>
      </w:tr>
      <w:tr w:rsidR="005B5EAD" w:rsidRPr="00785C54" w14:paraId="5CEAF95E" w14:textId="77777777" w:rsidTr="00FD7078">
        <w:trPr>
          <w:jc w:val="center"/>
        </w:trPr>
        <w:tc>
          <w:tcPr>
            <w:tcW w:w="1272" w:type="dxa"/>
          </w:tcPr>
          <w:p w14:paraId="3DC95236" w14:textId="1B614BA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SOS</w:t>
            </w:r>
          </w:p>
        </w:tc>
        <w:tc>
          <w:tcPr>
            <w:tcW w:w="8480" w:type="dxa"/>
          </w:tcPr>
          <w:p w14:paraId="6F63A62D" w14:textId="0FD9B5B8"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Observation Service</w:t>
            </w:r>
          </w:p>
        </w:tc>
      </w:tr>
      <w:tr w:rsidR="005B5EAD" w:rsidRPr="00785C54" w14:paraId="5EBFD856" w14:textId="77777777" w:rsidTr="00FD7078">
        <w:trPr>
          <w:jc w:val="center"/>
        </w:trPr>
        <w:tc>
          <w:tcPr>
            <w:tcW w:w="1272" w:type="dxa"/>
          </w:tcPr>
          <w:p w14:paraId="3D6D7014" w14:textId="492BC87A"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STA</w:t>
            </w:r>
          </w:p>
        </w:tc>
        <w:tc>
          <w:tcPr>
            <w:tcW w:w="8480" w:type="dxa"/>
          </w:tcPr>
          <w:p w14:paraId="2A717C72" w14:textId="146A0D2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SensorThings API</w:t>
            </w:r>
          </w:p>
        </w:tc>
      </w:tr>
      <w:tr w:rsidR="005B5EAD" w:rsidRPr="00785C54" w14:paraId="4DE0ED62" w14:textId="77777777" w:rsidTr="00FD7078">
        <w:trPr>
          <w:jc w:val="center"/>
        </w:trPr>
        <w:tc>
          <w:tcPr>
            <w:tcW w:w="1272" w:type="dxa"/>
          </w:tcPr>
          <w:p w14:paraId="00DB3A8E" w14:textId="52836E1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SWE</w:t>
            </w:r>
          </w:p>
        </w:tc>
        <w:tc>
          <w:tcPr>
            <w:tcW w:w="8480" w:type="dxa"/>
          </w:tcPr>
          <w:p w14:paraId="75620EDB" w14:textId="3915F1E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OGC Sensor Web Enablement</w:t>
            </w:r>
          </w:p>
        </w:tc>
      </w:tr>
      <w:tr w:rsidR="005B5EAD" w:rsidRPr="00785C54" w14:paraId="08124CC8" w14:textId="77777777" w:rsidTr="00FD7078">
        <w:trPr>
          <w:jc w:val="center"/>
        </w:trPr>
        <w:tc>
          <w:tcPr>
            <w:tcW w:w="1272" w:type="dxa"/>
          </w:tcPr>
          <w:p w14:paraId="48FF975A" w14:textId="2906752C"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UML</w:t>
            </w:r>
          </w:p>
        </w:tc>
        <w:tc>
          <w:tcPr>
            <w:tcW w:w="8480" w:type="dxa"/>
          </w:tcPr>
          <w:p w14:paraId="105E2DDE" w14:textId="2F8794B5"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Unified Modeling Language</w:t>
            </w:r>
          </w:p>
        </w:tc>
      </w:tr>
      <w:tr w:rsidR="005B5EAD" w:rsidRPr="00785C54" w14:paraId="6BFFA576" w14:textId="77777777" w:rsidTr="00FD7078">
        <w:trPr>
          <w:jc w:val="center"/>
        </w:trPr>
        <w:tc>
          <w:tcPr>
            <w:tcW w:w="1272" w:type="dxa"/>
          </w:tcPr>
          <w:p w14:paraId="411851CC" w14:textId="75B78A4B"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XML</w:t>
            </w:r>
          </w:p>
        </w:tc>
        <w:tc>
          <w:tcPr>
            <w:tcW w:w="8480" w:type="dxa"/>
          </w:tcPr>
          <w:p w14:paraId="5D06E157" w14:textId="20A91D5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Extensible Markup Language</w:t>
            </w:r>
          </w:p>
        </w:tc>
      </w:tr>
      <w:tr w:rsidR="005B5EAD" w:rsidRPr="00785C54" w14:paraId="1A764B49" w14:textId="77777777" w:rsidTr="00FD7078">
        <w:trPr>
          <w:jc w:val="center"/>
        </w:trPr>
        <w:tc>
          <w:tcPr>
            <w:tcW w:w="1272" w:type="dxa"/>
          </w:tcPr>
          <w:p w14:paraId="497B9E6C" w14:textId="1E5408D0"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2-D</w:t>
            </w:r>
          </w:p>
        </w:tc>
        <w:tc>
          <w:tcPr>
            <w:tcW w:w="8480" w:type="dxa"/>
          </w:tcPr>
          <w:p w14:paraId="26796722" w14:textId="08848D7B" w:rsidR="005B5EAD" w:rsidRPr="00785C54" w:rsidRDefault="000A6B0A" w:rsidP="00785C54">
            <w:pPr>
              <w:pStyle w:val="Tablebody0"/>
              <w:tabs>
                <w:tab w:val="clear" w:pos="397"/>
                <w:tab w:val="left" w:pos="403"/>
              </w:tabs>
              <w:autoSpaceDE w:val="0"/>
              <w:autoSpaceDN w:val="0"/>
              <w:adjustRightInd w:val="0"/>
              <w:jc w:val="both"/>
              <w:rPr>
                <w:lang w:eastAsia="ja-JP"/>
              </w:rPr>
            </w:pPr>
            <w:ins w:id="1389" w:author="REID-JAMOND Alison" w:date="2022-04-04T11:50:00Z">
              <w:r>
                <w:rPr>
                  <w:szCs w:val="24"/>
                </w:rPr>
                <w:t>t</w:t>
              </w:r>
            </w:ins>
            <w:del w:id="1390" w:author="REID-JAMOND Alison" w:date="2022-04-04T11:50:00Z">
              <w:r w:rsidR="005B5EAD" w:rsidRPr="00785C54" w:rsidDel="000A6B0A">
                <w:rPr>
                  <w:szCs w:val="24"/>
                </w:rPr>
                <w:delText>T</w:delText>
              </w:r>
            </w:del>
            <w:r w:rsidR="005B5EAD" w:rsidRPr="00785C54">
              <w:rPr>
                <w:szCs w:val="24"/>
              </w:rPr>
              <w:t xml:space="preserve">wo </w:t>
            </w:r>
            <w:ins w:id="1391" w:author="REID-JAMOND Alison" w:date="2022-04-04T11:50:00Z">
              <w:r>
                <w:rPr>
                  <w:szCs w:val="24"/>
                </w:rPr>
                <w:t>d</w:t>
              </w:r>
            </w:ins>
            <w:del w:id="1392" w:author="REID-JAMOND Alison" w:date="2022-04-04T11:50:00Z">
              <w:r w:rsidR="005B5EAD" w:rsidRPr="00785C54" w:rsidDel="000A6B0A">
                <w:rPr>
                  <w:szCs w:val="24"/>
                </w:rPr>
                <w:delText>D</w:delText>
              </w:r>
            </w:del>
            <w:r w:rsidR="005B5EAD" w:rsidRPr="00785C54">
              <w:rPr>
                <w:szCs w:val="24"/>
              </w:rPr>
              <w:t>imensional</w:t>
            </w:r>
          </w:p>
        </w:tc>
      </w:tr>
      <w:tr w:rsidR="005B5EAD" w:rsidRPr="00785C54" w14:paraId="5A6F7518" w14:textId="77777777" w:rsidTr="00FD7078">
        <w:trPr>
          <w:jc w:val="center"/>
        </w:trPr>
        <w:tc>
          <w:tcPr>
            <w:tcW w:w="1272" w:type="dxa"/>
          </w:tcPr>
          <w:p w14:paraId="4732F162" w14:textId="6F208612" w:rsidR="005B5EAD" w:rsidRPr="00785C54" w:rsidRDefault="005B5EAD" w:rsidP="00785C54">
            <w:pPr>
              <w:pStyle w:val="Tablebody0"/>
              <w:tabs>
                <w:tab w:val="clear" w:pos="397"/>
                <w:tab w:val="left" w:pos="403"/>
              </w:tabs>
              <w:autoSpaceDE w:val="0"/>
              <w:autoSpaceDN w:val="0"/>
              <w:adjustRightInd w:val="0"/>
              <w:jc w:val="both"/>
              <w:rPr>
                <w:lang w:eastAsia="ja-JP"/>
              </w:rPr>
            </w:pPr>
            <w:r w:rsidRPr="00785C54">
              <w:rPr>
                <w:szCs w:val="24"/>
              </w:rPr>
              <w:t>3-D</w:t>
            </w:r>
          </w:p>
        </w:tc>
        <w:tc>
          <w:tcPr>
            <w:tcW w:w="8480" w:type="dxa"/>
          </w:tcPr>
          <w:p w14:paraId="0863097B" w14:textId="15877447" w:rsidR="005B5EAD" w:rsidRPr="00785C54" w:rsidRDefault="000A6B0A" w:rsidP="00785C54">
            <w:pPr>
              <w:pStyle w:val="Tablebody0"/>
              <w:tabs>
                <w:tab w:val="clear" w:pos="397"/>
                <w:tab w:val="left" w:pos="403"/>
              </w:tabs>
              <w:autoSpaceDE w:val="0"/>
              <w:autoSpaceDN w:val="0"/>
              <w:adjustRightInd w:val="0"/>
              <w:jc w:val="both"/>
              <w:rPr>
                <w:lang w:eastAsia="ja-JP"/>
              </w:rPr>
            </w:pPr>
            <w:ins w:id="1393" w:author="REID-JAMOND Alison" w:date="2022-04-04T11:50:00Z">
              <w:r>
                <w:rPr>
                  <w:szCs w:val="24"/>
                </w:rPr>
                <w:t>t</w:t>
              </w:r>
            </w:ins>
            <w:del w:id="1394" w:author="REID-JAMOND Alison" w:date="2022-04-04T11:50:00Z">
              <w:r w:rsidR="005B5EAD" w:rsidRPr="00785C54" w:rsidDel="000A6B0A">
                <w:rPr>
                  <w:szCs w:val="24"/>
                </w:rPr>
                <w:delText>T</w:delText>
              </w:r>
            </w:del>
            <w:r w:rsidR="005B5EAD" w:rsidRPr="00785C54">
              <w:rPr>
                <w:szCs w:val="24"/>
              </w:rPr>
              <w:t xml:space="preserve">hree </w:t>
            </w:r>
            <w:ins w:id="1395" w:author="REID-JAMOND Alison" w:date="2022-04-04T11:50:00Z">
              <w:r>
                <w:rPr>
                  <w:szCs w:val="24"/>
                </w:rPr>
                <w:t>d</w:t>
              </w:r>
            </w:ins>
            <w:del w:id="1396" w:author="REID-JAMOND Alison" w:date="2022-04-04T11:50:00Z">
              <w:r w:rsidR="005B5EAD" w:rsidRPr="00785C54" w:rsidDel="000A6B0A">
                <w:rPr>
                  <w:szCs w:val="24"/>
                </w:rPr>
                <w:delText>D</w:delText>
              </w:r>
            </w:del>
            <w:r w:rsidR="005B5EAD" w:rsidRPr="00785C54">
              <w:rPr>
                <w:szCs w:val="24"/>
              </w:rPr>
              <w:t>imensional</w:t>
            </w:r>
          </w:p>
        </w:tc>
      </w:tr>
    </w:tbl>
    <w:p w14:paraId="1E2509F5" w14:textId="6F2BC5A0" w:rsidR="005B5EAD" w:rsidRPr="00785C54" w:rsidRDefault="005B5EAD" w:rsidP="00785C54">
      <w:pPr>
        <w:pStyle w:val="Heading2"/>
        <w:tabs>
          <w:tab w:val="left" w:pos="400"/>
        </w:tabs>
        <w:autoSpaceDE w:val="0"/>
        <w:autoSpaceDN w:val="0"/>
        <w:adjustRightInd w:val="0"/>
        <w:rPr>
          <w:rFonts w:eastAsia="Times New Roman"/>
          <w:szCs w:val="24"/>
        </w:rPr>
      </w:pPr>
      <w:bookmarkStart w:id="1397" w:name="_Toc113373297"/>
      <w:r w:rsidRPr="00785C54">
        <w:rPr>
          <w:rFonts w:eastAsia="Times New Roman"/>
          <w:szCs w:val="24"/>
        </w:rPr>
        <w:t>Schema language</w:t>
      </w:r>
      <w:bookmarkEnd w:id="1397"/>
    </w:p>
    <w:p w14:paraId="0DFBAF1C" w14:textId="1382DF65" w:rsidR="005B5EAD" w:rsidRPr="00785C54" w:rsidRDefault="005B5EAD" w:rsidP="00785C54">
      <w:pPr>
        <w:pStyle w:val="BodyText"/>
        <w:autoSpaceDE w:val="0"/>
        <w:autoSpaceDN w:val="0"/>
        <w:adjustRightInd w:val="0"/>
        <w:rPr>
          <w:szCs w:val="24"/>
        </w:rPr>
      </w:pPr>
      <w:r w:rsidRPr="00785C54">
        <w:rPr>
          <w:szCs w:val="24"/>
        </w:rPr>
        <w:t xml:space="preserve">The conceptual schema specified in this </w:t>
      </w:r>
      <w:del w:id="1398" w:author="REID-JAMOND Alison" w:date="2022-04-04T11:52:00Z">
        <w:r w:rsidRPr="00785C54" w:rsidDel="000A6B0A">
          <w:rPr>
            <w:szCs w:val="24"/>
          </w:rPr>
          <w:delText>International Standard</w:delText>
        </w:r>
      </w:del>
      <w:ins w:id="1399" w:author="REID-JAMOND Alison" w:date="2022-04-04T11:52:00Z">
        <w:r w:rsidR="000A6B0A">
          <w:rPr>
            <w:szCs w:val="24"/>
          </w:rPr>
          <w:t>document</w:t>
        </w:r>
      </w:ins>
      <w:r w:rsidRPr="00785C54">
        <w:rPr>
          <w:szCs w:val="24"/>
        </w:rPr>
        <w:t xml:space="preserve"> is in accordance with the Unified Modelling Language (UML) </w:t>
      </w:r>
      <w:r w:rsidRPr="00785C54">
        <w:rPr>
          <w:rStyle w:val="stdpublisher"/>
          <w:szCs w:val="24"/>
          <w:shd w:val="clear" w:color="auto" w:fill="auto"/>
        </w:rPr>
        <w:t>ISO/IEC</w:t>
      </w:r>
      <w:r w:rsidRPr="00785C54">
        <w:rPr>
          <w:szCs w:val="24"/>
        </w:rPr>
        <w:t> </w:t>
      </w:r>
      <w:r w:rsidRPr="00785C54">
        <w:rPr>
          <w:rStyle w:val="stddocNumber"/>
          <w:szCs w:val="24"/>
          <w:shd w:val="clear" w:color="auto" w:fill="auto"/>
        </w:rPr>
        <w:t>19501</w:t>
      </w:r>
      <w:r w:rsidRPr="00785C54">
        <w:rPr>
          <w:szCs w:val="24"/>
        </w:rPr>
        <w:t xml:space="preserve">, </w:t>
      </w:r>
      <w:commentRangeStart w:id="1400"/>
      <w:r w:rsidRPr="00785C54">
        <w:rPr>
          <w:szCs w:val="24"/>
        </w:rPr>
        <w:t xml:space="preserve">following the guidance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del w:id="1401" w:author="Katharina Schleidt" w:date="2022-08-12T18:14:00Z">
        <w:r w:rsidRPr="00785C54" w:rsidDel="006C4FD2">
          <w:rPr>
            <w:szCs w:val="24"/>
          </w:rPr>
          <w:delText>:</w:delText>
        </w:r>
        <w:r w:rsidRPr="00785C54" w:rsidDel="006C4FD2">
          <w:rPr>
            <w:rStyle w:val="stdyear"/>
            <w:szCs w:val="24"/>
            <w:shd w:val="clear" w:color="auto" w:fill="auto"/>
          </w:rPr>
          <w:delText>2015</w:delText>
        </w:r>
        <w:commentRangeEnd w:id="1400"/>
        <w:r w:rsidR="000A6B0A" w:rsidDel="006C4FD2">
          <w:rPr>
            <w:rStyle w:val="CommentReference"/>
            <w:rFonts w:eastAsia="MS Mincho"/>
            <w:lang w:eastAsia="ja-JP"/>
          </w:rPr>
          <w:commentReference w:id="1400"/>
        </w:r>
      </w:del>
      <w:r w:rsidRPr="00785C54">
        <w:rPr>
          <w:szCs w:val="24"/>
        </w:rPr>
        <w:t>.</w:t>
      </w:r>
    </w:p>
    <w:p w14:paraId="0B797401" w14:textId="4C693212" w:rsidR="005B5EAD" w:rsidRPr="00785C54" w:rsidRDefault="00D1473D" w:rsidP="00785C54">
      <w:pPr>
        <w:pStyle w:val="BodyText"/>
        <w:autoSpaceDE w:val="0"/>
        <w:autoSpaceDN w:val="0"/>
        <w:adjustRightInd w:val="0"/>
        <w:rPr>
          <w:szCs w:val="24"/>
        </w:rPr>
      </w:pPr>
      <w:ins w:id="1402" w:author="Katharina Schleidt" w:date="2022-08-13T16:52:00Z">
        <w:r w:rsidRPr="00D1473D">
          <w:rPr>
            <w:szCs w:val="24"/>
          </w:rPr>
          <w:t>The UML in Abstract Core and Basic packages is conformant with the profile described in ISO 19136-1:2020, Annex E. Use of this restricted idiom supports direct transformation into a GML Application Schema. The stereotype «FeatureType» states that a class is an instance of the «metaclass» FeatureType (ISO 19109), and therefore represents a feature type.</w:t>
        </w:r>
      </w:ins>
      <w:del w:id="1403" w:author="Katharina Schleidt" w:date="2022-08-13T16:52:00Z">
        <w:r w:rsidR="005B5EAD" w:rsidRPr="00785C54" w:rsidDel="00D1473D">
          <w:rPr>
            <w:szCs w:val="24"/>
          </w:rPr>
          <w:delText xml:space="preserve">The UML in Abstract Core and Basic packages is conformant with the profile described in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noBreakHyphen/>
        </w:r>
        <w:r w:rsidR="005B5EAD" w:rsidRPr="00785C54" w:rsidDel="00D1473D">
          <w:rPr>
            <w:rStyle w:val="stddocPartNumber"/>
            <w:szCs w:val="24"/>
            <w:shd w:val="clear" w:color="auto" w:fill="auto"/>
          </w:rPr>
          <w:delText>1</w:delText>
        </w:r>
        <w:r w:rsidR="005B5EAD" w:rsidRPr="00785C54" w:rsidDel="00D1473D">
          <w:rPr>
            <w:szCs w:val="24"/>
          </w:rPr>
          <w:delText>:</w:delText>
        </w:r>
        <w:r w:rsidR="005B5EAD" w:rsidRPr="00785C54" w:rsidDel="00D1473D">
          <w:rPr>
            <w:rStyle w:val="stdyear"/>
            <w:szCs w:val="24"/>
            <w:shd w:val="clear" w:color="auto" w:fill="auto"/>
          </w:rPr>
          <w:delText>2020</w:delText>
        </w:r>
        <w:r w:rsidR="005B5EAD" w:rsidRPr="00785C54" w:rsidDel="00D1473D">
          <w:rPr>
            <w:szCs w:val="24"/>
          </w:rPr>
          <w:delText xml:space="preserve">, </w:delText>
        </w:r>
        <w:r w:rsidR="005B5EAD" w:rsidRPr="00785C54" w:rsidDel="00D1473D">
          <w:rPr>
            <w:rStyle w:val="stdsection"/>
            <w:szCs w:val="24"/>
            <w:shd w:val="clear" w:color="auto" w:fill="auto"/>
          </w:rPr>
          <w:delText>Annex E</w:delText>
        </w:r>
        <w:r w:rsidR="005B5EAD" w:rsidRPr="00785C54" w:rsidDel="00D1473D">
          <w:rPr>
            <w:szCs w:val="24"/>
          </w:rPr>
          <w:delText xml:space="preserve">. Use of this restricted idiom supports direct transformation into a GML Application Schema.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19136</w:delText>
        </w:r>
        <w:r w:rsidR="005B5EAD" w:rsidRPr="00785C54" w:rsidDel="00D1473D">
          <w:rPr>
            <w:szCs w:val="24"/>
          </w:rPr>
          <w:delText xml:space="preserve"> introduces some additional stereotypes. In particular «FeatureType» implies that a class is an instance of the «metaclass» GF_FeatureType (</w:delText>
        </w:r>
        <w:r w:rsidR="005B5EAD" w:rsidRPr="00785C54" w:rsidDel="00D1473D">
          <w:rPr>
            <w:rStyle w:val="stdpublisher"/>
            <w:szCs w:val="24"/>
            <w:shd w:val="clear" w:color="auto" w:fill="auto"/>
          </w:rPr>
          <w:delText>ISO</w:delText>
        </w:r>
        <w:r w:rsidR="005B5EAD" w:rsidRPr="00785C54" w:rsidDel="00D1473D">
          <w:rPr>
            <w:szCs w:val="24"/>
          </w:rPr>
          <w:delText> </w:delText>
        </w:r>
        <w:r w:rsidR="005B5EAD" w:rsidRPr="00785C54" w:rsidDel="00D1473D">
          <w:rPr>
            <w:rStyle w:val="stddocNumber"/>
            <w:szCs w:val="24"/>
            <w:shd w:val="clear" w:color="auto" w:fill="auto"/>
          </w:rPr>
          <w:delText>19109</w:delText>
        </w:r>
        <w:r w:rsidR="005B5EAD" w:rsidRPr="00785C54" w:rsidDel="00D1473D">
          <w:rPr>
            <w:szCs w:val="24"/>
          </w:rPr>
          <w:delText>), and therefore represents a feature type.</w:delText>
        </w:r>
      </w:del>
    </w:p>
    <w:p w14:paraId="4D6411FF" w14:textId="77777777" w:rsidR="005B5EAD" w:rsidRPr="00785C54" w:rsidRDefault="005B5EAD" w:rsidP="00785C54">
      <w:pPr>
        <w:pStyle w:val="BodyText"/>
        <w:autoSpaceDE w:val="0"/>
        <w:autoSpaceDN w:val="0"/>
        <w:adjustRightInd w:val="0"/>
        <w:rPr>
          <w:szCs w:val="24"/>
        </w:rPr>
      </w:pPr>
      <w:r w:rsidRPr="00785C54">
        <w:rPr>
          <w:szCs w:val="24"/>
        </w:rPr>
        <w:t xml:space="preserve">The prose explanation of the model uses the term “property” to refer to both class attributes and association roles. This is consistent with the General Feature Model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In the context of properties, the term “value” refers to either a literal (for attributes whose type is simple), or to an instance of the class providing the type of the attribute or target of the association. Within the explanation, the property names (property types) are sometimes used as natural language words where this assists in constructing a readable text.</w:t>
      </w:r>
    </w:p>
    <w:p w14:paraId="13132FF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04" w:name="_Toc113373298"/>
      <w:r w:rsidRPr="00785C54">
        <w:rPr>
          <w:rFonts w:eastAsia="Times New Roman"/>
          <w:szCs w:val="24"/>
        </w:rPr>
        <w:t>Model element names</w:t>
      </w:r>
      <w:bookmarkEnd w:id="1404"/>
    </w:p>
    <w:p w14:paraId="6224DA45" w14:textId="033BA45C" w:rsidR="005B5EAD" w:rsidRPr="00785C54" w:rsidRDefault="005B5EAD" w:rsidP="00785C54">
      <w:pPr>
        <w:pStyle w:val="BodyText"/>
        <w:autoSpaceDE w:val="0"/>
        <w:autoSpaceDN w:val="0"/>
        <w:adjustRightInd w:val="0"/>
        <w:rPr>
          <w:szCs w:val="24"/>
        </w:rPr>
      </w:pPr>
      <w:r w:rsidRPr="00785C54">
        <w:rPr>
          <w:szCs w:val="24"/>
        </w:rPr>
        <w:t xml:space="preserve">This </w:t>
      </w:r>
      <w:ins w:id="1405" w:author="REID-JAMOND Alison" w:date="2022-04-04T11:54:00Z">
        <w:r w:rsidR="000A6B0A">
          <w:rPr>
            <w:szCs w:val="24"/>
          </w:rPr>
          <w:t>document</w:t>
        </w:r>
      </w:ins>
      <w:del w:id="1406" w:author="REID-JAMOND Alison" w:date="2022-04-04T11:54:00Z">
        <w:r w:rsidRPr="00785C54" w:rsidDel="000A6B0A">
          <w:rPr>
            <w:szCs w:val="24"/>
          </w:rPr>
          <w:delText>International Standard</w:delText>
        </w:r>
      </w:del>
      <w:r w:rsidRPr="00785C54">
        <w:rPr>
          <w:szCs w:val="24"/>
        </w:rPr>
        <w:t xml:space="preserve"> specifies a model for observations using terminology that is based on current practice in a variety of scientific and technical disciplines. It is designed to apply across disciplines, so the best or </w:t>
      </w:r>
      <w:del w:id="1407" w:author="Katharina Schleidt" w:date="2022-08-13T15:38:00Z">
        <w:r w:rsidRPr="00785C54" w:rsidDel="001574A6">
          <w:rPr>
            <w:szCs w:val="24"/>
          </w:rPr>
          <w:delText>"</w:delText>
        </w:r>
      </w:del>
      <w:ins w:id="1408" w:author="Katharina Schleidt" w:date="2022-08-13T15:38:00Z">
        <w:r w:rsidR="001574A6">
          <w:rPr>
            <w:szCs w:val="24"/>
          </w:rPr>
          <w:t>“</w:t>
        </w:r>
      </w:ins>
      <w:r w:rsidRPr="00785C54">
        <w:rPr>
          <w:szCs w:val="24"/>
        </w:rPr>
        <w:t>most neutral</w:t>
      </w:r>
      <w:del w:id="1409" w:author="Katharina Schleidt" w:date="2022-08-13T15:38:00Z">
        <w:r w:rsidRPr="00785C54" w:rsidDel="001574A6">
          <w:rPr>
            <w:szCs w:val="24"/>
          </w:rPr>
          <w:delText>"</w:delText>
        </w:r>
      </w:del>
      <w:ins w:id="1410" w:author="Katharina Schleidt" w:date="2022-08-13T15:38:00Z">
        <w:r w:rsidR="001574A6">
          <w:rPr>
            <w:szCs w:val="24"/>
          </w:rPr>
          <w:t>”</w:t>
        </w:r>
      </w:ins>
      <w:r w:rsidRPr="00785C54">
        <w:rPr>
          <w:szCs w:val="24"/>
        </w:rPr>
        <w:t xml:space="preserve"> term has been used in naming the classes, attributes and associations provided. The terminology does not, however, correspond precisely with any single discipline. As an aid to implementers, a mapping from the element names specified in this </w:t>
      </w:r>
      <w:del w:id="1411" w:author="REID-JAMOND Alison" w:date="2022-04-04T11:55:00Z">
        <w:r w:rsidRPr="00785C54" w:rsidDel="000A6B0A">
          <w:rPr>
            <w:szCs w:val="24"/>
          </w:rPr>
          <w:delText>International Standard</w:delText>
        </w:r>
      </w:del>
      <w:ins w:id="1412" w:author="REID-JAMOND Alison" w:date="2022-04-04T11:55:00Z">
        <w:r w:rsidR="000A6B0A">
          <w:rPr>
            <w:szCs w:val="24"/>
          </w:rPr>
          <w:t>document</w:t>
        </w:r>
      </w:ins>
      <w:r w:rsidRPr="00785C54">
        <w:rPr>
          <w:szCs w:val="24"/>
        </w:rPr>
        <w:t xml:space="preserve"> to common terminology </w:t>
      </w:r>
      <w:commentRangeStart w:id="1413"/>
      <w:r w:rsidRPr="00785C54">
        <w:rPr>
          <w:szCs w:val="24"/>
        </w:rPr>
        <w:t xml:space="preserve">in </w:t>
      </w:r>
      <w:ins w:id="1414" w:author="Katharina Schleidt" w:date="2022-08-10T19:52:00Z">
        <w:r w:rsidR="00AD1F03">
          <w:t>related</w:t>
        </w:r>
      </w:ins>
      <w:ins w:id="1415" w:author="Ilkka Rinne [2]" w:date="2022-09-06T16:11:00Z">
        <w:r w:rsidR="00EB5B36">
          <w:t xml:space="preserve"> </w:t>
        </w:r>
      </w:ins>
      <w:del w:id="1416" w:author="Katharina Schleidt" w:date="2022-08-10T19:52:00Z">
        <w:r w:rsidRPr="00785C54" w:rsidDel="00AD1F03">
          <w:rPr>
            <w:szCs w:val="24"/>
          </w:rPr>
          <w:delText xml:space="preserve">some </w:delText>
        </w:r>
      </w:del>
      <w:r w:rsidRPr="00785C54">
        <w:rPr>
          <w:szCs w:val="24"/>
        </w:rPr>
        <w:t xml:space="preserve">application domains </w:t>
      </w:r>
      <w:commentRangeEnd w:id="1413"/>
      <w:r w:rsidR="000A6B0A">
        <w:rPr>
          <w:rStyle w:val="CommentReference"/>
          <w:rFonts w:eastAsia="MS Mincho"/>
          <w:lang w:eastAsia="ja-JP"/>
        </w:rPr>
        <w:commentReference w:id="1413"/>
      </w:r>
      <w:r w:rsidRPr="00785C54">
        <w:rPr>
          <w:szCs w:val="24"/>
        </w:rPr>
        <w:t xml:space="preserve">is provided in </w:t>
      </w:r>
      <w:r w:rsidRPr="00785C54">
        <w:rPr>
          <w:rStyle w:val="citeapp"/>
          <w:szCs w:val="24"/>
          <w:shd w:val="clear" w:color="auto" w:fill="auto"/>
        </w:rPr>
        <w:t>Annex B</w:t>
      </w:r>
      <w:r w:rsidRPr="00785C54">
        <w:rPr>
          <w:szCs w:val="24"/>
        </w:rPr>
        <w:t>.</w:t>
      </w:r>
    </w:p>
    <w:p w14:paraId="3AD66F5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17" w:name="_Toc113373299"/>
      <w:r w:rsidRPr="00785C54">
        <w:rPr>
          <w:rFonts w:eastAsia="Times New Roman"/>
          <w:szCs w:val="24"/>
        </w:rPr>
        <w:lastRenderedPageBreak/>
        <w:t>Requirements and recommendations</w:t>
      </w:r>
      <w:bookmarkEnd w:id="1417"/>
    </w:p>
    <w:p w14:paraId="4F7A5A7C" w14:textId="77777777" w:rsidR="005B5EAD" w:rsidRPr="00785C54" w:rsidRDefault="005B5EAD" w:rsidP="00785C54">
      <w:pPr>
        <w:pStyle w:val="BodyText"/>
        <w:autoSpaceDE w:val="0"/>
        <w:autoSpaceDN w:val="0"/>
        <w:adjustRightInd w:val="0"/>
        <w:rPr>
          <w:szCs w:val="24"/>
        </w:rPr>
      </w:pPr>
      <w:r w:rsidRPr="00785C54">
        <w:rPr>
          <w:szCs w:val="24"/>
        </w:rPr>
        <w:t xml:space="preserve">All requirements are </w:t>
      </w:r>
      <w:r w:rsidRPr="00785C54">
        <w:rPr>
          <w:b/>
          <w:szCs w:val="24"/>
        </w:rPr>
        <w:t>normative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A774842" w14:textId="77777777" w:rsidTr="0095046C">
        <w:trPr>
          <w:jc w:val="center"/>
        </w:trPr>
        <w:tc>
          <w:tcPr>
            <w:tcW w:w="5539" w:type="dxa"/>
            <w:tcMar>
              <w:top w:w="100" w:type="dxa"/>
              <w:left w:w="100" w:type="dxa"/>
              <w:bottom w:w="100" w:type="dxa"/>
              <w:right w:w="100" w:type="dxa"/>
            </w:tcMar>
          </w:tcPr>
          <w:p w14:paraId="02566BCB" w14:textId="19F5B687" w:rsidR="005B5EAD" w:rsidRPr="00785C54" w:rsidRDefault="005B5EAD" w:rsidP="00785C54">
            <w:pPr>
              <w:pStyle w:val="Tablebody"/>
              <w:autoSpaceDE w:val="0"/>
              <w:autoSpaceDN w:val="0"/>
              <w:adjustRightInd w:val="0"/>
              <w:rPr>
                <w:b/>
              </w:rPr>
            </w:pPr>
            <w:r w:rsidRPr="00785C54">
              <w:rPr>
                <w:b/>
                <w:szCs w:val="24"/>
              </w:rPr>
              <w:t>Requirement /req/{pkg}/{classM}/{reqN}</w:t>
            </w:r>
          </w:p>
        </w:tc>
        <w:tc>
          <w:tcPr>
            <w:tcW w:w="4213" w:type="dxa"/>
            <w:tcMar>
              <w:top w:w="100" w:type="dxa"/>
              <w:left w:w="100" w:type="dxa"/>
              <w:bottom w:w="100" w:type="dxa"/>
              <w:right w:w="100" w:type="dxa"/>
            </w:tcMar>
          </w:tcPr>
          <w:p w14:paraId="48720D5B" w14:textId="50B2AAB2" w:rsidR="005B5EAD" w:rsidRPr="00785C54" w:rsidRDefault="005B5EAD" w:rsidP="00785C54">
            <w:pPr>
              <w:pStyle w:val="Tablebody"/>
              <w:autoSpaceDE w:val="0"/>
              <w:autoSpaceDN w:val="0"/>
              <w:adjustRightInd w:val="0"/>
            </w:pPr>
            <w:r w:rsidRPr="00785C54">
              <w:rPr>
                <w:szCs w:val="24"/>
              </w:rPr>
              <w:t>[Normative statement]</w:t>
            </w:r>
          </w:p>
        </w:tc>
      </w:tr>
    </w:tbl>
    <w:p w14:paraId="7E89251F" w14:textId="69377587"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/req/{pkg}/{classM}/{reqN}</w:t>
      </w:r>
      <w:r w:rsidRPr="00785C54">
        <w:rPr>
          <w:szCs w:val="24"/>
        </w:rPr>
        <w:t xml:space="preserve"> identifies the requirement. The use of this layout convention allows the normative provisions of this standard to be easily located by implementers.</w:t>
      </w:r>
    </w:p>
    <w:p w14:paraId="6E62114B" w14:textId="77777777" w:rsidR="005B5EAD" w:rsidRPr="00785C54" w:rsidRDefault="005B5EAD" w:rsidP="00785C54">
      <w:pPr>
        <w:pStyle w:val="BodyText"/>
        <w:autoSpaceDE w:val="0"/>
        <w:autoSpaceDN w:val="0"/>
        <w:adjustRightInd w:val="0"/>
        <w:rPr>
          <w:szCs w:val="24"/>
        </w:rPr>
      </w:pPr>
      <w:r w:rsidRPr="00785C54">
        <w:rPr>
          <w:szCs w:val="24"/>
        </w:rPr>
        <w:t xml:space="preserve">All defined classes, attributes and associations mentioned within requirements or recommendations are shown in </w:t>
      </w:r>
      <w:r w:rsidRPr="00785C54">
        <w:rPr>
          <w:b/>
          <w:szCs w:val="24"/>
        </w:rPr>
        <w:t>bold</w:t>
      </w:r>
      <w:r w:rsidRPr="00785C54">
        <w:rPr>
          <w:szCs w:val="24"/>
        </w:rPr>
        <w:t xml:space="preserve"> correspond to references to the definition of the referenced element.</w:t>
      </w:r>
    </w:p>
    <w:p w14:paraId="433E4DFA" w14:textId="77777777" w:rsidR="005B5EAD" w:rsidRPr="00785C54" w:rsidRDefault="005B5EAD" w:rsidP="00785C54">
      <w:pPr>
        <w:pStyle w:val="BodyText"/>
        <w:autoSpaceDE w:val="0"/>
        <w:autoSpaceDN w:val="0"/>
        <w:adjustRightInd w:val="0"/>
        <w:rPr>
          <w:szCs w:val="24"/>
        </w:rPr>
      </w:pPr>
      <w:r w:rsidRPr="00785C54">
        <w:rPr>
          <w:szCs w:val="24"/>
        </w:rPr>
        <w:t>The following base (/req/{pkg}/) has been used per package:</w:t>
      </w:r>
    </w:p>
    <w:p w14:paraId="484240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/req/obs-cpt</w:t>
      </w:r>
      <w:r w:rsidRPr="00785C54">
        <w:rPr>
          <w:szCs w:val="24"/>
        </w:rPr>
        <w:t>: Conceptual Observation schema;</w:t>
      </w:r>
    </w:p>
    <w:p w14:paraId="30B7B99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/req/obs-core</w:t>
      </w:r>
      <w:r w:rsidRPr="00785C54">
        <w:rPr>
          <w:szCs w:val="24"/>
        </w:rPr>
        <w:t>: Abstract Observation Core;</w:t>
      </w:r>
    </w:p>
    <w:p w14:paraId="135784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/req/obs-basic</w:t>
      </w:r>
      <w:r w:rsidRPr="00785C54">
        <w:rPr>
          <w:szCs w:val="24"/>
        </w:rPr>
        <w:t>: Basic Observations;</w:t>
      </w:r>
    </w:p>
    <w:p w14:paraId="1F8A1B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r>
      <w:r w:rsidRPr="00785C54">
        <w:rPr>
          <w:b/>
          <w:szCs w:val="24"/>
        </w:rPr>
        <w:t>/req/sam-cpt</w:t>
      </w:r>
      <w:r w:rsidRPr="00785C54">
        <w:rPr>
          <w:szCs w:val="24"/>
        </w:rPr>
        <w:t>: Conceptual Sample schema;</w:t>
      </w:r>
    </w:p>
    <w:p w14:paraId="10507C6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r>
      <w:r w:rsidRPr="00785C54">
        <w:rPr>
          <w:b/>
          <w:szCs w:val="24"/>
        </w:rPr>
        <w:t>/req/sam-core</w:t>
      </w:r>
      <w:r w:rsidRPr="00785C54">
        <w:rPr>
          <w:szCs w:val="24"/>
        </w:rPr>
        <w:t>: Abstract Sample core;</w:t>
      </w:r>
    </w:p>
    <w:p w14:paraId="7AC0E5A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r>
      <w:r w:rsidRPr="00785C54">
        <w:rPr>
          <w:b/>
          <w:szCs w:val="24"/>
        </w:rPr>
        <w:t>/req/sam-basic</w:t>
      </w:r>
      <w:r w:rsidRPr="00785C54">
        <w:rPr>
          <w:szCs w:val="24"/>
        </w:rPr>
        <w:t>: Basic Samples.</w:t>
      </w:r>
    </w:p>
    <w:p w14:paraId="55387737" w14:textId="77777777" w:rsidR="005B5EAD" w:rsidRPr="00785C54" w:rsidRDefault="005B5EAD" w:rsidP="00785C54">
      <w:pPr>
        <w:pStyle w:val="BodyText"/>
        <w:autoSpaceDE w:val="0"/>
        <w:autoSpaceDN w:val="0"/>
        <w:adjustRightInd w:val="0"/>
        <w:rPr>
          <w:szCs w:val="24"/>
        </w:rPr>
      </w:pPr>
      <w:r w:rsidRPr="00785C54">
        <w:rPr>
          <w:szCs w:val="24"/>
        </w:rPr>
        <w:t>In the lines below, the base (/req/{pkg}/) has been left out for better readability.</w:t>
      </w:r>
    </w:p>
    <w:p w14:paraId="72425092"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classes, the following syntax is used:</w:t>
      </w:r>
    </w:p>
    <w:p w14:paraId="7519D7D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r>
      <w:r w:rsidRPr="00785C54">
        <w:rPr>
          <w:b/>
          <w:szCs w:val="24"/>
        </w:rPr>
        <w:t>{Class Name}-sem</w:t>
      </w:r>
      <w:r w:rsidRPr="00785C54">
        <w:rPr>
          <w:szCs w:val="24"/>
        </w:rPr>
        <w:t>: The semantic definition of the concept, together with the naming of the Class.</w:t>
      </w:r>
    </w:p>
    <w:p w14:paraId="7B7A3509" w14:textId="77777777" w:rsidR="005B5EAD" w:rsidRPr="00785C54" w:rsidRDefault="005B5EAD" w:rsidP="00785C54">
      <w:pPr>
        <w:pStyle w:val="BodyText"/>
        <w:autoSpaceDE w:val="0"/>
        <w:autoSpaceDN w:val="0"/>
        <w:adjustRightInd w:val="0"/>
        <w:rPr>
          <w:szCs w:val="24"/>
        </w:rPr>
      </w:pPr>
      <w:r w:rsidRPr="00785C54">
        <w:rPr>
          <w:szCs w:val="24"/>
        </w:rPr>
        <w:t>For naming of individual requirements pertaining to attribute or associations, the following syntax is used:</w:t>
      </w:r>
    </w:p>
    <w:p w14:paraId="1A5183B2" w14:textId="465D5BFC"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18" w:author="REID-JAMOND Alison" w:date="2022-04-04T11:58:00Z">
        <w:r>
          <w:rPr>
            <w:szCs w:val="24"/>
          </w:rPr>
          <w:t>—</w:t>
        </w:r>
      </w:ins>
      <w:del w:id="1419" w:author="REID-JAMOND Alison" w:date="2022-04-04T11:57:00Z">
        <w:r w:rsidR="005B5EAD" w:rsidRPr="00785C54" w:rsidDel="000A6B0A">
          <w:rPr>
            <w:szCs w:val="24"/>
          </w:rPr>
          <w:delText>•</w:delText>
        </w:r>
      </w:del>
      <w:r w:rsidR="005B5EAD" w:rsidRPr="00785C54">
        <w:rPr>
          <w:szCs w:val="24"/>
        </w:rPr>
        <w:tab/>
      </w:r>
      <w:r w:rsidR="005B5EAD" w:rsidRPr="00785C54">
        <w:rPr>
          <w:b/>
          <w:szCs w:val="24"/>
        </w:rPr>
        <w:t>{Attribute/Association Name}-sem</w:t>
      </w:r>
      <w:r w:rsidR="005B5EAD" w:rsidRPr="00785C54">
        <w:rPr>
          <w:szCs w:val="24"/>
        </w:rPr>
        <w:t>: The semantic definition of the concept, together with the naming of the attribute or association role. Except for cases where concepts are mandatory within all packages, these statements are phrased to be cardinality neutral, e.g. they also apply to cardinality 0..*;</w:t>
      </w:r>
    </w:p>
    <w:p w14:paraId="44360D05" w14:textId="4FEC248A"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0" w:author="REID-JAMOND Alison" w:date="2022-04-04T11:58:00Z">
        <w:r>
          <w:rPr>
            <w:szCs w:val="24"/>
          </w:rPr>
          <w:t>—</w:t>
        </w:r>
      </w:ins>
      <w:del w:id="1421"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Name}-type</w:t>
      </w:r>
      <w:r w:rsidR="005B5EAD" w:rsidRPr="00785C54">
        <w:rPr>
          <w:szCs w:val="24"/>
        </w:rPr>
        <w:t>: Type information pertaining to the attribute or association when the type is constrained within one model package;</w:t>
      </w:r>
    </w:p>
    <w:p w14:paraId="689E4BFC" w14:textId="6204E10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2" w:author="REID-JAMOND Alison" w:date="2022-04-04T11:58:00Z">
        <w:r>
          <w:rPr>
            <w:szCs w:val="24"/>
          </w:rPr>
          <w:t>—</w:t>
        </w:r>
      </w:ins>
      <w:del w:id="1423"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Name}-card</w:t>
      </w:r>
      <w:r w:rsidR="005B5EAD" w:rsidRPr="00785C54">
        <w:rPr>
          <w:szCs w:val="24"/>
        </w:rPr>
        <w:t>: Cardinality information pertaining to the attribute or association;</w:t>
      </w:r>
    </w:p>
    <w:p w14:paraId="1BD5F437" w14:textId="689DBDB9" w:rsidR="005B5EAD" w:rsidRPr="00785C54" w:rsidRDefault="000A6B0A"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424" w:author="REID-JAMOND Alison" w:date="2022-04-04T11:58:00Z">
        <w:r>
          <w:rPr>
            <w:szCs w:val="24"/>
          </w:rPr>
          <w:t>—</w:t>
        </w:r>
      </w:ins>
      <w:del w:id="1425" w:author="REID-JAMOND Alison" w:date="2022-04-04T11:58:00Z">
        <w:r w:rsidR="005B5EAD" w:rsidRPr="00785C54" w:rsidDel="000A6B0A">
          <w:rPr>
            <w:szCs w:val="24"/>
          </w:rPr>
          <w:delText>•</w:delText>
        </w:r>
      </w:del>
      <w:r w:rsidR="005B5EAD" w:rsidRPr="00785C54">
        <w:rPr>
          <w:szCs w:val="24"/>
        </w:rPr>
        <w:tab/>
      </w:r>
      <w:r w:rsidR="005B5EAD" w:rsidRPr="00785C54">
        <w:rPr>
          <w:b/>
          <w:szCs w:val="24"/>
        </w:rPr>
        <w:t>{Attribute/Association Name}-con</w:t>
      </w:r>
      <w:r w:rsidR="005B5EAD" w:rsidRPr="00785C54">
        <w:rPr>
          <w:szCs w:val="24"/>
        </w:rPr>
        <w:t xml:space="preserve">: Additional constraints. As these sometimes pertain to multiple attributes or associations, this part of the name </w:t>
      </w:r>
      <w:del w:id="1426" w:author="Katharina Schleidt" w:date="2022-08-13T16:12:00Z">
        <w:r w:rsidR="005B5EAD" w:rsidRPr="00785C54" w:rsidDel="009061F0">
          <w:rPr>
            <w:szCs w:val="24"/>
          </w:rPr>
          <w:delText>may</w:delText>
        </w:r>
      </w:del>
      <w:ins w:id="1427" w:author="Katharina Schleidt" w:date="2022-08-13T16:12:00Z">
        <w:r w:rsidR="009061F0">
          <w:rPr>
            <w:szCs w:val="24"/>
          </w:rPr>
          <w:t>can</w:t>
        </w:r>
      </w:ins>
      <w:r w:rsidR="005B5EAD" w:rsidRPr="00785C54">
        <w:rPr>
          <w:szCs w:val="24"/>
        </w:rPr>
        <w:t xml:space="preserve"> become more complex.</w:t>
      </w:r>
    </w:p>
    <w:p w14:paraId="7A06AA82" w14:textId="55AFF0FA" w:rsidR="005B5EAD" w:rsidRPr="00785C54" w:rsidRDefault="005B5EAD" w:rsidP="00785C54">
      <w:pPr>
        <w:pStyle w:val="BodyText"/>
        <w:autoSpaceDE w:val="0"/>
        <w:autoSpaceDN w:val="0"/>
        <w:adjustRightInd w:val="0"/>
        <w:rPr>
          <w:szCs w:val="24"/>
        </w:rPr>
      </w:pPr>
      <w:del w:id="1428" w:author="REID-JAMOND Alison" w:date="2022-04-04T11:58:00Z">
        <w:r w:rsidRPr="00785C54" w:rsidDel="000A6B0A">
          <w:rPr>
            <w:szCs w:val="24"/>
          </w:rPr>
          <w:delText>Please note that the i</w:delText>
        </w:r>
      </w:del>
      <w:ins w:id="1429" w:author="REID-JAMOND Alison" w:date="2022-04-04T11:58:00Z">
        <w:r w:rsidR="000A6B0A">
          <w:rPr>
            <w:szCs w:val="24"/>
          </w:rPr>
          <w:t>I</w:t>
        </w:r>
      </w:ins>
      <w:r w:rsidRPr="00785C54">
        <w:rPr>
          <w:szCs w:val="24"/>
        </w:rPr>
        <w:t>ndividual requirements are case sensitive, following UML naming conventions. Requirements pertaining to classes contain the class name in UpperCamelCase, requirements pertaining to associations utilize the association role name in lowerCamelCase.</w:t>
      </w:r>
    </w:p>
    <w:p w14:paraId="6CC836D5" w14:textId="77777777" w:rsidR="005B5EAD" w:rsidRPr="00785C54" w:rsidRDefault="005B5EAD" w:rsidP="00785C54">
      <w:pPr>
        <w:pStyle w:val="BodyText"/>
        <w:autoSpaceDE w:val="0"/>
        <w:autoSpaceDN w:val="0"/>
        <w:adjustRightInd w:val="0"/>
        <w:rPr>
          <w:szCs w:val="24"/>
        </w:rPr>
      </w:pPr>
      <w:r w:rsidRPr="00785C54">
        <w:rPr>
          <w:szCs w:val="24"/>
        </w:rPr>
        <w:t xml:space="preserve">All recommendations are </w:t>
      </w:r>
      <w:r w:rsidRPr="000A6B0A">
        <w:rPr>
          <w:rPrChange w:id="1430" w:author="REID-JAMOND Alison" w:date="2022-04-04T11:58:00Z">
            <w:rPr>
              <w:b/>
              <w:szCs w:val="24"/>
            </w:rPr>
          </w:rPrChange>
        </w:rPr>
        <w:t>informative</w:t>
      </w:r>
      <w:r w:rsidRPr="00785C54">
        <w:rPr>
          <w:szCs w:val="24"/>
        </w:rPr>
        <w:t>, and each is presented with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5539"/>
        <w:gridCol w:w="4213"/>
      </w:tblGrid>
      <w:tr w:rsidR="005B5EAD" w:rsidRPr="00785C54" w14:paraId="5F8E691F" w14:textId="77777777" w:rsidTr="0095046C">
        <w:trPr>
          <w:jc w:val="center"/>
        </w:trPr>
        <w:tc>
          <w:tcPr>
            <w:tcW w:w="5539" w:type="dxa"/>
            <w:tcMar>
              <w:top w:w="100" w:type="dxa"/>
              <w:left w:w="100" w:type="dxa"/>
              <w:bottom w:w="100" w:type="dxa"/>
              <w:right w:w="100" w:type="dxa"/>
            </w:tcMar>
          </w:tcPr>
          <w:p w14:paraId="274777CF" w14:textId="42192773" w:rsidR="005B5EAD" w:rsidRPr="00785C54" w:rsidRDefault="005B5EAD" w:rsidP="00785C54">
            <w:pPr>
              <w:pStyle w:val="Tablebody"/>
              <w:autoSpaceDE w:val="0"/>
              <w:autoSpaceDN w:val="0"/>
              <w:adjustRightInd w:val="0"/>
              <w:jc w:val="both"/>
              <w:rPr>
                <w:b/>
                <w:bCs/>
                <w:lang w:val="fr-FR"/>
              </w:rPr>
            </w:pPr>
            <w:r w:rsidRPr="00785C54">
              <w:rPr>
                <w:b/>
                <w:szCs w:val="24"/>
              </w:rPr>
              <w:t>Recommendation /rec/{pkg}/{classM}/{recO}</w:t>
            </w:r>
          </w:p>
        </w:tc>
        <w:tc>
          <w:tcPr>
            <w:tcW w:w="4213" w:type="dxa"/>
            <w:tcMar>
              <w:top w:w="100" w:type="dxa"/>
              <w:left w:w="100" w:type="dxa"/>
              <w:bottom w:w="100" w:type="dxa"/>
              <w:right w:w="100" w:type="dxa"/>
            </w:tcMar>
          </w:tcPr>
          <w:p w14:paraId="7BCC16AA" w14:textId="7F74AEA0" w:rsidR="005B5EAD" w:rsidRPr="00785C54" w:rsidRDefault="005B5EAD" w:rsidP="00785C54">
            <w:pPr>
              <w:pStyle w:val="Tablebody"/>
              <w:autoSpaceDE w:val="0"/>
              <w:autoSpaceDN w:val="0"/>
              <w:adjustRightInd w:val="0"/>
              <w:jc w:val="both"/>
            </w:pPr>
            <w:r w:rsidRPr="00785C54">
              <w:rPr>
                <w:szCs w:val="24"/>
              </w:rPr>
              <w:t>[Informative statement]</w:t>
            </w:r>
          </w:p>
        </w:tc>
      </w:tr>
    </w:tbl>
    <w:p w14:paraId="628DF5AC" w14:textId="18ECCEDD" w:rsidR="005B5EAD" w:rsidRPr="00785C54" w:rsidRDefault="005B5EAD" w:rsidP="00785C54">
      <w:pPr>
        <w:pStyle w:val="BodyText"/>
        <w:autoSpaceDE w:val="0"/>
        <w:autoSpaceDN w:val="0"/>
        <w:adjustRightInd w:val="0"/>
        <w:rPr>
          <w:szCs w:val="24"/>
        </w:rPr>
      </w:pPr>
      <w:r w:rsidRPr="00785C54">
        <w:rPr>
          <w:szCs w:val="24"/>
        </w:rPr>
        <w:t xml:space="preserve">where </w:t>
      </w:r>
      <w:r w:rsidRPr="00785C54">
        <w:rPr>
          <w:b/>
          <w:szCs w:val="24"/>
        </w:rPr>
        <w:t>/rec/{pkg}/{classM}/{recO}</w:t>
      </w:r>
      <w:r w:rsidRPr="00785C54">
        <w:rPr>
          <w:szCs w:val="24"/>
        </w:rPr>
        <w:t xml:space="preserve"> identifies the recommendation. The use of this layout convention allows the informative provisions of this standard to be easily located by implementers.</w:t>
      </w:r>
    </w:p>
    <w:p w14:paraId="7B16C3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31" w:name="_Toc113373300"/>
      <w:r w:rsidRPr="00785C54">
        <w:rPr>
          <w:rFonts w:eastAsia="Times New Roman"/>
          <w:szCs w:val="24"/>
        </w:rPr>
        <w:lastRenderedPageBreak/>
        <w:t>Requirements classes</w:t>
      </w:r>
      <w:bookmarkEnd w:id="1431"/>
    </w:p>
    <w:p w14:paraId="335C4398" w14:textId="5F943D19" w:rsidR="005B5EAD" w:rsidRPr="00785C54" w:rsidRDefault="005B5EAD" w:rsidP="00785C54">
      <w:pPr>
        <w:pStyle w:val="BodyText"/>
        <w:autoSpaceDE w:val="0"/>
        <w:autoSpaceDN w:val="0"/>
        <w:adjustRightInd w:val="0"/>
        <w:rPr>
          <w:szCs w:val="24"/>
        </w:rPr>
      </w:pPr>
      <w:r w:rsidRPr="00785C54">
        <w:rPr>
          <w:szCs w:val="24"/>
        </w:rPr>
        <w:t xml:space="preserve">Each statement (requirement or recommendation) in this </w:t>
      </w:r>
      <w:del w:id="1432" w:author="REID-JAMOND Alison" w:date="2022-04-04T11:58:00Z">
        <w:r w:rsidRPr="00785C54" w:rsidDel="000A6B0A">
          <w:rPr>
            <w:szCs w:val="24"/>
          </w:rPr>
          <w:delText xml:space="preserve">standard </w:delText>
        </w:r>
      </w:del>
      <w:ins w:id="1433" w:author="REID-JAMOND Alison" w:date="2022-04-04T11:58:00Z">
        <w:r w:rsidR="000A6B0A">
          <w:rPr>
            <w:szCs w:val="24"/>
          </w:rPr>
          <w:t>document</w:t>
        </w:r>
        <w:r w:rsidR="000A6B0A" w:rsidRPr="00785C54">
          <w:rPr>
            <w:szCs w:val="24"/>
          </w:rPr>
          <w:t xml:space="preserve"> </w:t>
        </w:r>
      </w:ins>
      <w:r w:rsidRPr="00785C54">
        <w:rPr>
          <w:szCs w:val="24"/>
        </w:rPr>
        <w:t>is a member of a requirements class.</w:t>
      </w:r>
    </w:p>
    <w:p w14:paraId="7599EFF6" w14:textId="77777777" w:rsidR="005B5EAD" w:rsidRPr="00785C54" w:rsidRDefault="005B5EAD" w:rsidP="00785C54">
      <w:pPr>
        <w:pStyle w:val="BodyText"/>
        <w:autoSpaceDE w:val="0"/>
        <w:autoSpaceDN w:val="0"/>
        <w:adjustRightInd w:val="0"/>
        <w:rPr>
          <w:szCs w:val="24"/>
        </w:rPr>
      </w:pPr>
      <w:r w:rsidRPr="00785C54">
        <w:rPr>
          <w:szCs w:val="24"/>
        </w:rPr>
        <w:t>All requirement classes are normative.</w:t>
      </w:r>
    </w:p>
    <w:p w14:paraId="2D97B717" w14:textId="77777777" w:rsidR="005B5EAD" w:rsidRPr="00785C54" w:rsidRDefault="005B5EAD" w:rsidP="00785C54">
      <w:pPr>
        <w:pStyle w:val="BodyText"/>
        <w:autoSpaceDE w:val="0"/>
        <w:autoSpaceDN w:val="0"/>
        <w:adjustRightInd w:val="0"/>
        <w:rPr>
          <w:szCs w:val="24"/>
        </w:rPr>
      </w:pPr>
      <w:r w:rsidRPr="00785C54">
        <w:rPr>
          <w:szCs w:val="24"/>
        </w:rPr>
        <w:t>Each requirements class is described in a discrete clause, and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413"/>
        <w:gridCol w:w="5339"/>
      </w:tblGrid>
      <w:tr w:rsidR="005B5EAD" w:rsidRPr="00785C54" w14:paraId="33B80567" w14:textId="77777777" w:rsidTr="00FD7078">
        <w:trPr>
          <w:jc w:val="center"/>
        </w:trPr>
        <w:tc>
          <w:tcPr>
            <w:tcW w:w="4413" w:type="dxa"/>
            <w:tcBorders>
              <w:top w:val="single" w:sz="12" w:space="0" w:color="auto"/>
              <w:bottom w:val="single" w:sz="12" w:space="0" w:color="auto"/>
              <w:right w:val="single" w:sz="4" w:space="0" w:color="auto"/>
            </w:tcBorders>
            <w:tcMar>
              <w:top w:w="100" w:type="dxa"/>
              <w:left w:w="100" w:type="dxa"/>
              <w:bottom w:w="100" w:type="dxa"/>
              <w:right w:w="100" w:type="dxa"/>
            </w:tcMar>
          </w:tcPr>
          <w:p w14:paraId="302BB5BD" w14:textId="31D6F986" w:rsidR="005B5EAD" w:rsidRPr="00785C54" w:rsidRDefault="005B5EAD" w:rsidP="00785C54">
            <w:pPr>
              <w:pStyle w:val="Tableheader"/>
              <w:autoSpaceDE w:val="0"/>
              <w:autoSpaceDN w:val="0"/>
              <w:adjustRightInd w:val="0"/>
              <w:jc w:val="both"/>
              <w:rPr>
                <w:b/>
                <w:bCs/>
              </w:rPr>
            </w:pPr>
            <w:r w:rsidRPr="00785C54">
              <w:rPr>
                <w:b/>
                <w:szCs w:val="24"/>
              </w:rPr>
              <w:t>Requirements class</w:t>
            </w:r>
          </w:p>
        </w:tc>
        <w:tc>
          <w:tcPr>
            <w:tcW w:w="5339" w:type="dxa"/>
            <w:tcBorders>
              <w:top w:val="single" w:sz="12" w:space="0" w:color="auto"/>
              <w:left w:val="single" w:sz="4" w:space="0" w:color="auto"/>
              <w:bottom w:val="single" w:sz="12" w:space="0" w:color="auto"/>
            </w:tcBorders>
            <w:tcMar>
              <w:top w:w="100" w:type="dxa"/>
              <w:left w:w="100" w:type="dxa"/>
              <w:bottom w:w="100" w:type="dxa"/>
              <w:right w:w="100" w:type="dxa"/>
            </w:tcMar>
          </w:tcPr>
          <w:p w14:paraId="17E7D3E0" w14:textId="1104AB0B" w:rsidR="005B5EAD" w:rsidRPr="00785C54" w:rsidRDefault="005B5EAD" w:rsidP="00785C54">
            <w:pPr>
              <w:pStyle w:val="Tableheader"/>
              <w:autoSpaceDE w:val="0"/>
              <w:autoSpaceDN w:val="0"/>
              <w:adjustRightInd w:val="0"/>
              <w:jc w:val="both"/>
              <w:rPr>
                <w:b/>
                <w:bCs/>
              </w:rPr>
            </w:pPr>
            <w:r w:rsidRPr="00785C54">
              <w:rPr>
                <w:b/>
                <w:szCs w:val="24"/>
              </w:rPr>
              <w:t>/req/{pkg}/{classM}</w:t>
            </w:r>
          </w:p>
        </w:tc>
      </w:tr>
      <w:tr w:rsidR="005B5EAD" w:rsidRPr="00785C54" w14:paraId="0A5BFC01" w14:textId="77777777" w:rsidTr="00FD7078">
        <w:trPr>
          <w:jc w:val="center"/>
        </w:trPr>
        <w:tc>
          <w:tcPr>
            <w:tcW w:w="4413" w:type="dxa"/>
            <w:tcBorders>
              <w:top w:val="single" w:sz="12" w:space="0" w:color="auto"/>
              <w:bottom w:val="single" w:sz="4" w:space="0" w:color="auto"/>
              <w:right w:val="single" w:sz="4" w:space="0" w:color="auto"/>
            </w:tcBorders>
            <w:tcMar>
              <w:top w:w="100" w:type="dxa"/>
              <w:left w:w="100" w:type="dxa"/>
              <w:bottom w:w="100" w:type="dxa"/>
              <w:right w:w="100" w:type="dxa"/>
            </w:tcMar>
          </w:tcPr>
          <w:p w14:paraId="35B40FC5" w14:textId="45261F2E" w:rsidR="005B5EAD" w:rsidRPr="00785C54" w:rsidRDefault="005B5EAD" w:rsidP="00785C54">
            <w:pPr>
              <w:pStyle w:val="Tablebody"/>
              <w:autoSpaceDE w:val="0"/>
              <w:autoSpaceDN w:val="0"/>
              <w:adjustRightInd w:val="0"/>
              <w:jc w:val="both"/>
            </w:pPr>
            <w:r w:rsidRPr="00785C54">
              <w:rPr>
                <w:szCs w:val="24"/>
              </w:rPr>
              <w:t>Target type</w:t>
            </w:r>
          </w:p>
        </w:tc>
        <w:tc>
          <w:tcPr>
            <w:tcW w:w="5339" w:type="dxa"/>
            <w:tcBorders>
              <w:top w:val="single" w:sz="12" w:space="0" w:color="auto"/>
              <w:left w:val="single" w:sz="4" w:space="0" w:color="auto"/>
              <w:bottom w:val="single" w:sz="4" w:space="0" w:color="auto"/>
            </w:tcBorders>
            <w:tcMar>
              <w:top w:w="100" w:type="dxa"/>
              <w:left w:w="100" w:type="dxa"/>
              <w:bottom w:w="100" w:type="dxa"/>
              <w:right w:w="100" w:type="dxa"/>
            </w:tcMar>
          </w:tcPr>
          <w:p w14:paraId="57CDB9C1" w14:textId="4359A512" w:rsidR="005B5EAD" w:rsidRPr="00785C54" w:rsidRDefault="005B5EAD" w:rsidP="00785C54">
            <w:pPr>
              <w:pStyle w:val="Tablebody"/>
              <w:autoSpaceDE w:val="0"/>
              <w:autoSpaceDN w:val="0"/>
              <w:adjustRightInd w:val="0"/>
              <w:jc w:val="both"/>
            </w:pPr>
            <w:r w:rsidRPr="00785C54">
              <w:rPr>
                <w:szCs w:val="24"/>
              </w:rPr>
              <w:t>[artefact or technology type]</w:t>
            </w:r>
          </w:p>
        </w:tc>
      </w:tr>
      <w:tr w:rsidR="005B5EAD" w:rsidRPr="00785C54" w14:paraId="5B502534"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05DF7281" w14:textId="1CCCF8F3" w:rsidR="005B5EAD" w:rsidRPr="00785C54" w:rsidRDefault="005B5EAD" w:rsidP="00785C54">
            <w:pPr>
              <w:pStyle w:val="Tablebody"/>
              <w:autoSpaceDE w:val="0"/>
              <w:autoSpaceDN w:val="0"/>
              <w:adjustRightInd w:val="0"/>
              <w:jc w:val="both"/>
            </w:pPr>
            <w:r w:rsidRPr="00785C54">
              <w:rPr>
                <w:szCs w:val="24"/>
              </w:rPr>
              <w:t>Name</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83884EB" w14:textId="2236BD3D" w:rsidR="005B5EAD" w:rsidRPr="00785C54" w:rsidRDefault="005B5EAD" w:rsidP="00785C54">
            <w:pPr>
              <w:pStyle w:val="Tablebody"/>
              <w:autoSpaceDE w:val="0"/>
              <w:autoSpaceDN w:val="0"/>
              <w:adjustRightInd w:val="0"/>
              <w:jc w:val="both"/>
            </w:pPr>
            <w:r w:rsidRPr="00785C54">
              <w:rPr>
                <w:szCs w:val="24"/>
              </w:rPr>
              <w:t>Name of the requirements class</w:t>
            </w:r>
          </w:p>
        </w:tc>
      </w:tr>
      <w:tr w:rsidR="005B5EAD" w:rsidRPr="00785C54" w14:paraId="769B4C3C"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2CB02312" w14:textId="02F6003A" w:rsidR="005B5EAD" w:rsidRPr="00785C54" w:rsidRDefault="005B5EAD" w:rsidP="00785C54">
            <w:pPr>
              <w:pStyle w:val="Tablebody"/>
              <w:autoSpaceDE w:val="0"/>
              <w:autoSpaceDN w:val="0"/>
              <w:adjustRightInd w:val="0"/>
              <w:jc w:val="both"/>
            </w:pPr>
            <w:r w:rsidRPr="00785C54">
              <w:rPr>
                <w:szCs w:val="24"/>
              </w:rPr>
              <w:t>Imports</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C3E2195" w14:textId="003C23C3" w:rsidR="005B5EAD" w:rsidRPr="00785C54" w:rsidRDefault="005B5EAD" w:rsidP="00785C54">
            <w:pPr>
              <w:pStyle w:val="Tablebody"/>
              <w:autoSpaceDE w:val="0"/>
              <w:autoSpaceDN w:val="0"/>
              <w:adjustRightInd w:val="0"/>
              <w:jc w:val="both"/>
            </w:pPr>
            <w:r w:rsidRPr="00785C54">
              <w:rPr>
                <w:szCs w:val="24"/>
              </w:rPr>
              <w:t>/req/{pkg}/{classZ}</w:t>
            </w:r>
          </w:p>
        </w:tc>
      </w:tr>
      <w:tr w:rsidR="005B5EAD" w:rsidRPr="00785C54" w14:paraId="11D3363D"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3EC8846C" w14:textId="51FA29E0"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2D8CE8FE" w14:textId="75E8EED9" w:rsidR="005B5EAD" w:rsidRPr="00785C54" w:rsidRDefault="005B5EAD" w:rsidP="00785C54">
            <w:pPr>
              <w:pStyle w:val="Tablebody"/>
              <w:autoSpaceDE w:val="0"/>
              <w:autoSpaceDN w:val="0"/>
              <w:adjustRightInd w:val="0"/>
              <w:jc w:val="both"/>
            </w:pPr>
            <w:r w:rsidRPr="00785C54">
              <w:rPr>
                <w:szCs w:val="24"/>
              </w:rPr>
              <w:t>/req/{pkg}/{classM}/{reqN}</w:t>
            </w:r>
          </w:p>
        </w:tc>
      </w:tr>
      <w:tr w:rsidR="005B5EAD" w:rsidRPr="00785C54" w14:paraId="0DC01952"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6ED46D17" w14:textId="1F43A4D1" w:rsidR="005B5EAD" w:rsidRPr="00785C54" w:rsidRDefault="005B5EAD" w:rsidP="00785C54">
            <w:pPr>
              <w:pStyle w:val="Tablebody"/>
              <w:autoSpaceDE w:val="0"/>
              <w:autoSpaceDN w:val="0"/>
              <w:adjustRightInd w:val="0"/>
              <w:jc w:val="both"/>
            </w:pPr>
            <w:r w:rsidRPr="00785C54">
              <w:rPr>
                <w:szCs w:val="24"/>
              </w:rPr>
              <w:t>Recommendation</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666A0EA1" w14:textId="50753E1D" w:rsidR="005B5EAD" w:rsidRPr="00785C54" w:rsidRDefault="005B5EAD" w:rsidP="00785C54">
            <w:pPr>
              <w:pStyle w:val="Tablebody"/>
              <w:autoSpaceDE w:val="0"/>
              <w:autoSpaceDN w:val="0"/>
              <w:adjustRightInd w:val="0"/>
              <w:jc w:val="both"/>
            </w:pPr>
            <w:r w:rsidRPr="00785C54">
              <w:rPr>
                <w:szCs w:val="24"/>
              </w:rPr>
              <w:t>/rec/{pkg}/{classM}/{recO}</w:t>
            </w:r>
          </w:p>
        </w:tc>
      </w:tr>
      <w:tr w:rsidR="005B5EAD" w:rsidRPr="00785C54" w14:paraId="18B0C593" w14:textId="77777777" w:rsidTr="00FD7078">
        <w:trPr>
          <w:jc w:val="center"/>
        </w:trPr>
        <w:tc>
          <w:tcPr>
            <w:tcW w:w="4413" w:type="dxa"/>
            <w:tcBorders>
              <w:top w:val="single" w:sz="4" w:space="0" w:color="auto"/>
              <w:bottom w:val="single" w:sz="4" w:space="0" w:color="auto"/>
              <w:right w:val="single" w:sz="4" w:space="0" w:color="auto"/>
            </w:tcBorders>
            <w:tcMar>
              <w:top w:w="100" w:type="dxa"/>
              <w:left w:w="100" w:type="dxa"/>
              <w:bottom w:w="100" w:type="dxa"/>
              <w:right w:w="100" w:type="dxa"/>
            </w:tcMar>
          </w:tcPr>
          <w:p w14:paraId="1D9828AC" w14:textId="666EFD29" w:rsidR="005B5EAD" w:rsidRPr="00785C54" w:rsidRDefault="005B5EAD" w:rsidP="00785C54">
            <w:pPr>
              <w:pStyle w:val="Tablebody"/>
              <w:autoSpaceDE w:val="0"/>
              <w:autoSpaceDN w:val="0"/>
              <w:adjustRightInd w:val="0"/>
              <w:jc w:val="both"/>
            </w:pPr>
            <w:r w:rsidRPr="00785C54">
              <w:rPr>
                <w:szCs w:val="24"/>
              </w:rPr>
              <w:t>Requirement</w:t>
            </w:r>
          </w:p>
        </w:tc>
        <w:tc>
          <w:tcPr>
            <w:tcW w:w="5339" w:type="dxa"/>
            <w:tcBorders>
              <w:top w:val="single" w:sz="4" w:space="0" w:color="auto"/>
              <w:left w:val="single" w:sz="4" w:space="0" w:color="auto"/>
              <w:bottom w:val="single" w:sz="4" w:space="0" w:color="auto"/>
            </w:tcBorders>
            <w:tcMar>
              <w:top w:w="100" w:type="dxa"/>
              <w:left w:w="100" w:type="dxa"/>
              <w:bottom w:w="100" w:type="dxa"/>
              <w:right w:w="100" w:type="dxa"/>
            </w:tcMar>
          </w:tcPr>
          <w:p w14:paraId="715D05B4" w14:textId="7F6E3B6E" w:rsidR="005B5EAD" w:rsidRPr="00785C54" w:rsidRDefault="005B5EAD" w:rsidP="00785C54">
            <w:pPr>
              <w:pStyle w:val="Tablebody"/>
              <w:autoSpaceDE w:val="0"/>
              <w:autoSpaceDN w:val="0"/>
              <w:adjustRightInd w:val="0"/>
              <w:jc w:val="both"/>
            </w:pPr>
            <w:r w:rsidRPr="00785C54">
              <w:rPr>
                <w:szCs w:val="24"/>
              </w:rPr>
              <w:t>/req/{pkg}/{classM}/{reqP}</w:t>
            </w:r>
          </w:p>
        </w:tc>
      </w:tr>
      <w:tr w:rsidR="005B5EAD" w:rsidRPr="00785C54" w14:paraId="2E36F2FC" w14:textId="77777777" w:rsidTr="00FD7078">
        <w:trPr>
          <w:jc w:val="center"/>
        </w:trPr>
        <w:tc>
          <w:tcPr>
            <w:tcW w:w="4413" w:type="dxa"/>
            <w:tcBorders>
              <w:top w:val="single" w:sz="4" w:space="0" w:color="auto"/>
              <w:bottom w:val="single" w:sz="12" w:space="0" w:color="auto"/>
              <w:right w:val="single" w:sz="4" w:space="0" w:color="auto"/>
            </w:tcBorders>
            <w:tcMar>
              <w:top w:w="100" w:type="dxa"/>
              <w:left w:w="100" w:type="dxa"/>
              <w:bottom w:w="100" w:type="dxa"/>
              <w:right w:w="100" w:type="dxa"/>
            </w:tcMar>
          </w:tcPr>
          <w:p w14:paraId="5098638E" w14:textId="515B2700" w:rsidR="005B5EAD" w:rsidRPr="00785C54" w:rsidRDefault="005B5EAD" w:rsidP="00785C54">
            <w:pPr>
              <w:pStyle w:val="Tablebody"/>
              <w:autoSpaceDE w:val="0"/>
              <w:autoSpaceDN w:val="0"/>
              <w:adjustRightInd w:val="0"/>
              <w:jc w:val="both"/>
            </w:pPr>
            <w:r w:rsidRPr="00785C54">
              <w:rPr>
                <w:szCs w:val="24"/>
              </w:rPr>
              <w:t>Requirement /Recommendation</w:t>
            </w:r>
          </w:p>
        </w:tc>
        <w:tc>
          <w:tcPr>
            <w:tcW w:w="5339" w:type="dxa"/>
            <w:tcBorders>
              <w:top w:val="single" w:sz="4" w:space="0" w:color="auto"/>
              <w:left w:val="single" w:sz="4" w:space="0" w:color="auto"/>
              <w:bottom w:val="single" w:sz="12" w:space="0" w:color="auto"/>
            </w:tcBorders>
            <w:tcMar>
              <w:top w:w="100" w:type="dxa"/>
              <w:left w:w="100" w:type="dxa"/>
              <w:bottom w:w="100" w:type="dxa"/>
              <w:right w:w="100" w:type="dxa"/>
            </w:tcMar>
          </w:tcPr>
          <w:p w14:paraId="01301F8C" w14:textId="4FE1413C" w:rsidR="005B5EAD" w:rsidRPr="00785C54" w:rsidRDefault="005B5EAD" w:rsidP="00785C54">
            <w:pPr>
              <w:pStyle w:val="Tablebody"/>
              <w:autoSpaceDE w:val="0"/>
              <w:autoSpaceDN w:val="0"/>
              <w:adjustRightInd w:val="0"/>
              <w:jc w:val="both"/>
            </w:pPr>
            <w:r w:rsidRPr="00785C54">
              <w:rPr>
                <w:szCs w:val="24"/>
              </w:rPr>
              <w:t>[repeat as necessary]</w:t>
            </w:r>
          </w:p>
        </w:tc>
      </w:tr>
    </w:tbl>
    <w:p w14:paraId="7974D63F" w14:textId="5357CF6C" w:rsidR="005B5EAD" w:rsidRPr="00785C54" w:rsidRDefault="005B5EAD" w:rsidP="00785C54">
      <w:pPr>
        <w:pStyle w:val="BodyText"/>
        <w:autoSpaceDE w:val="0"/>
        <w:autoSpaceDN w:val="0"/>
        <w:adjustRightInd w:val="0"/>
        <w:rPr>
          <w:szCs w:val="24"/>
        </w:rPr>
      </w:pPr>
      <w:r w:rsidRPr="00785C54">
        <w:rPr>
          <w:szCs w:val="24"/>
        </w:rPr>
        <w:t xml:space="preserve">All requirements in a class </w:t>
      </w:r>
      <w:del w:id="1434" w:author="REID-JAMOND Alison" w:date="2022-04-04T11:59:00Z">
        <w:r w:rsidRPr="00785C54" w:rsidDel="000A6B0A">
          <w:rPr>
            <w:szCs w:val="24"/>
          </w:rPr>
          <w:delText xml:space="preserve">must </w:delText>
        </w:r>
      </w:del>
      <w:ins w:id="1435" w:author="REID-JAMOND Alison" w:date="2022-04-04T11:59:00Z">
        <w:r w:rsidR="000A6B0A">
          <w:rPr>
            <w:szCs w:val="24"/>
          </w:rPr>
          <w:t>shall</w:t>
        </w:r>
        <w:r w:rsidR="000A6B0A" w:rsidRPr="00785C54">
          <w:rPr>
            <w:szCs w:val="24"/>
          </w:rPr>
          <w:t xml:space="preserve"> </w:t>
        </w:r>
      </w:ins>
      <w:r w:rsidRPr="00785C54">
        <w:rPr>
          <w:szCs w:val="24"/>
        </w:rPr>
        <w:t>be satisfied. Hence, the requirements class is the unit of re-use and dependency.</w:t>
      </w:r>
    </w:p>
    <w:p w14:paraId="124C3097" w14:textId="082ACD34" w:rsidR="005B5EAD" w:rsidRPr="00785C54" w:rsidRDefault="005B5EAD" w:rsidP="00785C54">
      <w:pPr>
        <w:pStyle w:val="BodyText"/>
        <w:autoSpaceDE w:val="0"/>
        <w:autoSpaceDN w:val="0"/>
        <w:adjustRightInd w:val="0"/>
        <w:rPr>
          <w:szCs w:val="24"/>
        </w:rPr>
      </w:pPr>
      <w:r w:rsidRPr="00785C54">
        <w:rPr>
          <w:szCs w:val="24"/>
        </w:rPr>
        <w:t xml:space="preserve">Dependency to another requirement class (and the requirements and recommendations defined in it) is done using the “Imports” keyword. </w:t>
      </w:r>
      <w:commentRangeStart w:id="1436"/>
      <w:r w:rsidRPr="00785C54">
        <w:rPr>
          <w:szCs w:val="24"/>
        </w:rPr>
        <w:t xml:space="preserve">All requirements in a dependency </w:t>
      </w:r>
      <w:del w:id="1437" w:author="Katharina Schleidt" w:date="2022-08-10T19:12:00Z">
        <w:r w:rsidRPr="00785C54" w:rsidDel="002F2035">
          <w:rPr>
            <w:szCs w:val="24"/>
          </w:rPr>
          <w:delText>SHALL</w:delText>
        </w:r>
      </w:del>
      <w:ins w:id="1438" w:author="Katharina Schleidt" w:date="2022-08-10T19:12:00Z">
        <w:r w:rsidR="002F2035">
          <w:rPr>
            <w:szCs w:val="24"/>
          </w:rPr>
          <w:t>shall</w:t>
        </w:r>
      </w:ins>
      <w:r w:rsidRPr="00785C54">
        <w:rPr>
          <w:szCs w:val="24"/>
        </w:rPr>
        <w:t xml:space="preserve"> also be satisfied by a conforming implementation.</w:t>
      </w:r>
      <w:commentRangeEnd w:id="1436"/>
      <w:r w:rsidR="000A6B0A">
        <w:rPr>
          <w:rStyle w:val="CommentReference"/>
          <w:rFonts w:eastAsia="MS Mincho"/>
          <w:lang w:eastAsia="ja-JP"/>
        </w:rPr>
        <w:commentReference w:id="1436"/>
      </w:r>
    </w:p>
    <w:p w14:paraId="0FF0D485" w14:textId="77777777" w:rsidR="005B5EAD" w:rsidRPr="00785C54" w:rsidRDefault="005B5EAD" w:rsidP="00785C54">
      <w:pPr>
        <w:pStyle w:val="BodyText"/>
        <w:autoSpaceDE w:val="0"/>
        <w:autoSpaceDN w:val="0"/>
        <w:adjustRightInd w:val="0"/>
        <w:rPr>
          <w:szCs w:val="24"/>
        </w:rPr>
      </w:pPr>
      <w:r w:rsidRPr="00785C54">
        <w:rPr>
          <w:szCs w:val="24"/>
        </w:rPr>
        <w:t>A requirements class may consist only of dependencies and introduce no new requirements.</w:t>
      </w:r>
    </w:p>
    <w:p w14:paraId="2515A69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39" w:name="_Toc113373301"/>
      <w:r w:rsidRPr="00785C54">
        <w:rPr>
          <w:rFonts w:eastAsia="Times New Roman"/>
          <w:szCs w:val="24"/>
        </w:rPr>
        <w:t>Conformance classes</w:t>
      </w:r>
      <w:bookmarkEnd w:id="1439"/>
    </w:p>
    <w:p w14:paraId="4AA5CCFF" w14:textId="731ABC13" w:rsidR="005B5EAD" w:rsidRPr="00785C54" w:rsidRDefault="005B5EAD" w:rsidP="00785C54">
      <w:pPr>
        <w:pStyle w:val="BodyText"/>
        <w:autoSpaceDE w:val="0"/>
        <w:autoSpaceDN w:val="0"/>
        <w:adjustRightInd w:val="0"/>
        <w:rPr>
          <w:szCs w:val="24"/>
        </w:rPr>
      </w:pPr>
      <w:r w:rsidRPr="00785C54">
        <w:rPr>
          <w:szCs w:val="24"/>
        </w:rPr>
        <w:t>Conformance to this standard is possible at a number of levels, specified by conformance classes</w:t>
      </w:r>
      <w:ins w:id="1440" w:author="REID-JAMOND Alison" w:date="2022-04-04T14:56:00Z">
        <w:r w:rsidR="00047CD7">
          <w:rPr>
            <w:szCs w:val="24"/>
          </w:rPr>
          <w:t xml:space="preserve"> in accordance with </w:t>
        </w:r>
      </w:ins>
      <w:del w:id="1441" w:author="REID-JAMOND Alison" w:date="2022-04-04T14:56:00Z">
        <w:r w:rsidRPr="00785C54" w:rsidDel="00047CD7">
          <w:rPr>
            <w:szCs w:val="24"/>
          </w:rPr>
          <w:delText xml:space="preserve"> (</w:delText>
        </w:r>
      </w:del>
      <w:r w:rsidRPr="00785C54">
        <w:rPr>
          <w:rStyle w:val="citeapp"/>
          <w:szCs w:val="24"/>
          <w:shd w:val="clear" w:color="auto" w:fill="auto"/>
        </w:rPr>
        <w:t>Annex</w:t>
      </w:r>
      <w:r w:rsidR="00564377" w:rsidRPr="00785C54">
        <w:rPr>
          <w:rStyle w:val="citeapp"/>
          <w:szCs w:val="24"/>
          <w:shd w:val="clear" w:color="auto" w:fill="auto"/>
        </w:rPr>
        <w:t> </w:t>
      </w:r>
      <w:r w:rsidRPr="00785C54">
        <w:rPr>
          <w:rStyle w:val="citeapp"/>
          <w:szCs w:val="24"/>
          <w:shd w:val="clear" w:color="auto" w:fill="auto"/>
        </w:rPr>
        <w:t>A</w:t>
      </w:r>
      <w:del w:id="1442" w:author="REID-JAMOND Alison" w:date="2022-04-04T14:56:00Z">
        <w:r w:rsidRPr="00785C54" w:rsidDel="00047CD7">
          <w:rPr>
            <w:szCs w:val="24"/>
          </w:rPr>
          <w:delText>)</w:delText>
        </w:r>
      </w:del>
      <w:r w:rsidRPr="00785C54">
        <w:rPr>
          <w:szCs w:val="24"/>
        </w:rPr>
        <w:t>. Each conformance class is summarized using the following template: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255"/>
        <w:gridCol w:w="6497"/>
      </w:tblGrid>
      <w:tr w:rsidR="005B5EAD" w:rsidRPr="00785C54" w14:paraId="6F8665E8" w14:textId="77777777" w:rsidTr="00FD7078">
        <w:trPr>
          <w:jc w:val="center"/>
        </w:trPr>
        <w:tc>
          <w:tcPr>
            <w:tcW w:w="3255" w:type="dxa"/>
            <w:tcBorders>
              <w:top w:val="single" w:sz="12" w:space="0" w:color="auto"/>
              <w:bottom w:val="single" w:sz="12" w:space="0" w:color="auto"/>
              <w:right w:val="single" w:sz="4" w:space="0" w:color="auto"/>
            </w:tcBorders>
            <w:tcMar>
              <w:top w:w="100" w:type="dxa"/>
              <w:left w:w="100" w:type="dxa"/>
              <w:bottom w:w="100" w:type="dxa"/>
              <w:right w:w="100" w:type="dxa"/>
            </w:tcMar>
          </w:tcPr>
          <w:p w14:paraId="47B882CC" w14:textId="1CED6F1E" w:rsidR="005B5EAD" w:rsidRPr="00785C54" w:rsidRDefault="005B5EAD" w:rsidP="00785C54">
            <w:pPr>
              <w:pStyle w:val="Tableheader"/>
              <w:autoSpaceDE w:val="0"/>
              <w:autoSpaceDN w:val="0"/>
              <w:adjustRightInd w:val="0"/>
              <w:jc w:val="both"/>
              <w:rPr>
                <w:b/>
                <w:bCs/>
              </w:rPr>
            </w:pPr>
            <w:r w:rsidRPr="00785C54">
              <w:rPr>
                <w:b/>
                <w:szCs w:val="24"/>
              </w:rPr>
              <w:t>Conformance Class</w:t>
            </w:r>
          </w:p>
        </w:tc>
        <w:tc>
          <w:tcPr>
            <w:tcW w:w="6497" w:type="dxa"/>
            <w:tcBorders>
              <w:top w:val="single" w:sz="12" w:space="0" w:color="auto"/>
              <w:left w:val="single" w:sz="4" w:space="0" w:color="auto"/>
              <w:bottom w:val="single" w:sz="12" w:space="0" w:color="auto"/>
            </w:tcBorders>
            <w:tcMar>
              <w:top w:w="100" w:type="dxa"/>
              <w:left w:w="100" w:type="dxa"/>
              <w:bottom w:w="100" w:type="dxa"/>
              <w:right w:w="100" w:type="dxa"/>
            </w:tcMar>
          </w:tcPr>
          <w:p w14:paraId="0C7E977E" w14:textId="70EAAEDC" w:rsidR="005B5EAD" w:rsidRPr="00785C54" w:rsidRDefault="005B5EAD" w:rsidP="00785C54">
            <w:pPr>
              <w:pStyle w:val="Tableheader"/>
              <w:autoSpaceDE w:val="0"/>
              <w:autoSpaceDN w:val="0"/>
              <w:adjustRightInd w:val="0"/>
              <w:jc w:val="both"/>
              <w:rPr>
                <w:b/>
              </w:rPr>
            </w:pPr>
            <w:r w:rsidRPr="00785C54">
              <w:rPr>
                <w:b/>
                <w:szCs w:val="24"/>
              </w:rPr>
              <w:t>/conf/{pkg}/{classM}</w:t>
            </w:r>
          </w:p>
        </w:tc>
      </w:tr>
      <w:tr w:rsidR="005B5EAD" w:rsidRPr="00785C54" w14:paraId="491C30DE" w14:textId="77777777" w:rsidTr="00FD7078">
        <w:trPr>
          <w:jc w:val="center"/>
        </w:trPr>
        <w:tc>
          <w:tcPr>
            <w:tcW w:w="3255" w:type="dxa"/>
            <w:tcBorders>
              <w:top w:val="single" w:sz="12" w:space="0" w:color="auto"/>
              <w:bottom w:val="single" w:sz="4" w:space="0" w:color="auto"/>
              <w:right w:val="single" w:sz="4" w:space="0" w:color="auto"/>
            </w:tcBorders>
            <w:tcMar>
              <w:top w:w="100" w:type="dxa"/>
              <w:left w:w="100" w:type="dxa"/>
              <w:bottom w:w="100" w:type="dxa"/>
              <w:right w:w="100" w:type="dxa"/>
            </w:tcMar>
          </w:tcPr>
          <w:p w14:paraId="12006AC6" w14:textId="3BBEC3B3" w:rsidR="005B5EAD" w:rsidRPr="00785C54" w:rsidRDefault="005B5EAD" w:rsidP="00785C54">
            <w:pPr>
              <w:pStyle w:val="Tablebody"/>
              <w:autoSpaceDE w:val="0"/>
              <w:autoSpaceDN w:val="0"/>
              <w:adjustRightInd w:val="0"/>
              <w:jc w:val="both"/>
            </w:pPr>
            <w:r w:rsidRPr="00785C54">
              <w:rPr>
                <w:szCs w:val="24"/>
              </w:rPr>
              <w:t>Requirements</w:t>
            </w:r>
          </w:p>
        </w:tc>
        <w:tc>
          <w:tcPr>
            <w:tcW w:w="6497" w:type="dxa"/>
            <w:tcBorders>
              <w:top w:val="single" w:sz="12" w:space="0" w:color="auto"/>
              <w:left w:val="single" w:sz="4" w:space="0" w:color="auto"/>
              <w:bottom w:val="single" w:sz="4" w:space="0" w:color="auto"/>
            </w:tcBorders>
            <w:tcMar>
              <w:top w:w="100" w:type="dxa"/>
              <w:left w:w="100" w:type="dxa"/>
              <w:bottom w:w="100" w:type="dxa"/>
              <w:right w:w="100" w:type="dxa"/>
            </w:tcMar>
          </w:tcPr>
          <w:p w14:paraId="350CDA37" w14:textId="6FBC2365" w:rsidR="005B5EAD" w:rsidRPr="00785C54" w:rsidRDefault="005B5EAD" w:rsidP="00785C54">
            <w:pPr>
              <w:pStyle w:val="Tablebody"/>
              <w:autoSpaceDE w:val="0"/>
              <w:autoSpaceDN w:val="0"/>
              <w:adjustRightInd w:val="0"/>
              <w:jc w:val="both"/>
            </w:pPr>
            <w:r w:rsidRPr="00785C54">
              <w:rPr>
                <w:szCs w:val="24"/>
              </w:rPr>
              <w:t>[identifier for the requirements class]</w:t>
            </w:r>
          </w:p>
        </w:tc>
      </w:tr>
      <w:tr w:rsidR="005B5EAD" w:rsidRPr="00785C54" w14:paraId="4338692E" w14:textId="77777777" w:rsidTr="00FD7078">
        <w:trPr>
          <w:jc w:val="center"/>
        </w:trPr>
        <w:tc>
          <w:tcPr>
            <w:tcW w:w="3255" w:type="dxa"/>
            <w:tcBorders>
              <w:top w:val="single" w:sz="4" w:space="0" w:color="auto"/>
              <w:bottom w:val="single" w:sz="4" w:space="0" w:color="auto"/>
              <w:right w:val="single" w:sz="4" w:space="0" w:color="auto"/>
            </w:tcBorders>
            <w:tcMar>
              <w:top w:w="100" w:type="dxa"/>
              <w:left w:w="100" w:type="dxa"/>
              <w:bottom w:w="100" w:type="dxa"/>
              <w:right w:w="100" w:type="dxa"/>
            </w:tcMar>
          </w:tcPr>
          <w:p w14:paraId="598B9A06" w14:textId="03A9C6D2" w:rsidR="005B5EAD" w:rsidRPr="00785C54" w:rsidRDefault="005B5EAD" w:rsidP="00785C54">
            <w:pPr>
              <w:pStyle w:val="Tablebody"/>
              <w:autoSpaceDE w:val="0"/>
              <w:autoSpaceDN w:val="0"/>
              <w:adjustRightInd w:val="0"/>
              <w:jc w:val="both"/>
            </w:pPr>
            <w:r w:rsidRPr="00785C54">
              <w:rPr>
                <w:szCs w:val="24"/>
              </w:rPr>
              <w:t>Test purpose</w:t>
            </w:r>
          </w:p>
        </w:tc>
        <w:tc>
          <w:tcPr>
            <w:tcW w:w="6497" w:type="dxa"/>
            <w:tcBorders>
              <w:top w:val="single" w:sz="4" w:space="0" w:color="auto"/>
              <w:left w:val="single" w:sz="4" w:space="0" w:color="auto"/>
              <w:bottom w:val="single" w:sz="4" w:space="0" w:color="auto"/>
            </w:tcBorders>
            <w:tcMar>
              <w:top w:w="100" w:type="dxa"/>
              <w:left w:w="100" w:type="dxa"/>
              <w:bottom w:w="100" w:type="dxa"/>
              <w:right w:w="100" w:type="dxa"/>
            </w:tcMar>
          </w:tcPr>
          <w:p w14:paraId="5BA0CF2A" w14:textId="7C52B991" w:rsidR="005B5EAD" w:rsidRPr="00785C54" w:rsidRDefault="005B5EAD" w:rsidP="00785C54">
            <w:pPr>
              <w:pStyle w:val="Tablebody"/>
              <w:autoSpaceDE w:val="0"/>
              <w:autoSpaceDN w:val="0"/>
              <w:adjustRightInd w:val="0"/>
              <w:jc w:val="both"/>
            </w:pPr>
            <w:r w:rsidRPr="00785C54">
              <w:rPr>
                <w:szCs w:val="24"/>
              </w:rPr>
              <w:t>[Reason for test]</w:t>
            </w:r>
          </w:p>
        </w:tc>
      </w:tr>
      <w:tr w:rsidR="005B5EAD" w:rsidRPr="00785C54" w14:paraId="63ACEA51" w14:textId="77777777" w:rsidTr="00FD7078">
        <w:trPr>
          <w:jc w:val="center"/>
        </w:trPr>
        <w:tc>
          <w:tcPr>
            <w:tcW w:w="3255" w:type="dxa"/>
            <w:tcBorders>
              <w:top w:val="single" w:sz="4" w:space="0" w:color="auto"/>
              <w:right w:val="single" w:sz="4" w:space="0" w:color="auto"/>
            </w:tcBorders>
            <w:tcMar>
              <w:top w:w="100" w:type="dxa"/>
              <w:left w:w="100" w:type="dxa"/>
              <w:bottom w:w="100" w:type="dxa"/>
              <w:right w:w="100" w:type="dxa"/>
            </w:tcMar>
          </w:tcPr>
          <w:p w14:paraId="6627EB44" w14:textId="76C1C86A" w:rsidR="005B5EAD" w:rsidRPr="00785C54" w:rsidRDefault="005B5EAD" w:rsidP="00785C54">
            <w:pPr>
              <w:pStyle w:val="Tablebody"/>
              <w:autoSpaceDE w:val="0"/>
              <w:autoSpaceDN w:val="0"/>
              <w:adjustRightInd w:val="0"/>
              <w:jc w:val="both"/>
            </w:pPr>
            <w:r w:rsidRPr="00785C54">
              <w:rPr>
                <w:szCs w:val="24"/>
              </w:rPr>
              <w:t>Test method</w:t>
            </w:r>
          </w:p>
        </w:tc>
        <w:tc>
          <w:tcPr>
            <w:tcW w:w="6497" w:type="dxa"/>
            <w:tcBorders>
              <w:top w:val="single" w:sz="4" w:space="0" w:color="auto"/>
              <w:left w:val="single" w:sz="4" w:space="0" w:color="auto"/>
            </w:tcBorders>
            <w:tcMar>
              <w:top w:w="100" w:type="dxa"/>
              <w:left w:w="100" w:type="dxa"/>
              <w:bottom w:w="100" w:type="dxa"/>
              <w:right w:w="100" w:type="dxa"/>
            </w:tcMar>
          </w:tcPr>
          <w:p w14:paraId="24797C93" w14:textId="0A90A57D" w:rsidR="005B5EAD" w:rsidRPr="00785C54" w:rsidRDefault="005B5EAD" w:rsidP="00785C54">
            <w:pPr>
              <w:pStyle w:val="Tablebody"/>
              <w:autoSpaceDE w:val="0"/>
              <w:autoSpaceDN w:val="0"/>
              <w:adjustRightInd w:val="0"/>
              <w:jc w:val="both"/>
            </w:pPr>
            <w:r w:rsidRPr="00785C54">
              <w:rPr>
                <w:szCs w:val="24"/>
              </w:rPr>
              <w:t>[Method to determine if test fulfilled]</w:t>
            </w:r>
          </w:p>
        </w:tc>
      </w:tr>
      <w:tr w:rsidR="005B5EAD" w:rsidRPr="00785C54" w14:paraId="5360160D" w14:textId="77777777" w:rsidTr="00FD7078">
        <w:trPr>
          <w:jc w:val="center"/>
        </w:trPr>
        <w:tc>
          <w:tcPr>
            <w:tcW w:w="3255" w:type="dxa"/>
            <w:tcBorders>
              <w:bottom w:val="single" w:sz="12" w:space="0" w:color="auto"/>
            </w:tcBorders>
            <w:tcMar>
              <w:top w:w="100" w:type="dxa"/>
              <w:left w:w="100" w:type="dxa"/>
              <w:bottom w:w="100" w:type="dxa"/>
              <w:right w:w="100" w:type="dxa"/>
            </w:tcMar>
          </w:tcPr>
          <w:p w14:paraId="7BA61A3C" w14:textId="064D7CC5" w:rsidR="005B5EAD" w:rsidRPr="00785C54" w:rsidRDefault="005B5EAD" w:rsidP="00785C54">
            <w:pPr>
              <w:pStyle w:val="Tablebody"/>
              <w:autoSpaceDE w:val="0"/>
              <w:autoSpaceDN w:val="0"/>
              <w:adjustRightInd w:val="0"/>
              <w:jc w:val="both"/>
            </w:pPr>
            <w:r w:rsidRPr="00785C54">
              <w:rPr>
                <w:szCs w:val="24"/>
              </w:rPr>
              <w:t>Test Type</w:t>
            </w:r>
          </w:p>
        </w:tc>
        <w:tc>
          <w:tcPr>
            <w:tcW w:w="6497" w:type="dxa"/>
            <w:tcBorders>
              <w:bottom w:val="single" w:sz="12" w:space="0" w:color="auto"/>
            </w:tcBorders>
            <w:tcMar>
              <w:top w:w="100" w:type="dxa"/>
              <w:left w:w="100" w:type="dxa"/>
              <w:bottom w:w="100" w:type="dxa"/>
              <w:right w:w="100" w:type="dxa"/>
            </w:tcMar>
          </w:tcPr>
          <w:p w14:paraId="2E4976D2" w14:textId="335C8456" w:rsidR="005B5EAD" w:rsidRPr="00785C54" w:rsidRDefault="005B5EAD" w:rsidP="00785C54">
            <w:pPr>
              <w:pStyle w:val="Tablebody"/>
              <w:autoSpaceDE w:val="0"/>
              <w:autoSpaceDN w:val="0"/>
              <w:adjustRightInd w:val="0"/>
              <w:jc w:val="both"/>
            </w:pPr>
            <w:r w:rsidRPr="00785C54">
              <w:rPr>
                <w:szCs w:val="24"/>
              </w:rPr>
              <w:t>[Type of test]</w:t>
            </w:r>
          </w:p>
        </w:tc>
      </w:tr>
    </w:tbl>
    <w:p w14:paraId="3BCC3EC2" w14:textId="5CF917C8" w:rsidR="005B5EAD" w:rsidRPr="00785C54" w:rsidRDefault="005B5EAD" w:rsidP="00785C54">
      <w:pPr>
        <w:pStyle w:val="BodyText"/>
        <w:autoSpaceDE w:val="0"/>
        <w:autoSpaceDN w:val="0"/>
        <w:adjustRightInd w:val="0"/>
        <w:rPr>
          <w:szCs w:val="24"/>
        </w:rPr>
      </w:pPr>
      <w:r w:rsidRPr="00785C54">
        <w:rPr>
          <w:szCs w:val="24"/>
        </w:rPr>
        <w:t xml:space="preserve">All tests in a class </w:t>
      </w:r>
      <w:del w:id="1443" w:author="REID-JAMOND Alison" w:date="2022-04-04T12:01:00Z">
        <w:r w:rsidRPr="00785C54" w:rsidDel="000A6B0A">
          <w:rPr>
            <w:szCs w:val="24"/>
          </w:rPr>
          <w:delText xml:space="preserve">must </w:delText>
        </w:r>
      </w:del>
      <w:ins w:id="1444" w:author="REID-JAMOND Alison" w:date="2022-04-04T12:01:00Z">
        <w:r w:rsidR="000A6B0A">
          <w:rPr>
            <w:szCs w:val="24"/>
          </w:rPr>
          <w:t>shall</w:t>
        </w:r>
        <w:r w:rsidR="000A6B0A" w:rsidRPr="00785C54">
          <w:rPr>
            <w:szCs w:val="24"/>
          </w:rPr>
          <w:t xml:space="preserve"> </w:t>
        </w:r>
      </w:ins>
      <w:r w:rsidRPr="00785C54">
        <w:rPr>
          <w:szCs w:val="24"/>
        </w:rPr>
        <w:t>be passed. Each conformance class tests conformance to a set of requirements packaged in a requirements class.</w:t>
      </w:r>
    </w:p>
    <w:p w14:paraId="25906DB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45" w:name="_Toc113373302"/>
      <w:r w:rsidRPr="00785C54">
        <w:rPr>
          <w:rFonts w:eastAsia="Times New Roman"/>
          <w:szCs w:val="24"/>
        </w:rPr>
        <w:lastRenderedPageBreak/>
        <w:t>Identifiers</w:t>
      </w:r>
      <w:bookmarkEnd w:id="1445"/>
    </w:p>
    <w:p w14:paraId="30CF06FD" w14:textId="5B1229D3" w:rsidR="005B5EAD" w:rsidRPr="00785C54" w:rsidRDefault="005B5EAD" w:rsidP="00785C54">
      <w:pPr>
        <w:pStyle w:val="BodyText"/>
        <w:autoSpaceDE w:val="0"/>
        <w:autoSpaceDN w:val="0"/>
        <w:adjustRightInd w:val="0"/>
        <w:rPr>
          <w:szCs w:val="24"/>
        </w:rPr>
      </w:pPr>
      <w:r w:rsidRPr="00785C54">
        <w:rPr>
          <w:szCs w:val="24"/>
        </w:rPr>
        <w:t>Each requirements class, requirement and recommendation is identified by a unique identifier. This allows cross-referencing of class membership, dependencies</w:t>
      </w:r>
      <w:del w:id="1446" w:author="REID-JAMOND Alison" w:date="2022-04-04T12:01:00Z">
        <w:r w:rsidRPr="00785C54" w:rsidDel="000A6B0A">
          <w:rPr>
            <w:szCs w:val="24"/>
          </w:rPr>
          <w:delText>,</w:delText>
        </w:r>
      </w:del>
      <w:r w:rsidRPr="00785C54">
        <w:rPr>
          <w:szCs w:val="24"/>
        </w:rPr>
        <w:t xml:space="preserve"> and links from each conformance test to the requirements tested. Appended to a base URI that identifies the specification as a whole, it enables the construction of a complete URI for identification in an external context.</w:t>
      </w:r>
    </w:p>
    <w:p w14:paraId="114BE025" w14:textId="77777777" w:rsidR="005B5EAD" w:rsidRPr="00785C54" w:rsidRDefault="005B5EAD" w:rsidP="00785C54">
      <w:pPr>
        <w:pStyle w:val="BodyText"/>
        <w:autoSpaceDE w:val="0"/>
        <w:autoSpaceDN w:val="0"/>
        <w:adjustRightInd w:val="0"/>
        <w:rPr>
          <w:szCs w:val="24"/>
        </w:rPr>
      </w:pPr>
      <w:r w:rsidRPr="00785C54">
        <w:rPr>
          <w:szCs w:val="24"/>
        </w:rPr>
        <w:t>The entire Requirements and Conformance Structure, consisting of the individual requirements and definitions together with the information on how these are linked together for the creation of Requirements and Conformance classes, will be exposed in a machine actionable format (such as the one provided by the OGC Definitions Server).</w:t>
      </w:r>
    </w:p>
    <w:p w14:paraId="26E2A2D1" w14:textId="77777777" w:rsidR="005B5EAD" w:rsidRPr="00785C54" w:rsidRDefault="005B5EAD" w:rsidP="00785C54">
      <w:pPr>
        <w:pStyle w:val="BodyText"/>
        <w:autoSpaceDE w:val="0"/>
        <w:autoSpaceDN w:val="0"/>
        <w:adjustRightInd w:val="0"/>
        <w:rPr>
          <w:szCs w:val="24"/>
        </w:rPr>
      </w:pPr>
      <w:r w:rsidRPr="00785C54">
        <w:rPr>
          <w:szCs w:val="24"/>
        </w:rPr>
        <w:t>The URI for each requirements class has the form:</w:t>
      </w:r>
    </w:p>
    <w:p w14:paraId="5F8CE851" w14:textId="77777777" w:rsidR="005B5EAD" w:rsidRPr="00785C54" w:rsidRDefault="00000000" w:rsidP="00785C54">
      <w:pPr>
        <w:pStyle w:val="BodyText"/>
        <w:autoSpaceDE w:val="0"/>
        <w:autoSpaceDN w:val="0"/>
        <w:adjustRightInd w:val="0"/>
        <w:rPr>
          <w:szCs w:val="24"/>
        </w:rPr>
      </w:pPr>
      <w:hyperlink r:id="rId24" w:history="1">
        <w:r w:rsidR="005B5EAD" w:rsidRPr="00785C54">
          <w:rPr>
            <w:color w:val="0000FF"/>
            <w:szCs w:val="24"/>
            <w:u w:val="single"/>
          </w:rPr>
          <w:t>http://www.opengis.net/spec/om/3.0/req/pkg/classM</w:t>
        </w:r>
      </w:hyperlink>
    </w:p>
    <w:p w14:paraId="3BB954B3" w14:textId="77777777" w:rsidR="005B5EAD" w:rsidRPr="00785C54" w:rsidRDefault="005B5EAD" w:rsidP="00785C54">
      <w:pPr>
        <w:pStyle w:val="BodyText"/>
        <w:autoSpaceDE w:val="0"/>
        <w:autoSpaceDN w:val="0"/>
        <w:adjustRightInd w:val="0"/>
        <w:rPr>
          <w:szCs w:val="24"/>
        </w:rPr>
      </w:pPr>
      <w:r w:rsidRPr="00785C54">
        <w:rPr>
          <w:szCs w:val="24"/>
        </w:rPr>
        <w:t>The URI for each requirement has the form:</w:t>
      </w:r>
    </w:p>
    <w:p w14:paraId="4FF338BC" w14:textId="77777777" w:rsidR="005B5EAD" w:rsidRPr="00785C54" w:rsidRDefault="00000000" w:rsidP="00785C54">
      <w:pPr>
        <w:pStyle w:val="BodyText"/>
        <w:autoSpaceDE w:val="0"/>
        <w:autoSpaceDN w:val="0"/>
        <w:adjustRightInd w:val="0"/>
        <w:rPr>
          <w:szCs w:val="24"/>
        </w:rPr>
      </w:pPr>
      <w:hyperlink r:id="rId25" w:history="1">
        <w:r w:rsidR="005B5EAD" w:rsidRPr="00785C54">
          <w:rPr>
            <w:color w:val="0000FF"/>
            <w:szCs w:val="24"/>
            <w:u w:val="single"/>
          </w:rPr>
          <w:t>http://www.opengis.net/spec/om/3.0/req/pkg/classM/reqN</w:t>
        </w:r>
      </w:hyperlink>
    </w:p>
    <w:p w14:paraId="40D458BE" w14:textId="77777777" w:rsidR="005B5EAD" w:rsidRPr="00785C54" w:rsidRDefault="005B5EAD" w:rsidP="00785C54">
      <w:pPr>
        <w:pStyle w:val="BodyText"/>
        <w:autoSpaceDE w:val="0"/>
        <w:autoSpaceDN w:val="0"/>
        <w:adjustRightInd w:val="0"/>
        <w:rPr>
          <w:szCs w:val="24"/>
        </w:rPr>
      </w:pPr>
      <w:r w:rsidRPr="00785C54">
        <w:rPr>
          <w:szCs w:val="24"/>
        </w:rPr>
        <w:t>The URI for each recommendation has the form:</w:t>
      </w:r>
    </w:p>
    <w:p w14:paraId="2D5D3FB3" w14:textId="77777777" w:rsidR="005B5EAD" w:rsidRPr="00785C54" w:rsidRDefault="00000000" w:rsidP="00785C54">
      <w:pPr>
        <w:pStyle w:val="BodyText"/>
        <w:autoSpaceDE w:val="0"/>
        <w:autoSpaceDN w:val="0"/>
        <w:adjustRightInd w:val="0"/>
        <w:rPr>
          <w:szCs w:val="24"/>
        </w:rPr>
      </w:pPr>
      <w:hyperlink r:id="rId26" w:history="1">
        <w:r w:rsidR="005B5EAD" w:rsidRPr="00785C54">
          <w:rPr>
            <w:color w:val="0000FF"/>
            <w:szCs w:val="24"/>
            <w:u w:val="single"/>
          </w:rPr>
          <w:t>http://www.opengis.net/spec/om/3.0/rec/pkg/classM/recO</w:t>
        </w:r>
      </w:hyperlink>
    </w:p>
    <w:p w14:paraId="6D618539" w14:textId="77777777" w:rsidR="005B5EAD" w:rsidRPr="00785C54" w:rsidRDefault="005B5EAD" w:rsidP="00785C54">
      <w:pPr>
        <w:pStyle w:val="BodyText"/>
        <w:autoSpaceDE w:val="0"/>
        <w:autoSpaceDN w:val="0"/>
        <w:adjustRightInd w:val="0"/>
        <w:rPr>
          <w:szCs w:val="24"/>
        </w:rPr>
      </w:pPr>
      <w:r w:rsidRPr="00785C54">
        <w:rPr>
          <w:szCs w:val="24"/>
        </w:rPr>
        <w:t>The URI for each conformance class has the form:</w:t>
      </w:r>
    </w:p>
    <w:p w14:paraId="5140DBAF" w14:textId="2B07B5CC" w:rsidR="005B5EAD" w:rsidRDefault="00000000" w:rsidP="00785C54">
      <w:pPr>
        <w:pStyle w:val="BodyText"/>
        <w:autoSpaceDE w:val="0"/>
        <w:autoSpaceDN w:val="0"/>
        <w:adjustRightInd w:val="0"/>
        <w:rPr>
          <w:ins w:id="1447" w:author="Ilkka Rinne [2]" w:date="2022-09-06T16:11:00Z"/>
          <w:color w:val="0000FF"/>
          <w:szCs w:val="24"/>
          <w:u w:val="single"/>
        </w:rPr>
      </w:pPr>
      <w:hyperlink r:id="rId27" w:history="1">
        <w:r w:rsidR="005B5EAD" w:rsidRPr="00785C54">
          <w:rPr>
            <w:color w:val="0000FF"/>
            <w:szCs w:val="24"/>
            <w:u w:val="single"/>
          </w:rPr>
          <w:t>http://www.opengis.net/spec/om/3.0/conf/pkg/classM</w:t>
        </w:r>
      </w:hyperlink>
    </w:p>
    <w:p w14:paraId="61D60B27" w14:textId="31E1736E" w:rsidR="00EB5B36" w:rsidRDefault="00EB5B36" w:rsidP="00EB5B36">
      <w:pPr>
        <w:pStyle w:val="Heading2"/>
        <w:rPr>
          <w:ins w:id="1448" w:author="Ilkka Rinne [2]" w:date="2022-09-06T16:12:00Z"/>
        </w:rPr>
      </w:pPr>
      <w:ins w:id="1449" w:author="Ilkka Rinne [2]" w:date="2022-09-06T16:12:00Z">
        <w:r>
          <w:t>Associations in UML context diagrams</w:t>
        </w:r>
      </w:ins>
    </w:p>
    <w:p w14:paraId="3116233F" w14:textId="7BF46ADC" w:rsidR="00EB5B36" w:rsidRPr="00EB5B36" w:rsidRDefault="006F5E64">
      <w:pPr>
        <w:pPrChange w:id="1450" w:author="Ilkka Rinne [2]" w:date="2022-09-06T16:12:00Z">
          <w:pPr>
            <w:pStyle w:val="BodyText"/>
            <w:autoSpaceDE w:val="0"/>
            <w:autoSpaceDN w:val="0"/>
            <w:adjustRightInd w:val="0"/>
          </w:pPr>
        </w:pPrChange>
      </w:pPr>
      <w:ins w:id="1451" w:author="Ilkka Rinne [2]" w:date="2022-09-06T16:13:00Z">
        <w:r>
          <w:t xml:space="preserve">The UML model described in </w:t>
        </w:r>
      </w:ins>
      <w:ins w:id="1452" w:author="Ilkka Rinne [2]" w:date="2022-09-06T16:14:00Z">
        <w:r>
          <w:t xml:space="preserve">this document is </w:t>
        </w:r>
      </w:ins>
      <w:ins w:id="1453" w:author="Ilkka Rinne [2]" w:date="2022-09-07T08:51:00Z">
        <w:r w:rsidR="00C13DB3">
          <w:t xml:space="preserve">rather </w:t>
        </w:r>
      </w:ins>
      <w:ins w:id="1454" w:author="Ilkka Rinne [2]" w:date="2022-09-06T16:14:00Z">
        <w:r>
          <w:t>complex</w:t>
        </w:r>
      </w:ins>
      <w:ins w:id="1455" w:author="Ilkka Rinne [2]" w:date="2022-09-07T08:53:00Z">
        <w:r w:rsidR="00C13DB3">
          <w:t xml:space="preserve">. </w:t>
        </w:r>
      </w:ins>
      <w:ins w:id="1456" w:author="Ilkka Rinne [2]" w:date="2022-09-06T16:16:00Z">
        <w:r>
          <w:t xml:space="preserve">To </w:t>
        </w:r>
      </w:ins>
      <w:ins w:id="1457" w:author="Ilkka Rinne [2]" w:date="2022-09-06T16:17:00Z">
        <w:r>
          <w:t>keep the text size readable in the U</w:t>
        </w:r>
      </w:ins>
      <w:ins w:id="1458" w:author="Ilkka Rinne [2]" w:date="2022-09-06T16:18:00Z">
        <w:r>
          <w:t xml:space="preserve">ML </w:t>
        </w:r>
      </w:ins>
      <w:ins w:id="1459" w:author="Ilkka Rinne [2]" w:date="2022-09-06T16:17:00Z">
        <w:r>
          <w:t>context diagrams</w:t>
        </w:r>
      </w:ins>
      <w:ins w:id="1460" w:author="Ilkka Rinne [2]" w:date="2022-09-06T16:18:00Z">
        <w:r>
          <w:t xml:space="preserve"> of</w:t>
        </w:r>
      </w:ins>
      <w:ins w:id="1461" w:author="Ilkka Rinne [2]" w:date="2022-09-06T16:12:00Z">
        <w:r w:rsidR="00EB5B36">
          <w:t xml:space="preserve"> this document</w:t>
        </w:r>
      </w:ins>
      <w:ins w:id="1462" w:author="Ilkka Rinne [2]" w:date="2022-09-06T16:18:00Z">
        <w:r>
          <w:t xml:space="preserve"> </w:t>
        </w:r>
        <w:r w:rsidR="00BE459A">
          <w:t>only the associations of</w:t>
        </w:r>
      </w:ins>
      <w:ins w:id="1463" w:author="Ilkka Rinne [2]" w:date="2022-09-07T08:56:00Z">
        <w:r w:rsidR="001E4AC8">
          <w:t xml:space="preserve"> </w:t>
        </w:r>
      </w:ins>
      <w:ins w:id="1464" w:author="Ilkka Rinne [2]" w:date="2022-09-07T08:58:00Z">
        <w:r w:rsidR="001E4AC8">
          <w:t xml:space="preserve">each </w:t>
        </w:r>
      </w:ins>
      <w:ins w:id="1465" w:author="Ilkka Rinne [2]" w:date="2022-09-06T16:19:00Z">
        <w:r w:rsidR="00BE459A">
          <w:t>clas</w:t>
        </w:r>
      </w:ins>
      <w:ins w:id="1466" w:author="Ilkka Rinne [2]" w:date="2022-09-07T08:57:00Z">
        <w:r w:rsidR="001E4AC8">
          <w:t>s</w:t>
        </w:r>
      </w:ins>
      <w:ins w:id="1467" w:author="Ilkka Rinne [2]" w:date="2022-09-06T16:19:00Z">
        <w:r w:rsidR="00BE459A">
          <w:t xml:space="preserve"> are </w:t>
        </w:r>
      </w:ins>
      <w:ins w:id="1468" w:author="Ilkka Rinne [2]" w:date="2022-09-06T16:20:00Z">
        <w:r w:rsidR="00BE459A">
          <w:t>guaranteed to be visible</w:t>
        </w:r>
      </w:ins>
      <w:ins w:id="1469" w:author="Ilkka Rinne [2]" w:date="2022-09-07T08:58:00Z">
        <w:r w:rsidR="001E4AC8">
          <w:t xml:space="preserve"> in their context diagrams</w:t>
        </w:r>
      </w:ins>
      <w:ins w:id="1470" w:author="Ilkka Rinne [2]" w:date="2022-09-06T16:20:00Z">
        <w:r w:rsidR="00BE459A">
          <w:t xml:space="preserve">. </w:t>
        </w:r>
      </w:ins>
      <w:ins w:id="1471" w:author="Ilkka Rinne [2]" w:date="2022-09-06T16:25:00Z">
        <w:r w:rsidR="00C45EF4">
          <w:t>Please refer to the context diagram</w:t>
        </w:r>
      </w:ins>
      <w:ins w:id="1472" w:author="Ilkka Rinne [2]" w:date="2022-09-07T13:09:00Z">
        <w:r w:rsidR="000423A0">
          <w:t xml:space="preserve"> </w:t>
        </w:r>
      </w:ins>
      <w:ins w:id="1473" w:author="Ilkka Rinne [2]" w:date="2022-09-06T16:25:00Z">
        <w:r w:rsidR="00C45EF4">
          <w:t xml:space="preserve">of </w:t>
        </w:r>
      </w:ins>
      <w:ins w:id="1474" w:author="Ilkka Rinne [2]" w:date="2022-09-07T13:09:00Z">
        <w:r w:rsidR="000423A0">
          <w:t>a particular</w:t>
        </w:r>
      </w:ins>
      <w:ins w:id="1475" w:author="Ilkka Rinne [2]" w:date="2022-09-06T16:25:00Z">
        <w:r w:rsidR="00C45EF4">
          <w:t xml:space="preserve"> class </w:t>
        </w:r>
      </w:ins>
      <w:ins w:id="1476" w:author="Ilkka Rinne [2]" w:date="2022-09-06T16:26:00Z">
        <w:r w:rsidR="00C45EF4">
          <w:t xml:space="preserve">to </w:t>
        </w:r>
      </w:ins>
      <w:ins w:id="1477" w:author="Ilkka Rinne [2]" w:date="2022-09-06T16:25:00Z">
        <w:r w:rsidR="00C45EF4">
          <w:t xml:space="preserve">see </w:t>
        </w:r>
      </w:ins>
      <w:ins w:id="1478" w:author="Ilkka Rinne [2]" w:date="2022-09-06T16:26:00Z">
        <w:r w:rsidR="00C45EF4">
          <w:t xml:space="preserve">all </w:t>
        </w:r>
      </w:ins>
      <w:ins w:id="1479" w:author="Ilkka Rinne [2]" w:date="2022-09-06T16:24:00Z">
        <w:r w:rsidR="00C45EF4">
          <w:t xml:space="preserve">associations of </w:t>
        </w:r>
      </w:ins>
      <w:ins w:id="1480" w:author="Ilkka Rinne [2]" w:date="2022-09-07T08:59:00Z">
        <w:r w:rsidR="001E4AC8">
          <w:t xml:space="preserve">that </w:t>
        </w:r>
      </w:ins>
      <w:ins w:id="1481" w:author="Ilkka Rinne [2]" w:date="2022-09-06T16:24:00Z">
        <w:r w:rsidR="00C45EF4">
          <w:t xml:space="preserve">class. </w:t>
        </w:r>
      </w:ins>
      <w:ins w:id="1482" w:author="Ilkka Rinne [2]" w:date="2022-09-06T16:23:00Z">
        <w:r w:rsidR="00BE459A">
          <w:t xml:space="preserve">All associations of the classes in each package </w:t>
        </w:r>
        <w:r w:rsidR="00C45EF4">
          <w:t xml:space="preserve">are </w:t>
        </w:r>
      </w:ins>
      <w:ins w:id="1483" w:author="Ilkka Rinne [2]" w:date="2022-09-06T16:26:00Z">
        <w:r w:rsidR="00C45EF4">
          <w:t xml:space="preserve">also </w:t>
        </w:r>
      </w:ins>
      <w:ins w:id="1484" w:author="Ilkka Rinne [2]" w:date="2022-09-06T16:23:00Z">
        <w:r w:rsidR="00C45EF4">
          <w:t>shown in t</w:t>
        </w:r>
      </w:ins>
      <w:ins w:id="1485" w:author="Ilkka Rinne [2]" w:date="2022-09-06T16:21:00Z">
        <w:r w:rsidR="00BE459A">
          <w:t xml:space="preserve">he detailed  </w:t>
        </w:r>
      </w:ins>
      <w:ins w:id="1486" w:author="Ilkka Rinne [2]" w:date="2022-09-06T16:22:00Z">
        <w:r w:rsidR="00BE459A">
          <w:t>package overview diagrams in Annex E</w:t>
        </w:r>
      </w:ins>
      <w:ins w:id="1487" w:author="Ilkka Rinne [2]" w:date="2022-09-06T16:23:00Z">
        <w:r w:rsidR="00BE459A">
          <w:t>.</w:t>
        </w:r>
      </w:ins>
    </w:p>
    <w:p w14:paraId="4038ABB4" w14:textId="77777777" w:rsidR="005B5EAD" w:rsidRPr="00785C54" w:rsidRDefault="005B5EAD" w:rsidP="00785C54">
      <w:pPr>
        <w:pStyle w:val="Heading1"/>
        <w:autoSpaceDE w:val="0"/>
        <w:autoSpaceDN w:val="0"/>
        <w:adjustRightInd w:val="0"/>
        <w:rPr>
          <w:rFonts w:eastAsia="Times New Roman"/>
          <w:szCs w:val="24"/>
        </w:rPr>
      </w:pPr>
      <w:bookmarkStart w:id="1488" w:name="_Toc113373303"/>
      <w:r w:rsidRPr="00785C54">
        <w:rPr>
          <w:rFonts w:eastAsia="Times New Roman"/>
          <w:szCs w:val="24"/>
        </w:rPr>
        <w:t>Conformance</w:t>
      </w:r>
      <w:bookmarkEnd w:id="1488"/>
    </w:p>
    <w:p w14:paraId="591FFE2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489" w:name="_Toc113373304"/>
      <w:r w:rsidRPr="00785C54">
        <w:rPr>
          <w:rFonts w:eastAsia="Times New Roman"/>
          <w:szCs w:val="24"/>
        </w:rPr>
        <w:t>Overview</w:t>
      </w:r>
      <w:bookmarkEnd w:id="1489"/>
    </w:p>
    <w:p w14:paraId="3B659E8B" w14:textId="55891329" w:rsidR="005B5EAD" w:rsidRPr="00785C54" w:rsidRDefault="005B5EAD" w:rsidP="00785C54">
      <w:pPr>
        <w:pStyle w:val="BodyText"/>
        <w:autoSpaceDE w:val="0"/>
        <w:autoSpaceDN w:val="0"/>
        <w:adjustRightInd w:val="0"/>
        <w:rPr>
          <w:szCs w:val="24"/>
        </w:rPr>
      </w:pPr>
      <w:r w:rsidRPr="00785C54">
        <w:rPr>
          <w:rStyle w:val="citesec"/>
          <w:szCs w:val="24"/>
          <w:shd w:val="clear" w:color="auto" w:fill="auto"/>
        </w:rPr>
        <w:t>Clauses 7 to 13</w:t>
      </w:r>
      <w:r w:rsidRPr="00785C54">
        <w:rPr>
          <w:szCs w:val="24"/>
        </w:rPr>
        <w:t xml:space="preserve"> of this </w:t>
      </w:r>
      <w:del w:id="1490" w:author="REID-JAMOND Alison" w:date="2022-04-04T12:02:00Z">
        <w:r w:rsidRPr="00785C54" w:rsidDel="000A6B0A">
          <w:rPr>
            <w:szCs w:val="24"/>
          </w:rPr>
          <w:delText>International Standard</w:delText>
        </w:r>
      </w:del>
      <w:ins w:id="1491" w:author="REID-JAMOND Alison" w:date="2022-04-04T12:02:00Z">
        <w:r w:rsidR="000A6B0A">
          <w:rPr>
            <w:szCs w:val="24"/>
          </w:rPr>
          <w:t>document</w:t>
        </w:r>
      </w:ins>
      <w:r w:rsidRPr="00785C54">
        <w:rPr>
          <w:szCs w:val="24"/>
        </w:rPr>
        <w:t xml:space="preserve"> use the Unified Modeling Language (UML) to present conceptual </w:t>
      </w:r>
      <w:commentRangeStart w:id="1492"/>
      <w:r w:rsidRPr="00785C54">
        <w:rPr>
          <w:szCs w:val="24"/>
        </w:rPr>
        <w:t>schemas for describing Observations</w:t>
      </w:r>
      <w:commentRangeEnd w:id="1492"/>
      <w:r w:rsidR="000A6B0A">
        <w:rPr>
          <w:rStyle w:val="CommentReference"/>
          <w:rFonts w:eastAsia="MS Mincho"/>
          <w:lang w:eastAsia="ja-JP"/>
        </w:rPr>
        <w:commentReference w:id="1492"/>
      </w:r>
      <w:r w:rsidRPr="00785C54">
        <w:rPr>
          <w:szCs w:val="24"/>
        </w:rPr>
        <w:t>. These schemas define conceptual classes that:</w:t>
      </w:r>
    </w:p>
    <w:p w14:paraId="448010D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may be considered to comprise a cross-domain application schema, or;</w:t>
      </w:r>
    </w:p>
    <w:p w14:paraId="0011DEF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may be used in application schemas, profiles and implementation specifications.</w:t>
      </w:r>
    </w:p>
    <w:p w14:paraId="48A49189" w14:textId="0992E3CC" w:rsidR="005B5EAD" w:rsidRPr="00785C54" w:rsidRDefault="005B5EAD" w:rsidP="00785C54">
      <w:pPr>
        <w:pStyle w:val="BodyText"/>
        <w:autoSpaceDE w:val="0"/>
        <w:autoSpaceDN w:val="0"/>
        <w:adjustRightInd w:val="0"/>
        <w:rPr>
          <w:szCs w:val="24"/>
        </w:rPr>
      </w:pPr>
      <w:r w:rsidRPr="00785C54">
        <w:rPr>
          <w:szCs w:val="24"/>
        </w:rPr>
        <w:t xml:space="preserve">This flexibility is controlled by a set of UML types that can be implemented in a variety of manners. Use of alternative names that are more familiar in a particular application is acceptable, provided that there is a one-to-one mapping to classes and properties in this </w:t>
      </w:r>
      <w:del w:id="1493" w:author="REID-JAMOND Alison" w:date="2022-04-04T12:03:00Z">
        <w:r w:rsidRPr="00785C54" w:rsidDel="000A6B0A">
          <w:rPr>
            <w:szCs w:val="24"/>
          </w:rPr>
          <w:delText>International Standard</w:delText>
        </w:r>
      </w:del>
      <w:ins w:id="1494" w:author="REID-JAMOND Alison" w:date="2022-04-04T12:03:00Z">
        <w:r w:rsidR="000A6B0A">
          <w:rPr>
            <w:szCs w:val="24"/>
          </w:rPr>
          <w:t>document</w:t>
        </w:r>
      </w:ins>
      <w:r w:rsidRPr="00785C54">
        <w:rPr>
          <w:szCs w:val="24"/>
        </w:rPr>
        <w:t>.</w:t>
      </w:r>
    </w:p>
    <w:p w14:paraId="6C7017C0" w14:textId="513E34B6" w:rsidR="005B5EAD" w:rsidRPr="00785C54" w:rsidRDefault="005B5EAD" w:rsidP="00785C54">
      <w:pPr>
        <w:pStyle w:val="BodyText"/>
        <w:autoSpaceDE w:val="0"/>
        <w:autoSpaceDN w:val="0"/>
        <w:adjustRightInd w:val="0"/>
        <w:rPr>
          <w:szCs w:val="24"/>
        </w:rPr>
      </w:pPr>
      <w:r w:rsidRPr="00785C54">
        <w:rPr>
          <w:szCs w:val="24"/>
        </w:rPr>
        <w:t xml:space="preserve">The UML model in this </w:t>
      </w:r>
      <w:del w:id="1495" w:author="REID-JAMOND Alison" w:date="2022-04-04T12:03:00Z">
        <w:r w:rsidRPr="00785C54" w:rsidDel="000A6B0A">
          <w:rPr>
            <w:szCs w:val="24"/>
          </w:rPr>
          <w:delText>International Standard</w:delText>
        </w:r>
      </w:del>
      <w:ins w:id="1496" w:author="REID-JAMOND Alison" w:date="2022-04-04T12:03:00Z">
        <w:r w:rsidR="000A6B0A">
          <w:rPr>
            <w:szCs w:val="24"/>
          </w:rPr>
          <w:t>document</w:t>
        </w:r>
      </w:ins>
      <w:r w:rsidRPr="00785C54">
        <w:rPr>
          <w:szCs w:val="24"/>
        </w:rPr>
        <w:t xml:space="preserve"> defines conceptual classes. Various software systems define implementation classes or data structures. All of these reference the same information content. The same name may be used in implementations as in the model, so that types defined in the UML model may be used directly in application schemas.</w:t>
      </w:r>
    </w:p>
    <w:p w14:paraId="234C0634" w14:textId="77777777" w:rsidR="005B5EAD" w:rsidRPr="00785C54" w:rsidRDefault="005B5EAD" w:rsidP="00785C54">
      <w:pPr>
        <w:pStyle w:val="BodyText"/>
        <w:autoSpaceDE w:val="0"/>
        <w:autoSpaceDN w:val="0"/>
        <w:adjustRightInd w:val="0"/>
        <w:rPr>
          <w:szCs w:val="24"/>
        </w:rPr>
      </w:pPr>
      <w:r w:rsidRPr="00785C54">
        <w:rPr>
          <w:rStyle w:val="citeapp"/>
          <w:szCs w:val="24"/>
          <w:shd w:val="clear" w:color="auto" w:fill="auto"/>
        </w:rPr>
        <w:t>Annex A</w:t>
      </w:r>
      <w:r w:rsidRPr="00785C54">
        <w:rPr>
          <w:szCs w:val="24"/>
        </w:rPr>
        <w:t xml:space="preserve"> defines a set of conformance tests that will support applications whose requirements range from the minimum necessary to define data structures to full object implementation.</w:t>
      </w:r>
    </w:p>
    <w:p w14:paraId="3696D0A2" w14:textId="4F36CA15" w:rsidR="005B5EAD" w:rsidRPr="00785C54" w:rsidRDefault="005B5EAD" w:rsidP="00785C54">
      <w:pPr>
        <w:pStyle w:val="Heading2"/>
        <w:tabs>
          <w:tab w:val="left" w:pos="400"/>
        </w:tabs>
        <w:autoSpaceDE w:val="0"/>
        <w:autoSpaceDN w:val="0"/>
        <w:adjustRightInd w:val="0"/>
        <w:rPr>
          <w:rFonts w:eastAsia="Times New Roman"/>
          <w:szCs w:val="24"/>
        </w:rPr>
      </w:pPr>
      <w:bookmarkStart w:id="1497" w:name="_Toc113373305"/>
      <w:r w:rsidRPr="00785C54">
        <w:rPr>
          <w:rFonts w:eastAsia="Times New Roman"/>
          <w:szCs w:val="24"/>
        </w:rPr>
        <w:lastRenderedPageBreak/>
        <w:t>Conformance classes</w:t>
      </w:r>
      <w:bookmarkEnd w:id="1497"/>
      <w:del w:id="1498" w:author="Katharina Schleidt" w:date="2022-08-13T16:55:00Z">
        <w:r w:rsidRPr="00785C54" w:rsidDel="001C6797">
          <w:rPr>
            <w:rFonts w:eastAsia="Times New Roman"/>
            <w:szCs w:val="24"/>
          </w:rPr>
          <w:delText xml:space="preserve"> related to models including Observations, Measurements and Samples</w:delText>
        </w:r>
      </w:del>
    </w:p>
    <w:p w14:paraId="52CEA53A" w14:textId="053DE847" w:rsidR="005B5EAD" w:rsidRPr="00785C54" w:rsidRDefault="005B5EAD" w:rsidP="00785C54">
      <w:pPr>
        <w:pStyle w:val="BodyText"/>
        <w:autoSpaceDE w:val="0"/>
        <w:autoSpaceDN w:val="0"/>
        <w:adjustRightInd w:val="0"/>
        <w:rPr>
          <w:szCs w:val="24"/>
        </w:rPr>
      </w:pPr>
      <w:commentRangeStart w:id="1499"/>
      <w:r w:rsidRPr="00785C54">
        <w:rPr>
          <w:szCs w:val="24"/>
        </w:rPr>
        <w:t xml:space="preserve">The conformance rules for Models in general are described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del w:id="1500" w:author="Katharina Schleidt" w:date="2022-08-13T16:55:00Z">
        <w:r w:rsidRPr="00785C54" w:rsidDel="001C6797">
          <w:rPr>
            <w:szCs w:val="24"/>
          </w:rPr>
          <w:delText>:</w:delText>
        </w:r>
        <w:r w:rsidRPr="00785C54" w:rsidDel="001C6797">
          <w:rPr>
            <w:rStyle w:val="stdyear"/>
            <w:szCs w:val="24"/>
            <w:shd w:val="clear" w:color="auto" w:fill="auto"/>
          </w:rPr>
          <w:delText>2015</w:delText>
        </w:r>
      </w:del>
      <w:r w:rsidRPr="00785C54">
        <w:rPr>
          <w:szCs w:val="24"/>
        </w:rPr>
        <w:t xml:space="preserve">. </w:t>
      </w:r>
      <w:commentRangeEnd w:id="1499"/>
      <w:r w:rsidR="000A6B0A">
        <w:rPr>
          <w:rStyle w:val="CommentReference"/>
          <w:rFonts w:eastAsia="MS Mincho"/>
          <w:lang w:eastAsia="ja-JP"/>
        </w:rPr>
        <w:commentReference w:id="1499"/>
      </w:r>
      <w:r w:rsidRPr="00785C54">
        <w:rPr>
          <w:szCs w:val="24"/>
        </w:rPr>
        <w:t xml:space="preserve">Application Schemas also claiming conformance to this </w:t>
      </w:r>
      <w:del w:id="1501" w:author="Katharina Schleidt" w:date="2022-08-13T16:26:00Z">
        <w:r w:rsidRPr="00785C54" w:rsidDel="00CD0748">
          <w:rPr>
            <w:szCs w:val="24"/>
          </w:rPr>
          <w:delText xml:space="preserve">International Standard </w:delText>
        </w:r>
      </w:del>
      <w:ins w:id="1502" w:author="Katharina Schleidt" w:date="2022-08-13T16:26:00Z">
        <w:r w:rsidR="00CD0748">
          <w:rPr>
            <w:szCs w:val="24"/>
          </w:rPr>
          <w:t xml:space="preserve">document </w:t>
        </w:r>
      </w:ins>
      <w:r w:rsidRPr="00785C54">
        <w:rPr>
          <w:szCs w:val="24"/>
        </w:rPr>
        <w:t xml:space="preserve">shall also conform to the rules specified in </w:t>
      </w:r>
      <w:r w:rsidRPr="00785C54">
        <w:rPr>
          <w:rStyle w:val="citesec"/>
          <w:szCs w:val="24"/>
          <w:shd w:val="clear" w:color="auto" w:fill="auto"/>
        </w:rPr>
        <w:t>Clauses 7 to 13</w:t>
      </w:r>
      <w:r w:rsidRPr="00785C54">
        <w:rPr>
          <w:szCs w:val="24"/>
        </w:rPr>
        <w:t xml:space="preserve"> and pass all relevant test cases of the Abstract Test Suite in </w:t>
      </w:r>
      <w:r w:rsidRPr="00785C54">
        <w:rPr>
          <w:rStyle w:val="citeapp"/>
          <w:szCs w:val="24"/>
          <w:shd w:val="clear" w:color="auto" w:fill="auto"/>
        </w:rPr>
        <w:t>Annex A</w:t>
      </w:r>
      <w:r w:rsidRPr="00785C54">
        <w:rPr>
          <w:szCs w:val="24"/>
        </w:rPr>
        <w:t>.</w:t>
      </w:r>
    </w:p>
    <w:p w14:paraId="5CA57BC2" w14:textId="708F6475" w:rsidR="005B5EAD" w:rsidRPr="00785C54" w:rsidRDefault="005B5EAD" w:rsidP="00785C54">
      <w:pPr>
        <w:pStyle w:val="BodyText"/>
        <w:autoSpaceDE w:val="0"/>
        <w:autoSpaceDN w:val="0"/>
        <w:adjustRightInd w:val="0"/>
        <w:rPr>
          <w:szCs w:val="24"/>
        </w:rPr>
      </w:pPr>
      <w:r w:rsidRPr="00785C54">
        <w:rPr>
          <w:szCs w:val="24"/>
        </w:rPr>
        <w:t xml:space="preserve">Depending on the characteristics of the implementing model application, schema or profile, one or more of the declared conformance classes can be chosen for fine-grained Observations, </w:t>
      </w:r>
      <w:del w:id="1503" w:author="Katharina Schleidt" w:date="2022-08-13T16:56:00Z">
        <w:r w:rsidRPr="00785C54" w:rsidDel="001C6797">
          <w:rPr>
            <w:szCs w:val="24"/>
          </w:rPr>
          <w:delText xml:space="preserve">Measurements </w:delText>
        </w:r>
      </w:del>
      <w:ins w:id="1504"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505" w:author="Katharina Schleidt" w:date="2022-08-13T16:56:00Z">
        <w:r w:rsidRPr="00785C54" w:rsidDel="001C6797">
          <w:rPr>
            <w:szCs w:val="24"/>
          </w:rPr>
          <w:delText xml:space="preserve">Samples </w:delText>
        </w:r>
      </w:del>
      <w:ins w:id="1506" w:author="Katharina Schleidt" w:date="2022-08-13T16:56:00Z">
        <w:r w:rsidR="001C6797">
          <w:rPr>
            <w:szCs w:val="24"/>
          </w:rPr>
          <w:t>s</w:t>
        </w:r>
        <w:r w:rsidR="001C6797" w:rsidRPr="00785C54">
          <w:rPr>
            <w:szCs w:val="24"/>
          </w:rPr>
          <w:t xml:space="preserve">amples </w:t>
        </w:r>
      </w:ins>
      <w:r w:rsidRPr="00785C54">
        <w:rPr>
          <w:szCs w:val="24"/>
        </w:rPr>
        <w:t xml:space="preserve">conformance. </w:t>
      </w:r>
      <w:r w:rsidRPr="00785C54">
        <w:rPr>
          <w:rStyle w:val="citetbl"/>
          <w:szCs w:val="24"/>
          <w:shd w:val="clear" w:color="auto" w:fill="auto"/>
        </w:rPr>
        <w:t>Table 1</w:t>
      </w:r>
      <w:r w:rsidRPr="00785C54">
        <w:rPr>
          <w:szCs w:val="24"/>
        </w:rPr>
        <w:t xml:space="preserve">, </w:t>
      </w:r>
      <w:r w:rsidRPr="00785C54">
        <w:rPr>
          <w:rStyle w:val="citetbl"/>
          <w:szCs w:val="24"/>
          <w:shd w:val="clear" w:color="auto" w:fill="auto"/>
        </w:rPr>
        <w:t>Table 2</w:t>
      </w:r>
      <w:del w:id="1507"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3</w:t>
      </w:r>
      <w:del w:id="1508" w:author="REID-JAMOND Alison" w:date="2022-04-04T12:03:00Z">
        <w:r w:rsidRPr="00785C54" w:rsidDel="000A6B0A">
          <w:rPr>
            <w:szCs w:val="24"/>
          </w:rPr>
          <w:delText xml:space="preserve"> </w:delText>
        </w:r>
      </w:del>
      <w:r w:rsidRPr="00785C54">
        <w:rPr>
          <w:szCs w:val="24"/>
        </w:rPr>
        <w:t xml:space="preserve">, </w:t>
      </w:r>
      <w:r w:rsidRPr="00785C54">
        <w:rPr>
          <w:rStyle w:val="citetbl"/>
          <w:szCs w:val="24"/>
          <w:shd w:val="clear" w:color="auto" w:fill="auto"/>
        </w:rPr>
        <w:t>Table 4</w:t>
      </w:r>
      <w:r w:rsidRPr="00785C54">
        <w:rPr>
          <w:szCs w:val="24"/>
        </w:rPr>
        <w:t xml:space="preserve">, </w:t>
      </w:r>
      <w:r w:rsidRPr="00785C54">
        <w:rPr>
          <w:rStyle w:val="citetbl"/>
          <w:szCs w:val="24"/>
          <w:shd w:val="clear" w:color="auto" w:fill="auto"/>
        </w:rPr>
        <w:t>Table 5</w:t>
      </w:r>
      <w:del w:id="1509" w:author="REID-JAMOND Alison" w:date="2022-04-04T12:03:00Z">
        <w:r w:rsidRPr="00785C54" w:rsidDel="000A6B0A">
          <w:rPr>
            <w:szCs w:val="24"/>
          </w:rPr>
          <w:delText>,</w:delText>
        </w:r>
      </w:del>
      <w:r w:rsidRPr="00785C54">
        <w:rPr>
          <w:szCs w:val="24"/>
        </w:rPr>
        <w:t xml:space="preserve"> and </w:t>
      </w:r>
      <w:r w:rsidRPr="00785C54">
        <w:rPr>
          <w:rStyle w:val="citetbl"/>
          <w:szCs w:val="24"/>
          <w:shd w:val="clear" w:color="auto" w:fill="auto"/>
        </w:rPr>
        <w:t>Table 6</w:t>
      </w:r>
      <w:r w:rsidRPr="00785C54">
        <w:rPr>
          <w:szCs w:val="24"/>
        </w:rPr>
        <w:t xml:space="preserve"> list all of these</w:t>
      </w:r>
      <w:del w:id="1510" w:author="REID-JAMOND Alison" w:date="2022-04-04T12:03:00Z">
        <w:r w:rsidRPr="00785C54" w:rsidDel="000A6B0A">
          <w:rPr>
            <w:szCs w:val="24"/>
          </w:rPr>
          <w:delText xml:space="preserve"> the</w:delText>
        </w:r>
      </w:del>
      <w:r w:rsidRPr="00785C54">
        <w:rPr>
          <w:szCs w:val="24"/>
        </w:rPr>
        <w:t xml:space="preserve"> classes by package, their relative identifiers and the corresponding subclauses of the Abstract Test Suite. The full URIs of the conformance classes </w:t>
      </w:r>
      <w:ins w:id="1511" w:author="REID-JAMOND Alison" w:date="2022-04-04T12:04:00Z">
        <w:r w:rsidR="000A6B0A">
          <w:rPr>
            <w:szCs w:val="24"/>
          </w:rPr>
          <w:t>are</w:t>
        </w:r>
      </w:ins>
      <w:del w:id="1512" w:author="REID-JAMOND Alison" w:date="2022-04-04T12:04:00Z">
        <w:r w:rsidRPr="00785C54" w:rsidDel="000A6B0A">
          <w:rPr>
            <w:szCs w:val="24"/>
          </w:rPr>
          <w:delText>is</w:delText>
        </w:r>
      </w:del>
      <w:r w:rsidRPr="00785C54">
        <w:rPr>
          <w:szCs w:val="24"/>
        </w:rPr>
        <w:t xml:space="preserve"> formed by prefixing the relative URI path as described in</w:t>
      </w:r>
      <w:del w:id="1513" w:author="REID-JAMOND Alison" w:date="2022-04-04T12:04:00Z">
        <w:r w:rsidRPr="00785C54" w:rsidDel="000A6B0A">
          <w:rPr>
            <w:szCs w:val="24"/>
          </w:rPr>
          <w:delText xml:space="preserve"> </w:delText>
        </w:r>
        <w:r w:rsidRPr="00785C54" w:rsidDel="000A6B0A">
          <w:rPr>
            <w:rStyle w:val="citesec"/>
            <w:szCs w:val="24"/>
            <w:shd w:val="clear" w:color="auto" w:fill="auto"/>
          </w:rPr>
          <w:delText>Clause</w:delText>
        </w:r>
      </w:del>
      <w:r w:rsidRPr="00785C54">
        <w:rPr>
          <w:rStyle w:val="citesec"/>
          <w:szCs w:val="24"/>
          <w:shd w:val="clear" w:color="auto" w:fill="auto"/>
        </w:rPr>
        <w:t> 4.7</w:t>
      </w:r>
      <w:r w:rsidRPr="00785C54">
        <w:rPr>
          <w:szCs w:val="24"/>
        </w:rPr>
        <w:t>.</w:t>
      </w:r>
    </w:p>
    <w:p w14:paraId="5389AB93" w14:textId="77777777" w:rsidR="005B5EAD" w:rsidRPr="00785C54" w:rsidRDefault="005B5EAD" w:rsidP="00785C54">
      <w:pPr>
        <w:pStyle w:val="Tabletitle"/>
        <w:autoSpaceDE w:val="0"/>
        <w:autoSpaceDN w:val="0"/>
        <w:adjustRightInd w:val="0"/>
        <w:outlineLvl w:val="0"/>
        <w:rPr>
          <w:szCs w:val="24"/>
        </w:rPr>
      </w:pPr>
      <w:r w:rsidRPr="00785C54">
        <w:rPr>
          <w:szCs w:val="24"/>
        </w:rPr>
        <w:t>Table 1 — Conceptual Observation schema 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4238"/>
        <w:gridCol w:w="3544"/>
        <w:gridCol w:w="1939"/>
      </w:tblGrid>
      <w:tr w:rsidR="005B5EAD" w:rsidRPr="00785C54" w14:paraId="428FD190" w14:textId="77777777" w:rsidTr="00290246">
        <w:tc>
          <w:tcPr>
            <w:tcW w:w="4238" w:type="dxa"/>
            <w:tcBorders>
              <w:top w:val="single" w:sz="12" w:space="0" w:color="auto"/>
              <w:bottom w:val="single" w:sz="12" w:space="0" w:color="auto"/>
            </w:tcBorders>
          </w:tcPr>
          <w:p w14:paraId="74A90EBE" w14:textId="5AFC5721"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44" w:type="dxa"/>
            <w:tcBorders>
              <w:top w:val="single" w:sz="12" w:space="0" w:color="auto"/>
              <w:bottom w:val="single" w:sz="12" w:space="0" w:color="auto"/>
            </w:tcBorders>
          </w:tcPr>
          <w:p w14:paraId="14A7882F" w14:textId="64C44D8E"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7A2041F8" w14:textId="1DADC8E5" w:rsidR="005B5EAD" w:rsidRPr="00785C54" w:rsidRDefault="005B5EAD" w:rsidP="00785C54">
            <w:pPr>
              <w:pStyle w:val="Tableheader"/>
              <w:autoSpaceDE w:val="0"/>
              <w:autoSpaceDN w:val="0"/>
              <w:adjustRightInd w:val="0"/>
              <w:jc w:val="center"/>
              <w:rPr>
                <w:b/>
                <w:bCs/>
                <w:szCs w:val="20"/>
              </w:rPr>
            </w:pPr>
            <w:del w:id="1514" w:author="REID-JAMOND Alison" w:date="2022-04-04T12:04:00Z">
              <w:r w:rsidRPr="00785C54" w:rsidDel="000A6B0A">
                <w:rPr>
                  <w:rStyle w:val="citeapp"/>
                  <w:b/>
                  <w:szCs w:val="24"/>
                  <w:shd w:val="clear" w:color="auto" w:fill="auto"/>
                </w:rPr>
                <w:delText>Annex A</w:delText>
              </w:r>
            </w:del>
            <w:ins w:id="1515"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16" w:author="REID-JAMOND Alison" w:date="2022-04-04T12:04:00Z">
              <w:r w:rsidRPr="00785C54" w:rsidDel="000A6B0A">
                <w:rPr>
                  <w:b/>
                  <w:szCs w:val="24"/>
                </w:rPr>
                <w:delText xml:space="preserve"> </w:delText>
              </w:r>
            </w:del>
            <w:r w:rsidRPr="00785C54">
              <w:rPr>
                <w:b/>
                <w:szCs w:val="24"/>
              </w:rPr>
              <w:t>clause</w:t>
            </w:r>
          </w:p>
        </w:tc>
      </w:tr>
      <w:tr w:rsidR="005B5EAD" w:rsidRPr="00785C54" w14:paraId="0C78D960" w14:textId="77777777" w:rsidTr="00290246">
        <w:tc>
          <w:tcPr>
            <w:tcW w:w="4238" w:type="dxa"/>
            <w:tcBorders>
              <w:top w:val="single" w:sz="12" w:space="0" w:color="auto"/>
            </w:tcBorders>
          </w:tcPr>
          <w:p w14:paraId="22674E91" w14:textId="08641326"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c>
          <w:tcPr>
            <w:tcW w:w="3544" w:type="dxa"/>
            <w:tcBorders>
              <w:top w:val="single" w:sz="12" w:space="0" w:color="auto"/>
            </w:tcBorders>
          </w:tcPr>
          <w:p w14:paraId="703DCE90" w14:textId="4A8ABBBB" w:rsidR="005B5EAD" w:rsidRPr="00785C54" w:rsidRDefault="005B5EAD" w:rsidP="00785C54">
            <w:pPr>
              <w:pStyle w:val="Tablebody"/>
              <w:autoSpaceDE w:val="0"/>
              <w:autoSpaceDN w:val="0"/>
              <w:adjustRightInd w:val="0"/>
              <w:jc w:val="both"/>
              <w:rPr>
                <w:szCs w:val="20"/>
              </w:rPr>
            </w:pPr>
            <w:r w:rsidRPr="00785C54">
              <w:rPr>
                <w:szCs w:val="24"/>
              </w:rPr>
              <w:t>/conf/obs-cpt</w:t>
            </w:r>
          </w:p>
        </w:tc>
        <w:tc>
          <w:tcPr>
            <w:tcW w:w="1939" w:type="dxa"/>
            <w:tcBorders>
              <w:top w:val="single" w:sz="12" w:space="0" w:color="auto"/>
            </w:tcBorders>
          </w:tcPr>
          <w:p w14:paraId="0E2A6BDE" w14:textId="5E6E61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A.1.1</w:t>
            </w:r>
          </w:p>
        </w:tc>
      </w:tr>
      <w:tr w:rsidR="005B5EAD" w:rsidRPr="00785C54" w14:paraId="28630CE5" w14:textId="77777777" w:rsidTr="00290246">
        <w:tc>
          <w:tcPr>
            <w:tcW w:w="4238" w:type="dxa"/>
          </w:tcPr>
          <w:p w14:paraId="1337F46C" w14:textId="487CA75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17" w:author="Katharina Schleidt" w:date="2022-08-13T15:38:00Z">
              <w:r w:rsidRPr="00785C54" w:rsidDel="001574A6">
                <w:rPr>
                  <w:szCs w:val="24"/>
                </w:rPr>
                <w:delText>-</w:delText>
              </w:r>
            </w:del>
            <w:ins w:id="1518" w:author="Katharina Schleidt" w:date="2022-08-13T15:38:00Z">
              <w:r w:rsidR="001574A6">
                <w:rPr>
                  <w:szCs w:val="24"/>
                </w:rPr>
                <w:t>–</w:t>
              </w:r>
            </w:ins>
            <w:r w:rsidRPr="00785C54">
              <w:rPr>
                <w:szCs w:val="24"/>
              </w:rPr>
              <w:t xml:space="preserve"> Deployment</w:t>
            </w:r>
          </w:p>
        </w:tc>
        <w:tc>
          <w:tcPr>
            <w:tcW w:w="3544" w:type="dxa"/>
          </w:tcPr>
          <w:p w14:paraId="64A87DB8" w14:textId="6D937C8F" w:rsidR="005B5EAD" w:rsidRPr="00785C54" w:rsidRDefault="005B5EAD" w:rsidP="00785C54">
            <w:pPr>
              <w:pStyle w:val="Tablebody"/>
              <w:autoSpaceDE w:val="0"/>
              <w:autoSpaceDN w:val="0"/>
              <w:adjustRightInd w:val="0"/>
              <w:jc w:val="both"/>
              <w:rPr>
                <w:szCs w:val="20"/>
              </w:rPr>
            </w:pPr>
            <w:r w:rsidRPr="00785C54">
              <w:rPr>
                <w:szCs w:val="24"/>
              </w:rPr>
              <w:t>/conf/obs-cpt/Deployment</w:t>
            </w:r>
          </w:p>
        </w:tc>
        <w:tc>
          <w:tcPr>
            <w:tcW w:w="1939" w:type="dxa"/>
          </w:tcPr>
          <w:p w14:paraId="2EEBD54F" w14:textId="41B6CDC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A.1.2</w:t>
            </w:r>
          </w:p>
        </w:tc>
      </w:tr>
      <w:tr w:rsidR="005B5EAD" w:rsidRPr="00785C54" w14:paraId="4092DD5B" w14:textId="77777777" w:rsidTr="00290246">
        <w:tc>
          <w:tcPr>
            <w:tcW w:w="4238" w:type="dxa"/>
          </w:tcPr>
          <w:p w14:paraId="7AF274D2" w14:textId="41EEDD14"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19" w:author="Katharina Schleidt" w:date="2022-08-13T15:38:00Z">
              <w:r w:rsidRPr="00785C54" w:rsidDel="001574A6">
                <w:rPr>
                  <w:szCs w:val="24"/>
                </w:rPr>
                <w:delText>-</w:delText>
              </w:r>
            </w:del>
            <w:ins w:id="1520" w:author="Katharina Schleidt" w:date="2022-08-13T15:38:00Z">
              <w:r w:rsidR="001574A6">
                <w:rPr>
                  <w:szCs w:val="24"/>
                </w:rPr>
                <w:t>–</w:t>
              </w:r>
            </w:ins>
            <w:r w:rsidRPr="00785C54">
              <w:rPr>
                <w:szCs w:val="24"/>
              </w:rPr>
              <w:t xml:space="preserve"> Host</w:t>
            </w:r>
          </w:p>
        </w:tc>
        <w:tc>
          <w:tcPr>
            <w:tcW w:w="3544" w:type="dxa"/>
          </w:tcPr>
          <w:p w14:paraId="42788F01" w14:textId="28685AE2" w:rsidR="005B5EAD" w:rsidRPr="00785C54" w:rsidRDefault="005B5EAD" w:rsidP="00785C54">
            <w:pPr>
              <w:pStyle w:val="Tablebody"/>
              <w:autoSpaceDE w:val="0"/>
              <w:autoSpaceDN w:val="0"/>
              <w:adjustRightInd w:val="0"/>
              <w:jc w:val="both"/>
              <w:rPr>
                <w:szCs w:val="20"/>
              </w:rPr>
            </w:pPr>
            <w:r w:rsidRPr="00785C54">
              <w:rPr>
                <w:szCs w:val="24"/>
              </w:rPr>
              <w:t>/conf/obs-cpt/Host</w:t>
            </w:r>
          </w:p>
        </w:tc>
        <w:tc>
          <w:tcPr>
            <w:tcW w:w="1939" w:type="dxa"/>
          </w:tcPr>
          <w:p w14:paraId="2612F6CD" w14:textId="22A8084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A.1.3</w:t>
            </w:r>
          </w:p>
        </w:tc>
      </w:tr>
      <w:tr w:rsidR="005B5EAD" w:rsidRPr="00785C54" w14:paraId="1C05D7A8" w14:textId="77777777" w:rsidTr="00290246">
        <w:tc>
          <w:tcPr>
            <w:tcW w:w="4238" w:type="dxa"/>
          </w:tcPr>
          <w:p w14:paraId="5D42BF74" w14:textId="4B023460"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1" w:author="Katharina Schleidt" w:date="2022-08-13T15:38:00Z">
              <w:r w:rsidRPr="00785C54" w:rsidDel="001574A6">
                <w:rPr>
                  <w:szCs w:val="24"/>
                </w:rPr>
                <w:delText>-</w:delText>
              </w:r>
            </w:del>
            <w:ins w:id="1522" w:author="Katharina Schleidt" w:date="2022-08-13T15:38:00Z">
              <w:r w:rsidR="001574A6">
                <w:rPr>
                  <w:szCs w:val="24"/>
                </w:rPr>
                <w:t>–</w:t>
              </w:r>
            </w:ins>
            <w:r w:rsidRPr="00785C54">
              <w:rPr>
                <w:szCs w:val="24"/>
              </w:rPr>
              <w:t xml:space="preserve"> ObservableProperty</w:t>
            </w:r>
          </w:p>
        </w:tc>
        <w:tc>
          <w:tcPr>
            <w:tcW w:w="3544" w:type="dxa"/>
          </w:tcPr>
          <w:p w14:paraId="64B7A559" w14:textId="45F44B98" w:rsidR="005B5EAD" w:rsidRPr="00785C54" w:rsidRDefault="005B5EAD" w:rsidP="00785C54">
            <w:pPr>
              <w:pStyle w:val="Tablebody"/>
              <w:autoSpaceDE w:val="0"/>
              <w:autoSpaceDN w:val="0"/>
              <w:adjustRightInd w:val="0"/>
              <w:jc w:val="both"/>
              <w:rPr>
                <w:szCs w:val="20"/>
              </w:rPr>
            </w:pPr>
            <w:r w:rsidRPr="00785C54">
              <w:rPr>
                <w:szCs w:val="24"/>
              </w:rPr>
              <w:t>/conf/obs-cpt/ObservableProperty</w:t>
            </w:r>
          </w:p>
        </w:tc>
        <w:tc>
          <w:tcPr>
            <w:tcW w:w="1939" w:type="dxa"/>
          </w:tcPr>
          <w:p w14:paraId="744F29DC" w14:textId="1BAF7E1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A.1.4</w:t>
            </w:r>
          </w:p>
        </w:tc>
      </w:tr>
      <w:tr w:rsidR="005B5EAD" w:rsidRPr="00785C54" w14:paraId="33D0EC4B" w14:textId="77777777" w:rsidTr="00290246">
        <w:tc>
          <w:tcPr>
            <w:tcW w:w="4238" w:type="dxa"/>
          </w:tcPr>
          <w:p w14:paraId="272F0FE4" w14:textId="526F82FE"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3" w:author="Katharina Schleidt" w:date="2022-08-13T15:38:00Z">
              <w:r w:rsidRPr="00785C54" w:rsidDel="001574A6">
                <w:rPr>
                  <w:szCs w:val="24"/>
                </w:rPr>
                <w:delText>-</w:delText>
              </w:r>
            </w:del>
            <w:ins w:id="1524" w:author="Katharina Schleidt" w:date="2022-08-13T15:38:00Z">
              <w:r w:rsidR="001574A6">
                <w:rPr>
                  <w:szCs w:val="24"/>
                </w:rPr>
                <w:t>–</w:t>
              </w:r>
            </w:ins>
            <w:r w:rsidRPr="00785C54">
              <w:rPr>
                <w:szCs w:val="24"/>
              </w:rPr>
              <w:t xml:space="preserve"> Observation</w:t>
            </w:r>
          </w:p>
        </w:tc>
        <w:tc>
          <w:tcPr>
            <w:tcW w:w="3544" w:type="dxa"/>
          </w:tcPr>
          <w:p w14:paraId="538158B9" w14:textId="4CF682C1" w:rsidR="005B5EAD" w:rsidRPr="00785C54" w:rsidRDefault="005B5EAD" w:rsidP="00785C54">
            <w:pPr>
              <w:pStyle w:val="Tablebody"/>
              <w:autoSpaceDE w:val="0"/>
              <w:autoSpaceDN w:val="0"/>
              <w:adjustRightInd w:val="0"/>
              <w:jc w:val="both"/>
              <w:rPr>
                <w:szCs w:val="20"/>
              </w:rPr>
            </w:pPr>
            <w:r w:rsidRPr="00785C54">
              <w:rPr>
                <w:szCs w:val="24"/>
              </w:rPr>
              <w:t>/conf/obs-cpt/Observation</w:t>
            </w:r>
          </w:p>
        </w:tc>
        <w:tc>
          <w:tcPr>
            <w:tcW w:w="1939" w:type="dxa"/>
          </w:tcPr>
          <w:p w14:paraId="24358235" w14:textId="5EFAF3A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A.1.5</w:t>
            </w:r>
          </w:p>
        </w:tc>
      </w:tr>
      <w:tr w:rsidR="005B5EAD" w:rsidRPr="00785C54" w14:paraId="641567E5" w14:textId="77777777" w:rsidTr="00290246">
        <w:tc>
          <w:tcPr>
            <w:tcW w:w="4238" w:type="dxa"/>
          </w:tcPr>
          <w:p w14:paraId="7105C632" w14:textId="184BA1C2"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5" w:author="Katharina Schleidt" w:date="2022-08-13T15:38:00Z">
              <w:r w:rsidRPr="00785C54" w:rsidDel="001574A6">
                <w:rPr>
                  <w:szCs w:val="24"/>
                </w:rPr>
                <w:delText>-</w:delText>
              </w:r>
            </w:del>
            <w:ins w:id="1526" w:author="Katharina Schleidt" w:date="2022-08-13T15:38:00Z">
              <w:r w:rsidR="001574A6">
                <w:rPr>
                  <w:szCs w:val="24"/>
                </w:rPr>
                <w:t>–</w:t>
              </w:r>
            </w:ins>
            <w:r w:rsidRPr="00785C54">
              <w:rPr>
                <w:szCs w:val="24"/>
              </w:rPr>
              <w:t xml:space="preserve"> Observer</w:t>
            </w:r>
          </w:p>
        </w:tc>
        <w:tc>
          <w:tcPr>
            <w:tcW w:w="3544" w:type="dxa"/>
          </w:tcPr>
          <w:p w14:paraId="05915AE9" w14:textId="25F48574" w:rsidR="005B5EAD" w:rsidRPr="00785C54" w:rsidRDefault="005B5EAD" w:rsidP="00785C54">
            <w:pPr>
              <w:pStyle w:val="Tablebody"/>
              <w:autoSpaceDE w:val="0"/>
              <w:autoSpaceDN w:val="0"/>
              <w:adjustRightInd w:val="0"/>
              <w:jc w:val="both"/>
              <w:rPr>
                <w:szCs w:val="20"/>
              </w:rPr>
            </w:pPr>
            <w:r w:rsidRPr="00785C54">
              <w:rPr>
                <w:szCs w:val="24"/>
              </w:rPr>
              <w:t>/conf/obs-cpt/Observer</w:t>
            </w:r>
          </w:p>
        </w:tc>
        <w:tc>
          <w:tcPr>
            <w:tcW w:w="1939" w:type="dxa"/>
          </w:tcPr>
          <w:p w14:paraId="3459621B" w14:textId="338845D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A.1.6</w:t>
            </w:r>
          </w:p>
        </w:tc>
      </w:tr>
      <w:tr w:rsidR="005B5EAD" w:rsidRPr="00785C54" w14:paraId="1ED29F41" w14:textId="77777777" w:rsidTr="00290246">
        <w:tc>
          <w:tcPr>
            <w:tcW w:w="4238" w:type="dxa"/>
          </w:tcPr>
          <w:p w14:paraId="243F9DFA" w14:textId="36E584C7"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7" w:author="Katharina Schleidt" w:date="2022-08-13T15:38:00Z">
              <w:r w:rsidRPr="00785C54" w:rsidDel="001574A6">
                <w:rPr>
                  <w:szCs w:val="24"/>
                </w:rPr>
                <w:delText>-</w:delText>
              </w:r>
            </w:del>
            <w:ins w:id="1528" w:author="Katharina Schleidt" w:date="2022-08-13T15:38:00Z">
              <w:r w:rsidR="001574A6">
                <w:rPr>
                  <w:szCs w:val="24"/>
                </w:rPr>
                <w:t>–</w:t>
              </w:r>
            </w:ins>
            <w:r w:rsidRPr="00785C54">
              <w:rPr>
                <w:szCs w:val="24"/>
              </w:rPr>
              <w:t xml:space="preserve"> ObservingProcedure</w:t>
            </w:r>
          </w:p>
        </w:tc>
        <w:tc>
          <w:tcPr>
            <w:tcW w:w="3544" w:type="dxa"/>
          </w:tcPr>
          <w:p w14:paraId="379C34DF" w14:textId="0BBBBD98" w:rsidR="005B5EAD" w:rsidRPr="00785C54" w:rsidRDefault="005B5EAD" w:rsidP="00785C54">
            <w:pPr>
              <w:pStyle w:val="Tablebody"/>
              <w:autoSpaceDE w:val="0"/>
              <w:autoSpaceDN w:val="0"/>
              <w:adjustRightInd w:val="0"/>
              <w:jc w:val="both"/>
              <w:rPr>
                <w:szCs w:val="20"/>
              </w:rPr>
            </w:pPr>
            <w:r w:rsidRPr="00785C54">
              <w:rPr>
                <w:szCs w:val="24"/>
              </w:rPr>
              <w:t>/conf/obs-cpt/ObservingProcedure</w:t>
            </w:r>
          </w:p>
        </w:tc>
        <w:tc>
          <w:tcPr>
            <w:tcW w:w="1939" w:type="dxa"/>
          </w:tcPr>
          <w:p w14:paraId="7EA51990" w14:textId="18B069E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A.1.7</w:t>
            </w:r>
          </w:p>
        </w:tc>
      </w:tr>
      <w:tr w:rsidR="005B5EAD" w:rsidRPr="00785C54" w14:paraId="598A2E51" w14:textId="77777777" w:rsidTr="00290246">
        <w:tc>
          <w:tcPr>
            <w:tcW w:w="4238" w:type="dxa"/>
            <w:tcBorders>
              <w:bottom w:val="single" w:sz="12" w:space="0" w:color="auto"/>
            </w:tcBorders>
          </w:tcPr>
          <w:p w14:paraId="1134307F" w14:textId="54872F45"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529" w:author="Katharina Schleidt" w:date="2022-08-13T15:38:00Z">
              <w:r w:rsidRPr="00785C54" w:rsidDel="001574A6">
                <w:rPr>
                  <w:szCs w:val="24"/>
                </w:rPr>
                <w:delText>-</w:delText>
              </w:r>
            </w:del>
            <w:ins w:id="1530" w:author="Katharina Schleidt" w:date="2022-08-13T15:38:00Z">
              <w:r w:rsidR="001574A6">
                <w:rPr>
                  <w:szCs w:val="24"/>
                </w:rPr>
                <w:t>–</w:t>
              </w:r>
            </w:ins>
            <w:r w:rsidRPr="00785C54">
              <w:rPr>
                <w:szCs w:val="24"/>
              </w:rPr>
              <w:t xml:space="preserve"> Procedure</w:t>
            </w:r>
          </w:p>
        </w:tc>
        <w:tc>
          <w:tcPr>
            <w:tcW w:w="3544" w:type="dxa"/>
            <w:tcBorders>
              <w:bottom w:val="single" w:sz="12" w:space="0" w:color="auto"/>
            </w:tcBorders>
          </w:tcPr>
          <w:p w14:paraId="1A352E3D" w14:textId="2DE6D6F3" w:rsidR="005B5EAD" w:rsidRPr="00785C54" w:rsidRDefault="005B5EAD" w:rsidP="00785C54">
            <w:pPr>
              <w:pStyle w:val="Tablebody"/>
              <w:autoSpaceDE w:val="0"/>
              <w:autoSpaceDN w:val="0"/>
              <w:adjustRightInd w:val="0"/>
              <w:jc w:val="both"/>
              <w:rPr>
                <w:szCs w:val="20"/>
              </w:rPr>
            </w:pPr>
            <w:r w:rsidRPr="00785C54">
              <w:rPr>
                <w:szCs w:val="24"/>
              </w:rPr>
              <w:t>/conf/obs-cpt/Procedure</w:t>
            </w:r>
          </w:p>
        </w:tc>
        <w:tc>
          <w:tcPr>
            <w:tcW w:w="1939" w:type="dxa"/>
            <w:tcBorders>
              <w:bottom w:val="single" w:sz="12" w:space="0" w:color="auto"/>
            </w:tcBorders>
          </w:tcPr>
          <w:p w14:paraId="053B932F" w14:textId="502B034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A.1.8</w:t>
            </w:r>
          </w:p>
        </w:tc>
      </w:tr>
    </w:tbl>
    <w:p w14:paraId="4AABE53C" w14:textId="1386E087" w:rsidR="001B2CF3" w:rsidRPr="00785C54" w:rsidRDefault="001B2CF3" w:rsidP="00785C54">
      <w:pPr>
        <w:pStyle w:val="BodyText"/>
        <w:rPr>
          <w:lang w:val="fr-CH"/>
        </w:rPr>
      </w:pPr>
      <w:r w:rsidRPr="00785C54">
        <w:rPr>
          <w:lang w:val="fr-CH"/>
        </w:rPr>
        <w:br w:type="page"/>
      </w:r>
    </w:p>
    <w:p w14:paraId="7B7ECD5E" w14:textId="506147A8" w:rsidR="005B5EAD" w:rsidRPr="00785C54" w:rsidRDefault="005B5EAD" w:rsidP="00785C54">
      <w:pPr>
        <w:pStyle w:val="Tabletitle"/>
        <w:autoSpaceDE w:val="0"/>
        <w:autoSpaceDN w:val="0"/>
        <w:adjustRightInd w:val="0"/>
        <w:outlineLvl w:val="0"/>
        <w:rPr>
          <w:szCs w:val="24"/>
          <w:lang w:val="fr-CH"/>
        </w:rPr>
      </w:pPr>
      <w:r w:rsidRPr="00785C54">
        <w:rPr>
          <w:szCs w:val="24"/>
          <w:lang w:val="fr-CH"/>
        </w:rPr>
        <w:lastRenderedPageBreak/>
        <w:t xml:space="preserve">Table 2 — Abstract Observation </w:t>
      </w:r>
      <w:del w:id="1531" w:author="Katharina Schleidt" w:date="2022-08-13T16:35:00Z">
        <w:r w:rsidRPr="00785C54" w:rsidDel="00022C0A">
          <w:rPr>
            <w:szCs w:val="24"/>
            <w:lang w:val="fr-CH"/>
          </w:rPr>
          <w:delText xml:space="preserve">core </w:delText>
        </w:r>
      </w:del>
      <w:ins w:id="1532" w:author="Katharina Schleidt" w:date="2022-08-13T16:35:00Z">
        <w:r w:rsidR="00022C0A">
          <w:rPr>
            <w:szCs w:val="24"/>
            <w:lang w:val="fr-CH"/>
          </w:rPr>
          <w:t>C</w:t>
        </w:r>
        <w:r w:rsidR="00022C0A" w:rsidRPr="00785C54">
          <w:rPr>
            <w:szCs w:val="24"/>
            <w:lang w:val="fr-CH"/>
          </w:rPr>
          <w:t xml:space="preserve">ore </w:t>
        </w:r>
      </w:ins>
      <w:r w:rsidRPr="00785C54">
        <w:rPr>
          <w:szCs w:val="24"/>
          <w:lang w:val="fr-CH"/>
        </w:rPr>
        <w:t>conformance classes</w:t>
      </w:r>
    </w:p>
    <w:tbl>
      <w:tblPr>
        <w:tblStyle w:val="TableGrid"/>
        <w:tblW w:w="0" w:type="auto"/>
        <w:tblBorders>
          <w:top w:val="single" w:sz="12" w:space="0" w:color="auto"/>
          <w:left w:val="single" w:sz="12" w:space="0" w:color="auto"/>
          <w:bottom w:val="single" w:sz="12" w:space="0" w:color="auto"/>
          <w:right w:val="single" w:sz="12" w:space="0" w:color="auto"/>
        </w:tblBorders>
        <w:tblLayout w:type="fixed"/>
        <w:tblLook w:val="04A0" w:firstRow="1" w:lastRow="0" w:firstColumn="1" w:lastColumn="0" w:noHBand="0" w:noVBand="1"/>
      </w:tblPr>
      <w:tblGrid>
        <w:gridCol w:w="4175"/>
        <w:gridCol w:w="3607"/>
        <w:gridCol w:w="1939"/>
      </w:tblGrid>
      <w:tr w:rsidR="005B5EAD" w:rsidRPr="00785C54" w14:paraId="649CB8BC" w14:textId="77777777" w:rsidTr="00290246">
        <w:tc>
          <w:tcPr>
            <w:tcW w:w="4175" w:type="dxa"/>
            <w:tcBorders>
              <w:top w:val="single" w:sz="12" w:space="0" w:color="auto"/>
              <w:bottom w:val="single" w:sz="12" w:space="0" w:color="auto"/>
            </w:tcBorders>
          </w:tcPr>
          <w:p w14:paraId="7FE983C4" w14:textId="561328C2"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607" w:type="dxa"/>
            <w:tcBorders>
              <w:top w:val="single" w:sz="12" w:space="0" w:color="auto"/>
              <w:bottom w:val="single" w:sz="12" w:space="0" w:color="auto"/>
            </w:tcBorders>
          </w:tcPr>
          <w:p w14:paraId="3C70FA61" w14:textId="579D13BA"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39" w:type="dxa"/>
            <w:tcBorders>
              <w:top w:val="single" w:sz="12" w:space="0" w:color="auto"/>
              <w:bottom w:val="single" w:sz="12" w:space="0" w:color="auto"/>
            </w:tcBorders>
          </w:tcPr>
          <w:p w14:paraId="55421E99" w14:textId="2025B1DF" w:rsidR="005B5EAD" w:rsidRPr="00785C54" w:rsidRDefault="005B5EAD" w:rsidP="00785C54">
            <w:pPr>
              <w:pStyle w:val="Tableheader"/>
              <w:autoSpaceDE w:val="0"/>
              <w:autoSpaceDN w:val="0"/>
              <w:adjustRightInd w:val="0"/>
              <w:jc w:val="center"/>
              <w:rPr>
                <w:b/>
                <w:bCs/>
                <w:szCs w:val="20"/>
              </w:rPr>
            </w:pPr>
            <w:del w:id="1533" w:author="REID-JAMOND Alison" w:date="2022-04-04T12:04:00Z">
              <w:r w:rsidRPr="00785C54" w:rsidDel="000A6B0A">
                <w:rPr>
                  <w:rStyle w:val="citeapp"/>
                  <w:b/>
                  <w:szCs w:val="24"/>
                  <w:shd w:val="clear" w:color="auto" w:fill="auto"/>
                </w:rPr>
                <w:delText>Annex A</w:delText>
              </w:r>
            </w:del>
            <w:ins w:id="153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35" w:author="REID-JAMOND Alison" w:date="2022-04-04T12:04:00Z">
              <w:r w:rsidRPr="00785C54" w:rsidDel="000A6B0A">
                <w:rPr>
                  <w:b/>
                  <w:szCs w:val="24"/>
                </w:rPr>
                <w:delText xml:space="preserve"> </w:delText>
              </w:r>
            </w:del>
            <w:r w:rsidRPr="00785C54">
              <w:rPr>
                <w:b/>
                <w:szCs w:val="24"/>
              </w:rPr>
              <w:t>clause</w:t>
            </w:r>
          </w:p>
        </w:tc>
      </w:tr>
      <w:tr w:rsidR="005B5EAD" w:rsidRPr="00785C54" w14:paraId="3A636097" w14:textId="77777777" w:rsidTr="007F251F">
        <w:tc>
          <w:tcPr>
            <w:tcW w:w="4175" w:type="dxa"/>
            <w:tcBorders>
              <w:top w:val="single" w:sz="12" w:space="0" w:color="auto"/>
            </w:tcBorders>
          </w:tcPr>
          <w:p w14:paraId="6B67E660" w14:textId="6B21150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6" w:author="Katharina Schleidt" w:date="2022-08-13T16:36:00Z">
              <w:r w:rsidRPr="00785C54" w:rsidDel="00022C0A">
                <w:rPr>
                  <w:szCs w:val="24"/>
                </w:rPr>
                <w:delText xml:space="preserve">core </w:delText>
              </w:r>
            </w:del>
            <w:ins w:id="1537" w:author="Katharina Schleidt" w:date="2022-08-13T16:36:00Z">
              <w:r w:rsidR="00022C0A">
                <w:rPr>
                  <w:szCs w:val="24"/>
                </w:rPr>
                <w:t>C</w:t>
              </w:r>
              <w:r w:rsidR="00022C0A" w:rsidRPr="00785C54">
                <w:rPr>
                  <w:szCs w:val="24"/>
                </w:rPr>
                <w:t xml:space="preserve">ore </w:t>
              </w:r>
            </w:ins>
            <w:r w:rsidRPr="00785C54">
              <w:rPr>
                <w:szCs w:val="24"/>
              </w:rPr>
              <w:t>package</w:t>
            </w:r>
          </w:p>
        </w:tc>
        <w:tc>
          <w:tcPr>
            <w:tcW w:w="3607" w:type="dxa"/>
            <w:tcBorders>
              <w:top w:val="single" w:sz="12" w:space="0" w:color="auto"/>
            </w:tcBorders>
          </w:tcPr>
          <w:p w14:paraId="0BFDE82A" w14:textId="08F227CC" w:rsidR="005B5EAD" w:rsidRPr="00785C54" w:rsidRDefault="005B5EAD" w:rsidP="00785C54">
            <w:pPr>
              <w:pStyle w:val="Tablebody"/>
              <w:autoSpaceDE w:val="0"/>
              <w:autoSpaceDN w:val="0"/>
              <w:adjustRightInd w:val="0"/>
              <w:rPr>
                <w:szCs w:val="20"/>
              </w:rPr>
            </w:pPr>
            <w:r w:rsidRPr="00785C54">
              <w:rPr>
                <w:szCs w:val="24"/>
              </w:rPr>
              <w:t>/conf/obs-core</w:t>
            </w:r>
          </w:p>
        </w:tc>
        <w:tc>
          <w:tcPr>
            <w:tcW w:w="1939" w:type="dxa"/>
            <w:tcBorders>
              <w:top w:val="single" w:sz="12" w:space="0" w:color="auto"/>
            </w:tcBorders>
          </w:tcPr>
          <w:p w14:paraId="26C04D54" w14:textId="1D365DB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A.2.1</w:t>
            </w:r>
          </w:p>
        </w:tc>
      </w:tr>
      <w:tr w:rsidR="005B5EAD" w:rsidRPr="00785C54" w14:paraId="243E80D2" w14:textId="77777777" w:rsidTr="007F251F">
        <w:tc>
          <w:tcPr>
            <w:tcW w:w="4175" w:type="dxa"/>
          </w:tcPr>
          <w:p w14:paraId="117D48DD" w14:textId="0A1ABB0C"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38" w:author="Katharina Schleidt" w:date="2022-08-13T16:36:00Z">
              <w:r w:rsidRPr="00785C54" w:rsidDel="00022C0A">
                <w:rPr>
                  <w:szCs w:val="24"/>
                </w:rPr>
                <w:delText xml:space="preserve">core </w:delText>
              </w:r>
            </w:del>
            <w:ins w:id="1539" w:author="Katharina Schleidt" w:date="2022-08-13T16:36:00Z">
              <w:r w:rsidR="00022C0A">
                <w:rPr>
                  <w:szCs w:val="24"/>
                </w:rPr>
                <w:t>C</w:t>
              </w:r>
              <w:r w:rsidR="00022C0A" w:rsidRPr="00785C54">
                <w:rPr>
                  <w:szCs w:val="24"/>
                </w:rPr>
                <w:t xml:space="preserve">ore </w:t>
              </w:r>
            </w:ins>
            <w:del w:id="1540" w:author="Katharina Schleidt" w:date="2022-08-13T15:38:00Z">
              <w:r w:rsidRPr="00785C54" w:rsidDel="001574A6">
                <w:rPr>
                  <w:szCs w:val="24"/>
                </w:rPr>
                <w:delText>-</w:delText>
              </w:r>
            </w:del>
            <w:ins w:id="1541" w:author="Katharina Schleidt" w:date="2022-08-13T15:38:00Z">
              <w:r w:rsidR="001574A6">
                <w:rPr>
                  <w:szCs w:val="24"/>
                </w:rPr>
                <w:t>–</w:t>
              </w:r>
            </w:ins>
            <w:r w:rsidRPr="00785C54">
              <w:rPr>
                <w:szCs w:val="24"/>
              </w:rPr>
              <w:t xml:space="preserve"> AbstractDeployment</w:t>
            </w:r>
          </w:p>
        </w:tc>
        <w:tc>
          <w:tcPr>
            <w:tcW w:w="3607" w:type="dxa"/>
          </w:tcPr>
          <w:p w14:paraId="0E610F1E" w14:textId="05946D22" w:rsidR="005B5EAD" w:rsidRPr="00785C54" w:rsidRDefault="005B5EAD" w:rsidP="00785C54">
            <w:pPr>
              <w:pStyle w:val="Tablebody"/>
              <w:autoSpaceDE w:val="0"/>
              <w:autoSpaceDN w:val="0"/>
              <w:adjustRightInd w:val="0"/>
              <w:rPr>
                <w:szCs w:val="20"/>
              </w:rPr>
            </w:pPr>
            <w:r w:rsidRPr="00785C54">
              <w:rPr>
                <w:szCs w:val="24"/>
              </w:rPr>
              <w:t>/conf/obs-core/AbstractDeployment</w:t>
            </w:r>
          </w:p>
        </w:tc>
        <w:tc>
          <w:tcPr>
            <w:tcW w:w="1939" w:type="dxa"/>
          </w:tcPr>
          <w:p w14:paraId="3C8DBAA8" w14:textId="6F7C887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A.2.2</w:t>
            </w:r>
          </w:p>
        </w:tc>
      </w:tr>
      <w:tr w:rsidR="005B5EAD" w:rsidRPr="00785C54" w14:paraId="0AA2C850" w14:textId="77777777" w:rsidTr="007F251F">
        <w:tc>
          <w:tcPr>
            <w:tcW w:w="4175" w:type="dxa"/>
          </w:tcPr>
          <w:p w14:paraId="0CE0BE33" w14:textId="1DE6514E"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2" w:author="Katharina Schleidt" w:date="2022-08-13T16:36:00Z">
              <w:r w:rsidRPr="00785C54" w:rsidDel="00022C0A">
                <w:rPr>
                  <w:szCs w:val="24"/>
                </w:rPr>
                <w:delText xml:space="preserve">core </w:delText>
              </w:r>
            </w:del>
            <w:ins w:id="1543" w:author="Katharina Schleidt" w:date="2022-08-13T16:36:00Z">
              <w:r w:rsidR="00022C0A">
                <w:rPr>
                  <w:szCs w:val="24"/>
                </w:rPr>
                <w:t>C</w:t>
              </w:r>
              <w:r w:rsidR="00022C0A" w:rsidRPr="00785C54">
                <w:rPr>
                  <w:szCs w:val="24"/>
                </w:rPr>
                <w:t xml:space="preserve">ore </w:t>
              </w:r>
            </w:ins>
            <w:del w:id="1544" w:author="Katharina Schleidt" w:date="2022-08-13T15:38:00Z">
              <w:r w:rsidRPr="00785C54" w:rsidDel="001574A6">
                <w:rPr>
                  <w:szCs w:val="24"/>
                </w:rPr>
                <w:delText>-</w:delText>
              </w:r>
            </w:del>
            <w:ins w:id="1545" w:author="Katharina Schleidt" w:date="2022-08-13T15:38:00Z">
              <w:r w:rsidR="001574A6">
                <w:rPr>
                  <w:szCs w:val="24"/>
                </w:rPr>
                <w:t>–</w:t>
              </w:r>
            </w:ins>
            <w:r w:rsidRPr="00785C54">
              <w:rPr>
                <w:szCs w:val="24"/>
              </w:rPr>
              <w:t xml:space="preserve"> AbstractHost</w:t>
            </w:r>
          </w:p>
        </w:tc>
        <w:tc>
          <w:tcPr>
            <w:tcW w:w="3607" w:type="dxa"/>
          </w:tcPr>
          <w:p w14:paraId="24ED7010" w14:textId="55FEA06A" w:rsidR="005B5EAD" w:rsidRPr="00785C54" w:rsidRDefault="005B5EAD" w:rsidP="00785C54">
            <w:pPr>
              <w:pStyle w:val="Tablebody"/>
              <w:autoSpaceDE w:val="0"/>
              <w:autoSpaceDN w:val="0"/>
              <w:adjustRightInd w:val="0"/>
              <w:rPr>
                <w:szCs w:val="20"/>
              </w:rPr>
            </w:pPr>
            <w:r w:rsidRPr="00785C54">
              <w:rPr>
                <w:szCs w:val="24"/>
              </w:rPr>
              <w:t>/conf/obs-core/AbstractHost</w:t>
            </w:r>
          </w:p>
        </w:tc>
        <w:tc>
          <w:tcPr>
            <w:tcW w:w="1939" w:type="dxa"/>
          </w:tcPr>
          <w:p w14:paraId="43F0DEDE" w14:textId="25C9FC5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A.2.3</w:t>
            </w:r>
          </w:p>
        </w:tc>
      </w:tr>
      <w:tr w:rsidR="005B5EAD" w:rsidRPr="00785C54" w14:paraId="246FEB92" w14:textId="77777777" w:rsidTr="007F251F">
        <w:tc>
          <w:tcPr>
            <w:tcW w:w="4175" w:type="dxa"/>
          </w:tcPr>
          <w:p w14:paraId="21EB5A7D" w14:textId="1D8982CA"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46" w:author="Katharina Schleidt" w:date="2022-08-13T16:36:00Z">
              <w:r w:rsidRPr="00785C54" w:rsidDel="00022C0A">
                <w:rPr>
                  <w:szCs w:val="24"/>
                </w:rPr>
                <w:delText xml:space="preserve">core </w:delText>
              </w:r>
            </w:del>
            <w:ins w:id="1547" w:author="Katharina Schleidt" w:date="2022-08-13T16:36:00Z">
              <w:r w:rsidR="00022C0A">
                <w:rPr>
                  <w:szCs w:val="24"/>
                </w:rPr>
                <w:t>C</w:t>
              </w:r>
              <w:r w:rsidR="00022C0A" w:rsidRPr="00785C54">
                <w:rPr>
                  <w:szCs w:val="24"/>
                </w:rPr>
                <w:t xml:space="preserve">ore </w:t>
              </w:r>
            </w:ins>
            <w:del w:id="1548" w:author="Katharina Schleidt" w:date="2022-08-13T15:38:00Z">
              <w:r w:rsidRPr="00785C54" w:rsidDel="001574A6">
                <w:rPr>
                  <w:szCs w:val="24"/>
                </w:rPr>
                <w:delText>-</w:delText>
              </w:r>
            </w:del>
            <w:ins w:id="1549" w:author="Katharina Schleidt" w:date="2022-08-13T15:38:00Z">
              <w:r w:rsidR="001574A6">
                <w:rPr>
                  <w:szCs w:val="24"/>
                </w:rPr>
                <w:t>–</w:t>
              </w:r>
            </w:ins>
            <w:r w:rsidRPr="00785C54">
              <w:rPr>
                <w:szCs w:val="24"/>
              </w:rPr>
              <w:t xml:space="preserve"> AbstractObservableProperty</w:t>
            </w:r>
          </w:p>
        </w:tc>
        <w:tc>
          <w:tcPr>
            <w:tcW w:w="3607" w:type="dxa"/>
          </w:tcPr>
          <w:p w14:paraId="5CFB3471" w14:textId="3FFF8258" w:rsidR="005B5EAD" w:rsidRPr="00785C54" w:rsidRDefault="005B5EAD" w:rsidP="00785C54">
            <w:pPr>
              <w:pStyle w:val="Tablebody"/>
              <w:autoSpaceDE w:val="0"/>
              <w:autoSpaceDN w:val="0"/>
              <w:adjustRightInd w:val="0"/>
              <w:rPr>
                <w:szCs w:val="20"/>
              </w:rPr>
            </w:pPr>
            <w:r w:rsidRPr="00785C54">
              <w:rPr>
                <w:szCs w:val="24"/>
              </w:rPr>
              <w:t>/conf/obs-core/AbstractObservableProperty</w:t>
            </w:r>
          </w:p>
        </w:tc>
        <w:tc>
          <w:tcPr>
            <w:tcW w:w="1939" w:type="dxa"/>
          </w:tcPr>
          <w:p w14:paraId="2C17B462" w14:textId="21C8A4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A.2.4</w:t>
            </w:r>
          </w:p>
        </w:tc>
      </w:tr>
      <w:tr w:rsidR="005B5EAD" w:rsidRPr="00785C54" w14:paraId="412896BA" w14:textId="77777777" w:rsidTr="007F251F">
        <w:tc>
          <w:tcPr>
            <w:tcW w:w="4175" w:type="dxa"/>
          </w:tcPr>
          <w:p w14:paraId="74ACFCF4" w14:textId="4C3ED55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0" w:author="Katharina Schleidt" w:date="2022-08-13T16:36:00Z">
              <w:r w:rsidRPr="00785C54" w:rsidDel="00022C0A">
                <w:rPr>
                  <w:szCs w:val="24"/>
                </w:rPr>
                <w:delText xml:space="preserve">core </w:delText>
              </w:r>
            </w:del>
            <w:ins w:id="1551" w:author="Katharina Schleidt" w:date="2022-08-13T16:36:00Z">
              <w:r w:rsidR="00022C0A">
                <w:rPr>
                  <w:szCs w:val="24"/>
                </w:rPr>
                <w:t>C</w:t>
              </w:r>
              <w:r w:rsidR="00022C0A" w:rsidRPr="00785C54">
                <w:rPr>
                  <w:szCs w:val="24"/>
                </w:rPr>
                <w:t xml:space="preserve">ore </w:t>
              </w:r>
            </w:ins>
            <w:del w:id="1552" w:author="Katharina Schleidt" w:date="2022-08-13T15:38:00Z">
              <w:r w:rsidRPr="00785C54" w:rsidDel="001574A6">
                <w:rPr>
                  <w:szCs w:val="24"/>
                </w:rPr>
                <w:delText>-</w:delText>
              </w:r>
            </w:del>
            <w:ins w:id="1553" w:author="Katharina Schleidt" w:date="2022-08-13T15:38:00Z">
              <w:r w:rsidR="001574A6">
                <w:rPr>
                  <w:szCs w:val="24"/>
                </w:rPr>
                <w:t>–</w:t>
              </w:r>
            </w:ins>
            <w:r w:rsidRPr="00785C54">
              <w:rPr>
                <w:szCs w:val="24"/>
              </w:rPr>
              <w:t xml:space="preserve"> AbstractObservation</w:t>
            </w:r>
          </w:p>
        </w:tc>
        <w:tc>
          <w:tcPr>
            <w:tcW w:w="3607" w:type="dxa"/>
          </w:tcPr>
          <w:p w14:paraId="2B711055" w14:textId="3537F9BB" w:rsidR="005B5EAD" w:rsidRPr="00785C54" w:rsidRDefault="005B5EAD" w:rsidP="00785C54">
            <w:pPr>
              <w:pStyle w:val="Tablebody"/>
              <w:autoSpaceDE w:val="0"/>
              <w:autoSpaceDN w:val="0"/>
              <w:adjustRightInd w:val="0"/>
              <w:rPr>
                <w:szCs w:val="20"/>
              </w:rPr>
            </w:pPr>
            <w:r w:rsidRPr="00785C54">
              <w:rPr>
                <w:szCs w:val="24"/>
              </w:rPr>
              <w:t>/conf/obs-core/AbstractObservation</w:t>
            </w:r>
          </w:p>
        </w:tc>
        <w:tc>
          <w:tcPr>
            <w:tcW w:w="1939" w:type="dxa"/>
          </w:tcPr>
          <w:p w14:paraId="2B8C51BD" w14:textId="757709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A.2.5</w:t>
            </w:r>
          </w:p>
        </w:tc>
      </w:tr>
      <w:tr w:rsidR="005B5EAD" w:rsidRPr="00785C54" w14:paraId="22FCFF8C" w14:textId="77777777" w:rsidTr="007F251F">
        <w:tc>
          <w:tcPr>
            <w:tcW w:w="4175" w:type="dxa"/>
          </w:tcPr>
          <w:p w14:paraId="4D2B39F5" w14:textId="3E4E6FB7"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4" w:author="Katharina Schleidt" w:date="2022-08-13T16:36:00Z">
              <w:r w:rsidRPr="00785C54" w:rsidDel="00022C0A">
                <w:rPr>
                  <w:szCs w:val="24"/>
                </w:rPr>
                <w:delText xml:space="preserve">core </w:delText>
              </w:r>
            </w:del>
            <w:ins w:id="1555" w:author="Katharina Schleidt" w:date="2022-08-13T16:36:00Z">
              <w:r w:rsidR="00022C0A">
                <w:rPr>
                  <w:szCs w:val="24"/>
                </w:rPr>
                <w:t>C</w:t>
              </w:r>
              <w:r w:rsidR="00022C0A" w:rsidRPr="00785C54">
                <w:rPr>
                  <w:szCs w:val="24"/>
                </w:rPr>
                <w:t xml:space="preserve">ore </w:t>
              </w:r>
            </w:ins>
            <w:del w:id="1556" w:author="Katharina Schleidt" w:date="2022-08-13T15:38:00Z">
              <w:r w:rsidRPr="00785C54" w:rsidDel="001574A6">
                <w:rPr>
                  <w:szCs w:val="24"/>
                </w:rPr>
                <w:delText>-</w:delText>
              </w:r>
            </w:del>
            <w:ins w:id="1557" w:author="Katharina Schleidt" w:date="2022-08-13T15:38:00Z">
              <w:r w:rsidR="001574A6">
                <w:rPr>
                  <w:szCs w:val="24"/>
                </w:rPr>
                <w:t>–</w:t>
              </w:r>
            </w:ins>
            <w:r w:rsidRPr="00785C54">
              <w:rPr>
                <w:szCs w:val="24"/>
              </w:rPr>
              <w:t xml:space="preserve"> AbstractObservationCharacteristics</w:t>
            </w:r>
          </w:p>
        </w:tc>
        <w:tc>
          <w:tcPr>
            <w:tcW w:w="3607" w:type="dxa"/>
          </w:tcPr>
          <w:p w14:paraId="0E5B446C" w14:textId="7D44D384" w:rsidR="005B5EAD" w:rsidRPr="00785C54" w:rsidRDefault="005B5EAD" w:rsidP="00785C54">
            <w:pPr>
              <w:pStyle w:val="Tablebody"/>
              <w:autoSpaceDE w:val="0"/>
              <w:autoSpaceDN w:val="0"/>
              <w:adjustRightInd w:val="0"/>
              <w:rPr>
                <w:szCs w:val="20"/>
              </w:rPr>
            </w:pPr>
            <w:r w:rsidRPr="00785C54">
              <w:rPr>
                <w:szCs w:val="24"/>
              </w:rPr>
              <w:t>/conf/obs-core/AbstractObservationCharacteristics</w:t>
            </w:r>
          </w:p>
        </w:tc>
        <w:tc>
          <w:tcPr>
            <w:tcW w:w="1939" w:type="dxa"/>
          </w:tcPr>
          <w:p w14:paraId="5E5CA399" w14:textId="79604033"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A.2.6</w:t>
            </w:r>
          </w:p>
        </w:tc>
      </w:tr>
      <w:tr w:rsidR="005B5EAD" w:rsidRPr="00785C54" w14:paraId="022A177C" w14:textId="77777777" w:rsidTr="007F251F">
        <w:tc>
          <w:tcPr>
            <w:tcW w:w="4175" w:type="dxa"/>
          </w:tcPr>
          <w:p w14:paraId="5EE464F7" w14:textId="5CF9FB2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58" w:author="Katharina Schleidt" w:date="2022-08-13T16:36:00Z">
              <w:r w:rsidRPr="00785C54" w:rsidDel="00022C0A">
                <w:rPr>
                  <w:szCs w:val="24"/>
                </w:rPr>
                <w:delText xml:space="preserve">core </w:delText>
              </w:r>
            </w:del>
            <w:ins w:id="1559" w:author="Katharina Schleidt" w:date="2022-08-13T16:36:00Z">
              <w:r w:rsidR="00022C0A">
                <w:rPr>
                  <w:szCs w:val="24"/>
                </w:rPr>
                <w:t>C</w:t>
              </w:r>
              <w:r w:rsidR="00022C0A" w:rsidRPr="00785C54">
                <w:rPr>
                  <w:szCs w:val="24"/>
                </w:rPr>
                <w:t xml:space="preserve">ore </w:t>
              </w:r>
            </w:ins>
            <w:del w:id="1560" w:author="Katharina Schleidt" w:date="2022-08-13T15:38:00Z">
              <w:r w:rsidRPr="00785C54" w:rsidDel="001574A6">
                <w:rPr>
                  <w:szCs w:val="24"/>
                </w:rPr>
                <w:delText>-</w:delText>
              </w:r>
            </w:del>
            <w:ins w:id="1561" w:author="Katharina Schleidt" w:date="2022-08-13T15:38:00Z">
              <w:r w:rsidR="001574A6">
                <w:rPr>
                  <w:szCs w:val="24"/>
                </w:rPr>
                <w:t>–</w:t>
              </w:r>
            </w:ins>
            <w:r w:rsidRPr="00785C54">
              <w:rPr>
                <w:szCs w:val="24"/>
              </w:rPr>
              <w:t xml:space="preserve"> AbstractObserver</w:t>
            </w:r>
          </w:p>
        </w:tc>
        <w:tc>
          <w:tcPr>
            <w:tcW w:w="3607" w:type="dxa"/>
          </w:tcPr>
          <w:p w14:paraId="7B024007" w14:textId="64971993" w:rsidR="005B5EAD" w:rsidRPr="00785C54" w:rsidRDefault="005B5EAD" w:rsidP="00785C54">
            <w:pPr>
              <w:pStyle w:val="Tablebody"/>
              <w:autoSpaceDE w:val="0"/>
              <w:autoSpaceDN w:val="0"/>
              <w:adjustRightInd w:val="0"/>
              <w:rPr>
                <w:szCs w:val="20"/>
              </w:rPr>
            </w:pPr>
            <w:r w:rsidRPr="00785C54">
              <w:rPr>
                <w:szCs w:val="24"/>
              </w:rPr>
              <w:t>/conf/obs-core/AbstractObserver</w:t>
            </w:r>
          </w:p>
        </w:tc>
        <w:tc>
          <w:tcPr>
            <w:tcW w:w="1939" w:type="dxa"/>
          </w:tcPr>
          <w:p w14:paraId="205F46C1" w14:textId="267B21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A.2.7</w:t>
            </w:r>
          </w:p>
        </w:tc>
      </w:tr>
      <w:tr w:rsidR="005B5EAD" w:rsidRPr="00785C54" w14:paraId="64E2ACFA" w14:textId="77777777" w:rsidTr="007F251F">
        <w:tc>
          <w:tcPr>
            <w:tcW w:w="4175" w:type="dxa"/>
          </w:tcPr>
          <w:p w14:paraId="23D39A75" w14:textId="26F1113F"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2" w:author="Katharina Schleidt" w:date="2022-08-13T16:36:00Z">
              <w:r w:rsidRPr="00785C54" w:rsidDel="00022C0A">
                <w:rPr>
                  <w:szCs w:val="24"/>
                </w:rPr>
                <w:delText xml:space="preserve">core </w:delText>
              </w:r>
            </w:del>
            <w:ins w:id="1563" w:author="Katharina Schleidt" w:date="2022-08-13T16:36:00Z">
              <w:r w:rsidR="00022C0A">
                <w:rPr>
                  <w:szCs w:val="24"/>
                </w:rPr>
                <w:t>C</w:t>
              </w:r>
              <w:r w:rsidR="00022C0A" w:rsidRPr="00785C54">
                <w:rPr>
                  <w:szCs w:val="24"/>
                </w:rPr>
                <w:t xml:space="preserve">ore </w:t>
              </w:r>
            </w:ins>
            <w:del w:id="1564" w:author="Katharina Schleidt" w:date="2022-08-13T15:38:00Z">
              <w:r w:rsidRPr="00785C54" w:rsidDel="001574A6">
                <w:rPr>
                  <w:szCs w:val="24"/>
                </w:rPr>
                <w:delText>-</w:delText>
              </w:r>
            </w:del>
            <w:ins w:id="1565" w:author="Katharina Schleidt" w:date="2022-08-13T15:38:00Z">
              <w:r w:rsidR="001574A6">
                <w:rPr>
                  <w:szCs w:val="24"/>
                </w:rPr>
                <w:t>–</w:t>
              </w:r>
            </w:ins>
            <w:r w:rsidRPr="00785C54">
              <w:rPr>
                <w:szCs w:val="24"/>
              </w:rPr>
              <w:t xml:space="preserve"> AbstractObservingProcedure</w:t>
            </w:r>
          </w:p>
        </w:tc>
        <w:tc>
          <w:tcPr>
            <w:tcW w:w="3607" w:type="dxa"/>
          </w:tcPr>
          <w:p w14:paraId="07D94D02" w14:textId="51367119" w:rsidR="005B5EAD" w:rsidRPr="00785C54" w:rsidRDefault="005B5EAD" w:rsidP="00785C54">
            <w:pPr>
              <w:pStyle w:val="Tablebody"/>
              <w:autoSpaceDE w:val="0"/>
              <w:autoSpaceDN w:val="0"/>
              <w:adjustRightInd w:val="0"/>
              <w:rPr>
                <w:szCs w:val="20"/>
              </w:rPr>
            </w:pPr>
            <w:r w:rsidRPr="00785C54">
              <w:rPr>
                <w:szCs w:val="24"/>
              </w:rPr>
              <w:t>/conf/obs-core/AbstractObservingProcedure</w:t>
            </w:r>
          </w:p>
        </w:tc>
        <w:tc>
          <w:tcPr>
            <w:tcW w:w="1939" w:type="dxa"/>
          </w:tcPr>
          <w:p w14:paraId="366BE952" w14:textId="18BA560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A.2.8</w:t>
            </w:r>
          </w:p>
        </w:tc>
      </w:tr>
      <w:tr w:rsidR="005B5EAD" w:rsidRPr="00785C54" w14:paraId="2AFC71FB" w14:textId="77777777" w:rsidTr="007F251F">
        <w:tc>
          <w:tcPr>
            <w:tcW w:w="4175" w:type="dxa"/>
            <w:tcBorders>
              <w:bottom w:val="single" w:sz="12" w:space="0" w:color="auto"/>
            </w:tcBorders>
          </w:tcPr>
          <w:p w14:paraId="6712E9E1" w14:textId="09809948"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566" w:author="Katharina Schleidt" w:date="2022-08-13T16:36:00Z">
              <w:r w:rsidRPr="00785C54" w:rsidDel="00022C0A">
                <w:rPr>
                  <w:szCs w:val="24"/>
                </w:rPr>
                <w:delText xml:space="preserve">core </w:delText>
              </w:r>
            </w:del>
            <w:ins w:id="1567" w:author="Katharina Schleidt" w:date="2022-08-13T16:36:00Z">
              <w:r w:rsidR="00022C0A">
                <w:rPr>
                  <w:szCs w:val="24"/>
                </w:rPr>
                <w:t>C</w:t>
              </w:r>
              <w:r w:rsidR="00022C0A" w:rsidRPr="00785C54">
                <w:rPr>
                  <w:szCs w:val="24"/>
                </w:rPr>
                <w:t xml:space="preserve">ore </w:t>
              </w:r>
            </w:ins>
            <w:del w:id="1568" w:author="Katharina Schleidt" w:date="2022-08-13T15:38:00Z">
              <w:r w:rsidRPr="00785C54" w:rsidDel="001574A6">
                <w:rPr>
                  <w:szCs w:val="24"/>
                </w:rPr>
                <w:delText>-</w:delText>
              </w:r>
            </w:del>
            <w:ins w:id="1569" w:author="Katharina Schleidt" w:date="2022-08-13T15:38:00Z">
              <w:r w:rsidR="001574A6">
                <w:rPr>
                  <w:szCs w:val="24"/>
                </w:rPr>
                <w:t>–</w:t>
              </w:r>
            </w:ins>
            <w:r w:rsidRPr="00785C54">
              <w:rPr>
                <w:szCs w:val="24"/>
              </w:rPr>
              <w:t xml:space="preserve"> NamedValue</w:t>
            </w:r>
          </w:p>
        </w:tc>
        <w:tc>
          <w:tcPr>
            <w:tcW w:w="3607" w:type="dxa"/>
            <w:tcBorders>
              <w:bottom w:val="single" w:sz="12" w:space="0" w:color="auto"/>
            </w:tcBorders>
          </w:tcPr>
          <w:p w14:paraId="5BA34EA1" w14:textId="578FAE4A" w:rsidR="005B5EAD" w:rsidRPr="00785C54" w:rsidRDefault="005B5EAD" w:rsidP="00785C54">
            <w:pPr>
              <w:pStyle w:val="Tablebody"/>
              <w:autoSpaceDE w:val="0"/>
              <w:autoSpaceDN w:val="0"/>
              <w:adjustRightInd w:val="0"/>
              <w:rPr>
                <w:szCs w:val="20"/>
              </w:rPr>
            </w:pPr>
            <w:r w:rsidRPr="00785C54">
              <w:rPr>
                <w:szCs w:val="24"/>
              </w:rPr>
              <w:t>/conf/obs-core/NamedValue</w:t>
            </w:r>
          </w:p>
        </w:tc>
        <w:tc>
          <w:tcPr>
            <w:tcW w:w="1939" w:type="dxa"/>
            <w:tcBorders>
              <w:bottom w:val="single" w:sz="12" w:space="0" w:color="auto"/>
            </w:tcBorders>
          </w:tcPr>
          <w:p w14:paraId="230C53ED" w14:textId="7762516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A.2.9</w:t>
            </w:r>
          </w:p>
        </w:tc>
      </w:tr>
    </w:tbl>
    <w:p w14:paraId="17AF057E" w14:textId="0C3450C5" w:rsidR="005B5EAD" w:rsidRPr="00785C54" w:rsidRDefault="005B5EAD" w:rsidP="00785C54">
      <w:pPr>
        <w:pStyle w:val="Tabletitle"/>
        <w:autoSpaceDE w:val="0"/>
        <w:autoSpaceDN w:val="0"/>
        <w:adjustRightInd w:val="0"/>
        <w:outlineLvl w:val="0"/>
        <w:rPr>
          <w:szCs w:val="24"/>
        </w:rPr>
      </w:pPr>
      <w:r w:rsidRPr="00785C54">
        <w:rPr>
          <w:szCs w:val="24"/>
        </w:rPr>
        <w:t>Table 3 — Basic Observations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7C4E1485" w14:textId="77777777" w:rsidTr="00FD7078">
        <w:trPr>
          <w:jc w:val="center"/>
        </w:trPr>
        <w:tc>
          <w:tcPr>
            <w:tcW w:w="4252" w:type="dxa"/>
            <w:tcBorders>
              <w:top w:val="single" w:sz="12" w:space="0" w:color="auto"/>
              <w:bottom w:val="single" w:sz="12" w:space="0" w:color="auto"/>
            </w:tcBorders>
          </w:tcPr>
          <w:p w14:paraId="33DA081B" w14:textId="43CF62DC"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4E75D18B" w14:textId="35EF6648"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18F4A441" w14:textId="2580C655" w:rsidR="005B5EAD" w:rsidRPr="00785C54" w:rsidRDefault="005B5EAD" w:rsidP="00785C54">
            <w:pPr>
              <w:pStyle w:val="Tableheader"/>
              <w:autoSpaceDE w:val="0"/>
              <w:autoSpaceDN w:val="0"/>
              <w:adjustRightInd w:val="0"/>
              <w:jc w:val="center"/>
              <w:rPr>
                <w:b/>
                <w:bCs/>
                <w:szCs w:val="20"/>
              </w:rPr>
            </w:pPr>
            <w:del w:id="1570" w:author="REID-JAMOND Alison" w:date="2022-04-04T12:04:00Z">
              <w:r w:rsidRPr="00785C54" w:rsidDel="000A6B0A">
                <w:rPr>
                  <w:rStyle w:val="citeapp"/>
                  <w:b/>
                  <w:szCs w:val="24"/>
                  <w:shd w:val="clear" w:color="auto" w:fill="auto"/>
                </w:rPr>
                <w:delText>Annex A</w:delText>
              </w:r>
            </w:del>
            <w:ins w:id="157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72" w:author="REID-JAMOND Alison" w:date="2022-04-04T12:04:00Z">
              <w:r w:rsidRPr="00785C54" w:rsidDel="000A6B0A">
                <w:rPr>
                  <w:b/>
                  <w:szCs w:val="24"/>
                </w:rPr>
                <w:delText xml:space="preserve"> </w:delText>
              </w:r>
            </w:del>
            <w:r w:rsidRPr="00785C54">
              <w:rPr>
                <w:b/>
                <w:szCs w:val="24"/>
              </w:rPr>
              <w:t>clause</w:t>
            </w:r>
          </w:p>
        </w:tc>
      </w:tr>
      <w:tr w:rsidR="005B5EAD" w:rsidRPr="00785C54" w14:paraId="2BE0057D" w14:textId="77777777" w:rsidTr="00FD7078">
        <w:trPr>
          <w:jc w:val="center"/>
        </w:trPr>
        <w:tc>
          <w:tcPr>
            <w:tcW w:w="4252" w:type="dxa"/>
            <w:tcBorders>
              <w:top w:val="single" w:sz="12" w:space="0" w:color="auto"/>
            </w:tcBorders>
          </w:tcPr>
          <w:p w14:paraId="5A763A63" w14:textId="05B522C9"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c>
          <w:tcPr>
            <w:tcW w:w="3555" w:type="dxa"/>
            <w:tcBorders>
              <w:top w:val="single" w:sz="12" w:space="0" w:color="auto"/>
            </w:tcBorders>
          </w:tcPr>
          <w:p w14:paraId="04AABC6A" w14:textId="52DFAF2F" w:rsidR="005B5EAD" w:rsidRPr="00785C54" w:rsidRDefault="005B5EAD" w:rsidP="00785C54">
            <w:pPr>
              <w:pStyle w:val="Tablebody"/>
              <w:autoSpaceDE w:val="0"/>
              <w:autoSpaceDN w:val="0"/>
              <w:adjustRightInd w:val="0"/>
              <w:jc w:val="both"/>
              <w:rPr>
                <w:szCs w:val="20"/>
              </w:rPr>
            </w:pPr>
            <w:r w:rsidRPr="00785C54">
              <w:rPr>
                <w:szCs w:val="24"/>
              </w:rPr>
              <w:t>/conf/obs-basic</w:t>
            </w:r>
          </w:p>
        </w:tc>
        <w:tc>
          <w:tcPr>
            <w:tcW w:w="1945" w:type="dxa"/>
            <w:tcBorders>
              <w:top w:val="single" w:sz="12" w:space="0" w:color="auto"/>
            </w:tcBorders>
          </w:tcPr>
          <w:p w14:paraId="250AD6D2" w14:textId="0724792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w:t>
            </w:r>
          </w:p>
        </w:tc>
      </w:tr>
      <w:tr w:rsidR="005B5EAD" w:rsidRPr="00785C54" w14:paraId="18274A3F" w14:textId="77777777" w:rsidTr="00FD7078">
        <w:trPr>
          <w:jc w:val="center"/>
        </w:trPr>
        <w:tc>
          <w:tcPr>
            <w:tcW w:w="4252" w:type="dxa"/>
          </w:tcPr>
          <w:p w14:paraId="4C3F6606" w14:textId="7AB73568"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3" w:author="Katharina Schleidt" w:date="2022-08-13T15:38:00Z">
              <w:r w:rsidRPr="00785C54" w:rsidDel="001574A6">
                <w:rPr>
                  <w:szCs w:val="24"/>
                </w:rPr>
                <w:delText>-</w:delText>
              </w:r>
            </w:del>
            <w:ins w:id="1574" w:author="Katharina Schleidt" w:date="2022-08-13T15:38:00Z">
              <w:r w:rsidR="001574A6">
                <w:rPr>
                  <w:szCs w:val="24"/>
                </w:rPr>
                <w:t>–</w:t>
              </w:r>
            </w:ins>
            <w:r w:rsidRPr="00785C54">
              <w:rPr>
                <w:szCs w:val="24"/>
              </w:rPr>
              <w:t xml:space="preserve"> Deployment</w:t>
            </w:r>
          </w:p>
        </w:tc>
        <w:tc>
          <w:tcPr>
            <w:tcW w:w="3555" w:type="dxa"/>
          </w:tcPr>
          <w:p w14:paraId="3739D750" w14:textId="11D0BCA2" w:rsidR="005B5EAD" w:rsidRPr="00785C54" w:rsidRDefault="005B5EAD" w:rsidP="00785C54">
            <w:pPr>
              <w:pStyle w:val="Tablebody"/>
              <w:autoSpaceDE w:val="0"/>
              <w:autoSpaceDN w:val="0"/>
              <w:adjustRightInd w:val="0"/>
              <w:jc w:val="both"/>
              <w:rPr>
                <w:szCs w:val="20"/>
              </w:rPr>
            </w:pPr>
            <w:r w:rsidRPr="00785C54">
              <w:rPr>
                <w:szCs w:val="24"/>
              </w:rPr>
              <w:t>/conf/obs-basic/Deployment</w:t>
            </w:r>
          </w:p>
        </w:tc>
        <w:tc>
          <w:tcPr>
            <w:tcW w:w="1945" w:type="dxa"/>
          </w:tcPr>
          <w:p w14:paraId="4105D774" w14:textId="7DEFC28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A.3.2</w:t>
            </w:r>
          </w:p>
        </w:tc>
      </w:tr>
      <w:tr w:rsidR="005B5EAD" w:rsidRPr="00785C54" w14:paraId="2A8249E3" w14:textId="77777777" w:rsidTr="00FD7078">
        <w:trPr>
          <w:jc w:val="center"/>
        </w:trPr>
        <w:tc>
          <w:tcPr>
            <w:tcW w:w="4252" w:type="dxa"/>
          </w:tcPr>
          <w:p w14:paraId="365802D7" w14:textId="5AF9C44A"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5" w:author="Katharina Schleidt" w:date="2022-08-13T15:38:00Z">
              <w:r w:rsidRPr="00785C54" w:rsidDel="001574A6">
                <w:rPr>
                  <w:szCs w:val="24"/>
                </w:rPr>
                <w:delText>-</w:delText>
              </w:r>
            </w:del>
            <w:ins w:id="1576" w:author="Katharina Schleidt" w:date="2022-08-13T15:38:00Z">
              <w:r w:rsidR="001574A6">
                <w:rPr>
                  <w:szCs w:val="24"/>
                </w:rPr>
                <w:t>–</w:t>
              </w:r>
            </w:ins>
            <w:r w:rsidRPr="00785C54">
              <w:rPr>
                <w:szCs w:val="24"/>
              </w:rPr>
              <w:t xml:space="preserve"> GenericDomainFeature</w:t>
            </w:r>
          </w:p>
        </w:tc>
        <w:tc>
          <w:tcPr>
            <w:tcW w:w="3555" w:type="dxa"/>
          </w:tcPr>
          <w:p w14:paraId="6971D588" w14:textId="03178B00" w:rsidR="005B5EAD" w:rsidRPr="00785C54" w:rsidRDefault="005B5EAD" w:rsidP="00785C54">
            <w:pPr>
              <w:pStyle w:val="Tablebody"/>
              <w:autoSpaceDE w:val="0"/>
              <w:autoSpaceDN w:val="0"/>
              <w:adjustRightInd w:val="0"/>
              <w:jc w:val="both"/>
              <w:rPr>
                <w:szCs w:val="20"/>
              </w:rPr>
            </w:pPr>
            <w:r w:rsidRPr="00785C54">
              <w:rPr>
                <w:szCs w:val="24"/>
              </w:rPr>
              <w:t>/conf/obs-basic/GenericDomainFeature</w:t>
            </w:r>
          </w:p>
        </w:tc>
        <w:tc>
          <w:tcPr>
            <w:tcW w:w="1945" w:type="dxa"/>
          </w:tcPr>
          <w:p w14:paraId="4F19C408" w14:textId="4217DFD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A.3.3</w:t>
            </w:r>
          </w:p>
        </w:tc>
      </w:tr>
      <w:tr w:rsidR="005B5EAD" w:rsidRPr="00785C54" w14:paraId="44BEA6CC" w14:textId="77777777" w:rsidTr="00FD7078">
        <w:trPr>
          <w:jc w:val="center"/>
        </w:trPr>
        <w:tc>
          <w:tcPr>
            <w:tcW w:w="4252" w:type="dxa"/>
          </w:tcPr>
          <w:p w14:paraId="63596147" w14:textId="145D0FF0"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7" w:author="Katharina Schleidt" w:date="2022-08-13T15:38:00Z">
              <w:r w:rsidRPr="00785C54" w:rsidDel="001574A6">
                <w:rPr>
                  <w:szCs w:val="24"/>
                </w:rPr>
                <w:delText>-</w:delText>
              </w:r>
            </w:del>
            <w:ins w:id="1578" w:author="Katharina Schleidt" w:date="2022-08-13T15:38:00Z">
              <w:r w:rsidR="001574A6">
                <w:rPr>
                  <w:szCs w:val="24"/>
                </w:rPr>
                <w:t>–</w:t>
              </w:r>
            </w:ins>
            <w:r w:rsidRPr="00785C54">
              <w:rPr>
                <w:szCs w:val="24"/>
              </w:rPr>
              <w:t xml:space="preserve"> Host</w:t>
            </w:r>
          </w:p>
        </w:tc>
        <w:tc>
          <w:tcPr>
            <w:tcW w:w="3555" w:type="dxa"/>
          </w:tcPr>
          <w:p w14:paraId="76F5DC7F" w14:textId="24B4F02C" w:rsidR="005B5EAD" w:rsidRPr="00785C54" w:rsidRDefault="005B5EAD" w:rsidP="00785C54">
            <w:pPr>
              <w:pStyle w:val="Tablebody"/>
              <w:autoSpaceDE w:val="0"/>
              <w:autoSpaceDN w:val="0"/>
              <w:adjustRightInd w:val="0"/>
              <w:jc w:val="both"/>
              <w:rPr>
                <w:szCs w:val="20"/>
              </w:rPr>
            </w:pPr>
            <w:r w:rsidRPr="00785C54">
              <w:rPr>
                <w:szCs w:val="24"/>
              </w:rPr>
              <w:t>/conf/obs-basic/Host</w:t>
            </w:r>
          </w:p>
        </w:tc>
        <w:tc>
          <w:tcPr>
            <w:tcW w:w="1945" w:type="dxa"/>
          </w:tcPr>
          <w:p w14:paraId="5118F011" w14:textId="0073646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A.3.4</w:t>
            </w:r>
          </w:p>
        </w:tc>
      </w:tr>
      <w:tr w:rsidR="005B5EAD" w:rsidRPr="00785C54" w14:paraId="5D84D69F" w14:textId="77777777" w:rsidTr="00FD7078">
        <w:trPr>
          <w:jc w:val="center"/>
        </w:trPr>
        <w:tc>
          <w:tcPr>
            <w:tcW w:w="4252" w:type="dxa"/>
          </w:tcPr>
          <w:p w14:paraId="6111CC27" w14:textId="172B34D2"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79" w:author="Katharina Schleidt" w:date="2022-08-13T15:38:00Z">
              <w:r w:rsidRPr="00785C54" w:rsidDel="001574A6">
                <w:rPr>
                  <w:szCs w:val="24"/>
                </w:rPr>
                <w:delText>-</w:delText>
              </w:r>
            </w:del>
            <w:ins w:id="1580" w:author="Katharina Schleidt" w:date="2022-08-13T15:38:00Z">
              <w:r w:rsidR="001574A6">
                <w:rPr>
                  <w:szCs w:val="24"/>
                </w:rPr>
                <w:t>–</w:t>
              </w:r>
            </w:ins>
            <w:r w:rsidRPr="00785C54">
              <w:rPr>
                <w:szCs w:val="24"/>
              </w:rPr>
              <w:t xml:space="preserve"> ObservableProperty</w:t>
            </w:r>
          </w:p>
        </w:tc>
        <w:tc>
          <w:tcPr>
            <w:tcW w:w="3555" w:type="dxa"/>
          </w:tcPr>
          <w:p w14:paraId="02D1F187" w14:textId="41FBD06A" w:rsidR="005B5EAD" w:rsidRPr="00785C54" w:rsidRDefault="005B5EAD" w:rsidP="00785C54">
            <w:pPr>
              <w:pStyle w:val="Tablebody"/>
              <w:autoSpaceDE w:val="0"/>
              <w:autoSpaceDN w:val="0"/>
              <w:adjustRightInd w:val="0"/>
              <w:jc w:val="both"/>
              <w:rPr>
                <w:szCs w:val="20"/>
              </w:rPr>
            </w:pPr>
            <w:r w:rsidRPr="00785C54">
              <w:rPr>
                <w:szCs w:val="24"/>
              </w:rPr>
              <w:t>/conf/obs-basic/ObservableProperty</w:t>
            </w:r>
          </w:p>
        </w:tc>
        <w:tc>
          <w:tcPr>
            <w:tcW w:w="1945" w:type="dxa"/>
          </w:tcPr>
          <w:p w14:paraId="4B2B7719" w14:textId="43D2068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A.3.5</w:t>
            </w:r>
          </w:p>
        </w:tc>
      </w:tr>
      <w:tr w:rsidR="005B5EAD" w:rsidRPr="00785C54" w14:paraId="61ABBDE7" w14:textId="77777777" w:rsidTr="00FD7078">
        <w:trPr>
          <w:jc w:val="center"/>
        </w:trPr>
        <w:tc>
          <w:tcPr>
            <w:tcW w:w="4252" w:type="dxa"/>
          </w:tcPr>
          <w:p w14:paraId="4C2A68C1" w14:textId="6CB0AF4F"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1" w:author="Katharina Schleidt" w:date="2022-08-13T15:38:00Z">
              <w:r w:rsidRPr="00785C54" w:rsidDel="001574A6">
                <w:rPr>
                  <w:szCs w:val="24"/>
                </w:rPr>
                <w:delText>-</w:delText>
              </w:r>
            </w:del>
            <w:ins w:id="1582" w:author="Katharina Schleidt" w:date="2022-08-13T15:38:00Z">
              <w:r w:rsidR="001574A6">
                <w:rPr>
                  <w:szCs w:val="24"/>
                </w:rPr>
                <w:t>–</w:t>
              </w:r>
            </w:ins>
            <w:r w:rsidRPr="00785C54">
              <w:rPr>
                <w:szCs w:val="24"/>
              </w:rPr>
              <w:t xml:space="preserve"> Observation</w:t>
            </w:r>
          </w:p>
        </w:tc>
        <w:tc>
          <w:tcPr>
            <w:tcW w:w="3555" w:type="dxa"/>
          </w:tcPr>
          <w:p w14:paraId="12018989" w14:textId="07DD2560" w:rsidR="005B5EAD" w:rsidRPr="00785C54" w:rsidRDefault="005B5EAD" w:rsidP="00785C54">
            <w:pPr>
              <w:pStyle w:val="Tablebody"/>
              <w:autoSpaceDE w:val="0"/>
              <w:autoSpaceDN w:val="0"/>
              <w:adjustRightInd w:val="0"/>
              <w:jc w:val="both"/>
              <w:rPr>
                <w:szCs w:val="20"/>
              </w:rPr>
            </w:pPr>
            <w:r w:rsidRPr="00785C54">
              <w:rPr>
                <w:szCs w:val="24"/>
              </w:rPr>
              <w:t>/conf/obs-basic/Observation</w:t>
            </w:r>
          </w:p>
        </w:tc>
        <w:tc>
          <w:tcPr>
            <w:tcW w:w="1945" w:type="dxa"/>
          </w:tcPr>
          <w:p w14:paraId="600602F1" w14:textId="2404C79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A.3.6</w:t>
            </w:r>
          </w:p>
        </w:tc>
      </w:tr>
      <w:tr w:rsidR="005B5EAD" w:rsidRPr="00785C54" w14:paraId="034BDBF7" w14:textId="77777777" w:rsidTr="00FD7078">
        <w:trPr>
          <w:jc w:val="center"/>
        </w:trPr>
        <w:tc>
          <w:tcPr>
            <w:tcW w:w="4252" w:type="dxa"/>
          </w:tcPr>
          <w:p w14:paraId="14A12568" w14:textId="7B615A9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3" w:author="Katharina Schleidt" w:date="2022-08-13T15:38:00Z">
              <w:r w:rsidRPr="00785C54" w:rsidDel="001574A6">
                <w:rPr>
                  <w:szCs w:val="24"/>
                </w:rPr>
                <w:delText>-</w:delText>
              </w:r>
            </w:del>
            <w:ins w:id="1584" w:author="Katharina Schleidt" w:date="2022-08-13T15:38:00Z">
              <w:r w:rsidR="001574A6">
                <w:rPr>
                  <w:szCs w:val="24"/>
                </w:rPr>
                <w:t>–</w:t>
              </w:r>
            </w:ins>
            <w:r w:rsidRPr="00785C54">
              <w:rPr>
                <w:szCs w:val="24"/>
              </w:rPr>
              <w:t xml:space="preserve"> ObservationCharacteristics</w:t>
            </w:r>
          </w:p>
        </w:tc>
        <w:tc>
          <w:tcPr>
            <w:tcW w:w="3555" w:type="dxa"/>
          </w:tcPr>
          <w:p w14:paraId="0524BC22" w14:textId="64277490" w:rsidR="005B5EAD" w:rsidRPr="00785C54" w:rsidRDefault="005B5EAD" w:rsidP="00785C54">
            <w:pPr>
              <w:pStyle w:val="Tablebody"/>
              <w:autoSpaceDE w:val="0"/>
              <w:autoSpaceDN w:val="0"/>
              <w:adjustRightInd w:val="0"/>
              <w:jc w:val="both"/>
              <w:rPr>
                <w:szCs w:val="20"/>
              </w:rPr>
            </w:pPr>
            <w:r w:rsidRPr="00785C54">
              <w:rPr>
                <w:szCs w:val="24"/>
              </w:rPr>
              <w:t>/conf/obs-basic/ObservationCharacteristics</w:t>
            </w:r>
          </w:p>
        </w:tc>
        <w:tc>
          <w:tcPr>
            <w:tcW w:w="1945" w:type="dxa"/>
          </w:tcPr>
          <w:p w14:paraId="6D52246A" w14:textId="10487E3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A.3.7</w:t>
            </w:r>
          </w:p>
        </w:tc>
      </w:tr>
      <w:tr w:rsidR="005B5EAD" w:rsidRPr="00785C54" w14:paraId="6F1AB541" w14:textId="77777777" w:rsidTr="00FD7078">
        <w:trPr>
          <w:jc w:val="center"/>
        </w:trPr>
        <w:tc>
          <w:tcPr>
            <w:tcW w:w="4252" w:type="dxa"/>
          </w:tcPr>
          <w:p w14:paraId="1042441D" w14:textId="432AC5AD"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5" w:author="Katharina Schleidt" w:date="2022-08-13T15:38:00Z">
              <w:r w:rsidRPr="00785C54" w:rsidDel="001574A6">
                <w:rPr>
                  <w:szCs w:val="24"/>
                </w:rPr>
                <w:delText>-</w:delText>
              </w:r>
            </w:del>
            <w:ins w:id="1586" w:author="Katharina Schleidt" w:date="2022-08-13T15:38:00Z">
              <w:r w:rsidR="001574A6">
                <w:rPr>
                  <w:szCs w:val="24"/>
                </w:rPr>
                <w:t>–</w:t>
              </w:r>
            </w:ins>
            <w:r w:rsidRPr="00785C54">
              <w:rPr>
                <w:szCs w:val="24"/>
              </w:rPr>
              <w:t xml:space="preserve"> ObservationCollection</w:t>
            </w:r>
          </w:p>
        </w:tc>
        <w:tc>
          <w:tcPr>
            <w:tcW w:w="3555" w:type="dxa"/>
          </w:tcPr>
          <w:p w14:paraId="593BB48C" w14:textId="24F15EDD" w:rsidR="005B5EAD" w:rsidRPr="00785C54" w:rsidRDefault="005B5EAD" w:rsidP="00785C54">
            <w:pPr>
              <w:pStyle w:val="Tablebody"/>
              <w:autoSpaceDE w:val="0"/>
              <w:autoSpaceDN w:val="0"/>
              <w:adjustRightInd w:val="0"/>
              <w:jc w:val="both"/>
              <w:rPr>
                <w:szCs w:val="20"/>
              </w:rPr>
            </w:pPr>
            <w:r w:rsidRPr="00785C54">
              <w:rPr>
                <w:szCs w:val="24"/>
              </w:rPr>
              <w:t>/conf/obs-basic/ObservationCollection</w:t>
            </w:r>
          </w:p>
        </w:tc>
        <w:tc>
          <w:tcPr>
            <w:tcW w:w="1945" w:type="dxa"/>
          </w:tcPr>
          <w:p w14:paraId="628A4F8D" w14:textId="62B543A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A.3.8</w:t>
            </w:r>
          </w:p>
        </w:tc>
      </w:tr>
      <w:tr w:rsidR="005B5EAD" w:rsidRPr="00785C54" w14:paraId="340550D6" w14:textId="77777777" w:rsidTr="00FD7078">
        <w:trPr>
          <w:jc w:val="center"/>
        </w:trPr>
        <w:tc>
          <w:tcPr>
            <w:tcW w:w="4252" w:type="dxa"/>
          </w:tcPr>
          <w:p w14:paraId="6EA86111" w14:textId="03E07589"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7" w:author="Katharina Schleidt" w:date="2022-08-13T15:38:00Z">
              <w:r w:rsidRPr="00785C54" w:rsidDel="001574A6">
                <w:rPr>
                  <w:szCs w:val="24"/>
                </w:rPr>
                <w:delText>-</w:delText>
              </w:r>
            </w:del>
            <w:ins w:id="1588" w:author="Katharina Schleidt" w:date="2022-08-13T15:38:00Z">
              <w:r w:rsidR="001574A6">
                <w:rPr>
                  <w:szCs w:val="24"/>
                </w:rPr>
                <w:t>–</w:t>
              </w:r>
            </w:ins>
            <w:r w:rsidRPr="00785C54">
              <w:rPr>
                <w:szCs w:val="24"/>
              </w:rPr>
              <w:t xml:space="preserve"> Observer</w:t>
            </w:r>
          </w:p>
        </w:tc>
        <w:tc>
          <w:tcPr>
            <w:tcW w:w="3555" w:type="dxa"/>
          </w:tcPr>
          <w:p w14:paraId="4CA0BD17" w14:textId="27036EE0" w:rsidR="005B5EAD" w:rsidRPr="00785C54" w:rsidRDefault="005B5EAD" w:rsidP="00785C54">
            <w:pPr>
              <w:pStyle w:val="Tablebody"/>
              <w:autoSpaceDE w:val="0"/>
              <w:autoSpaceDN w:val="0"/>
              <w:adjustRightInd w:val="0"/>
              <w:jc w:val="both"/>
              <w:rPr>
                <w:szCs w:val="20"/>
              </w:rPr>
            </w:pPr>
            <w:r w:rsidRPr="00785C54">
              <w:rPr>
                <w:szCs w:val="24"/>
              </w:rPr>
              <w:t>/conf/obs-basic/Observer</w:t>
            </w:r>
          </w:p>
        </w:tc>
        <w:tc>
          <w:tcPr>
            <w:tcW w:w="1945" w:type="dxa"/>
          </w:tcPr>
          <w:p w14:paraId="4D82F532" w14:textId="5E8ED73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A.3.9</w:t>
            </w:r>
          </w:p>
        </w:tc>
      </w:tr>
      <w:tr w:rsidR="005B5EAD" w:rsidRPr="00785C54" w14:paraId="25A5AC4C" w14:textId="77777777" w:rsidTr="00FD7078">
        <w:trPr>
          <w:jc w:val="center"/>
        </w:trPr>
        <w:tc>
          <w:tcPr>
            <w:tcW w:w="4252" w:type="dxa"/>
          </w:tcPr>
          <w:p w14:paraId="4AFAFB22" w14:textId="73D4D40B"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89" w:author="Katharina Schleidt" w:date="2022-08-13T15:38:00Z">
              <w:r w:rsidRPr="00785C54" w:rsidDel="001574A6">
                <w:rPr>
                  <w:szCs w:val="24"/>
                </w:rPr>
                <w:delText>-</w:delText>
              </w:r>
            </w:del>
            <w:ins w:id="1590" w:author="Katharina Schleidt" w:date="2022-08-13T15:38:00Z">
              <w:r w:rsidR="001574A6">
                <w:rPr>
                  <w:szCs w:val="24"/>
                </w:rPr>
                <w:t>–</w:t>
              </w:r>
            </w:ins>
            <w:r w:rsidRPr="00785C54">
              <w:rPr>
                <w:szCs w:val="24"/>
              </w:rPr>
              <w:t xml:space="preserve"> ObservingCapability</w:t>
            </w:r>
          </w:p>
        </w:tc>
        <w:tc>
          <w:tcPr>
            <w:tcW w:w="3555" w:type="dxa"/>
          </w:tcPr>
          <w:p w14:paraId="19811594" w14:textId="43AD055D" w:rsidR="005B5EAD" w:rsidRPr="00785C54" w:rsidRDefault="005B5EAD" w:rsidP="00785C54">
            <w:pPr>
              <w:pStyle w:val="Tablebody"/>
              <w:autoSpaceDE w:val="0"/>
              <w:autoSpaceDN w:val="0"/>
              <w:adjustRightInd w:val="0"/>
              <w:jc w:val="both"/>
              <w:rPr>
                <w:szCs w:val="20"/>
              </w:rPr>
            </w:pPr>
            <w:r w:rsidRPr="00785C54">
              <w:rPr>
                <w:szCs w:val="24"/>
              </w:rPr>
              <w:t>/conf/obs-basic/ObservingCapability</w:t>
            </w:r>
          </w:p>
        </w:tc>
        <w:tc>
          <w:tcPr>
            <w:tcW w:w="1945" w:type="dxa"/>
          </w:tcPr>
          <w:p w14:paraId="08259A86" w14:textId="241CFB1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A.3.10</w:t>
            </w:r>
          </w:p>
        </w:tc>
      </w:tr>
      <w:tr w:rsidR="005B5EAD" w:rsidRPr="00785C54" w14:paraId="594BBE17" w14:textId="77777777" w:rsidTr="00FD7078">
        <w:trPr>
          <w:jc w:val="center"/>
        </w:trPr>
        <w:tc>
          <w:tcPr>
            <w:tcW w:w="4252" w:type="dxa"/>
            <w:tcBorders>
              <w:bottom w:val="single" w:sz="12" w:space="0" w:color="auto"/>
            </w:tcBorders>
          </w:tcPr>
          <w:p w14:paraId="5FCF9A20" w14:textId="5A785A8C" w:rsidR="005B5EAD" w:rsidRPr="00785C54" w:rsidRDefault="005B5EAD" w:rsidP="00785C54">
            <w:pPr>
              <w:pStyle w:val="Tablebody"/>
              <w:autoSpaceDE w:val="0"/>
              <w:autoSpaceDN w:val="0"/>
              <w:adjustRightInd w:val="0"/>
              <w:jc w:val="both"/>
              <w:rPr>
                <w:szCs w:val="20"/>
              </w:rPr>
            </w:pPr>
            <w:r w:rsidRPr="00785C54">
              <w:rPr>
                <w:szCs w:val="24"/>
              </w:rPr>
              <w:t xml:space="preserve">Basic Observations </w:t>
            </w:r>
            <w:del w:id="1591" w:author="Katharina Schleidt" w:date="2022-08-13T15:38:00Z">
              <w:r w:rsidRPr="00785C54" w:rsidDel="001574A6">
                <w:rPr>
                  <w:szCs w:val="24"/>
                </w:rPr>
                <w:delText>-</w:delText>
              </w:r>
            </w:del>
            <w:ins w:id="1592" w:author="Katharina Schleidt" w:date="2022-08-13T15:38:00Z">
              <w:r w:rsidR="001574A6">
                <w:rPr>
                  <w:szCs w:val="24"/>
                </w:rPr>
                <w:t>–</w:t>
              </w:r>
            </w:ins>
            <w:r w:rsidRPr="00785C54">
              <w:rPr>
                <w:szCs w:val="24"/>
              </w:rPr>
              <w:t xml:space="preserve"> ObservingProcedure</w:t>
            </w:r>
          </w:p>
        </w:tc>
        <w:tc>
          <w:tcPr>
            <w:tcW w:w="3555" w:type="dxa"/>
            <w:tcBorders>
              <w:bottom w:val="single" w:sz="12" w:space="0" w:color="auto"/>
            </w:tcBorders>
          </w:tcPr>
          <w:p w14:paraId="3A58B882" w14:textId="5B03D7CB" w:rsidR="005B5EAD" w:rsidRPr="00785C54" w:rsidRDefault="005B5EAD" w:rsidP="00785C54">
            <w:pPr>
              <w:pStyle w:val="Tablebody"/>
              <w:autoSpaceDE w:val="0"/>
              <w:autoSpaceDN w:val="0"/>
              <w:adjustRightInd w:val="0"/>
              <w:jc w:val="both"/>
              <w:rPr>
                <w:szCs w:val="20"/>
              </w:rPr>
            </w:pPr>
            <w:r w:rsidRPr="00785C54">
              <w:rPr>
                <w:szCs w:val="24"/>
              </w:rPr>
              <w:t>/conf/obs-basic/ObservingProcedure</w:t>
            </w:r>
          </w:p>
        </w:tc>
        <w:tc>
          <w:tcPr>
            <w:tcW w:w="1945" w:type="dxa"/>
            <w:tcBorders>
              <w:bottom w:val="single" w:sz="12" w:space="0" w:color="auto"/>
            </w:tcBorders>
          </w:tcPr>
          <w:p w14:paraId="78AB28DE" w14:textId="0C5401A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A.3.11</w:t>
            </w:r>
          </w:p>
        </w:tc>
      </w:tr>
    </w:tbl>
    <w:p w14:paraId="4BB7047F" w14:textId="73E4F0E6" w:rsidR="005B5EAD" w:rsidRPr="00785C54" w:rsidRDefault="005B5EAD" w:rsidP="00785C54">
      <w:pPr>
        <w:pStyle w:val="Tabletitle"/>
        <w:autoSpaceDE w:val="0"/>
        <w:autoSpaceDN w:val="0"/>
        <w:adjustRightInd w:val="0"/>
        <w:outlineLvl w:val="0"/>
        <w:rPr>
          <w:szCs w:val="24"/>
        </w:rPr>
      </w:pPr>
      <w:r w:rsidRPr="00785C54">
        <w:rPr>
          <w:szCs w:val="24"/>
        </w:rPr>
        <w:t>Table 4 — Conceptual Sample schema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DD1E4F1" w14:textId="77777777" w:rsidTr="00FD7078">
        <w:trPr>
          <w:jc w:val="center"/>
        </w:trPr>
        <w:tc>
          <w:tcPr>
            <w:tcW w:w="4252" w:type="dxa"/>
            <w:tcBorders>
              <w:top w:val="single" w:sz="12" w:space="0" w:color="auto"/>
              <w:bottom w:val="single" w:sz="12" w:space="0" w:color="auto"/>
            </w:tcBorders>
          </w:tcPr>
          <w:p w14:paraId="3D8E2C99" w14:textId="070CF943"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1251B2CA" w14:textId="535FBF40"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6344B49D" w14:textId="05DFE6EF" w:rsidR="005B5EAD" w:rsidRPr="00785C54" w:rsidRDefault="005B5EAD" w:rsidP="00785C54">
            <w:pPr>
              <w:pStyle w:val="Tableheader"/>
              <w:autoSpaceDE w:val="0"/>
              <w:autoSpaceDN w:val="0"/>
              <w:adjustRightInd w:val="0"/>
              <w:jc w:val="center"/>
              <w:rPr>
                <w:b/>
                <w:bCs/>
                <w:szCs w:val="20"/>
              </w:rPr>
            </w:pPr>
            <w:del w:id="1593" w:author="REID-JAMOND Alison" w:date="2022-04-04T12:04:00Z">
              <w:r w:rsidRPr="00785C54" w:rsidDel="000A6B0A">
                <w:rPr>
                  <w:rStyle w:val="citeapp"/>
                  <w:b/>
                  <w:szCs w:val="24"/>
                  <w:shd w:val="clear" w:color="auto" w:fill="auto"/>
                </w:rPr>
                <w:delText>Annex A</w:delText>
              </w:r>
            </w:del>
            <w:ins w:id="1594"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595" w:author="REID-JAMOND Alison" w:date="2022-04-04T12:04:00Z">
              <w:r w:rsidRPr="00785C54" w:rsidDel="000A6B0A">
                <w:rPr>
                  <w:b/>
                  <w:szCs w:val="24"/>
                </w:rPr>
                <w:delText xml:space="preserve"> </w:delText>
              </w:r>
            </w:del>
            <w:r w:rsidRPr="00785C54">
              <w:rPr>
                <w:b/>
                <w:szCs w:val="24"/>
              </w:rPr>
              <w:t>clause</w:t>
            </w:r>
          </w:p>
        </w:tc>
      </w:tr>
      <w:tr w:rsidR="005B5EAD" w:rsidRPr="00785C54" w14:paraId="3FB43B81" w14:textId="77777777" w:rsidTr="00FD7078">
        <w:trPr>
          <w:jc w:val="center"/>
        </w:trPr>
        <w:tc>
          <w:tcPr>
            <w:tcW w:w="4252" w:type="dxa"/>
            <w:tcBorders>
              <w:top w:val="single" w:sz="12" w:space="0" w:color="auto"/>
            </w:tcBorders>
          </w:tcPr>
          <w:p w14:paraId="5848DFB2" w14:textId="7FD9A61E"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c>
          <w:tcPr>
            <w:tcW w:w="3555" w:type="dxa"/>
            <w:tcBorders>
              <w:top w:val="single" w:sz="12" w:space="0" w:color="auto"/>
            </w:tcBorders>
          </w:tcPr>
          <w:p w14:paraId="7EBA89F3" w14:textId="7DD37278" w:rsidR="005B5EAD" w:rsidRPr="00785C54" w:rsidRDefault="005B5EAD" w:rsidP="00785C54">
            <w:pPr>
              <w:pStyle w:val="Tablebody"/>
              <w:autoSpaceDE w:val="0"/>
              <w:autoSpaceDN w:val="0"/>
              <w:adjustRightInd w:val="0"/>
              <w:jc w:val="both"/>
              <w:rPr>
                <w:szCs w:val="20"/>
              </w:rPr>
            </w:pPr>
            <w:r w:rsidRPr="00785C54">
              <w:rPr>
                <w:szCs w:val="24"/>
              </w:rPr>
              <w:t>/conf/sam-cpt</w:t>
            </w:r>
          </w:p>
        </w:tc>
        <w:tc>
          <w:tcPr>
            <w:tcW w:w="1945" w:type="dxa"/>
            <w:tcBorders>
              <w:top w:val="single" w:sz="12" w:space="0" w:color="auto"/>
            </w:tcBorders>
          </w:tcPr>
          <w:p w14:paraId="554B2AC2" w14:textId="7D6D024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A.4.1</w:t>
            </w:r>
          </w:p>
        </w:tc>
      </w:tr>
      <w:tr w:rsidR="005B5EAD" w:rsidRPr="00785C54" w14:paraId="3A44D528" w14:textId="77777777" w:rsidTr="00FD7078">
        <w:trPr>
          <w:jc w:val="center"/>
        </w:trPr>
        <w:tc>
          <w:tcPr>
            <w:tcW w:w="4252" w:type="dxa"/>
          </w:tcPr>
          <w:p w14:paraId="005B9457" w14:textId="3423378D"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6" w:author="Katharina Schleidt" w:date="2022-08-13T15:38:00Z">
              <w:r w:rsidRPr="00785C54" w:rsidDel="001574A6">
                <w:rPr>
                  <w:szCs w:val="24"/>
                </w:rPr>
                <w:delText>-</w:delText>
              </w:r>
            </w:del>
            <w:ins w:id="1597" w:author="Katharina Schleidt" w:date="2022-08-13T15:38:00Z">
              <w:r w:rsidR="001574A6">
                <w:rPr>
                  <w:szCs w:val="24"/>
                </w:rPr>
                <w:t>–</w:t>
              </w:r>
            </w:ins>
            <w:r w:rsidRPr="00785C54">
              <w:rPr>
                <w:szCs w:val="24"/>
              </w:rPr>
              <w:t xml:space="preserve"> PreparationProcedure</w:t>
            </w:r>
          </w:p>
        </w:tc>
        <w:tc>
          <w:tcPr>
            <w:tcW w:w="3555" w:type="dxa"/>
          </w:tcPr>
          <w:p w14:paraId="5456843A" w14:textId="5507C51E" w:rsidR="005B5EAD" w:rsidRPr="00785C54" w:rsidRDefault="005B5EAD" w:rsidP="00785C54">
            <w:pPr>
              <w:pStyle w:val="Tablebody"/>
              <w:autoSpaceDE w:val="0"/>
              <w:autoSpaceDN w:val="0"/>
              <w:adjustRightInd w:val="0"/>
              <w:jc w:val="both"/>
              <w:rPr>
                <w:szCs w:val="20"/>
              </w:rPr>
            </w:pPr>
            <w:r w:rsidRPr="00785C54">
              <w:rPr>
                <w:szCs w:val="24"/>
              </w:rPr>
              <w:t>/conf/sam-cpt/PreparationProcedure</w:t>
            </w:r>
          </w:p>
        </w:tc>
        <w:tc>
          <w:tcPr>
            <w:tcW w:w="1945" w:type="dxa"/>
          </w:tcPr>
          <w:p w14:paraId="161B8EE0" w14:textId="3DCD36CD"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A.4.2</w:t>
            </w:r>
          </w:p>
        </w:tc>
      </w:tr>
      <w:tr w:rsidR="005B5EAD" w:rsidRPr="00785C54" w14:paraId="271BA081" w14:textId="77777777" w:rsidTr="00FD7078">
        <w:trPr>
          <w:jc w:val="center"/>
        </w:trPr>
        <w:tc>
          <w:tcPr>
            <w:tcW w:w="4252" w:type="dxa"/>
          </w:tcPr>
          <w:p w14:paraId="7DB238B1" w14:textId="75C8C513"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598" w:author="Katharina Schleidt" w:date="2022-08-13T15:38:00Z">
              <w:r w:rsidRPr="00785C54" w:rsidDel="001574A6">
                <w:rPr>
                  <w:szCs w:val="24"/>
                </w:rPr>
                <w:delText>-</w:delText>
              </w:r>
            </w:del>
            <w:ins w:id="1599" w:author="Katharina Schleidt" w:date="2022-08-13T15:38:00Z">
              <w:r w:rsidR="001574A6">
                <w:rPr>
                  <w:szCs w:val="24"/>
                </w:rPr>
                <w:t>–</w:t>
              </w:r>
            </w:ins>
            <w:r w:rsidRPr="00785C54">
              <w:rPr>
                <w:szCs w:val="24"/>
              </w:rPr>
              <w:t xml:space="preserve"> PreparationStep</w:t>
            </w:r>
          </w:p>
        </w:tc>
        <w:tc>
          <w:tcPr>
            <w:tcW w:w="3555" w:type="dxa"/>
          </w:tcPr>
          <w:p w14:paraId="3935E459" w14:textId="2E488846" w:rsidR="005B5EAD" w:rsidRPr="00785C54" w:rsidRDefault="005B5EAD" w:rsidP="00785C54">
            <w:pPr>
              <w:pStyle w:val="Tablebody"/>
              <w:autoSpaceDE w:val="0"/>
              <w:autoSpaceDN w:val="0"/>
              <w:adjustRightInd w:val="0"/>
              <w:jc w:val="both"/>
              <w:rPr>
                <w:szCs w:val="20"/>
              </w:rPr>
            </w:pPr>
            <w:r w:rsidRPr="00785C54">
              <w:rPr>
                <w:szCs w:val="24"/>
              </w:rPr>
              <w:t>/conf/sam-cpt/PreparationStep</w:t>
            </w:r>
          </w:p>
        </w:tc>
        <w:tc>
          <w:tcPr>
            <w:tcW w:w="1945" w:type="dxa"/>
          </w:tcPr>
          <w:p w14:paraId="63860285" w14:textId="07A44D4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A.4.3</w:t>
            </w:r>
          </w:p>
        </w:tc>
      </w:tr>
      <w:tr w:rsidR="005B5EAD" w:rsidRPr="00785C54" w14:paraId="349C61CC" w14:textId="77777777" w:rsidTr="00FD7078">
        <w:trPr>
          <w:jc w:val="center"/>
        </w:trPr>
        <w:tc>
          <w:tcPr>
            <w:tcW w:w="4252" w:type="dxa"/>
          </w:tcPr>
          <w:p w14:paraId="69E935D3" w14:textId="76593F5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0" w:author="Katharina Schleidt" w:date="2022-08-13T15:38:00Z">
              <w:r w:rsidRPr="00785C54" w:rsidDel="001574A6">
                <w:rPr>
                  <w:szCs w:val="24"/>
                </w:rPr>
                <w:delText>-</w:delText>
              </w:r>
            </w:del>
            <w:ins w:id="1601" w:author="Katharina Schleidt" w:date="2022-08-13T15:38:00Z">
              <w:r w:rsidR="001574A6">
                <w:rPr>
                  <w:szCs w:val="24"/>
                </w:rPr>
                <w:t>–</w:t>
              </w:r>
            </w:ins>
            <w:r w:rsidRPr="00785C54">
              <w:rPr>
                <w:szCs w:val="24"/>
              </w:rPr>
              <w:t xml:space="preserve"> Sample</w:t>
            </w:r>
          </w:p>
        </w:tc>
        <w:tc>
          <w:tcPr>
            <w:tcW w:w="3555" w:type="dxa"/>
          </w:tcPr>
          <w:p w14:paraId="32C2CC00" w14:textId="37EE3639" w:rsidR="005B5EAD" w:rsidRPr="00785C54" w:rsidRDefault="005B5EAD" w:rsidP="00785C54">
            <w:pPr>
              <w:pStyle w:val="Tablebody"/>
              <w:autoSpaceDE w:val="0"/>
              <w:autoSpaceDN w:val="0"/>
              <w:adjustRightInd w:val="0"/>
              <w:jc w:val="both"/>
              <w:rPr>
                <w:szCs w:val="20"/>
              </w:rPr>
            </w:pPr>
            <w:r w:rsidRPr="00785C54">
              <w:rPr>
                <w:szCs w:val="24"/>
              </w:rPr>
              <w:t>/conf/sam-cpt/Sample</w:t>
            </w:r>
          </w:p>
        </w:tc>
        <w:tc>
          <w:tcPr>
            <w:tcW w:w="1945" w:type="dxa"/>
          </w:tcPr>
          <w:p w14:paraId="7618E880" w14:textId="49A0D9AE"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A.4.4</w:t>
            </w:r>
          </w:p>
        </w:tc>
      </w:tr>
      <w:tr w:rsidR="005B5EAD" w:rsidRPr="00785C54" w14:paraId="5F0EAB71" w14:textId="77777777" w:rsidTr="00FD7078">
        <w:trPr>
          <w:jc w:val="center"/>
        </w:trPr>
        <w:tc>
          <w:tcPr>
            <w:tcW w:w="4252" w:type="dxa"/>
          </w:tcPr>
          <w:p w14:paraId="6E60AD24" w14:textId="4777BE23" w:rsidR="005B5EAD" w:rsidRPr="00785C54" w:rsidRDefault="005B5EAD" w:rsidP="00785C54">
            <w:pPr>
              <w:pStyle w:val="Tablebody"/>
              <w:autoSpaceDE w:val="0"/>
              <w:autoSpaceDN w:val="0"/>
              <w:adjustRightInd w:val="0"/>
              <w:jc w:val="both"/>
              <w:rPr>
                <w:szCs w:val="20"/>
              </w:rPr>
            </w:pPr>
            <w:r w:rsidRPr="00785C54">
              <w:rPr>
                <w:szCs w:val="24"/>
              </w:rPr>
              <w:lastRenderedPageBreak/>
              <w:t xml:space="preserve">Conceptual Sample </w:t>
            </w:r>
            <w:del w:id="1602" w:author="Katharina Schleidt" w:date="2022-08-13T15:38:00Z">
              <w:r w:rsidRPr="00785C54" w:rsidDel="001574A6">
                <w:rPr>
                  <w:szCs w:val="24"/>
                </w:rPr>
                <w:delText>-</w:delText>
              </w:r>
            </w:del>
            <w:ins w:id="1603" w:author="Katharina Schleidt" w:date="2022-08-13T15:38:00Z">
              <w:r w:rsidR="001574A6">
                <w:rPr>
                  <w:szCs w:val="24"/>
                </w:rPr>
                <w:t>–</w:t>
              </w:r>
            </w:ins>
            <w:r w:rsidRPr="00785C54">
              <w:rPr>
                <w:szCs w:val="24"/>
              </w:rPr>
              <w:t xml:space="preserve"> Sampler</w:t>
            </w:r>
          </w:p>
        </w:tc>
        <w:tc>
          <w:tcPr>
            <w:tcW w:w="3555" w:type="dxa"/>
          </w:tcPr>
          <w:p w14:paraId="0DDF3CB6" w14:textId="5DF96E8C" w:rsidR="005B5EAD" w:rsidRPr="00785C54" w:rsidRDefault="005B5EAD" w:rsidP="00785C54">
            <w:pPr>
              <w:pStyle w:val="Tablebody"/>
              <w:autoSpaceDE w:val="0"/>
              <w:autoSpaceDN w:val="0"/>
              <w:adjustRightInd w:val="0"/>
              <w:jc w:val="both"/>
              <w:rPr>
                <w:szCs w:val="20"/>
              </w:rPr>
            </w:pPr>
            <w:r w:rsidRPr="00785C54">
              <w:rPr>
                <w:szCs w:val="24"/>
              </w:rPr>
              <w:t>/conf/sam-cpt/Sampler</w:t>
            </w:r>
          </w:p>
        </w:tc>
        <w:tc>
          <w:tcPr>
            <w:tcW w:w="1945" w:type="dxa"/>
          </w:tcPr>
          <w:p w14:paraId="4828C4B2" w14:textId="206074E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A.4.5</w:t>
            </w:r>
          </w:p>
        </w:tc>
      </w:tr>
      <w:tr w:rsidR="005B5EAD" w:rsidRPr="00785C54" w14:paraId="1CBB5FEC" w14:textId="77777777" w:rsidTr="00FD7078">
        <w:trPr>
          <w:jc w:val="center"/>
        </w:trPr>
        <w:tc>
          <w:tcPr>
            <w:tcW w:w="4252" w:type="dxa"/>
          </w:tcPr>
          <w:p w14:paraId="50D3F287" w14:textId="67D9906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4" w:author="Katharina Schleidt" w:date="2022-08-13T15:38:00Z">
              <w:r w:rsidRPr="00785C54" w:rsidDel="001574A6">
                <w:rPr>
                  <w:szCs w:val="24"/>
                </w:rPr>
                <w:delText>-</w:delText>
              </w:r>
            </w:del>
            <w:ins w:id="1605" w:author="Katharina Schleidt" w:date="2022-08-13T15:38:00Z">
              <w:r w:rsidR="001574A6">
                <w:rPr>
                  <w:szCs w:val="24"/>
                </w:rPr>
                <w:t>–</w:t>
              </w:r>
            </w:ins>
            <w:r w:rsidRPr="00785C54">
              <w:rPr>
                <w:szCs w:val="24"/>
              </w:rPr>
              <w:t xml:space="preserve"> Sampling</w:t>
            </w:r>
          </w:p>
        </w:tc>
        <w:tc>
          <w:tcPr>
            <w:tcW w:w="3555" w:type="dxa"/>
          </w:tcPr>
          <w:p w14:paraId="6E0C1522" w14:textId="451F3DEC" w:rsidR="005B5EAD" w:rsidRPr="00785C54" w:rsidRDefault="005B5EAD" w:rsidP="00785C54">
            <w:pPr>
              <w:pStyle w:val="Tablebody"/>
              <w:autoSpaceDE w:val="0"/>
              <w:autoSpaceDN w:val="0"/>
              <w:adjustRightInd w:val="0"/>
              <w:jc w:val="both"/>
              <w:rPr>
                <w:szCs w:val="20"/>
              </w:rPr>
            </w:pPr>
            <w:r w:rsidRPr="00785C54">
              <w:rPr>
                <w:szCs w:val="24"/>
              </w:rPr>
              <w:t>/conf/sam-cpt/Sampling</w:t>
            </w:r>
          </w:p>
        </w:tc>
        <w:tc>
          <w:tcPr>
            <w:tcW w:w="1945" w:type="dxa"/>
          </w:tcPr>
          <w:p w14:paraId="6093AF5D" w14:textId="5665C5F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A.4.6</w:t>
            </w:r>
          </w:p>
        </w:tc>
      </w:tr>
      <w:tr w:rsidR="005B5EAD" w:rsidRPr="00785C54" w14:paraId="7F34518E" w14:textId="77777777" w:rsidTr="00FD7078">
        <w:trPr>
          <w:jc w:val="center"/>
        </w:trPr>
        <w:tc>
          <w:tcPr>
            <w:tcW w:w="4252" w:type="dxa"/>
            <w:tcBorders>
              <w:bottom w:val="single" w:sz="12" w:space="0" w:color="auto"/>
            </w:tcBorders>
          </w:tcPr>
          <w:p w14:paraId="5B5BB21B" w14:textId="273CCBB2"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1606" w:author="Katharina Schleidt" w:date="2022-08-13T15:38:00Z">
              <w:r w:rsidRPr="00785C54" w:rsidDel="001574A6">
                <w:rPr>
                  <w:szCs w:val="24"/>
                </w:rPr>
                <w:delText>-</w:delText>
              </w:r>
            </w:del>
            <w:ins w:id="1607" w:author="Katharina Schleidt" w:date="2022-08-13T15:38:00Z">
              <w:r w:rsidR="001574A6">
                <w:rPr>
                  <w:szCs w:val="24"/>
                </w:rPr>
                <w:t>–</w:t>
              </w:r>
            </w:ins>
            <w:r w:rsidRPr="00785C54">
              <w:rPr>
                <w:szCs w:val="24"/>
              </w:rPr>
              <w:t xml:space="preserve"> SamplingProcedure</w:t>
            </w:r>
          </w:p>
        </w:tc>
        <w:tc>
          <w:tcPr>
            <w:tcW w:w="3555" w:type="dxa"/>
            <w:tcBorders>
              <w:bottom w:val="single" w:sz="12" w:space="0" w:color="auto"/>
            </w:tcBorders>
          </w:tcPr>
          <w:p w14:paraId="67CC99B0" w14:textId="3FD78B82" w:rsidR="005B5EAD" w:rsidRPr="00785C54" w:rsidRDefault="005B5EAD" w:rsidP="00785C54">
            <w:pPr>
              <w:pStyle w:val="Tablebody"/>
              <w:autoSpaceDE w:val="0"/>
              <w:autoSpaceDN w:val="0"/>
              <w:adjustRightInd w:val="0"/>
              <w:jc w:val="both"/>
              <w:rPr>
                <w:szCs w:val="20"/>
              </w:rPr>
            </w:pPr>
            <w:r w:rsidRPr="00785C54">
              <w:rPr>
                <w:szCs w:val="24"/>
              </w:rPr>
              <w:t>/conf/sam-cpt/SamplingProcedure</w:t>
            </w:r>
          </w:p>
        </w:tc>
        <w:tc>
          <w:tcPr>
            <w:tcW w:w="1945" w:type="dxa"/>
            <w:tcBorders>
              <w:bottom w:val="single" w:sz="12" w:space="0" w:color="auto"/>
            </w:tcBorders>
          </w:tcPr>
          <w:p w14:paraId="2F30D3A6" w14:textId="6047223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A.4.7</w:t>
            </w:r>
          </w:p>
        </w:tc>
      </w:tr>
    </w:tbl>
    <w:p w14:paraId="0EF74FE0" w14:textId="23B98334" w:rsidR="00C63DF3" w:rsidRPr="00785C54" w:rsidRDefault="00C63DF3" w:rsidP="00785C54">
      <w:pPr>
        <w:pStyle w:val="BodyText"/>
      </w:pPr>
      <w:r w:rsidRPr="00785C54">
        <w:br w:type="page"/>
      </w:r>
    </w:p>
    <w:p w14:paraId="2D83394F" w14:textId="4D7E7EEE" w:rsidR="005B5EAD" w:rsidRPr="00785C54" w:rsidRDefault="005B5EAD" w:rsidP="00785C54">
      <w:pPr>
        <w:pStyle w:val="Tabletitle"/>
        <w:autoSpaceDE w:val="0"/>
        <w:autoSpaceDN w:val="0"/>
        <w:adjustRightInd w:val="0"/>
        <w:outlineLvl w:val="0"/>
        <w:rPr>
          <w:szCs w:val="24"/>
        </w:rPr>
      </w:pPr>
      <w:r w:rsidRPr="00785C54">
        <w:rPr>
          <w:szCs w:val="24"/>
        </w:rPr>
        <w:lastRenderedPageBreak/>
        <w:t xml:space="preserve">Table 5 — Abstract Sample </w:t>
      </w:r>
      <w:del w:id="1608" w:author="Katharina Schleidt" w:date="2022-08-13T16:40:00Z">
        <w:r w:rsidRPr="00785C54" w:rsidDel="00022C0A">
          <w:rPr>
            <w:szCs w:val="24"/>
          </w:rPr>
          <w:delText xml:space="preserve">core </w:delText>
        </w:r>
      </w:del>
      <w:ins w:id="1609" w:author="Katharina Schleidt" w:date="2022-08-13T16:40:00Z">
        <w:r w:rsidR="00022C0A">
          <w:rPr>
            <w:szCs w:val="24"/>
          </w:rPr>
          <w:t>C</w:t>
        </w:r>
        <w:r w:rsidR="00022C0A" w:rsidRPr="00785C54">
          <w:rPr>
            <w:szCs w:val="24"/>
          </w:rPr>
          <w:t xml:space="preserve">ore </w:t>
        </w:r>
      </w:ins>
      <w:r w:rsidRPr="00785C54">
        <w:rPr>
          <w:szCs w:val="24"/>
        </w:rPr>
        <w:t>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570D950E" w14:textId="77777777" w:rsidTr="00FD7078">
        <w:trPr>
          <w:jc w:val="center"/>
        </w:trPr>
        <w:tc>
          <w:tcPr>
            <w:tcW w:w="4252" w:type="dxa"/>
            <w:tcBorders>
              <w:top w:val="single" w:sz="12" w:space="0" w:color="auto"/>
              <w:bottom w:val="single" w:sz="12" w:space="0" w:color="auto"/>
            </w:tcBorders>
          </w:tcPr>
          <w:p w14:paraId="3F032B93" w14:textId="49ECDB3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7AB88DB" w14:textId="3C869CDC"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0AAE2D54" w14:textId="76AA94B4" w:rsidR="005B5EAD" w:rsidRPr="00785C54" w:rsidRDefault="005B5EAD" w:rsidP="00785C54">
            <w:pPr>
              <w:pStyle w:val="Tableheader"/>
              <w:autoSpaceDE w:val="0"/>
              <w:autoSpaceDN w:val="0"/>
              <w:adjustRightInd w:val="0"/>
              <w:jc w:val="center"/>
              <w:rPr>
                <w:b/>
                <w:bCs/>
                <w:szCs w:val="20"/>
              </w:rPr>
            </w:pPr>
            <w:del w:id="1610" w:author="REID-JAMOND Alison" w:date="2022-04-04T12:04:00Z">
              <w:r w:rsidRPr="00785C54" w:rsidDel="000A6B0A">
                <w:rPr>
                  <w:rStyle w:val="citeapp"/>
                  <w:b/>
                  <w:szCs w:val="24"/>
                  <w:shd w:val="clear" w:color="auto" w:fill="auto"/>
                </w:rPr>
                <w:delText>Annex A</w:delText>
              </w:r>
            </w:del>
            <w:ins w:id="1611" w:author="REID-JAMOND Alison" w:date="2022-04-04T12:04:00Z">
              <w:r w:rsidR="001574A6">
                <w:rPr>
                  <w:rStyle w:val="citeapp"/>
                  <w:b/>
                  <w:szCs w:val="24"/>
                  <w:shd w:val="clear" w:color="auto" w:fill="auto"/>
                </w:rPr>
                <w:t>s</w:t>
              </w:r>
              <w:r w:rsidR="000A6B0A">
                <w:rPr>
                  <w:rStyle w:val="citeapp"/>
                  <w:b/>
                  <w:szCs w:val="24"/>
                  <w:shd w:val="clear" w:color="auto" w:fill="auto"/>
                </w:rPr>
                <w:t>ub</w:t>
              </w:r>
            </w:ins>
            <w:del w:id="1612" w:author="REID-JAMOND Alison" w:date="2022-04-04T12:04:00Z">
              <w:r w:rsidRPr="00785C54" w:rsidDel="000A6B0A">
                <w:rPr>
                  <w:b/>
                  <w:szCs w:val="24"/>
                </w:rPr>
                <w:delText xml:space="preserve"> </w:delText>
              </w:r>
            </w:del>
            <w:r w:rsidRPr="00785C54">
              <w:rPr>
                <w:b/>
                <w:szCs w:val="24"/>
              </w:rPr>
              <w:t>clause</w:t>
            </w:r>
          </w:p>
        </w:tc>
      </w:tr>
      <w:tr w:rsidR="005B5EAD" w:rsidRPr="00785C54" w14:paraId="0CEE176F" w14:textId="77777777" w:rsidTr="00FD7078">
        <w:trPr>
          <w:jc w:val="center"/>
        </w:trPr>
        <w:tc>
          <w:tcPr>
            <w:tcW w:w="4252" w:type="dxa"/>
            <w:tcBorders>
              <w:top w:val="single" w:sz="12" w:space="0" w:color="auto"/>
            </w:tcBorders>
          </w:tcPr>
          <w:p w14:paraId="3F1C1400" w14:textId="54193DF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3" w:author="Katharina Schleidt" w:date="2022-08-13T16:40:00Z">
              <w:r w:rsidRPr="00785C54" w:rsidDel="00022C0A">
                <w:rPr>
                  <w:szCs w:val="24"/>
                </w:rPr>
                <w:delText xml:space="preserve">core </w:delText>
              </w:r>
            </w:del>
            <w:ins w:id="1614" w:author="Katharina Schleidt" w:date="2022-08-13T16:40:00Z">
              <w:r w:rsidR="00022C0A">
                <w:rPr>
                  <w:szCs w:val="24"/>
                </w:rPr>
                <w:t>C</w:t>
              </w:r>
              <w:r w:rsidR="00022C0A" w:rsidRPr="00785C54">
                <w:rPr>
                  <w:szCs w:val="24"/>
                </w:rPr>
                <w:t xml:space="preserve">ore </w:t>
              </w:r>
            </w:ins>
            <w:r w:rsidRPr="00785C54">
              <w:rPr>
                <w:szCs w:val="24"/>
              </w:rPr>
              <w:t>package</w:t>
            </w:r>
          </w:p>
        </w:tc>
        <w:tc>
          <w:tcPr>
            <w:tcW w:w="3555" w:type="dxa"/>
            <w:tcBorders>
              <w:top w:val="single" w:sz="12" w:space="0" w:color="auto"/>
            </w:tcBorders>
          </w:tcPr>
          <w:p w14:paraId="33381CA4" w14:textId="79A1805C" w:rsidR="005B5EAD" w:rsidRPr="00785C54" w:rsidRDefault="005B5EAD" w:rsidP="00785C54">
            <w:pPr>
              <w:pStyle w:val="Tablebody"/>
              <w:autoSpaceDE w:val="0"/>
              <w:autoSpaceDN w:val="0"/>
              <w:adjustRightInd w:val="0"/>
              <w:rPr>
                <w:szCs w:val="20"/>
              </w:rPr>
            </w:pPr>
            <w:r w:rsidRPr="00785C54">
              <w:rPr>
                <w:szCs w:val="24"/>
              </w:rPr>
              <w:t>/conf/sam-core</w:t>
            </w:r>
          </w:p>
        </w:tc>
        <w:tc>
          <w:tcPr>
            <w:tcW w:w="1945" w:type="dxa"/>
            <w:tcBorders>
              <w:top w:val="single" w:sz="12" w:space="0" w:color="auto"/>
            </w:tcBorders>
          </w:tcPr>
          <w:p w14:paraId="0AAF94DA" w14:textId="294AADE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A.5.1</w:t>
            </w:r>
          </w:p>
        </w:tc>
      </w:tr>
      <w:tr w:rsidR="005B5EAD" w:rsidRPr="00785C54" w14:paraId="67F39FC5" w14:textId="77777777" w:rsidTr="00FD7078">
        <w:trPr>
          <w:jc w:val="center"/>
        </w:trPr>
        <w:tc>
          <w:tcPr>
            <w:tcW w:w="4252" w:type="dxa"/>
          </w:tcPr>
          <w:p w14:paraId="2505C58F" w14:textId="6A33595C"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5" w:author="Katharina Schleidt" w:date="2022-08-13T16:40:00Z">
              <w:r w:rsidRPr="00785C54" w:rsidDel="00022C0A">
                <w:rPr>
                  <w:szCs w:val="24"/>
                </w:rPr>
                <w:delText xml:space="preserve">core </w:delText>
              </w:r>
            </w:del>
            <w:ins w:id="1616" w:author="Katharina Schleidt" w:date="2022-08-13T16:40:00Z">
              <w:r w:rsidR="00022C0A">
                <w:rPr>
                  <w:szCs w:val="24"/>
                </w:rPr>
                <w:t>C</w:t>
              </w:r>
              <w:r w:rsidR="00022C0A" w:rsidRPr="00785C54">
                <w:rPr>
                  <w:szCs w:val="24"/>
                </w:rPr>
                <w:t xml:space="preserve">ore </w:t>
              </w:r>
            </w:ins>
            <w:del w:id="1617" w:author="Katharina Schleidt" w:date="2022-08-13T15:38:00Z">
              <w:r w:rsidRPr="00785C54" w:rsidDel="001574A6">
                <w:rPr>
                  <w:szCs w:val="24"/>
                </w:rPr>
                <w:delText>-</w:delText>
              </w:r>
            </w:del>
            <w:ins w:id="1618" w:author="Katharina Schleidt" w:date="2022-08-13T15:38:00Z">
              <w:r w:rsidR="001574A6">
                <w:rPr>
                  <w:szCs w:val="24"/>
                </w:rPr>
                <w:t>–</w:t>
              </w:r>
            </w:ins>
            <w:r w:rsidRPr="00785C54">
              <w:rPr>
                <w:szCs w:val="24"/>
              </w:rPr>
              <w:t xml:space="preserve"> AbstractPreparationProcedure</w:t>
            </w:r>
          </w:p>
        </w:tc>
        <w:tc>
          <w:tcPr>
            <w:tcW w:w="3555" w:type="dxa"/>
          </w:tcPr>
          <w:p w14:paraId="6978B652" w14:textId="2A14FCE8" w:rsidR="005B5EAD" w:rsidRPr="00785C54" w:rsidRDefault="005B5EAD" w:rsidP="00785C54">
            <w:pPr>
              <w:pStyle w:val="Tablebody"/>
              <w:autoSpaceDE w:val="0"/>
              <w:autoSpaceDN w:val="0"/>
              <w:adjustRightInd w:val="0"/>
              <w:rPr>
                <w:szCs w:val="20"/>
              </w:rPr>
            </w:pPr>
            <w:r w:rsidRPr="00785C54">
              <w:rPr>
                <w:szCs w:val="24"/>
              </w:rPr>
              <w:t>/conf/sam-core/AbstractPreparationProcedure</w:t>
            </w:r>
          </w:p>
        </w:tc>
        <w:tc>
          <w:tcPr>
            <w:tcW w:w="1945" w:type="dxa"/>
          </w:tcPr>
          <w:p w14:paraId="56F74A8B" w14:textId="0767537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A.5.2</w:t>
            </w:r>
          </w:p>
        </w:tc>
      </w:tr>
      <w:tr w:rsidR="005B5EAD" w:rsidRPr="00785C54" w14:paraId="186D0CED" w14:textId="77777777" w:rsidTr="00FD7078">
        <w:trPr>
          <w:jc w:val="center"/>
        </w:trPr>
        <w:tc>
          <w:tcPr>
            <w:tcW w:w="4252" w:type="dxa"/>
          </w:tcPr>
          <w:p w14:paraId="08452A47" w14:textId="72E5263E" w:rsidR="005B5EAD" w:rsidRPr="00785C54" w:rsidRDefault="005B5EAD" w:rsidP="00785C54">
            <w:pPr>
              <w:pStyle w:val="Tablebody"/>
              <w:autoSpaceDE w:val="0"/>
              <w:autoSpaceDN w:val="0"/>
              <w:adjustRightInd w:val="0"/>
              <w:rPr>
                <w:szCs w:val="20"/>
              </w:rPr>
            </w:pPr>
            <w:r w:rsidRPr="00785C54">
              <w:rPr>
                <w:szCs w:val="24"/>
              </w:rPr>
              <w:t xml:space="preserve">Abstract Sample </w:t>
            </w:r>
            <w:del w:id="1619" w:author="Katharina Schleidt" w:date="2022-08-13T16:40:00Z">
              <w:r w:rsidRPr="00785C54" w:rsidDel="00022C0A">
                <w:rPr>
                  <w:szCs w:val="24"/>
                </w:rPr>
                <w:delText xml:space="preserve">core </w:delText>
              </w:r>
            </w:del>
            <w:ins w:id="1620" w:author="Katharina Schleidt" w:date="2022-08-13T16:40:00Z">
              <w:r w:rsidR="00022C0A">
                <w:rPr>
                  <w:szCs w:val="24"/>
                </w:rPr>
                <w:t>C</w:t>
              </w:r>
              <w:r w:rsidR="00022C0A" w:rsidRPr="00785C54">
                <w:rPr>
                  <w:szCs w:val="24"/>
                </w:rPr>
                <w:t xml:space="preserve">ore </w:t>
              </w:r>
            </w:ins>
            <w:del w:id="1621" w:author="Katharina Schleidt" w:date="2022-08-13T15:38:00Z">
              <w:r w:rsidRPr="00785C54" w:rsidDel="001574A6">
                <w:rPr>
                  <w:szCs w:val="24"/>
                </w:rPr>
                <w:delText>-</w:delText>
              </w:r>
            </w:del>
            <w:ins w:id="1622" w:author="Katharina Schleidt" w:date="2022-08-13T15:38:00Z">
              <w:r w:rsidR="001574A6">
                <w:rPr>
                  <w:szCs w:val="24"/>
                </w:rPr>
                <w:t>–</w:t>
              </w:r>
            </w:ins>
            <w:r w:rsidRPr="00785C54">
              <w:rPr>
                <w:szCs w:val="24"/>
              </w:rPr>
              <w:t xml:space="preserve"> AbstractPreparationStep</w:t>
            </w:r>
          </w:p>
        </w:tc>
        <w:tc>
          <w:tcPr>
            <w:tcW w:w="3555" w:type="dxa"/>
          </w:tcPr>
          <w:p w14:paraId="607393DF" w14:textId="44E96F51" w:rsidR="005B5EAD" w:rsidRPr="00785C54" w:rsidRDefault="005B5EAD" w:rsidP="00785C54">
            <w:pPr>
              <w:pStyle w:val="Tablebody"/>
              <w:autoSpaceDE w:val="0"/>
              <w:autoSpaceDN w:val="0"/>
              <w:adjustRightInd w:val="0"/>
              <w:rPr>
                <w:szCs w:val="20"/>
              </w:rPr>
            </w:pPr>
            <w:r w:rsidRPr="00785C54">
              <w:rPr>
                <w:szCs w:val="24"/>
              </w:rPr>
              <w:t>/conf/sam-core/AbstractPreparationStep</w:t>
            </w:r>
          </w:p>
        </w:tc>
        <w:tc>
          <w:tcPr>
            <w:tcW w:w="1945" w:type="dxa"/>
          </w:tcPr>
          <w:p w14:paraId="4CFCC70D" w14:textId="62105C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A.5.3</w:t>
            </w:r>
          </w:p>
        </w:tc>
      </w:tr>
      <w:tr w:rsidR="005B5EAD" w:rsidRPr="00785C54" w14:paraId="02A804DE" w14:textId="77777777" w:rsidTr="00FD7078">
        <w:trPr>
          <w:jc w:val="center"/>
        </w:trPr>
        <w:tc>
          <w:tcPr>
            <w:tcW w:w="4252" w:type="dxa"/>
          </w:tcPr>
          <w:p w14:paraId="2A95935A" w14:textId="7E82C31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3" w:author="Katharina Schleidt" w:date="2022-08-13T16:40:00Z">
              <w:r w:rsidRPr="00785C54" w:rsidDel="00022C0A">
                <w:rPr>
                  <w:szCs w:val="24"/>
                </w:rPr>
                <w:delText xml:space="preserve">core </w:delText>
              </w:r>
            </w:del>
            <w:ins w:id="1624" w:author="Katharina Schleidt" w:date="2022-08-13T16:40:00Z">
              <w:r w:rsidR="00022C0A">
                <w:rPr>
                  <w:szCs w:val="24"/>
                </w:rPr>
                <w:t>C</w:t>
              </w:r>
              <w:r w:rsidR="00022C0A" w:rsidRPr="00785C54">
                <w:rPr>
                  <w:szCs w:val="24"/>
                </w:rPr>
                <w:t xml:space="preserve">ore </w:t>
              </w:r>
            </w:ins>
            <w:del w:id="1625" w:author="Katharina Schleidt" w:date="2022-08-13T15:38:00Z">
              <w:r w:rsidRPr="00785C54" w:rsidDel="001574A6">
                <w:rPr>
                  <w:szCs w:val="24"/>
                </w:rPr>
                <w:delText>-</w:delText>
              </w:r>
            </w:del>
            <w:ins w:id="1626" w:author="Katharina Schleidt" w:date="2022-08-13T15:38:00Z">
              <w:r w:rsidR="001574A6">
                <w:rPr>
                  <w:szCs w:val="24"/>
                </w:rPr>
                <w:t>–</w:t>
              </w:r>
            </w:ins>
            <w:r w:rsidRPr="00785C54">
              <w:rPr>
                <w:szCs w:val="24"/>
              </w:rPr>
              <w:t xml:space="preserve"> AbstractSample</w:t>
            </w:r>
          </w:p>
        </w:tc>
        <w:tc>
          <w:tcPr>
            <w:tcW w:w="3555" w:type="dxa"/>
          </w:tcPr>
          <w:p w14:paraId="4742A076" w14:textId="2B7E65BA" w:rsidR="005B5EAD" w:rsidRPr="00785C54" w:rsidRDefault="005B5EAD" w:rsidP="00785C54">
            <w:pPr>
              <w:pStyle w:val="Tablebody"/>
              <w:autoSpaceDE w:val="0"/>
              <w:autoSpaceDN w:val="0"/>
              <w:adjustRightInd w:val="0"/>
              <w:rPr>
                <w:szCs w:val="20"/>
              </w:rPr>
            </w:pPr>
            <w:r w:rsidRPr="00785C54">
              <w:rPr>
                <w:szCs w:val="24"/>
              </w:rPr>
              <w:t>/conf/sam-core/AbstractSample</w:t>
            </w:r>
          </w:p>
        </w:tc>
        <w:tc>
          <w:tcPr>
            <w:tcW w:w="1945" w:type="dxa"/>
          </w:tcPr>
          <w:p w14:paraId="6212B49E" w14:textId="590A37F6"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A.5.4</w:t>
            </w:r>
          </w:p>
        </w:tc>
      </w:tr>
      <w:tr w:rsidR="005B5EAD" w:rsidRPr="00785C54" w14:paraId="7782E8FC" w14:textId="77777777" w:rsidTr="00FD7078">
        <w:trPr>
          <w:jc w:val="center"/>
        </w:trPr>
        <w:tc>
          <w:tcPr>
            <w:tcW w:w="4252" w:type="dxa"/>
          </w:tcPr>
          <w:p w14:paraId="02CF689B" w14:textId="1D331A9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27" w:author="Katharina Schleidt" w:date="2022-08-13T16:40:00Z">
              <w:r w:rsidRPr="00785C54" w:rsidDel="00022C0A">
                <w:rPr>
                  <w:szCs w:val="24"/>
                </w:rPr>
                <w:delText xml:space="preserve">core </w:delText>
              </w:r>
            </w:del>
            <w:ins w:id="1628" w:author="Katharina Schleidt" w:date="2022-08-13T16:40:00Z">
              <w:r w:rsidR="00022C0A">
                <w:rPr>
                  <w:szCs w:val="24"/>
                </w:rPr>
                <w:t>C</w:t>
              </w:r>
              <w:r w:rsidR="00022C0A" w:rsidRPr="00785C54">
                <w:rPr>
                  <w:szCs w:val="24"/>
                </w:rPr>
                <w:t xml:space="preserve">ore </w:t>
              </w:r>
            </w:ins>
            <w:del w:id="1629" w:author="Katharina Schleidt" w:date="2022-08-13T15:38:00Z">
              <w:r w:rsidRPr="00785C54" w:rsidDel="001574A6">
                <w:rPr>
                  <w:szCs w:val="24"/>
                </w:rPr>
                <w:delText>-</w:delText>
              </w:r>
            </w:del>
            <w:ins w:id="1630" w:author="Katharina Schleidt" w:date="2022-08-13T15:38:00Z">
              <w:r w:rsidR="001574A6">
                <w:rPr>
                  <w:szCs w:val="24"/>
                </w:rPr>
                <w:t>–</w:t>
              </w:r>
            </w:ins>
            <w:r w:rsidRPr="00785C54">
              <w:rPr>
                <w:szCs w:val="24"/>
              </w:rPr>
              <w:t xml:space="preserve"> AbstractSampler</w:t>
            </w:r>
          </w:p>
        </w:tc>
        <w:tc>
          <w:tcPr>
            <w:tcW w:w="3555" w:type="dxa"/>
          </w:tcPr>
          <w:p w14:paraId="69ECBF60" w14:textId="78885C7C" w:rsidR="005B5EAD" w:rsidRPr="00785C54" w:rsidRDefault="005B5EAD" w:rsidP="00785C54">
            <w:pPr>
              <w:pStyle w:val="Tablebody"/>
              <w:autoSpaceDE w:val="0"/>
              <w:autoSpaceDN w:val="0"/>
              <w:adjustRightInd w:val="0"/>
              <w:rPr>
                <w:szCs w:val="20"/>
              </w:rPr>
            </w:pPr>
            <w:r w:rsidRPr="00785C54">
              <w:rPr>
                <w:szCs w:val="24"/>
              </w:rPr>
              <w:t>/conf/sam-core/AbstractSampler</w:t>
            </w:r>
          </w:p>
        </w:tc>
        <w:tc>
          <w:tcPr>
            <w:tcW w:w="1945" w:type="dxa"/>
          </w:tcPr>
          <w:p w14:paraId="3A76B823" w14:textId="6715FE5B"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A.5.5</w:t>
            </w:r>
          </w:p>
        </w:tc>
      </w:tr>
      <w:tr w:rsidR="005B5EAD" w:rsidRPr="00785C54" w14:paraId="5A98261E" w14:textId="77777777" w:rsidTr="00FD7078">
        <w:trPr>
          <w:jc w:val="center"/>
        </w:trPr>
        <w:tc>
          <w:tcPr>
            <w:tcW w:w="4252" w:type="dxa"/>
          </w:tcPr>
          <w:p w14:paraId="7430F651" w14:textId="2FDEAB72"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1" w:author="Katharina Schleidt" w:date="2022-08-13T16:40:00Z">
              <w:r w:rsidRPr="00785C54" w:rsidDel="00022C0A">
                <w:rPr>
                  <w:szCs w:val="24"/>
                </w:rPr>
                <w:delText xml:space="preserve">core </w:delText>
              </w:r>
            </w:del>
            <w:ins w:id="1632" w:author="Katharina Schleidt" w:date="2022-08-13T16:40:00Z">
              <w:r w:rsidR="00022C0A">
                <w:rPr>
                  <w:szCs w:val="24"/>
                </w:rPr>
                <w:t>C</w:t>
              </w:r>
              <w:r w:rsidR="00022C0A" w:rsidRPr="00785C54">
                <w:rPr>
                  <w:szCs w:val="24"/>
                </w:rPr>
                <w:t xml:space="preserve">ore </w:t>
              </w:r>
            </w:ins>
            <w:del w:id="1633" w:author="Katharina Schleidt" w:date="2022-08-13T15:38:00Z">
              <w:r w:rsidRPr="00785C54" w:rsidDel="001574A6">
                <w:rPr>
                  <w:szCs w:val="24"/>
                </w:rPr>
                <w:delText>-</w:delText>
              </w:r>
            </w:del>
            <w:ins w:id="1634" w:author="Katharina Schleidt" w:date="2022-08-13T15:38:00Z">
              <w:r w:rsidR="001574A6">
                <w:rPr>
                  <w:szCs w:val="24"/>
                </w:rPr>
                <w:t>–</w:t>
              </w:r>
            </w:ins>
            <w:r w:rsidRPr="00785C54">
              <w:rPr>
                <w:szCs w:val="24"/>
              </w:rPr>
              <w:t xml:space="preserve"> AbstractSampling</w:t>
            </w:r>
          </w:p>
        </w:tc>
        <w:tc>
          <w:tcPr>
            <w:tcW w:w="3555" w:type="dxa"/>
          </w:tcPr>
          <w:p w14:paraId="15667B7D" w14:textId="7CC7A3AA" w:rsidR="005B5EAD" w:rsidRPr="00785C54" w:rsidRDefault="005B5EAD" w:rsidP="00785C54">
            <w:pPr>
              <w:pStyle w:val="Tablebody"/>
              <w:autoSpaceDE w:val="0"/>
              <w:autoSpaceDN w:val="0"/>
              <w:adjustRightInd w:val="0"/>
              <w:rPr>
                <w:szCs w:val="20"/>
              </w:rPr>
            </w:pPr>
            <w:r w:rsidRPr="00785C54">
              <w:rPr>
                <w:szCs w:val="24"/>
              </w:rPr>
              <w:t>/conf/sam-core/AbstractSampling</w:t>
            </w:r>
          </w:p>
        </w:tc>
        <w:tc>
          <w:tcPr>
            <w:tcW w:w="1945" w:type="dxa"/>
          </w:tcPr>
          <w:p w14:paraId="179C19D8" w14:textId="74664D4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A.5.6</w:t>
            </w:r>
          </w:p>
        </w:tc>
      </w:tr>
      <w:tr w:rsidR="005B5EAD" w:rsidRPr="00785C54" w14:paraId="0C8E3736" w14:textId="77777777" w:rsidTr="00FD7078">
        <w:trPr>
          <w:jc w:val="center"/>
        </w:trPr>
        <w:tc>
          <w:tcPr>
            <w:tcW w:w="4252" w:type="dxa"/>
            <w:tcBorders>
              <w:bottom w:val="single" w:sz="12" w:space="0" w:color="auto"/>
            </w:tcBorders>
          </w:tcPr>
          <w:p w14:paraId="19FB4503" w14:textId="0271E4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635" w:author="Katharina Schleidt" w:date="2022-08-13T16:40:00Z">
              <w:r w:rsidRPr="00785C54" w:rsidDel="00022C0A">
                <w:rPr>
                  <w:szCs w:val="24"/>
                </w:rPr>
                <w:delText xml:space="preserve">core </w:delText>
              </w:r>
            </w:del>
            <w:ins w:id="1636" w:author="Katharina Schleidt" w:date="2022-08-13T16:40:00Z">
              <w:r w:rsidR="00022C0A">
                <w:rPr>
                  <w:szCs w:val="24"/>
                </w:rPr>
                <w:t>C</w:t>
              </w:r>
              <w:r w:rsidR="00022C0A" w:rsidRPr="00785C54">
                <w:rPr>
                  <w:szCs w:val="24"/>
                </w:rPr>
                <w:t xml:space="preserve">ore </w:t>
              </w:r>
            </w:ins>
            <w:del w:id="1637" w:author="Katharina Schleidt" w:date="2022-08-13T15:38:00Z">
              <w:r w:rsidRPr="00785C54" w:rsidDel="001574A6">
                <w:rPr>
                  <w:szCs w:val="24"/>
                </w:rPr>
                <w:delText>-</w:delText>
              </w:r>
            </w:del>
            <w:ins w:id="1638" w:author="Katharina Schleidt" w:date="2022-08-13T15:38:00Z">
              <w:r w:rsidR="001574A6">
                <w:rPr>
                  <w:szCs w:val="24"/>
                </w:rPr>
                <w:t>–</w:t>
              </w:r>
            </w:ins>
            <w:r w:rsidRPr="00785C54">
              <w:rPr>
                <w:szCs w:val="24"/>
              </w:rPr>
              <w:t xml:space="preserve"> AbstractSamplingProcedure</w:t>
            </w:r>
          </w:p>
        </w:tc>
        <w:tc>
          <w:tcPr>
            <w:tcW w:w="3555" w:type="dxa"/>
            <w:tcBorders>
              <w:bottom w:val="single" w:sz="12" w:space="0" w:color="auto"/>
            </w:tcBorders>
          </w:tcPr>
          <w:p w14:paraId="57933E15" w14:textId="59D39358" w:rsidR="005B5EAD" w:rsidRPr="00785C54" w:rsidRDefault="005B5EAD" w:rsidP="00785C54">
            <w:pPr>
              <w:pStyle w:val="Tablebody"/>
              <w:autoSpaceDE w:val="0"/>
              <w:autoSpaceDN w:val="0"/>
              <w:adjustRightInd w:val="0"/>
              <w:rPr>
                <w:szCs w:val="20"/>
              </w:rPr>
            </w:pPr>
            <w:r w:rsidRPr="00785C54">
              <w:rPr>
                <w:szCs w:val="24"/>
              </w:rPr>
              <w:t>/conf/sam-core/AbstractSamplingProcedure</w:t>
            </w:r>
          </w:p>
        </w:tc>
        <w:tc>
          <w:tcPr>
            <w:tcW w:w="1945" w:type="dxa"/>
            <w:tcBorders>
              <w:bottom w:val="single" w:sz="12" w:space="0" w:color="auto"/>
            </w:tcBorders>
          </w:tcPr>
          <w:p w14:paraId="46C19C19" w14:textId="3A1D34B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A.5.7</w:t>
            </w:r>
          </w:p>
        </w:tc>
      </w:tr>
    </w:tbl>
    <w:p w14:paraId="5707ECED" w14:textId="3B13D609" w:rsidR="005B5EAD" w:rsidRPr="00785C54" w:rsidRDefault="005B5EAD" w:rsidP="00785C54">
      <w:pPr>
        <w:pStyle w:val="Tabletitle"/>
        <w:autoSpaceDE w:val="0"/>
        <w:autoSpaceDN w:val="0"/>
        <w:adjustRightInd w:val="0"/>
        <w:outlineLvl w:val="0"/>
        <w:rPr>
          <w:szCs w:val="24"/>
        </w:rPr>
      </w:pPr>
      <w:r w:rsidRPr="00785C54">
        <w:rPr>
          <w:szCs w:val="24"/>
        </w:rPr>
        <w:t>Table 6 — Basic Samples conformance classes</w:t>
      </w:r>
    </w:p>
    <w:tbl>
      <w:tblPr>
        <w:tblStyle w:val="TableGrid"/>
        <w:tblW w:w="9752" w:type="dxa"/>
        <w:jc w:val="center"/>
        <w:tblBorders>
          <w:top w:val="single" w:sz="12" w:space="0" w:color="auto"/>
          <w:left w:val="single" w:sz="12" w:space="0" w:color="auto"/>
          <w:bottom w:val="single" w:sz="12" w:space="0" w:color="auto"/>
          <w:right w:val="single" w:sz="12" w:space="0" w:color="auto"/>
        </w:tblBorders>
        <w:tblLayout w:type="fixed"/>
        <w:tblCellMar>
          <w:left w:w="57" w:type="dxa"/>
          <w:right w:w="57" w:type="dxa"/>
        </w:tblCellMar>
        <w:tblLook w:val="04A0" w:firstRow="1" w:lastRow="0" w:firstColumn="1" w:lastColumn="0" w:noHBand="0" w:noVBand="1"/>
      </w:tblPr>
      <w:tblGrid>
        <w:gridCol w:w="4252"/>
        <w:gridCol w:w="3555"/>
        <w:gridCol w:w="1945"/>
      </w:tblGrid>
      <w:tr w:rsidR="005B5EAD" w:rsidRPr="00785C54" w14:paraId="4C78E497" w14:textId="77777777" w:rsidTr="00FD7078">
        <w:trPr>
          <w:jc w:val="center"/>
        </w:trPr>
        <w:tc>
          <w:tcPr>
            <w:tcW w:w="4252" w:type="dxa"/>
            <w:tcBorders>
              <w:top w:val="single" w:sz="12" w:space="0" w:color="auto"/>
              <w:bottom w:val="single" w:sz="12" w:space="0" w:color="auto"/>
            </w:tcBorders>
          </w:tcPr>
          <w:p w14:paraId="6F46785A" w14:textId="32F5FE2B" w:rsidR="005B5EAD" w:rsidRPr="00785C54" w:rsidRDefault="005B5EAD" w:rsidP="00785C54">
            <w:pPr>
              <w:pStyle w:val="Tableheader"/>
              <w:autoSpaceDE w:val="0"/>
              <w:autoSpaceDN w:val="0"/>
              <w:adjustRightInd w:val="0"/>
              <w:jc w:val="center"/>
              <w:rPr>
                <w:b/>
                <w:bCs/>
                <w:szCs w:val="20"/>
              </w:rPr>
            </w:pPr>
            <w:r w:rsidRPr="00785C54">
              <w:rPr>
                <w:b/>
                <w:szCs w:val="24"/>
              </w:rPr>
              <w:t>Conformance class</w:t>
            </w:r>
          </w:p>
        </w:tc>
        <w:tc>
          <w:tcPr>
            <w:tcW w:w="3555" w:type="dxa"/>
            <w:tcBorders>
              <w:top w:val="single" w:sz="12" w:space="0" w:color="auto"/>
              <w:bottom w:val="single" w:sz="12" w:space="0" w:color="auto"/>
            </w:tcBorders>
          </w:tcPr>
          <w:p w14:paraId="7D840E9A" w14:textId="6C9742E7" w:rsidR="005B5EAD" w:rsidRPr="00785C54" w:rsidRDefault="005B5EAD" w:rsidP="00785C54">
            <w:pPr>
              <w:pStyle w:val="Tableheader"/>
              <w:autoSpaceDE w:val="0"/>
              <w:autoSpaceDN w:val="0"/>
              <w:adjustRightInd w:val="0"/>
              <w:jc w:val="center"/>
              <w:rPr>
                <w:b/>
                <w:bCs/>
                <w:szCs w:val="20"/>
              </w:rPr>
            </w:pPr>
            <w:r w:rsidRPr="00785C54">
              <w:rPr>
                <w:b/>
                <w:szCs w:val="24"/>
              </w:rPr>
              <w:t>Identifier</w:t>
            </w:r>
          </w:p>
        </w:tc>
        <w:tc>
          <w:tcPr>
            <w:tcW w:w="1945" w:type="dxa"/>
            <w:tcBorders>
              <w:top w:val="single" w:sz="12" w:space="0" w:color="auto"/>
              <w:bottom w:val="single" w:sz="12" w:space="0" w:color="auto"/>
            </w:tcBorders>
          </w:tcPr>
          <w:p w14:paraId="4E31182A" w14:textId="1E99CE60" w:rsidR="005B5EAD" w:rsidRPr="00785C54" w:rsidRDefault="005B5EAD" w:rsidP="00785C54">
            <w:pPr>
              <w:pStyle w:val="Tableheader"/>
              <w:autoSpaceDE w:val="0"/>
              <w:autoSpaceDN w:val="0"/>
              <w:adjustRightInd w:val="0"/>
              <w:jc w:val="center"/>
              <w:rPr>
                <w:b/>
                <w:bCs/>
                <w:szCs w:val="20"/>
              </w:rPr>
            </w:pPr>
            <w:del w:id="1639" w:author="REID-JAMOND Alison" w:date="2022-04-04T12:05:00Z">
              <w:r w:rsidRPr="00785C54" w:rsidDel="000A6B0A">
                <w:rPr>
                  <w:rStyle w:val="citeapp"/>
                  <w:b/>
                  <w:szCs w:val="24"/>
                  <w:shd w:val="clear" w:color="auto" w:fill="auto"/>
                </w:rPr>
                <w:delText>Annex A</w:delText>
              </w:r>
              <w:r w:rsidRPr="00785C54" w:rsidDel="000A6B0A">
                <w:rPr>
                  <w:b/>
                  <w:szCs w:val="24"/>
                </w:rPr>
                <w:delText xml:space="preserve"> </w:delText>
              </w:r>
            </w:del>
            <w:ins w:id="1640" w:author="REID-JAMOND Alison" w:date="2022-04-04T12:05:00Z">
              <w:r w:rsidR="000A6B0A">
                <w:rPr>
                  <w:rStyle w:val="citeapp"/>
                  <w:b/>
                  <w:szCs w:val="24"/>
                  <w:shd w:val="clear" w:color="auto" w:fill="auto"/>
                </w:rPr>
                <w:t>Sub</w:t>
              </w:r>
            </w:ins>
            <w:r w:rsidRPr="00785C54">
              <w:rPr>
                <w:b/>
                <w:szCs w:val="24"/>
              </w:rPr>
              <w:t>clause</w:t>
            </w:r>
          </w:p>
        </w:tc>
      </w:tr>
      <w:tr w:rsidR="005B5EAD" w:rsidRPr="00785C54" w14:paraId="4E6A0002" w14:textId="77777777" w:rsidTr="00FD7078">
        <w:trPr>
          <w:jc w:val="center"/>
        </w:trPr>
        <w:tc>
          <w:tcPr>
            <w:tcW w:w="4252" w:type="dxa"/>
            <w:tcBorders>
              <w:top w:val="single" w:sz="12" w:space="0" w:color="auto"/>
            </w:tcBorders>
          </w:tcPr>
          <w:p w14:paraId="54E64CD2" w14:textId="5C8A711E" w:rsidR="005B5EAD" w:rsidRPr="00785C54" w:rsidRDefault="005B5EAD" w:rsidP="00785C54">
            <w:pPr>
              <w:pStyle w:val="Tablebody"/>
              <w:autoSpaceDE w:val="0"/>
              <w:autoSpaceDN w:val="0"/>
              <w:adjustRightInd w:val="0"/>
              <w:jc w:val="both"/>
              <w:rPr>
                <w:szCs w:val="20"/>
              </w:rPr>
            </w:pPr>
            <w:r w:rsidRPr="00785C54">
              <w:rPr>
                <w:szCs w:val="24"/>
              </w:rPr>
              <w:t>Basic Samples package</w:t>
            </w:r>
          </w:p>
        </w:tc>
        <w:tc>
          <w:tcPr>
            <w:tcW w:w="3555" w:type="dxa"/>
            <w:tcBorders>
              <w:top w:val="single" w:sz="12" w:space="0" w:color="auto"/>
            </w:tcBorders>
          </w:tcPr>
          <w:p w14:paraId="221DF792" w14:textId="6206D90C" w:rsidR="005B5EAD" w:rsidRPr="00785C54" w:rsidRDefault="005B5EAD" w:rsidP="00785C54">
            <w:pPr>
              <w:pStyle w:val="Tablebody"/>
              <w:autoSpaceDE w:val="0"/>
              <w:autoSpaceDN w:val="0"/>
              <w:adjustRightInd w:val="0"/>
              <w:jc w:val="both"/>
              <w:rPr>
                <w:szCs w:val="20"/>
              </w:rPr>
            </w:pPr>
            <w:r w:rsidRPr="00785C54">
              <w:rPr>
                <w:szCs w:val="24"/>
              </w:rPr>
              <w:t>/conf/sam-basic</w:t>
            </w:r>
          </w:p>
        </w:tc>
        <w:tc>
          <w:tcPr>
            <w:tcW w:w="1945" w:type="dxa"/>
            <w:tcBorders>
              <w:top w:val="single" w:sz="12" w:space="0" w:color="auto"/>
            </w:tcBorders>
          </w:tcPr>
          <w:p w14:paraId="72AF695D" w14:textId="4E42EEA8"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w:t>
            </w:r>
          </w:p>
        </w:tc>
      </w:tr>
      <w:tr w:rsidR="005B5EAD" w:rsidRPr="00785C54" w14:paraId="6CE1FD21" w14:textId="77777777" w:rsidTr="00FD7078">
        <w:trPr>
          <w:jc w:val="center"/>
        </w:trPr>
        <w:tc>
          <w:tcPr>
            <w:tcW w:w="4252" w:type="dxa"/>
          </w:tcPr>
          <w:p w14:paraId="538F23DE" w14:textId="2F8D89A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1" w:author="Katharina Schleidt" w:date="2022-08-13T15:38:00Z">
              <w:r w:rsidRPr="00785C54" w:rsidDel="001574A6">
                <w:rPr>
                  <w:szCs w:val="24"/>
                </w:rPr>
                <w:delText>-</w:delText>
              </w:r>
            </w:del>
            <w:ins w:id="1642" w:author="Katharina Schleidt" w:date="2022-08-13T15:38:00Z">
              <w:r w:rsidR="001574A6">
                <w:rPr>
                  <w:szCs w:val="24"/>
                </w:rPr>
                <w:t>–</w:t>
              </w:r>
            </w:ins>
            <w:r w:rsidRPr="00785C54">
              <w:rPr>
                <w:szCs w:val="24"/>
              </w:rPr>
              <w:t xml:space="preserve"> MaterialSample</w:t>
            </w:r>
          </w:p>
        </w:tc>
        <w:tc>
          <w:tcPr>
            <w:tcW w:w="3555" w:type="dxa"/>
          </w:tcPr>
          <w:p w14:paraId="355FDF01" w14:textId="5381B128" w:rsidR="005B5EAD" w:rsidRPr="00785C54" w:rsidRDefault="005B5EAD" w:rsidP="00785C54">
            <w:pPr>
              <w:pStyle w:val="Tablebody"/>
              <w:autoSpaceDE w:val="0"/>
              <w:autoSpaceDN w:val="0"/>
              <w:adjustRightInd w:val="0"/>
              <w:jc w:val="both"/>
              <w:rPr>
                <w:szCs w:val="20"/>
              </w:rPr>
            </w:pPr>
            <w:r w:rsidRPr="00785C54">
              <w:rPr>
                <w:szCs w:val="24"/>
              </w:rPr>
              <w:t>/conf/sam-basic/MaterialSample</w:t>
            </w:r>
          </w:p>
        </w:tc>
        <w:tc>
          <w:tcPr>
            <w:tcW w:w="1945" w:type="dxa"/>
          </w:tcPr>
          <w:p w14:paraId="39FAFDA9" w14:textId="532B7500"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A.6.2</w:t>
            </w:r>
          </w:p>
        </w:tc>
      </w:tr>
      <w:tr w:rsidR="005B5EAD" w:rsidRPr="00785C54" w14:paraId="43272EF6" w14:textId="77777777" w:rsidTr="00FD7078">
        <w:trPr>
          <w:jc w:val="center"/>
        </w:trPr>
        <w:tc>
          <w:tcPr>
            <w:tcW w:w="4252" w:type="dxa"/>
          </w:tcPr>
          <w:p w14:paraId="34B8D8CB" w14:textId="0B0A6B07"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3" w:author="Katharina Schleidt" w:date="2022-08-13T15:38:00Z">
              <w:r w:rsidRPr="00785C54" w:rsidDel="001574A6">
                <w:rPr>
                  <w:szCs w:val="24"/>
                </w:rPr>
                <w:delText>-</w:delText>
              </w:r>
            </w:del>
            <w:ins w:id="1644" w:author="Katharina Schleidt" w:date="2022-08-13T15:38:00Z">
              <w:r w:rsidR="001574A6">
                <w:rPr>
                  <w:szCs w:val="24"/>
                </w:rPr>
                <w:t>–</w:t>
              </w:r>
            </w:ins>
            <w:r w:rsidRPr="00785C54">
              <w:rPr>
                <w:szCs w:val="24"/>
              </w:rPr>
              <w:t xml:space="preserve"> NamedLocation</w:t>
            </w:r>
          </w:p>
        </w:tc>
        <w:tc>
          <w:tcPr>
            <w:tcW w:w="3555" w:type="dxa"/>
          </w:tcPr>
          <w:p w14:paraId="3261BCB0" w14:textId="0CC078D9" w:rsidR="005B5EAD" w:rsidRPr="00785C54" w:rsidRDefault="005B5EAD" w:rsidP="00785C54">
            <w:pPr>
              <w:pStyle w:val="Tablebody"/>
              <w:autoSpaceDE w:val="0"/>
              <w:autoSpaceDN w:val="0"/>
              <w:adjustRightInd w:val="0"/>
              <w:jc w:val="both"/>
              <w:rPr>
                <w:szCs w:val="20"/>
              </w:rPr>
            </w:pPr>
            <w:r w:rsidRPr="00785C54">
              <w:rPr>
                <w:szCs w:val="24"/>
              </w:rPr>
              <w:t>/conf/sam-basic/NamedLocation</w:t>
            </w:r>
          </w:p>
        </w:tc>
        <w:tc>
          <w:tcPr>
            <w:tcW w:w="1945" w:type="dxa"/>
          </w:tcPr>
          <w:p w14:paraId="6A9076B7" w14:textId="34599D7A"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A.6.3</w:t>
            </w:r>
          </w:p>
        </w:tc>
      </w:tr>
      <w:tr w:rsidR="005B5EAD" w:rsidRPr="00785C54" w14:paraId="435D6A0A" w14:textId="77777777" w:rsidTr="00FD7078">
        <w:trPr>
          <w:jc w:val="center"/>
        </w:trPr>
        <w:tc>
          <w:tcPr>
            <w:tcW w:w="4252" w:type="dxa"/>
          </w:tcPr>
          <w:p w14:paraId="51415D19" w14:textId="2DCA112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5" w:author="Katharina Schleidt" w:date="2022-08-13T15:38:00Z">
              <w:r w:rsidRPr="00785C54" w:rsidDel="001574A6">
                <w:rPr>
                  <w:szCs w:val="24"/>
                </w:rPr>
                <w:delText>-</w:delText>
              </w:r>
            </w:del>
            <w:ins w:id="1646" w:author="Katharina Schleidt" w:date="2022-08-13T15:38:00Z">
              <w:r w:rsidR="001574A6">
                <w:rPr>
                  <w:szCs w:val="24"/>
                </w:rPr>
                <w:t>–</w:t>
              </w:r>
            </w:ins>
            <w:r w:rsidRPr="00785C54">
              <w:rPr>
                <w:szCs w:val="24"/>
              </w:rPr>
              <w:t xml:space="preserve"> PhysicalDimension</w:t>
            </w:r>
          </w:p>
        </w:tc>
        <w:tc>
          <w:tcPr>
            <w:tcW w:w="3555" w:type="dxa"/>
          </w:tcPr>
          <w:p w14:paraId="539D57BB" w14:textId="11C95707" w:rsidR="005B5EAD" w:rsidRPr="00785C54" w:rsidRDefault="005B5EAD" w:rsidP="00785C54">
            <w:pPr>
              <w:pStyle w:val="Tablebody"/>
              <w:autoSpaceDE w:val="0"/>
              <w:autoSpaceDN w:val="0"/>
              <w:adjustRightInd w:val="0"/>
              <w:jc w:val="both"/>
              <w:rPr>
                <w:szCs w:val="20"/>
              </w:rPr>
            </w:pPr>
            <w:r w:rsidRPr="00785C54">
              <w:rPr>
                <w:szCs w:val="24"/>
              </w:rPr>
              <w:t>/conf/sam-basic/PhysicalDimension</w:t>
            </w:r>
          </w:p>
        </w:tc>
        <w:tc>
          <w:tcPr>
            <w:tcW w:w="1945" w:type="dxa"/>
          </w:tcPr>
          <w:p w14:paraId="563B7DFE" w14:textId="503FA7C9"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A.6.4</w:t>
            </w:r>
          </w:p>
        </w:tc>
      </w:tr>
      <w:tr w:rsidR="005B5EAD" w:rsidRPr="00785C54" w14:paraId="425A2328" w14:textId="77777777" w:rsidTr="00FD7078">
        <w:trPr>
          <w:jc w:val="center"/>
        </w:trPr>
        <w:tc>
          <w:tcPr>
            <w:tcW w:w="4252" w:type="dxa"/>
          </w:tcPr>
          <w:p w14:paraId="71B9E9A1" w14:textId="3484C60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7" w:author="Katharina Schleidt" w:date="2022-08-13T15:38:00Z">
              <w:r w:rsidRPr="00785C54" w:rsidDel="001574A6">
                <w:rPr>
                  <w:szCs w:val="24"/>
                </w:rPr>
                <w:delText>-</w:delText>
              </w:r>
            </w:del>
            <w:ins w:id="1648" w:author="Katharina Schleidt" w:date="2022-08-13T15:38:00Z">
              <w:r w:rsidR="001574A6">
                <w:rPr>
                  <w:szCs w:val="24"/>
                </w:rPr>
                <w:t>–</w:t>
              </w:r>
            </w:ins>
            <w:r w:rsidRPr="00785C54">
              <w:rPr>
                <w:szCs w:val="24"/>
              </w:rPr>
              <w:t xml:space="preserve"> Sample</w:t>
            </w:r>
          </w:p>
        </w:tc>
        <w:tc>
          <w:tcPr>
            <w:tcW w:w="3555" w:type="dxa"/>
          </w:tcPr>
          <w:p w14:paraId="0444CA31" w14:textId="4DA8745C" w:rsidR="005B5EAD" w:rsidRPr="00785C54" w:rsidRDefault="005B5EAD" w:rsidP="00785C54">
            <w:pPr>
              <w:pStyle w:val="Tablebody"/>
              <w:autoSpaceDE w:val="0"/>
              <w:autoSpaceDN w:val="0"/>
              <w:adjustRightInd w:val="0"/>
              <w:jc w:val="both"/>
              <w:rPr>
                <w:szCs w:val="20"/>
              </w:rPr>
            </w:pPr>
            <w:r w:rsidRPr="00785C54">
              <w:rPr>
                <w:szCs w:val="24"/>
              </w:rPr>
              <w:t>/conf/sam-basic/Sample</w:t>
            </w:r>
          </w:p>
        </w:tc>
        <w:tc>
          <w:tcPr>
            <w:tcW w:w="1945" w:type="dxa"/>
          </w:tcPr>
          <w:p w14:paraId="5E0D6149" w14:textId="7F6D56B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A.6.5</w:t>
            </w:r>
          </w:p>
        </w:tc>
      </w:tr>
      <w:tr w:rsidR="005B5EAD" w:rsidRPr="00785C54" w14:paraId="596272C7" w14:textId="77777777" w:rsidTr="00FD7078">
        <w:trPr>
          <w:jc w:val="center"/>
        </w:trPr>
        <w:tc>
          <w:tcPr>
            <w:tcW w:w="4252" w:type="dxa"/>
          </w:tcPr>
          <w:p w14:paraId="1703961E" w14:textId="21823218"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49" w:author="Katharina Schleidt" w:date="2022-08-13T15:38:00Z">
              <w:r w:rsidRPr="00785C54" w:rsidDel="001574A6">
                <w:rPr>
                  <w:szCs w:val="24"/>
                </w:rPr>
                <w:delText>-</w:delText>
              </w:r>
            </w:del>
            <w:ins w:id="1650" w:author="Katharina Schleidt" w:date="2022-08-13T15:38:00Z">
              <w:r w:rsidR="001574A6">
                <w:rPr>
                  <w:szCs w:val="24"/>
                </w:rPr>
                <w:t>–</w:t>
              </w:r>
            </w:ins>
            <w:r w:rsidRPr="00785C54">
              <w:rPr>
                <w:szCs w:val="24"/>
              </w:rPr>
              <w:t xml:space="preserve"> SampleCollection</w:t>
            </w:r>
          </w:p>
        </w:tc>
        <w:tc>
          <w:tcPr>
            <w:tcW w:w="3555" w:type="dxa"/>
          </w:tcPr>
          <w:p w14:paraId="7FA2B58A" w14:textId="34C5D959" w:rsidR="005B5EAD" w:rsidRPr="00785C54" w:rsidRDefault="005B5EAD" w:rsidP="00785C54">
            <w:pPr>
              <w:pStyle w:val="Tablebody"/>
              <w:autoSpaceDE w:val="0"/>
              <w:autoSpaceDN w:val="0"/>
              <w:adjustRightInd w:val="0"/>
              <w:jc w:val="both"/>
              <w:rPr>
                <w:szCs w:val="20"/>
              </w:rPr>
            </w:pPr>
            <w:r w:rsidRPr="00785C54">
              <w:rPr>
                <w:szCs w:val="24"/>
              </w:rPr>
              <w:t>/conf/sam-basic/SampleCollection</w:t>
            </w:r>
          </w:p>
        </w:tc>
        <w:tc>
          <w:tcPr>
            <w:tcW w:w="1945" w:type="dxa"/>
          </w:tcPr>
          <w:p w14:paraId="201B7BA0" w14:textId="71A71764"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A.6.6</w:t>
            </w:r>
          </w:p>
        </w:tc>
      </w:tr>
      <w:tr w:rsidR="005B5EAD" w:rsidRPr="00785C54" w14:paraId="271CE3A6" w14:textId="77777777" w:rsidTr="00FD7078">
        <w:trPr>
          <w:jc w:val="center"/>
        </w:trPr>
        <w:tc>
          <w:tcPr>
            <w:tcW w:w="4252" w:type="dxa"/>
          </w:tcPr>
          <w:p w14:paraId="30DA2B57" w14:textId="1A5F2BD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1" w:author="Katharina Schleidt" w:date="2022-08-13T15:38:00Z">
              <w:r w:rsidRPr="00785C54" w:rsidDel="001574A6">
                <w:rPr>
                  <w:szCs w:val="24"/>
                </w:rPr>
                <w:delText>-</w:delText>
              </w:r>
            </w:del>
            <w:ins w:id="1652" w:author="Katharina Schleidt" w:date="2022-08-13T15:38:00Z">
              <w:r w:rsidR="001574A6">
                <w:rPr>
                  <w:szCs w:val="24"/>
                </w:rPr>
                <w:t>–</w:t>
              </w:r>
            </w:ins>
            <w:r w:rsidRPr="00785C54">
              <w:rPr>
                <w:szCs w:val="24"/>
              </w:rPr>
              <w:t xml:space="preserve"> Sampler</w:t>
            </w:r>
          </w:p>
        </w:tc>
        <w:tc>
          <w:tcPr>
            <w:tcW w:w="3555" w:type="dxa"/>
          </w:tcPr>
          <w:p w14:paraId="3CBD636D" w14:textId="60515C12" w:rsidR="005B5EAD" w:rsidRPr="00785C54" w:rsidRDefault="005B5EAD" w:rsidP="00785C54">
            <w:pPr>
              <w:pStyle w:val="Tablebody"/>
              <w:autoSpaceDE w:val="0"/>
              <w:autoSpaceDN w:val="0"/>
              <w:adjustRightInd w:val="0"/>
              <w:jc w:val="both"/>
              <w:rPr>
                <w:szCs w:val="20"/>
              </w:rPr>
            </w:pPr>
            <w:r w:rsidRPr="00785C54">
              <w:rPr>
                <w:szCs w:val="24"/>
              </w:rPr>
              <w:t>/conf/sam-basic/Sampler</w:t>
            </w:r>
          </w:p>
        </w:tc>
        <w:tc>
          <w:tcPr>
            <w:tcW w:w="1945" w:type="dxa"/>
          </w:tcPr>
          <w:p w14:paraId="489C16A0" w14:textId="5C910FD1"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A.6.7</w:t>
            </w:r>
          </w:p>
        </w:tc>
      </w:tr>
      <w:tr w:rsidR="005B5EAD" w:rsidRPr="00785C54" w14:paraId="25FCA56F" w14:textId="77777777" w:rsidTr="00FD7078">
        <w:trPr>
          <w:jc w:val="center"/>
        </w:trPr>
        <w:tc>
          <w:tcPr>
            <w:tcW w:w="4252" w:type="dxa"/>
          </w:tcPr>
          <w:p w14:paraId="1A5623E2" w14:textId="1F0AFFE8" w:rsidR="005B5EAD" w:rsidRPr="00785C54" w:rsidRDefault="005B5EAD" w:rsidP="00785C54">
            <w:pPr>
              <w:pStyle w:val="Tablebody"/>
              <w:tabs>
                <w:tab w:val="clear" w:pos="397"/>
                <w:tab w:val="left" w:pos="403"/>
                <w:tab w:val="left" w:pos="2180"/>
              </w:tabs>
              <w:autoSpaceDE w:val="0"/>
              <w:autoSpaceDN w:val="0"/>
              <w:adjustRightInd w:val="0"/>
              <w:jc w:val="both"/>
              <w:rPr>
                <w:szCs w:val="20"/>
              </w:rPr>
            </w:pPr>
            <w:r w:rsidRPr="00785C54">
              <w:rPr>
                <w:szCs w:val="24"/>
              </w:rPr>
              <w:t xml:space="preserve">Basic Samples </w:t>
            </w:r>
            <w:del w:id="1653" w:author="Katharina Schleidt" w:date="2022-08-13T15:38:00Z">
              <w:r w:rsidRPr="00785C54" w:rsidDel="001574A6">
                <w:rPr>
                  <w:szCs w:val="24"/>
                </w:rPr>
                <w:delText>-</w:delText>
              </w:r>
            </w:del>
            <w:ins w:id="1654" w:author="Katharina Schleidt" w:date="2022-08-13T15:38:00Z">
              <w:r w:rsidR="001574A6">
                <w:rPr>
                  <w:szCs w:val="24"/>
                </w:rPr>
                <w:t>–</w:t>
              </w:r>
            </w:ins>
            <w:r w:rsidRPr="00785C54">
              <w:rPr>
                <w:szCs w:val="24"/>
              </w:rPr>
              <w:t xml:space="preserve"> Sampling</w:t>
            </w:r>
          </w:p>
        </w:tc>
        <w:tc>
          <w:tcPr>
            <w:tcW w:w="3555" w:type="dxa"/>
          </w:tcPr>
          <w:p w14:paraId="75AB6100" w14:textId="50F34234" w:rsidR="005B5EAD" w:rsidRPr="00785C54" w:rsidRDefault="005B5EAD" w:rsidP="00785C54">
            <w:pPr>
              <w:pStyle w:val="Tablebody"/>
              <w:autoSpaceDE w:val="0"/>
              <w:autoSpaceDN w:val="0"/>
              <w:adjustRightInd w:val="0"/>
              <w:jc w:val="both"/>
              <w:rPr>
                <w:szCs w:val="20"/>
              </w:rPr>
            </w:pPr>
            <w:r w:rsidRPr="00785C54">
              <w:rPr>
                <w:szCs w:val="24"/>
              </w:rPr>
              <w:t>/conf/sam-basic/Sampling</w:t>
            </w:r>
          </w:p>
        </w:tc>
        <w:tc>
          <w:tcPr>
            <w:tcW w:w="1945" w:type="dxa"/>
          </w:tcPr>
          <w:p w14:paraId="4AB53D47" w14:textId="7287FFEC"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A.6.8</w:t>
            </w:r>
          </w:p>
        </w:tc>
      </w:tr>
      <w:tr w:rsidR="005B5EAD" w:rsidRPr="00785C54" w14:paraId="35D6110D" w14:textId="77777777" w:rsidTr="00FD7078">
        <w:trPr>
          <w:jc w:val="center"/>
        </w:trPr>
        <w:tc>
          <w:tcPr>
            <w:tcW w:w="4252" w:type="dxa"/>
          </w:tcPr>
          <w:p w14:paraId="68636897" w14:textId="48C8D5B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5" w:author="Katharina Schleidt" w:date="2022-08-13T15:38:00Z">
              <w:r w:rsidRPr="00785C54" w:rsidDel="001574A6">
                <w:rPr>
                  <w:szCs w:val="24"/>
                </w:rPr>
                <w:delText>-</w:delText>
              </w:r>
            </w:del>
            <w:ins w:id="1656" w:author="Katharina Schleidt" w:date="2022-08-13T15:38:00Z">
              <w:r w:rsidR="001574A6">
                <w:rPr>
                  <w:szCs w:val="24"/>
                </w:rPr>
                <w:t>–</w:t>
              </w:r>
            </w:ins>
            <w:r w:rsidRPr="00785C54">
              <w:rPr>
                <w:szCs w:val="24"/>
              </w:rPr>
              <w:t xml:space="preserve"> SpatialSample</w:t>
            </w:r>
          </w:p>
        </w:tc>
        <w:tc>
          <w:tcPr>
            <w:tcW w:w="3555" w:type="dxa"/>
          </w:tcPr>
          <w:p w14:paraId="48B05DD1" w14:textId="20B886F1" w:rsidR="005B5EAD" w:rsidRPr="00785C54" w:rsidRDefault="005B5EAD" w:rsidP="00785C54">
            <w:pPr>
              <w:pStyle w:val="Tablebody"/>
              <w:tabs>
                <w:tab w:val="clear" w:pos="397"/>
                <w:tab w:val="left" w:pos="403"/>
                <w:tab w:val="left" w:pos="925"/>
              </w:tabs>
              <w:autoSpaceDE w:val="0"/>
              <w:autoSpaceDN w:val="0"/>
              <w:adjustRightInd w:val="0"/>
              <w:jc w:val="both"/>
              <w:rPr>
                <w:szCs w:val="20"/>
              </w:rPr>
            </w:pPr>
            <w:r w:rsidRPr="00785C54">
              <w:rPr>
                <w:szCs w:val="24"/>
              </w:rPr>
              <w:t>/conf/sam-basic/SpatialSample</w:t>
            </w:r>
          </w:p>
        </w:tc>
        <w:tc>
          <w:tcPr>
            <w:tcW w:w="1945" w:type="dxa"/>
          </w:tcPr>
          <w:p w14:paraId="310C0985" w14:textId="40AEBC95"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A.6.9</w:t>
            </w:r>
          </w:p>
        </w:tc>
      </w:tr>
      <w:tr w:rsidR="005B5EAD" w:rsidRPr="00785C54" w14:paraId="050EC36B" w14:textId="77777777" w:rsidTr="00FD7078">
        <w:trPr>
          <w:jc w:val="center"/>
        </w:trPr>
        <w:tc>
          <w:tcPr>
            <w:tcW w:w="4252" w:type="dxa"/>
          </w:tcPr>
          <w:p w14:paraId="7059027A" w14:textId="20F5F44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7" w:author="Katharina Schleidt" w:date="2022-08-13T15:38:00Z">
              <w:r w:rsidRPr="00785C54" w:rsidDel="001574A6">
                <w:rPr>
                  <w:szCs w:val="24"/>
                </w:rPr>
                <w:delText>-</w:delText>
              </w:r>
            </w:del>
            <w:ins w:id="1658" w:author="Katharina Schleidt" w:date="2022-08-13T15:38:00Z">
              <w:r w:rsidR="001574A6">
                <w:rPr>
                  <w:szCs w:val="24"/>
                </w:rPr>
                <w:t>–</w:t>
              </w:r>
            </w:ins>
            <w:r w:rsidRPr="00785C54">
              <w:rPr>
                <w:szCs w:val="24"/>
              </w:rPr>
              <w:t xml:space="preserve"> StatisticalClassification</w:t>
            </w:r>
          </w:p>
        </w:tc>
        <w:tc>
          <w:tcPr>
            <w:tcW w:w="3555" w:type="dxa"/>
          </w:tcPr>
          <w:p w14:paraId="21C0EB99" w14:textId="1223130E" w:rsidR="005B5EAD" w:rsidRPr="00785C54" w:rsidRDefault="005B5EAD" w:rsidP="00785C54">
            <w:pPr>
              <w:pStyle w:val="Tablebody"/>
              <w:autoSpaceDE w:val="0"/>
              <w:autoSpaceDN w:val="0"/>
              <w:adjustRightInd w:val="0"/>
              <w:jc w:val="both"/>
              <w:rPr>
                <w:szCs w:val="20"/>
              </w:rPr>
            </w:pPr>
            <w:r w:rsidRPr="00785C54">
              <w:rPr>
                <w:szCs w:val="24"/>
              </w:rPr>
              <w:t>/conf/sam-basic/StatisticalClassification</w:t>
            </w:r>
          </w:p>
        </w:tc>
        <w:tc>
          <w:tcPr>
            <w:tcW w:w="1945" w:type="dxa"/>
          </w:tcPr>
          <w:p w14:paraId="011B0801" w14:textId="3AA7C742"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A.6.10</w:t>
            </w:r>
          </w:p>
        </w:tc>
      </w:tr>
      <w:tr w:rsidR="005B5EAD" w:rsidRPr="00785C54" w14:paraId="23434899" w14:textId="77777777" w:rsidTr="00FD7078">
        <w:trPr>
          <w:jc w:val="center"/>
        </w:trPr>
        <w:tc>
          <w:tcPr>
            <w:tcW w:w="4252" w:type="dxa"/>
            <w:tcBorders>
              <w:bottom w:val="single" w:sz="12" w:space="0" w:color="auto"/>
            </w:tcBorders>
          </w:tcPr>
          <w:p w14:paraId="226B8411" w14:textId="7AA2CC1F"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1659" w:author="Katharina Schleidt" w:date="2022-08-13T15:38:00Z">
              <w:r w:rsidRPr="00785C54" w:rsidDel="001574A6">
                <w:rPr>
                  <w:szCs w:val="24"/>
                </w:rPr>
                <w:delText>-</w:delText>
              </w:r>
            </w:del>
            <w:ins w:id="1660" w:author="Katharina Schleidt" w:date="2022-08-13T15:38:00Z">
              <w:r w:rsidR="001574A6">
                <w:rPr>
                  <w:szCs w:val="24"/>
                </w:rPr>
                <w:t>–</w:t>
              </w:r>
            </w:ins>
            <w:r w:rsidRPr="00785C54">
              <w:rPr>
                <w:szCs w:val="24"/>
              </w:rPr>
              <w:t xml:space="preserve"> StatisticalSample</w:t>
            </w:r>
          </w:p>
        </w:tc>
        <w:tc>
          <w:tcPr>
            <w:tcW w:w="3555" w:type="dxa"/>
            <w:tcBorders>
              <w:bottom w:val="single" w:sz="12" w:space="0" w:color="auto"/>
            </w:tcBorders>
          </w:tcPr>
          <w:p w14:paraId="11B634E3" w14:textId="3D4D4C52" w:rsidR="005B5EAD" w:rsidRPr="00785C54" w:rsidRDefault="005B5EAD" w:rsidP="00785C54">
            <w:pPr>
              <w:pStyle w:val="Tablebody"/>
              <w:autoSpaceDE w:val="0"/>
              <w:autoSpaceDN w:val="0"/>
              <w:adjustRightInd w:val="0"/>
              <w:jc w:val="both"/>
              <w:rPr>
                <w:szCs w:val="20"/>
              </w:rPr>
            </w:pPr>
            <w:r w:rsidRPr="00785C54">
              <w:rPr>
                <w:szCs w:val="24"/>
              </w:rPr>
              <w:t>/conf/sam-basic/StatisticalSample</w:t>
            </w:r>
          </w:p>
        </w:tc>
        <w:tc>
          <w:tcPr>
            <w:tcW w:w="1945" w:type="dxa"/>
            <w:tcBorders>
              <w:bottom w:val="single" w:sz="12" w:space="0" w:color="auto"/>
            </w:tcBorders>
          </w:tcPr>
          <w:p w14:paraId="16179F34" w14:textId="2A300C37" w:rsidR="005B5EAD" w:rsidRPr="00785C54" w:rsidRDefault="005B5EAD" w:rsidP="00785C54">
            <w:pPr>
              <w:pStyle w:val="Tablebody"/>
              <w:autoSpaceDE w:val="0"/>
              <w:autoSpaceDN w:val="0"/>
              <w:adjustRightInd w:val="0"/>
              <w:jc w:val="center"/>
              <w:rPr>
                <w:szCs w:val="20"/>
              </w:rPr>
            </w:pPr>
            <w:r w:rsidRPr="00785C54">
              <w:rPr>
                <w:rStyle w:val="citesec"/>
                <w:szCs w:val="24"/>
                <w:shd w:val="clear" w:color="auto" w:fill="auto"/>
              </w:rPr>
              <w:t>A.6.11</w:t>
            </w:r>
          </w:p>
        </w:tc>
      </w:tr>
    </w:tbl>
    <w:p w14:paraId="3E12EC2F" w14:textId="3611159F" w:rsidR="005B5EAD" w:rsidRPr="00785C54" w:rsidRDefault="005B5EAD" w:rsidP="00785C54">
      <w:pPr>
        <w:pStyle w:val="Heading1"/>
        <w:autoSpaceDE w:val="0"/>
        <w:autoSpaceDN w:val="0"/>
        <w:adjustRightInd w:val="0"/>
        <w:rPr>
          <w:rFonts w:eastAsia="Times New Roman"/>
          <w:szCs w:val="24"/>
        </w:rPr>
      </w:pPr>
      <w:bookmarkStart w:id="1661" w:name="_Toc113373306"/>
      <w:r w:rsidRPr="00785C54">
        <w:rPr>
          <w:rFonts w:eastAsia="Times New Roman"/>
          <w:szCs w:val="24"/>
        </w:rPr>
        <w:t>Packaging, requirements and dependencies</w:t>
      </w:r>
      <w:bookmarkEnd w:id="1661"/>
    </w:p>
    <w:p w14:paraId="76FBA22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62" w:name="_Toc113373307"/>
      <w:r w:rsidRPr="00785C54">
        <w:rPr>
          <w:rFonts w:eastAsia="Times New Roman"/>
          <w:szCs w:val="24"/>
        </w:rPr>
        <w:t>Requirements</w:t>
      </w:r>
      <w:bookmarkEnd w:id="1662"/>
    </w:p>
    <w:p w14:paraId="2E89E07C" w14:textId="51EC9543" w:rsidR="005B5EAD" w:rsidRPr="00785C54" w:rsidRDefault="005B5EAD" w:rsidP="00785C54">
      <w:pPr>
        <w:pStyle w:val="BodyText"/>
        <w:autoSpaceDE w:val="0"/>
        <w:autoSpaceDN w:val="0"/>
        <w:adjustRightInd w:val="0"/>
        <w:rPr>
          <w:szCs w:val="24"/>
        </w:rPr>
      </w:pPr>
      <w:r w:rsidRPr="00785C54">
        <w:rPr>
          <w:szCs w:val="24"/>
        </w:rPr>
        <w:t>As OMS implementations often seamlessly integrate with existing data ecosystems, a very flexible requirements and conformance structure is defined. This structure</w:t>
      </w:r>
      <w:ins w:id="1663" w:author="Katharina Schleidt" w:date="2022-08-13T16:33:00Z">
        <w:r w:rsidR="0007557E">
          <w:rPr>
            <w:szCs w:val="24"/>
          </w:rPr>
          <w:t xml:space="preserve"> </w:t>
        </w:r>
      </w:ins>
      <w:r w:rsidRPr="00785C54">
        <w:rPr>
          <w:szCs w:val="24"/>
        </w:rPr>
        <w:t>enables users to selectively mix and match elements as required for their purposes from the OMS data model without the necessity of achieving compliance with the entire data model.</w:t>
      </w:r>
    </w:p>
    <w:p w14:paraId="7A75AED0" w14:textId="77777777" w:rsidR="005B5EAD" w:rsidRPr="00785C54" w:rsidRDefault="005B5EAD" w:rsidP="00785C54">
      <w:pPr>
        <w:pStyle w:val="BodyText"/>
        <w:autoSpaceDE w:val="0"/>
        <w:autoSpaceDN w:val="0"/>
        <w:adjustRightInd w:val="0"/>
        <w:rPr>
          <w:szCs w:val="24"/>
        </w:rPr>
      </w:pPr>
      <w:r w:rsidRPr="00785C54">
        <w:rPr>
          <w:szCs w:val="24"/>
        </w:rPr>
        <w:t>Such flexibility is becoming increasingly relevant with the shift to Linked Data practices, where different organizations maintain and expose only certain aspects of a larger distributed dataset.</w:t>
      </w:r>
    </w:p>
    <w:p w14:paraId="0FC0637E" w14:textId="6BDBA63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664"/>
      <w:r w:rsidRPr="00785C54">
        <w:rPr>
          <w:szCs w:val="24"/>
        </w:rPr>
        <w:t>EXAMPLE</w:t>
      </w:r>
      <w:r w:rsidRPr="00785C54">
        <w:rPr>
          <w:szCs w:val="24"/>
        </w:rPr>
        <w:tab/>
      </w:r>
      <w:ins w:id="1665" w:author="Katharina Schleidt" w:date="2022-08-13T15:52:00Z">
        <w:r w:rsidR="002A0086" w:rsidRPr="002A0086">
          <w:rPr>
            <w:szCs w:val="24"/>
          </w:rPr>
          <w:t>Some providers only serve information</w:t>
        </w:r>
        <w:r w:rsidR="002A0086">
          <w:rPr>
            <w:szCs w:val="24"/>
          </w:rPr>
          <w:t xml:space="preserve"> </w:t>
        </w:r>
      </w:ins>
      <w:del w:id="1666" w:author="Katharina Schleidt" w:date="2022-08-13T15:52:00Z">
        <w:r w:rsidRPr="00785C54" w:rsidDel="002A0086">
          <w:rPr>
            <w:szCs w:val="24"/>
          </w:rPr>
          <w:delText xml:space="preserve">A provider may only serve information </w:delText>
        </w:r>
        <w:commentRangeEnd w:id="1664"/>
        <w:r w:rsidR="000A6B0A" w:rsidDel="002A0086">
          <w:rPr>
            <w:rStyle w:val="CommentReference"/>
            <w:rFonts w:eastAsia="MS Mincho"/>
            <w:lang w:eastAsia="ja-JP"/>
          </w:rPr>
          <w:commentReference w:id="1664"/>
        </w:r>
      </w:del>
      <w:r w:rsidRPr="00785C54">
        <w:rPr>
          <w:szCs w:val="24"/>
        </w:rPr>
        <w:t>on Observable Properties or Monitoring Facilities, while relying on other partners to provide information on measurement procedures. These could claim compliance to those parts falling under their responsibility, while letting other data providers link to these resources.</w:t>
      </w:r>
    </w:p>
    <w:p w14:paraId="62B58B0C" w14:textId="2DBAAD20" w:rsidR="005B5EAD" w:rsidRPr="00785C54" w:rsidRDefault="005B5EAD" w:rsidP="00785C54">
      <w:pPr>
        <w:pStyle w:val="BodyText"/>
        <w:autoSpaceDE w:val="0"/>
        <w:autoSpaceDN w:val="0"/>
        <w:adjustRightInd w:val="0"/>
        <w:rPr>
          <w:szCs w:val="24"/>
        </w:rPr>
      </w:pPr>
      <w:r w:rsidRPr="00785C54">
        <w:rPr>
          <w:szCs w:val="24"/>
        </w:rPr>
        <w:t>For this purpose, a fine</w:t>
      </w:r>
      <w:ins w:id="1667" w:author="REID-JAMOND Alison" w:date="2022-04-04T12:42:00Z">
        <w:r w:rsidR="000A6B0A">
          <w:rPr>
            <w:szCs w:val="24"/>
          </w:rPr>
          <w:t>-</w:t>
        </w:r>
      </w:ins>
      <w:del w:id="1668" w:author="REID-JAMOND Alison" w:date="2022-04-04T12:42:00Z">
        <w:r w:rsidRPr="00785C54" w:rsidDel="000A6B0A">
          <w:rPr>
            <w:szCs w:val="24"/>
          </w:rPr>
          <w:delText xml:space="preserve"> </w:delText>
        </w:r>
      </w:del>
      <w:r w:rsidRPr="00785C54">
        <w:rPr>
          <w:szCs w:val="24"/>
        </w:rPr>
        <w:t xml:space="preserve">grained structure for requirements and recommendations, requirements classes and conformance classes has been defined. As far as possible, patterns from the OGC Modular </w:t>
      </w:r>
      <w:r w:rsidRPr="00785C54">
        <w:rPr>
          <w:szCs w:val="24"/>
        </w:rPr>
        <w:lastRenderedPageBreak/>
        <w:t>Specification</w:t>
      </w:r>
      <w:r w:rsidRPr="00785C54">
        <w:rPr>
          <w:szCs w:val="24"/>
          <w:vertAlign w:val="superscript"/>
        </w:rPr>
        <w:t>[</w:t>
      </w:r>
      <w:r w:rsidRPr="00785C54">
        <w:rPr>
          <w:rStyle w:val="citebib"/>
          <w:szCs w:val="24"/>
          <w:shd w:val="clear" w:color="auto" w:fill="auto"/>
          <w:vertAlign w:val="superscript"/>
        </w:rPr>
        <w:t>26</w:t>
      </w:r>
      <w:r w:rsidRPr="00785C54">
        <w:rPr>
          <w:szCs w:val="24"/>
          <w:vertAlign w:val="superscript"/>
        </w:rPr>
        <w:t>]</w:t>
      </w:r>
      <w:r w:rsidRPr="00785C54">
        <w:rPr>
          <w:szCs w:val="24"/>
        </w:rPr>
        <w:t xml:space="preserve"> have been taken into account. However, pertaining to the alignment between UML Packages and Conformance Classes, a relaxation of the requirement on one-to-one alignment between UML Package and Conformance Class has been proposed as follows:</w:t>
      </w:r>
    </w:p>
    <w:p w14:paraId="69A446FD" w14:textId="49092C7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For each UML Package, both a Requirements Class as well as a Conformance Class have been defined</w:t>
      </w:r>
      <w:ins w:id="1669" w:author="REID-JAMOND Alison" w:date="2022-04-04T12:42:00Z">
        <w:r w:rsidR="000A6B0A">
          <w:rPr>
            <w:szCs w:val="24"/>
          </w:rPr>
          <w:t>.</w:t>
        </w:r>
      </w:ins>
      <w:del w:id="1670" w:author="REID-JAMOND Alison" w:date="2022-04-04T12:42:00Z">
        <w:r w:rsidRPr="00785C54" w:rsidDel="000A6B0A">
          <w:rPr>
            <w:szCs w:val="24"/>
          </w:rPr>
          <w:delText>;</w:delText>
        </w:r>
      </w:del>
    </w:p>
    <w:p w14:paraId="5E444CDF" w14:textId="7FFB78A4"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Additional Requirements Classes have been created for each Class appearing in the data model, Conformance Classes are added accordingly to enable grouping of the formers and support references to either a group or an individual Requirement Class depending on the need</w:t>
      </w:r>
      <w:ins w:id="1671" w:author="REID-JAMOND Alison" w:date="2022-04-04T12:42:00Z">
        <w:r w:rsidR="000A6B0A">
          <w:rPr>
            <w:szCs w:val="24"/>
          </w:rPr>
          <w:t>.</w:t>
        </w:r>
      </w:ins>
      <w:del w:id="1672" w:author="REID-JAMOND Alison" w:date="2022-04-04T12:42:00Z">
        <w:r w:rsidRPr="00785C54" w:rsidDel="000A6B0A">
          <w:rPr>
            <w:szCs w:val="24"/>
          </w:rPr>
          <w:delText>;</w:delText>
        </w:r>
      </w:del>
    </w:p>
    <w:p w14:paraId="7D45F59A" w14:textId="348612E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Thematic </w:t>
      </w:r>
      <w:del w:id="1673" w:author="Katharina Schleidt" w:date="2022-08-13T17:24:00Z">
        <w:r w:rsidRPr="00785C54" w:rsidDel="000F7C96">
          <w:rPr>
            <w:szCs w:val="24"/>
          </w:rPr>
          <w:delText>Domain</w:delText>
        </w:r>
      </w:del>
      <w:ins w:id="1674" w:author="Katharina Schleidt" w:date="2022-08-13T17:24:00Z">
        <w:r w:rsidR="000F7C96">
          <w:rPr>
            <w:szCs w:val="24"/>
          </w:rPr>
          <w:t>domain</w:t>
        </w:r>
      </w:ins>
      <w:r w:rsidRPr="00785C54">
        <w:rPr>
          <w:szCs w:val="24"/>
        </w:rPr>
        <w:t xml:space="preserve">s </w:t>
      </w:r>
      <w:del w:id="1675" w:author="Katharina Schleidt" w:date="2022-08-13T16:12:00Z">
        <w:r w:rsidRPr="00785C54" w:rsidDel="009061F0">
          <w:rPr>
            <w:szCs w:val="24"/>
          </w:rPr>
          <w:delText>may</w:delText>
        </w:r>
      </w:del>
      <w:ins w:id="1676" w:author="Katharina Schleidt" w:date="2022-08-13T16:12:00Z">
        <w:r w:rsidR="009061F0">
          <w:rPr>
            <w:szCs w:val="24"/>
          </w:rPr>
          <w:t>can</w:t>
        </w:r>
      </w:ins>
      <w:r w:rsidRPr="00785C54">
        <w:rPr>
          <w:szCs w:val="24"/>
        </w:rPr>
        <w:t xml:space="preserve"> create additional Requirements and Conformance Classes reflecting their domain profiles by reference to existing Requirements and Requirements Classes.</w:t>
      </w:r>
    </w:p>
    <w:p w14:paraId="7FEC190A" w14:textId="77777777" w:rsidR="005B5EAD" w:rsidRPr="00785C54" w:rsidRDefault="005B5EAD" w:rsidP="00785C54">
      <w:pPr>
        <w:pStyle w:val="BodyText"/>
        <w:autoSpaceDE w:val="0"/>
        <w:autoSpaceDN w:val="0"/>
        <w:adjustRightInd w:val="0"/>
        <w:rPr>
          <w:szCs w:val="24"/>
        </w:rPr>
      </w:pPr>
      <w:r w:rsidRPr="00785C54">
        <w:rPr>
          <w:szCs w:val="24"/>
        </w:rPr>
        <w:t>As mentioned, as data provision paradigms increasingly shift towards distributed and linked approaches, stipulating that all aspects of an information system conform explicitly to the same underlying standards becomes increasingly difficult. Simultaneously, as distributed data provision becomes increasingly ubiquitous, ever more communities are emerging dedicated to individual aspects of the wider data provision landscape.</w:t>
      </w:r>
    </w:p>
    <w:p w14:paraId="1F899DD4" w14:textId="036B1EAE" w:rsidR="005B5EAD" w:rsidRPr="00785C54" w:rsidRDefault="005B5EAD" w:rsidP="00785C54">
      <w:pPr>
        <w:pStyle w:val="BodyText"/>
        <w:autoSpaceDE w:val="0"/>
        <w:autoSpaceDN w:val="0"/>
        <w:adjustRightInd w:val="0"/>
        <w:rPr>
          <w:szCs w:val="24"/>
        </w:rPr>
      </w:pPr>
      <w:r w:rsidRPr="00785C54">
        <w:rPr>
          <w:szCs w:val="24"/>
        </w:rPr>
        <w:t>One example of such external definition and hosting pertains to the provision of observable properties. In previous versions of the</w:t>
      </w:r>
      <w:ins w:id="1677" w:author="REID-JAMOND Alison" w:date="2022-04-04T08:13:00Z">
        <w:r w:rsidR="003E2160">
          <w:rPr>
            <w:szCs w:val="24"/>
          </w:rPr>
          <w:t xml:space="preserve"> Observations and Measurements (</w:t>
        </w:r>
      </w:ins>
      <w:del w:id="1678" w:author="REID-JAMOND Alison" w:date="2022-04-04T08:13:00Z">
        <w:r w:rsidRPr="00785C54" w:rsidDel="003E2160">
          <w:rPr>
            <w:szCs w:val="24"/>
          </w:rPr>
          <w:delText xml:space="preserve"> </w:delText>
        </w:r>
      </w:del>
      <w:r w:rsidRPr="00785C54">
        <w:rPr>
          <w:szCs w:val="24"/>
        </w:rPr>
        <w:t>O&amp;M</w:t>
      </w:r>
      <w:ins w:id="1679" w:author="REID-JAMOND Alison" w:date="2022-04-04T08:13:00Z">
        <w:r w:rsidR="003E2160">
          <w:rPr>
            <w:szCs w:val="24"/>
          </w:rPr>
          <w:t>)</w:t>
        </w:r>
      </w:ins>
      <w:r w:rsidRPr="00785C54">
        <w:rPr>
          <w:szCs w:val="24"/>
        </w:rPr>
        <w:t xml:space="preserve"> Model, the observable properties concept was only included as a metaclass, with the assumption that a reference to an existing code list will be provided. Within the current OMS Model, the observable property has been upgraded to a featureType. This is because emerging requirements show the need for a more detailed model for this concept. Simultaneously, other communities, such as the Research Data Alliance (RDA), are also working on observable property models (I-ADOPT). The same rationale can be applied to most concepts from the OMS Model.</w:t>
      </w:r>
    </w:p>
    <w:p w14:paraId="7D7897F7" w14:textId="77777777" w:rsidR="005B5EAD" w:rsidRPr="00785C54" w:rsidRDefault="005B5EAD" w:rsidP="00785C54">
      <w:pPr>
        <w:pStyle w:val="BodyText"/>
        <w:autoSpaceDE w:val="0"/>
        <w:autoSpaceDN w:val="0"/>
        <w:adjustRightInd w:val="0"/>
        <w:rPr>
          <w:szCs w:val="24"/>
        </w:rPr>
      </w:pPr>
      <w:r w:rsidRPr="00785C54">
        <w:rPr>
          <w:szCs w:val="24"/>
        </w:rPr>
        <w:t>In order to expose this flexibility beyond the package structure described above, a fine grained hierarchical requirements class structure was created. A modular requirements class is provided for each concept at all three levels of the model. In addition, a further requirements class that imports all the modular classes provided for the individual concepts has been provided for each package.</w:t>
      </w:r>
    </w:p>
    <w:p w14:paraId="166AE9A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680" w:name="_Toc113373308"/>
      <w:r w:rsidRPr="00785C54">
        <w:rPr>
          <w:rFonts w:eastAsia="Times New Roman"/>
          <w:szCs w:val="24"/>
        </w:rPr>
        <w:t>UML</w:t>
      </w:r>
      <w:bookmarkEnd w:id="1680"/>
    </w:p>
    <w:p w14:paraId="1E92562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81" w:name="_Toc113373309"/>
      <w:r w:rsidRPr="00785C54">
        <w:rPr>
          <w:rFonts w:eastAsia="Times New Roman"/>
          <w:szCs w:val="24"/>
        </w:rPr>
        <w:t>UML package structure</w:t>
      </w:r>
      <w:bookmarkEnd w:id="1681"/>
    </w:p>
    <w:p w14:paraId="6EFFEFA1" w14:textId="77777777" w:rsidR="005B5EAD" w:rsidRPr="00785C54" w:rsidRDefault="005B5EAD" w:rsidP="00785C54">
      <w:pPr>
        <w:pStyle w:val="BodyText"/>
        <w:autoSpaceDE w:val="0"/>
        <w:autoSpaceDN w:val="0"/>
        <w:adjustRightInd w:val="0"/>
        <w:rPr>
          <w:szCs w:val="24"/>
        </w:rPr>
      </w:pPr>
      <w:r w:rsidRPr="00785C54">
        <w:rPr>
          <w:szCs w:val="24"/>
        </w:rPr>
        <w:t>OMS provides the relevant concepts for the structured description of observations, including the sampling structure often essential for true understanding of the nature of the observations being provided. As data provision mechanisms are transitioning towards highly distributed linked approaches, the model structure and packaging has been significantly abstracted. This approach allows implementers to explicitly select the concepts to be supported based on their requirements, while clearly stating to which requirements and Conformance Classes their implementation complies. Both the Observation and Sample sections of this model have been structured using the following layering of packages:</w:t>
      </w:r>
    </w:p>
    <w:p w14:paraId="6B98EF0B" w14:textId="5C257D2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r>
      <w:r w:rsidRPr="00785C54">
        <w:rPr>
          <w:b/>
          <w:szCs w:val="24"/>
        </w:rPr>
        <w:t>Conceptual</w:t>
      </w:r>
      <w:r w:rsidRPr="00785C54">
        <w:rPr>
          <w:szCs w:val="24"/>
        </w:rPr>
        <w:t xml:space="preserve">: Within the Conceptual Model Packages, only Interfaces are provided. These models provide a very abstract view of the individual concepts they contain without reference to specific implementations. This approach allows for the inclusion of semantically aligned objects from external sources, that while not having been created under the Observations, </w:t>
      </w:r>
      <w:del w:id="1682" w:author="Katharina Schleidt" w:date="2022-08-13T16:56:00Z">
        <w:r w:rsidRPr="00785C54" w:rsidDel="001C6797">
          <w:rPr>
            <w:szCs w:val="24"/>
          </w:rPr>
          <w:delText xml:space="preserve">Measurements </w:delText>
        </w:r>
      </w:del>
      <w:ins w:id="1683" w:author="Katharina Schleidt" w:date="2022-08-13T16:56:00Z">
        <w:r w:rsidR="001C6797">
          <w:rPr>
            <w:szCs w:val="24"/>
          </w:rPr>
          <w:t>m</w:t>
        </w:r>
        <w:r w:rsidR="001C6797" w:rsidRPr="00785C54">
          <w:rPr>
            <w:szCs w:val="24"/>
          </w:rPr>
          <w:t xml:space="preserve">easurements </w:t>
        </w:r>
      </w:ins>
      <w:r w:rsidRPr="00785C54">
        <w:rPr>
          <w:szCs w:val="24"/>
        </w:rPr>
        <w:t xml:space="preserve">and </w:t>
      </w:r>
      <w:del w:id="1684" w:author="Katharina Schleidt" w:date="2022-08-13T16:56:00Z">
        <w:r w:rsidRPr="00785C54" w:rsidDel="001C6797">
          <w:rPr>
            <w:szCs w:val="24"/>
          </w:rPr>
          <w:delText xml:space="preserve">Samples </w:delText>
        </w:r>
      </w:del>
      <w:ins w:id="1685" w:author="Katharina Schleidt" w:date="2022-08-13T16:56:00Z">
        <w:r w:rsidR="001C6797">
          <w:rPr>
            <w:szCs w:val="24"/>
          </w:rPr>
          <w:t>s</w:t>
        </w:r>
        <w:r w:rsidR="001C6797" w:rsidRPr="00785C54">
          <w:rPr>
            <w:szCs w:val="24"/>
          </w:rPr>
          <w:t xml:space="preserve">amples </w:t>
        </w:r>
      </w:ins>
      <w:del w:id="1686" w:author="Katharina Schleidt" w:date="2022-08-13T16:56:00Z">
        <w:r w:rsidRPr="00785C54" w:rsidDel="001C6797">
          <w:rPr>
            <w:szCs w:val="24"/>
          </w:rPr>
          <w:delText>Model</w:delText>
        </w:r>
      </w:del>
      <w:ins w:id="1687" w:author="Katharina Schleidt" w:date="2022-08-13T16:56:00Z">
        <w:r w:rsidR="001C6797">
          <w:rPr>
            <w:szCs w:val="24"/>
          </w:rPr>
          <w:t>m</w:t>
        </w:r>
        <w:r w:rsidR="001C6797" w:rsidRPr="00785C54">
          <w:rPr>
            <w:szCs w:val="24"/>
          </w:rPr>
          <w:t>odel</w:t>
        </w:r>
      </w:ins>
      <w:r w:rsidRPr="00785C54">
        <w:rPr>
          <w:szCs w:val="24"/>
        </w:rPr>
        <w:t>, do provide concepts sharing the same semantic meaning as the concepts from the Conceptual Models;</w:t>
      </w:r>
    </w:p>
    <w:p w14:paraId="65176710" w14:textId="6D501A3F"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r w:rsidRPr="00785C54">
        <w:rPr>
          <w:b/>
          <w:szCs w:val="24"/>
        </w:rPr>
        <w:t>Abstract Core</w:t>
      </w:r>
      <w:r w:rsidRPr="00785C54">
        <w:rPr>
          <w:szCs w:val="24"/>
        </w:rPr>
        <w:t>: Within the Abstract Core Model Packages, only abstract featureTypes are provided following the semantic structure of the Conceptual model (i.e</w:t>
      </w:r>
      <w:ins w:id="1688" w:author="REID-JAMOND Alison" w:date="2022-04-04T12:44:00Z">
        <w:r w:rsidR="000A6B0A">
          <w:rPr>
            <w:szCs w:val="24"/>
          </w:rPr>
          <w:t>.</w:t>
        </w:r>
      </w:ins>
      <w:del w:id="1689" w:author="REID-JAMOND Alison" w:date="2022-04-04T12:44:00Z">
        <w:r w:rsidRPr="00785C54" w:rsidDel="000A6B0A">
          <w:rPr>
            <w:szCs w:val="24"/>
          </w:rPr>
          <w:delText>:</w:delText>
        </w:r>
      </w:del>
      <w:r w:rsidRPr="00785C54">
        <w:rPr>
          <w:szCs w:val="24"/>
        </w:rPr>
        <w:t xml:space="preserve"> realizing the interfaces provided by the Conceptual Model Packages). A consistent approach to metadata provision is introduced. All associations from the abstract featureTypes reference the conceptual Interfaces for greater </w:t>
      </w:r>
      <w:r w:rsidRPr="00785C54">
        <w:rPr>
          <w:szCs w:val="24"/>
        </w:rPr>
        <w:lastRenderedPageBreak/>
        <w:t>implementation flexibility. The Abstract Core Model Packages are foreseen for the creation of domain models providing an Abstract Core ready for Extension;</w:t>
      </w:r>
    </w:p>
    <w:p w14:paraId="4DD9CA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r>
      <w:r w:rsidRPr="00785C54">
        <w:rPr>
          <w:b/>
          <w:szCs w:val="24"/>
        </w:rPr>
        <w:t>Basic</w:t>
      </w:r>
      <w:r w:rsidRPr="00785C54">
        <w:rPr>
          <w:szCs w:val="24"/>
        </w:rPr>
        <w:t>: Within the Basic Packages, simple concrete featureTypes (specializing the abstract ones from the Abstract Core model) have been defined with some basic utility attributes added for rapid out-of-the-box deployment. A few additional concepts pertaining to collections and potential observations are introduced at this level.</w:t>
      </w:r>
    </w:p>
    <w:p w14:paraId="373D233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690" w:name="_Toc113373310"/>
      <w:r w:rsidRPr="00785C54">
        <w:rPr>
          <w:rFonts w:eastAsia="Times New Roman"/>
          <w:szCs w:val="24"/>
        </w:rPr>
        <w:t>UML package dependencies</w:t>
      </w:r>
      <w:bookmarkEnd w:id="1690"/>
    </w:p>
    <w:p w14:paraId="3F7E0A6B" w14:textId="3933B51B" w:rsidR="005B5EAD" w:rsidRPr="00785C54" w:rsidRDefault="005B5EAD" w:rsidP="00785C54">
      <w:pPr>
        <w:pStyle w:val="BodyText"/>
        <w:autoSpaceDE w:val="0"/>
        <w:autoSpaceDN w:val="0"/>
        <w:adjustRightInd w:val="0"/>
        <w:rPr>
          <w:szCs w:val="24"/>
        </w:rPr>
      </w:pPr>
      <w:r w:rsidRPr="00785C54">
        <w:rPr>
          <w:szCs w:val="24"/>
        </w:rPr>
        <w:t xml:space="preserve">Some model elements used in the schema are defined in other International Standards. </w:t>
      </w:r>
      <w:del w:id="1691" w:author="REID-JAMOND Alison" w:date="2022-04-04T11:23:00Z">
        <w:r w:rsidRPr="00785C54" w:rsidDel="000A6B0A">
          <w:rPr>
            <w:szCs w:val="24"/>
          </w:rPr>
          <w:delText>The</w:delText>
        </w:r>
      </w:del>
      <w:r w:rsidRPr="00785C54">
        <w:rPr>
          <w:szCs w:val="24"/>
        </w:rPr>
        <w:t xml:space="preserve"> </w:t>
      </w:r>
      <w:r w:rsidRPr="00785C54">
        <w:rPr>
          <w:rStyle w:val="citetbl"/>
          <w:szCs w:val="24"/>
          <w:shd w:val="clear" w:color="auto" w:fill="auto"/>
        </w:rPr>
        <w:t>Table 7</w:t>
      </w:r>
      <w:r w:rsidRPr="00785C54">
        <w:rPr>
          <w:szCs w:val="24"/>
        </w:rPr>
        <w:t xml:space="preserve"> lists the dependencies between the UML packages defined in this </w:t>
      </w:r>
      <w:del w:id="1692" w:author="REID-JAMOND Alison" w:date="2022-04-04T11:23:00Z">
        <w:r w:rsidRPr="00785C54" w:rsidDel="000A6B0A">
          <w:rPr>
            <w:szCs w:val="24"/>
          </w:rPr>
          <w:delText>International Standard</w:delText>
        </w:r>
      </w:del>
      <w:ins w:id="1693" w:author="REID-JAMOND Alison" w:date="2022-04-04T11:23:00Z">
        <w:r w:rsidR="000A6B0A">
          <w:rPr>
            <w:szCs w:val="24"/>
          </w:rPr>
          <w:t>document</w:t>
        </w:r>
      </w:ins>
      <w:r w:rsidRPr="00785C54">
        <w:rPr>
          <w:szCs w:val="24"/>
        </w:rPr>
        <w:t xml:space="preserve"> and other International Standards, and the </w:t>
      </w:r>
      <w:r w:rsidRPr="00785C54">
        <w:rPr>
          <w:rStyle w:val="citefig"/>
          <w:szCs w:val="24"/>
          <w:shd w:val="clear" w:color="auto" w:fill="auto"/>
        </w:rPr>
        <w:t>Figure 1</w:t>
      </w:r>
      <w:r w:rsidRPr="00785C54">
        <w:rPr>
          <w:szCs w:val="24"/>
        </w:rPr>
        <w:t xml:space="preserve"> show the dependencies of the entire OMS UML model package to the other International Standards in a graphical form.</w:t>
      </w:r>
    </w:p>
    <w:p w14:paraId="61627F3D" w14:textId="77777777" w:rsidR="005B5EAD" w:rsidRPr="00785C54" w:rsidRDefault="005B5EAD" w:rsidP="00785C54">
      <w:pPr>
        <w:pStyle w:val="Tabletitle"/>
        <w:autoSpaceDE w:val="0"/>
        <w:autoSpaceDN w:val="0"/>
        <w:adjustRightInd w:val="0"/>
        <w:outlineLvl w:val="0"/>
        <w:rPr>
          <w:szCs w:val="24"/>
        </w:rPr>
      </w:pPr>
      <w:commentRangeStart w:id="1694"/>
      <w:r w:rsidRPr="00785C54">
        <w:rPr>
          <w:szCs w:val="24"/>
        </w:rPr>
        <w:t>Table 7 — UML package level dependencies</w:t>
      </w:r>
      <w:commentRangeEnd w:id="1694"/>
      <w:r w:rsidR="000A6B0A">
        <w:rPr>
          <w:rStyle w:val="CommentReference"/>
          <w:rFonts w:eastAsia="MS Mincho"/>
          <w:b w:val="0"/>
          <w:lang w:eastAsia="ja-JP"/>
        </w:rPr>
        <w:commentReference w:id="1694"/>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869"/>
        <w:gridCol w:w="2394"/>
        <w:gridCol w:w="2843"/>
        <w:gridCol w:w="1646"/>
      </w:tblGrid>
      <w:tr w:rsidR="005B5EAD" w:rsidRPr="00785C54" w14:paraId="1BE912BF" w14:textId="77777777" w:rsidTr="001F501C">
        <w:trPr>
          <w:jc w:val="center"/>
        </w:trPr>
        <w:tc>
          <w:tcPr>
            <w:tcW w:w="2869" w:type="dxa"/>
            <w:tcBorders>
              <w:top w:val="single" w:sz="12" w:space="0" w:color="auto"/>
              <w:bottom w:val="single" w:sz="12" w:space="0" w:color="auto"/>
              <w:right w:val="single" w:sz="4" w:space="0" w:color="auto"/>
            </w:tcBorders>
            <w:tcMar>
              <w:top w:w="100" w:type="dxa"/>
              <w:left w:w="100" w:type="dxa"/>
              <w:bottom w:w="100" w:type="dxa"/>
              <w:right w:w="100" w:type="dxa"/>
            </w:tcMar>
          </w:tcPr>
          <w:p w14:paraId="27DEEBC1" w14:textId="38525693" w:rsidR="005B5EAD" w:rsidRPr="00785C54" w:rsidRDefault="006C4FD2" w:rsidP="00785C54">
            <w:pPr>
              <w:pStyle w:val="Tableheader"/>
              <w:autoSpaceDE w:val="0"/>
              <w:autoSpaceDN w:val="0"/>
              <w:adjustRightInd w:val="0"/>
              <w:jc w:val="center"/>
              <w:rPr>
                <w:b/>
                <w:szCs w:val="20"/>
              </w:rPr>
            </w:pPr>
            <w:ins w:id="1695" w:author="Katharina Schleidt" w:date="2022-08-12T18:15:00Z">
              <w:r w:rsidRPr="006C4FD2">
                <w:rPr>
                  <w:b/>
                  <w:szCs w:val="24"/>
                </w:rPr>
                <w:t>OMS Package</w:t>
              </w:r>
            </w:ins>
            <w:del w:id="1696" w:author="Katharina Schleidt" w:date="2022-08-12T18:15:00Z">
              <w:r w:rsidR="005B5EAD" w:rsidRPr="00785C54" w:rsidDel="006C4FD2">
                <w:rPr>
                  <w:b/>
                  <w:szCs w:val="24"/>
                </w:rPr>
                <w:delText>Dependency from package</w:delText>
              </w:r>
            </w:del>
          </w:p>
        </w:tc>
        <w:tc>
          <w:tcPr>
            <w:tcW w:w="2394"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2E07245B" w14:textId="21A513FB" w:rsidR="005B5EAD" w:rsidRPr="00785C54" w:rsidRDefault="006C4FD2" w:rsidP="00785C54">
            <w:pPr>
              <w:pStyle w:val="Tableheader"/>
              <w:autoSpaceDE w:val="0"/>
              <w:autoSpaceDN w:val="0"/>
              <w:adjustRightInd w:val="0"/>
              <w:jc w:val="center"/>
              <w:rPr>
                <w:b/>
                <w:szCs w:val="20"/>
              </w:rPr>
            </w:pPr>
            <w:ins w:id="1697" w:author="Katharina Schleidt" w:date="2022-08-12T18:15:00Z">
              <w:r w:rsidRPr="006C4FD2">
                <w:rPr>
                  <w:b/>
                  <w:szCs w:val="24"/>
                </w:rPr>
                <w:t>Package</w:t>
              </w:r>
            </w:ins>
            <w:del w:id="1698" w:author="Katharina Schleidt" w:date="2022-08-12T18:15:00Z">
              <w:r w:rsidR="005B5EAD" w:rsidRPr="00785C54" w:rsidDel="006C4FD2">
                <w:rPr>
                  <w:b/>
                  <w:szCs w:val="24"/>
                </w:rPr>
                <w:delText>to package</w:delText>
              </w:r>
            </w:del>
          </w:p>
        </w:tc>
        <w:tc>
          <w:tcPr>
            <w:tcW w:w="2843"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630A7758" w14:textId="36830E05" w:rsidR="005B5EAD" w:rsidRPr="00785C54" w:rsidRDefault="00DA272F" w:rsidP="00785C54">
            <w:pPr>
              <w:pStyle w:val="Tableheader"/>
              <w:autoSpaceDE w:val="0"/>
              <w:autoSpaceDN w:val="0"/>
              <w:adjustRightInd w:val="0"/>
              <w:jc w:val="center"/>
              <w:rPr>
                <w:b/>
                <w:szCs w:val="20"/>
              </w:rPr>
            </w:pPr>
            <w:ins w:id="1699" w:author="Katharina Schleidt" w:date="2022-08-12T18:15:00Z">
              <w:r w:rsidRPr="00DA272F">
                <w:rPr>
                  <w:b/>
                  <w:szCs w:val="24"/>
                </w:rPr>
                <w:t>International Standard</w:t>
              </w:r>
            </w:ins>
            <w:del w:id="1700" w:author="Katharina Schleidt" w:date="2022-08-12T18:15:00Z">
              <w:r w:rsidR="005B5EAD" w:rsidRPr="00785C54" w:rsidDel="00DA272F">
                <w:rPr>
                  <w:b/>
                  <w:szCs w:val="24"/>
                </w:rPr>
                <w:delText>in an International Standard</w:delText>
              </w:r>
            </w:del>
          </w:p>
        </w:tc>
        <w:tc>
          <w:tcPr>
            <w:tcW w:w="1646" w:type="dxa"/>
            <w:tcBorders>
              <w:top w:val="single" w:sz="12" w:space="0" w:color="auto"/>
              <w:left w:val="single" w:sz="4" w:space="0" w:color="auto"/>
              <w:bottom w:val="single" w:sz="12" w:space="0" w:color="auto"/>
            </w:tcBorders>
            <w:tcMar>
              <w:top w:w="100" w:type="dxa"/>
              <w:left w:w="100" w:type="dxa"/>
              <w:bottom w:w="100" w:type="dxa"/>
              <w:right w:w="100" w:type="dxa"/>
            </w:tcMar>
          </w:tcPr>
          <w:p w14:paraId="23916554" w14:textId="73186178" w:rsidR="005B5EAD" w:rsidRPr="00785C54" w:rsidRDefault="00DA272F" w:rsidP="00785C54">
            <w:pPr>
              <w:pStyle w:val="Tableheader"/>
              <w:autoSpaceDE w:val="0"/>
              <w:autoSpaceDN w:val="0"/>
              <w:adjustRightInd w:val="0"/>
              <w:jc w:val="center"/>
              <w:rPr>
                <w:b/>
                <w:bCs/>
                <w:szCs w:val="20"/>
              </w:rPr>
            </w:pPr>
            <w:ins w:id="1701" w:author="Katharina Schleidt" w:date="2022-08-12T18:16:00Z">
              <w:r w:rsidRPr="00DA272F">
                <w:rPr>
                  <w:b/>
                  <w:szCs w:val="24"/>
                </w:rPr>
                <w:t>Classes</w:t>
              </w:r>
            </w:ins>
            <w:del w:id="1702" w:author="Katharina Schleidt" w:date="2022-08-12T18:16:00Z">
              <w:r w:rsidR="005B5EAD" w:rsidRPr="00785C54" w:rsidDel="00DA272F">
                <w:rPr>
                  <w:b/>
                  <w:szCs w:val="24"/>
                </w:rPr>
                <w:delText>Notes</w:delText>
              </w:r>
            </w:del>
          </w:p>
        </w:tc>
      </w:tr>
      <w:tr w:rsidR="005B5EAD" w:rsidRPr="00785C54" w14:paraId="09A3B380" w14:textId="77777777" w:rsidTr="001F501C">
        <w:trPr>
          <w:jc w:val="center"/>
        </w:trPr>
        <w:tc>
          <w:tcPr>
            <w:tcW w:w="2869" w:type="dxa"/>
            <w:tcBorders>
              <w:top w:val="single" w:sz="12" w:space="0" w:color="auto"/>
              <w:bottom w:val="single" w:sz="4" w:space="0" w:color="auto"/>
              <w:right w:val="single" w:sz="4" w:space="0" w:color="auto"/>
            </w:tcBorders>
            <w:tcMar>
              <w:top w:w="100" w:type="dxa"/>
              <w:left w:w="100" w:type="dxa"/>
              <w:bottom w:w="100" w:type="dxa"/>
              <w:right w:w="100" w:type="dxa"/>
            </w:tcMar>
          </w:tcPr>
          <w:p w14:paraId="5780EAF3" w14:textId="6246BEF3" w:rsidR="005B5EAD" w:rsidRPr="00785C54" w:rsidRDefault="005B5EAD" w:rsidP="00785C54">
            <w:pPr>
              <w:pStyle w:val="Tablebody"/>
              <w:autoSpaceDE w:val="0"/>
              <w:autoSpaceDN w:val="0"/>
              <w:adjustRightInd w:val="0"/>
            </w:pPr>
            <w:r w:rsidRPr="00785C54">
              <w:rPr>
                <w:szCs w:val="24"/>
              </w:rPr>
              <w:t>Conceptual Observation schema</w:t>
            </w:r>
          </w:p>
        </w:tc>
        <w:tc>
          <w:tcPr>
            <w:tcW w:w="2394"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07C243A6" w14:textId="4E00DBF0" w:rsidR="005B5EAD" w:rsidRPr="00785C54" w:rsidRDefault="005B5EAD" w:rsidP="00785C54">
            <w:pPr>
              <w:pStyle w:val="Tablebody"/>
              <w:autoSpaceDE w:val="0"/>
              <w:autoSpaceDN w:val="0"/>
              <w:adjustRightInd w:val="0"/>
            </w:pPr>
            <w:r w:rsidRPr="00785C54">
              <w:rPr>
                <w:szCs w:val="24"/>
              </w:rPr>
              <w:t>Any type</w:t>
            </w:r>
          </w:p>
        </w:tc>
        <w:tc>
          <w:tcPr>
            <w:tcW w:w="2843"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42A9E2D7" w14:textId="74570BD5" w:rsidR="005B5EAD" w:rsidRPr="00785C54" w:rsidRDefault="005B5EAD" w:rsidP="00785C54">
            <w:pPr>
              <w:pStyle w:val="Tablebody"/>
              <w:autoSpaceDE w:val="0"/>
              <w:autoSpaceDN w:val="0"/>
              <w:adjustRightInd w:val="0"/>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3" w:author="Katharina Schleidt" w:date="2022-08-12T17:59:00Z">
              <w:r w:rsidRPr="00785C54" w:rsidDel="00F543D2">
                <w:rPr>
                  <w:szCs w:val="24"/>
                </w:rPr>
                <w:delText>(Edition 1)</w:delText>
              </w:r>
            </w:del>
          </w:p>
        </w:tc>
        <w:tc>
          <w:tcPr>
            <w:tcW w:w="1646" w:type="dxa"/>
            <w:tcBorders>
              <w:top w:val="single" w:sz="12" w:space="0" w:color="auto"/>
              <w:left w:val="single" w:sz="4" w:space="0" w:color="auto"/>
              <w:bottom w:val="single" w:sz="4" w:space="0" w:color="auto"/>
            </w:tcBorders>
            <w:tcMar>
              <w:top w:w="100" w:type="dxa"/>
              <w:left w:w="100" w:type="dxa"/>
              <w:bottom w:w="100" w:type="dxa"/>
              <w:right w:w="100" w:type="dxa"/>
            </w:tcMar>
          </w:tcPr>
          <w:p w14:paraId="0A701A0A" w14:textId="58753850" w:rsidR="005B5EAD" w:rsidRPr="00785C54" w:rsidRDefault="005B5EAD" w:rsidP="00785C54">
            <w:pPr>
              <w:pStyle w:val="Tablebody"/>
              <w:autoSpaceDE w:val="0"/>
              <w:autoSpaceDN w:val="0"/>
              <w:adjustRightInd w:val="0"/>
            </w:pPr>
            <w:r w:rsidRPr="00785C54">
              <w:rPr>
                <w:szCs w:val="24"/>
              </w:rPr>
              <w:t>Any</w:t>
            </w:r>
          </w:p>
        </w:tc>
      </w:tr>
      <w:tr w:rsidR="005B5EAD" w:rsidRPr="00785C54" w14:paraId="18D68DF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829DC03" w14:textId="4AC5A96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EA46DE" w14:textId="48846933"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EAD7C14" w14:textId="4C9CE28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04"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07DE568" w14:textId="67BA1758"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19A13860"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1105A2" w14:textId="1DD12E1E"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120DEF" w14:textId="41732850"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1AD9438" w14:textId="54E6D83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05" w:author="Katharina Schleidt" w:date="2022-08-12T17:59: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B1BEEB4" w14:textId="1BDD7BBF"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8AD46AE"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8FC6B34" w14:textId="37F1F382"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06" w:author="Katharina Schleidt" w:date="2022-08-13T16:37:00Z">
              <w:r w:rsidRPr="00785C54" w:rsidDel="00022C0A">
                <w:rPr>
                  <w:szCs w:val="24"/>
                </w:rPr>
                <w:delText>core</w:delText>
              </w:r>
            </w:del>
            <w:ins w:id="1707"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6A989CC" w14:textId="0FE110C5"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1184422" w14:textId="1387CA02" w:rsidR="005B5EAD" w:rsidRPr="00785C54" w:rsidRDefault="005B5EAD" w:rsidP="00785C54">
            <w:pPr>
              <w:pStyle w:val="Tablebody"/>
              <w:autoSpaceDE w:val="0"/>
              <w:autoSpaceDN w:val="0"/>
              <w:adjustRightInd w:val="0"/>
              <w:rPr>
                <w:szCs w:val="20"/>
              </w:rPr>
            </w:pPr>
            <w:commentRangeStart w:id="1708"/>
            <w:del w:id="1709" w:author="Katharina Schleidt" w:date="2022-08-12T18:00:00Z">
              <w:r w:rsidRPr="00785C54" w:rsidDel="00F543D2">
                <w:rPr>
                  <w:szCs w:val="24"/>
                </w:rPr>
                <w:delText>This International Standard</w:delText>
              </w:r>
              <w:commentRangeEnd w:id="1708"/>
              <w:r w:rsidR="000A6B0A" w:rsidDel="00F543D2">
                <w:rPr>
                  <w:rStyle w:val="CommentReference"/>
                  <w:rFonts w:eastAsia="MS Mincho"/>
                  <w:lang w:eastAsia="ja-JP"/>
                </w:rPr>
                <w:commentReference w:id="1708"/>
              </w:r>
            </w:del>
            <w:ins w:id="1710" w:author="Katharina Schleidt" w:date="2022-08-12T18:00:00Z">
              <w:r w:rsidR="00F543D2">
                <w:rPr>
                  <w:szCs w:val="24"/>
                </w:rPr>
                <w:t>ISO 19156:2022</w:t>
              </w:r>
            </w:ins>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AFA8AD7" w14:textId="4F6ABE55" w:rsidR="005B5EAD" w:rsidRPr="00785C54" w:rsidRDefault="005B5EAD" w:rsidP="00785C54">
            <w:pPr>
              <w:pStyle w:val="Tablebody"/>
              <w:autoSpaceDE w:val="0"/>
              <w:autoSpaceDN w:val="0"/>
              <w:adjustRightInd w:val="0"/>
              <w:rPr>
                <w:szCs w:val="20"/>
              </w:rPr>
            </w:pPr>
            <w:r w:rsidRPr="00785C54">
              <w:rPr>
                <w:szCs w:val="24"/>
              </w:rPr>
              <w:t>TM_Instant, TM_Period via the Temporal Objects dependency</w:t>
            </w:r>
          </w:p>
        </w:tc>
      </w:tr>
      <w:tr w:rsidR="005B5EAD" w:rsidRPr="00785C54" w14:paraId="32D4F206"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1A7D3C55" w14:textId="4EA2F035"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1" w:author="Katharina Schleidt" w:date="2022-08-13T16:37:00Z">
              <w:r w:rsidRPr="00785C54" w:rsidDel="00022C0A">
                <w:rPr>
                  <w:szCs w:val="24"/>
                </w:rPr>
                <w:delText>core</w:delText>
              </w:r>
            </w:del>
            <w:ins w:id="171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80486B" w14:textId="7FA0E8DC"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670BE9" w14:textId="1C61837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13"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940B7B9" w14:textId="7250FB39"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35AD071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2E55A467" w14:textId="4CA10EE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4" w:author="Katharina Schleidt" w:date="2022-08-13T16:37:00Z">
              <w:r w:rsidRPr="00785C54" w:rsidDel="00022C0A">
                <w:rPr>
                  <w:szCs w:val="24"/>
                </w:rPr>
                <w:delText>core</w:delText>
              </w:r>
            </w:del>
            <w:ins w:id="1715"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90BD31" w14:textId="2AA890FB"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9B6B601" w14:textId="06D8F31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16"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1170F67E" w14:textId="653681A8"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8776977"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9F66DA6" w14:textId="566F9D8E"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DD96727" w14:textId="2DAE0B89"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17" w:author="Katharina Schleidt" w:date="2022-08-13T16:37:00Z">
              <w:r w:rsidRPr="00785C54" w:rsidDel="00022C0A">
                <w:rPr>
                  <w:szCs w:val="24"/>
                </w:rPr>
                <w:delText>core</w:delText>
              </w:r>
            </w:del>
            <w:ins w:id="1718"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8570195" w14:textId="19FC1754" w:rsidR="005B5EAD" w:rsidRPr="00785C54" w:rsidRDefault="00F543D2" w:rsidP="00785C54">
            <w:pPr>
              <w:pStyle w:val="Tablebody"/>
              <w:autoSpaceDE w:val="0"/>
              <w:autoSpaceDN w:val="0"/>
              <w:adjustRightInd w:val="0"/>
              <w:rPr>
                <w:szCs w:val="20"/>
              </w:rPr>
            </w:pPr>
            <w:ins w:id="1719" w:author="Katharina Schleidt" w:date="2022-08-12T18:00:00Z">
              <w:r>
                <w:rPr>
                  <w:szCs w:val="24"/>
                </w:rPr>
                <w:t>ISO 19156:2022</w:t>
              </w:r>
            </w:ins>
            <w:del w:id="1720"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CE496BB" w14:textId="16CD77EE"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5440CA1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815B281" w14:textId="72161E71"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36DC226" w14:textId="5DFAEA60"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BE09FE" w14:textId="60B23E4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1"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992151C" w14:textId="5B078DB7"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251D37B"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54956B95" w14:textId="13C69E2D" w:rsidR="005B5EAD" w:rsidRPr="00785C54" w:rsidRDefault="005B5EAD" w:rsidP="00785C54">
            <w:pPr>
              <w:pStyle w:val="Tablebody"/>
              <w:autoSpaceDE w:val="0"/>
              <w:autoSpaceDN w:val="0"/>
              <w:adjustRightInd w:val="0"/>
              <w:rPr>
                <w:szCs w:val="20"/>
              </w:rPr>
            </w:pPr>
            <w:r w:rsidRPr="00785C54">
              <w:rPr>
                <w:szCs w:val="24"/>
              </w:rPr>
              <w:t>Basic Observations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34D18D0" w14:textId="429F5487"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BD8355" w14:textId="0A46699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22" w:author="Katharina Schleidt" w:date="2022-08-12T18:00: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4642E51" w14:textId="40024E4C"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6AA13CBA"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2B11C4" w14:textId="3A4F249B"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555E40" w14:textId="6836AC44" w:rsidR="005B5EAD" w:rsidRPr="00785C54" w:rsidRDefault="005B5EAD" w:rsidP="00785C54">
            <w:pPr>
              <w:pStyle w:val="Tablebody"/>
              <w:autoSpaceDE w:val="0"/>
              <w:autoSpaceDN w:val="0"/>
              <w:adjustRightInd w:val="0"/>
              <w:rPr>
                <w:szCs w:val="20"/>
              </w:rPr>
            </w:pPr>
            <w:r w:rsidRPr="00785C54">
              <w:rPr>
                <w:szCs w:val="24"/>
              </w:rPr>
              <w:t>Any type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10D931E" w14:textId="3C6E857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3"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0D1C5E1" w14:textId="5478782C" w:rsidR="005B5EAD" w:rsidRPr="00785C54" w:rsidRDefault="005B5EAD" w:rsidP="00785C54">
            <w:pPr>
              <w:pStyle w:val="Tablebody"/>
              <w:autoSpaceDE w:val="0"/>
              <w:autoSpaceDN w:val="0"/>
              <w:adjustRightInd w:val="0"/>
              <w:rPr>
                <w:szCs w:val="20"/>
              </w:rPr>
            </w:pPr>
            <w:r w:rsidRPr="00785C54">
              <w:rPr>
                <w:szCs w:val="24"/>
              </w:rPr>
              <w:t>Any</w:t>
            </w:r>
          </w:p>
        </w:tc>
      </w:tr>
      <w:tr w:rsidR="005B5EAD" w:rsidRPr="00785C54" w14:paraId="31EEDE5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6A38C4D" w14:textId="0C7E62AE"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4A52EC" w14:textId="2BB8FA8F" w:rsidR="005B5EAD" w:rsidRPr="00785C54" w:rsidRDefault="005B5EAD" w:rsidP="00785C54">
            <w:pPr>
              <w:pStyle w:val="Tablebody"/>
              <w:autoSpaceDE w:val="0"/>
              <w:autoSpaceDN w:val="0"/>
              <w:adjustRightInd w:val="0"/>
              <w:rPr>
                <w:szCs w:val="20"/>
              </w:rPr>
            </w:pPr>
            <w:r w:rsidRPr="00785C54">
              <w:rPr>
                <w:szCs w:val="24"/>
              </w:rPr>
              <w:t>Temporal Objects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5BDF42" w14:textId="6C0F16B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w:t>
            </w:r>
            <w:del w:id="1724" w:author="Katharina Schleidt" w:date="2022-08-12T18:00: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0890B14F" w14:textId="5433A205" w:rsidR="005B5EAD" w:rsidRPr="00785C54" w:rsidRDefault="005B5EAD" w:rsidP="00785C54">
            <w:pPr>
              <w:pStyle w:val="Tablebody"/>
              <w:autoSpaceDE w:val="0"/>
              <w:autoSpaceDN w:val="0"/>
              <w:adjustRightInd w:val="0"/>
              <w:rPr>
                <w:szCs w:val="20"/>
              </w:rPr>
            </w:pPr>
            <w:r w:rsidRPr="00785C54">
              <w:rPr>
                <w:szCs w:val="24"/>
              </w:rPr>
              <w:t>TM_Object</w:t>
            </w:r>
          </w:p>
        </w:tc>
      </w:tr>
      <w:tr w:rsidR="005B5EAD" w:rsidRPr="00785C54" w14:paraId="516D4CAF"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3D59E9B" w14:textId="3D64CD46"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5326DB6" w14:textId="76727B91" w:rsidR="005B5EAD" w:rsidRPr="00785C54" w:rsidRDefault="005B5EAD" w:rsidP="00785C54">
            <w:pPr>
              <w:pStyle w:val="Tablebody"/>
              <w:autoSpaceDE w:val="0"/>
              <w:autoSpaceDN w:val="0"/>
              <w:adjustRightInd w:val="0"/>
              <w:rPr>
                <w:szCs w:val="20"/>
              </w:rPr>
            </w:pPr>
            <w:r w:rsidRPr="00785C54">
              <w:rPr>
                <w:szCs w:val="24"/>
              </w:rPr>
              <w:t>Name types</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AA7AAF2" w14:textId="111F50E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25"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D55D8DC" w14:textId="63434715" w:rsidR="005B5EAD" w:rsidRPr="00785C54" w:rsidRDefault="005B5EAD" w:rsidP="00785C54">
            <w:pPr>
              <w:pStyle w:val="Tablebody"/>
              <w:autoSpaceDE w:val="0"/>
              <w:autoSpaceDN w:val="0"/>
              <w:adjustRightInd w:val="0"/>
              <w:rPr>
                <w:szCs w:val="20"/>
              </w:rPr>
            </w:pPr>
            <w:r w:rsidRPr="00785C54">
              <w:rPr>
                <w:szCs w:val="24"/>
              </w:rPr>
              <w:t>GenericName</w:t>
            </w:r>
          </w:p>
        </w:tc>
      </w:tr>
      <w:tr w:rsidR="005B5EAD" w:rsidRPr="00785C54" w14:paraId="2ED2A3E2"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923AA77" w14:textId="710C4D32" w:rsidR="005B5EAD" w:rsidRPr="00785C54" w:rsidRDefault="005B5EAD" w:rsidP="00785C54">
            <w:pPr>
              <w:pStyle w:val="Tablebody"/>
              <w:tabs>
                <w:tab w:val="clear" w:pos="397"/>
                <w:tab w:val="left" w:pos="403"/>
              </w:tabs>
              <w:autoSpaceDE w:val="0"/>
              <w:autoSpaceDN w:val="0"/>
              <w:adjustRightInd w:val="0"/>
            </w:pPr>
            <w:r w:rsidRPr="00785C54">
              <w:rPr>
                <w:szCs w:val="24"/>
              </w:rPr>
              <w:lastRenderedPageBreak/>
              <w:t>Conceptual Sample schema</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84F8FB8" w14:textId="7E37C6EA" w:rsidR="005B5EAD" w:rsidRPr="00785C54" w:rsidRDefault="005B5EAD" w:rsidP="00785C54">
            <w:pPr>
              <w:pStyle w:val="Tablebody"/>
              <w:autoSpaceDE w:val="0"/>
              <w:autoSpaceDN w:val="0"/>
              <w:adjustRightInd w:val="0"/>
              <w:rPr>
                <w:szCs w:val="20"/>
              </w:rPr>
            </w:pPr>
            <w:r w:rsidRPr="00785C54">
              <w:rPr>
                <w:szCs w:val="24"/>
              </w:rPr>
              <w:t>Conceptual Observation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493C51" w14:textId="618F7545" w:rsidR="005B5EAD" w:rsidRPr="00785C54" w:rsidRDefault="00F543D2" w:rsidP="00785C54">
            <w:pPr>
              <w:pStyle w:val="Tablebody"/>
              <w:autoSpaceDE w:val="0"/>
              <w:autoSpaceDN w:val="0"/>
              <w:adjustRightInd w:val="0"/>
              <w:rPr>
                <w:szCs w:val="20"/>
              </w:rPr>
            </w:pPr>
            <w:ins w:id="1726" w:author="Katharina Schleidt" w:date="2022-08-12T18:00:00Z">
              <w:r>
                <w:rPr>
                  <w:szCs w:val="24"/>
                </w:rPr>
                <w:t>ISO 19156:2022</w:t>
              </w:r>
            </w:ins>
            <w:del w:id="1727"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79BCB49" w14:textId="08FB4E60" w:rsidR="005B5EAD" w:rsidRPr="00785C54" w:rsidRDefault="005B5EAD" w:rsidP="00785C54">
            <w:pPr>
              <w:pStyle w:val="Tablebody"/>
              <w:autoSpaceDE w:val="0"/>
              <w:autoSpaceDN w:val="0"/>
              <w:adjustRightInd w:val="0"/>
              <w:rPr>
                <w:szCs w:val="20"/>
              </w:rPr>
            </w:pPr>
            <w:r w:rsidRPr="00785C54">
              <w:rPr>
                <w:szCs w:val="24"/>
              </w:rPr>
              <w:t>Observation, Procedure</w:t>
            </w:r>
          </w:p>
        </w:tc>
      </w:tr>
      <w:tr w:rsidR="005B5EAD" w:rsidRPr="00785C54" w14:paraId="2FB60B6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1E5F263" w14:textId="0C87E061" w:rsidR="005B5EAD" w:rsidRPr="00785C54" w:rsidRDefault="005B5EAD" w:rsidP="00785C54">
            <w:pPr>
              <w:pStyle w:val="Tablebody"/>
              <w:autoSpaceDE w:val="0"/>
              <w:autoSpaceDN w:val="0"/>
              <w:adjustRightInd w:val="0"/>
              <w:rPr>
                <w:szCs w:val="20"/>
              </w:rPr>
            </w:pPr>
            <w:r w:rsidRPr="00785C54">
              <w:rPr>
                <w:szCs w:val="24"/>
              </w:rPr>
              <w:t xml:space="preserve">Abstract Sample </w:t>
            </w:r>
            <w:del w:id="1728" w:author="Katharina Schleidt" w:date="2022-08-13T16:37:00Z">
              <w:r w:rsidRPr="00785C54" w:rsidDel="00022C0A">
                <w:rPr>
                  <w:szCs w:val="24"/>
                </w:rPr>
                <w:delText>core</w:delText>
              </w:r>
            </w:del>
            <w:ins w:id="172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D909F46" w14:textId="58F8B5D7" w:rsidR="005B5EAD" w:rsidRPr="00785C54" w:rsidRDefault="005B5EAD" w:rsidP="00785C54">
            <w:pPr>
              <w:pStyle w:val="Tablebody"/>
              <w:autoSpaceDE w:val="0"/>
              <w:autoSpaceDN w:val="0"/>
              <w:adjustRightInd w:val="0"/>
              <w:rPr>
                <w:szCs w:val="20"/>
              </w:rPr>
            </w:pPr>
            <w:r w:rsidRPr="00785C54">
              <w:rPr>
                <w:szCs w:val="24"/>
              </w:rPr>
              <w:t>Conceptual Sample schema</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03B1C11" w14:textId="27F93EC2" w:rsidR="005B5EAD" w:rsidRPr="00785C54" w:rsidRDefault="00F543D2" w:rsidP="00785C54">
            <w:pPr>
              <w:pStyle w:val="Tablebody"/>
              <w:autoSpaceDE w:val="0"/>
              <w:autoSpaceDN w:val="0"/>
              <w:adjustRightInd w:val="0"/>
              <w:rPr>
                <w:szCs w:val="20"/>
              </w:rPr>
            </w:pPr>
            <w:ins w:id="1730" w:author="Katharina Schleidt" w:date="2022-08-12T18:00:00Z">
              <w:r>
                <w:rPr>
                  <w:szCs w:val="24"/>
                </w:rPr>
                <w:t>ISO 19156:2022</w:t>
              </w:r>
            </w:ins>
            <w:del w:id="1731"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6B097A3" w14:textId="77BC48A5"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0323401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5E12BD0" w14:textId="6491D96A"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2" w:author="Katharina Schleidt" w:date="2022-08-13T16:37:00Z">
              <w:r w:rsidRPr="00785C54" w:rsidDel="00022C0A">
                <w:rPr>
                  <w:szCs w:val="24"/>
                </w:rPr>
                <w:delText>core</w:delText>
              </w:r>
            </w:del>
            <w:ins w:id="1733"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5AB4E2" w14:textId="08AA6799" w:rsidR="005B5EAD" w:rsidRPr="00785C54" w:rsidRDefault="005B5EAD" w:rsidP="00785C54">
            <w:pPr>
              <w:pStyle w:val="Tablebody"/>
              <w:autoSpaceDE w:val="0"/>
              <w:autoSpaceDN w:val="0"/>
              <w:adjustRightInd w:val="0"/>
              <w:rPr>
                <w:szCs w:val="20"/>
              </w:rPr>
            </w:pPr>
            <w:r w:rsidRPr="00785C54">
              <w:rPr>
                <w:szCs w:val="24"/>
              </w:rPr>
              <w:t>General Feature Model</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4DA38B6" w14:textId="791070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w:t>
            </w:r>
            <w:r w:rsidRPr="00785C54">
              <w:rPr>
                <w:rStyle w:val="stdyear"/>
                <w:szCs w:val="24"/>
                <w:shd w:val="clear" w:color="auto" w:fill="auto"/>
              </w:rPr>
              <w:t>2015</w:t>
            </w:r>
            <w:r w:rsidRPr="00785C54">
              <w:rPr>
                <w:szCs w:val="24"/>
              </w:rPr>
              <w:t xml:space="preserve"> </w:t>
            </w:r>
            <w:del w:id="1734"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22BE8C90" w14:textId="35AF7B04" w:rsidR="005B5EAD" w:rsidRPr="00785C54" w:rsidRDefault="005B5EAD" w:rsidP="00785C54">
            <w:pPr>
              <w:pStyle w:val="Tablebody"/>
              <w:autoSpaceDE w:val="0"/>
              <w:autoSpaceDN w:val="0"/>
              <w:adjustRightInd w:val="0"/>
              <w:rPr>
                <w:szCs w:val="20"/>
              </w:rPr>
            </w:pPr>
            <w:r w:rsidRPr="00785C54">
              <w:rPr>
                <w:szCs w:val="24"/>
              </w:rPr>
              <w:t>Feature concepts</w:t>
            </w:r>
          </w:p>
        </w:tc>
      </w:tr>
      <w:tr w:rsidR="005B5EAD" w:rsidRPr="00785C54" w14:paraId="55E83614"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7A5F5D2B" w14:textId="6CE67D33"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5" w:author="Katharina Schleidt" w:date="2022-08-13T16:37:00Z">
              <w:r w:rsidRPr="00785C54" w:rsidDel="00022C0A">
                <w:rPr>
                  <w:szCs w:val="24"/>
                </w:rPr>
                <w:delText>core</w:delText>
              </w:r>
            </w:del>
            <w:ins w:id="1736"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62326" w14:textId="29048819" w:rsidR="005B5EAD" w:rsidRPr="00785C54" w:rsidRDefault="005B5EAD" w:rsidP="00785C54">
            <w:pPr>
              <w:pStyle w:val="Tablebody"/>
              <w:autoSpaceDE w:val="0"/>
              <w:autoSpaceDN w:val="0"/>
              <w:adjustRightInd w:val="0"/>
              <w:rPr>
                <w:szCs w:val="20"/>
              </w:rPr>
            </w:pPr>
            <w:r w:rsidRPr="00785C54">
              <w:rPr>
                <w:szCs w:val="24"/>
              </w:rPr>
              <w:t>Geometry</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FFF4232" w14:textId="3948363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w:t>
            </w:r>
            <w:del w:id="1737" w:author="Katharina Schleidt" w:date="2022-08-12T18:01:00Z">
              <w:r w:rsidRPr="00785C54" w:rsidDel="00F543D2">
                <w:rPr>
                  <w:szCs w:val="24"/>
                </w:rPr>
                <w:delText>(Edition 2)</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6E9B4663" w14:textId="0FA1F2E4" w:rsidR="005B5EAD" w:rsidRPr="00785C54" w:rsidRDefault="005B5EAD" w:rsidP="00785C54">
            <w:pPr>
              <w:pStyle w:val="Tablebody"/>
              <w:autoSpaceDE w:val="0"/>
              <w:autoSpaceDN w:val="0"/>
              <w:adjustRightInd w:val="0"/>
              <w:rPr>
                <w:szCs w:val="20"/>
              </w:rPr>
            </w:pPr>
            <w:r w:rsidRPr="00785C54">
              <w:rPr>
                <w:szCs w:val="24"/>
              </w:rPr>
              <w:t>Geometry</w:t>
            </w:r>
          </w:p>
        </w:tc>
      </w:tr>
      <w:tr w:rsidR="005B5EAD" w:rsidRPr="00785C54" w14:paraId="133739A5"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6F8FAE" w14:textId="16B4C238" w:rsidR="005B5EAD" w:rsidRPr="00785C54" w:rsidRDefault="005B5EAD" w:rsidP="00785C54">
            <w:pPr>
              <w:pStyle w:val="Tablebody"/>
              <w:autoSpaceDE w:val="0"/>
              <w:autoSpaceDN w:val="0"/>
              <w:adjustRightInd w:val="0"/>
              <w:rPr>
                <w:szCs w:val="20"/>
              </w:rPr>
            </w:pPr>
            <w:r w:rsidRPr="00785C54">
              <w:rPr>
                <w:szCs w:val="24"/>
              </w:rPr>
              <w:t xml:space="preserve">Abstract Sample </w:t>
            </w:r>
            <w:del w:id="1738" w:author="Katharina Schleidt" w:date="2022-08-13T16:37:00Z">
              <w:r w:rsidRPr="00785C54" w:rsidDel="00022C0A">
                <w:rPr>
                  <w:szCs w:val="24"/>
                </w:rPr>
                <w:delText>core</w:delText>
              </w:r>
            </w:del>
            <w:ins w:id="1739"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7EE0F" w14:textId="5595E845" w:rsidR="005B5EAD" w:rsidRPr="00785C54" w:rsidRDefault="005B5EAD" w:rsidP="00785C54">
            <w:pPr>
              <w:pStyle w:val="Tablebody"/>
              <w:autoSpaceDE w:val="0"/>
              <w:autoSpaceDN w:val="0"/>
              <w:adjustRightInd w:val="0"/>
              <w:rPr>
                <w:szCs w:val="20"/>
              </w:rPr>
            </w:pPr>
            <w:r w:rsidRPr="00785C54">
              <w:rPr>
                <w:szCs w:val="24"/>
              </w:rPr>
              <w:t>Text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A4AC36" w14:textId="02E91A0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E6F69B5" w14:textId="5AFEF28D" w:rsidR="005B5EAD" w:rsidRPr="00785C54" w:rsidRDefault="005B5EAD" w:rsidP="00785C54">
            <w:pPr>
              <w:pStyle w:val="Tablebody"/>
              <w:autoSpaceDE w:val="0"/>
              <w:autoSpaceDN w:val="0"/>
              <w:adjustRightInd w:val="0"/>
              <w:rPr>
                <w:szCs w:val="20"/>
              </w:rPr>
            </w:pPr>
            <w:r w:rsidRPr="00785C54">
              <w:rPr>
                <w:szCs w:val="24"/>
              </w:rPr>
              <w:t>CharacterString</w:t>
            </w:r>
          </w:p>
        </w:tc>
      </w:tr>
      <w:tr w:rsidR="005B5EAD" w:rsidRPr="00785C54" w14:paraId="1D5F40F3"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48AB3034" w14:textId="4303C34E" w:rsidR="005B5EAD" w:rsidRPr="00785C54" w:rsidRDefault="005B5EAD" w:rsidP="00785C54">
            <w:pPr>
              <w:pStyle w:val="Tablebody"/>
              <w:autoSpaceDE w:val="0"/>
              <w:autoSpaceDN w:val="0"/>
              <w:adjustRightInd w:val="0"/>
              <w:rPr>
                <w:szCs w:val="20"/>
              </w:rPr>
            </w:pPr>
            <w:r w:rsidRPr="00785C54">
              <w:rPr>
                <w:szCs w:val="24"/>
              </w:rPr>
              <w:t xml:space="preserve">Abstract Sample </w:t>
            </w:r>
            <w:del w:id="1741" w:author="Katharina Schleidt" w:date="2022-08-13T16:37:00Z">
              <w:r w:rsidRPr="00785C54" w:rsidDel="00022C0A">
                <w:rPr>
                  <w:szCs w:val="24"/>
                </w:rPr>
                <w:delText>core</w:delText>
              </w:r>
            </w:del>
            <w:ins w:id="1742" w:author="Katharina Schleidt" w:date="2022-08-13T16:37:00Z">
              <w:r w:rsidR="00022C0A">
                <w:rPr>
                  <w:szCs w:val="24"/>
                </w:rPr>
                <w:t>C</w:t>
              </w:r>
              <w:r w:rsidR="00022C0A" w:rsidRPr="00785C54">
                <w:rPr>
                  <w:szCs w:val="24"/>
                </w:rPr>
                <w:t>ore</w:t>
              </w:r>
            </w:ins>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651CBF" w14:textId="3E10AC9B" w:rsidR="005B5EAD" w:rsidRPr="00785C54" w:rsidRDefault="005B5EAD" w:rsidP="00785C54">
            <w:pPr>
              <w:pStyle w:val="Tablebody"/>
              <w:autoSpaceDE w:val="0"/>
              <w:autoSpaceDN w:val="0"/>
              <w:adjustRightInd w:val="0"/>
              <w:rPr>
                <w:szCs w:val="20"/>
              </w:rPr>
            </w:pPr>
            <w:r w:rsidRPr="00785C54">
              <w:rPr>
                <w:szCs w:val="24"/>
              </w:rPr>
              <w:t xml:space="preserve">Abstract Observation </w:t>
            </w:r>
            <w:del w:id="1743" w:author="Katharina Schleidt" w:date="2022-08-13T16:37:00Z">
              <w:r w:rsidRPr="00785C54" w:rsidDel="00022C0A">
                <w:rPr>
                  <w:szCs w:val="24"/>
                </w:rPr>
                <w:delText>core</w:delText>
              </w:r>
            </w:del>
            <w:ins w:id="1744" w:author="Katharina Schleidt" w:date="2022-08-13T16:37:00Z">
              <w:r w:rsidR="00022C0A">
                <w:rPr>
                  <w:szCs w:val="24"/>
                </w:rPr>
                <w:t>C</w:t>
              </w:r>
              <w:r w:rsidR="00022C0A" w:rsidRPr="00785C54">
                <w:rPr>
                  <w:szCs w:val="24"/>
                </w:rPr>
                <w:t>ore</w:t>
              </w:r>
            </w:ins>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40CADC5" w14:textId="6266ABD2" w:rsidR="005B5EAD" w:rsidRPr="00785C54" w:rsidRDefault="00F543D2" w:rsidP="00785C54">
            <w:pPr>
              <w:pStyle w:val="Tablebody"/>
              <w:autoSpaceDE w:val="0"/>
              <w:autoSpaceDN w:val="0"/>
              <w:adjustRightInd w:val="0"/>
              <w:rPr>
                <w:szCs w:val="20"/>
              </w:rPr>
            </w:pPr>
            <w:ins w:id="1745" w:author="Katharina Schleidt" w:date="2022-08-12T18:00:00Z">
              <w:r>
                <w:rPr>
                  <w:szCs w:val="24"/>
                </w:rPr>
                <w:t>ISO 19156:2022</w:t>
              </w:r>
            </w:ins>
            <w:del w:id="1746"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35732500" w14:textId="0563FCBE" w:rsidR="005B5EAD" w:rsidRPr="00785C54" w:rsidRDefault="005B5EAD" w:rsidP="00785C54">
            <w:pPr>
              <w:pStyle w:val="Tablebody"/>
              <w:autoSpaceDE w:val="0"/>
              <w:autoSpaceDN w:val="0"/>
              <w:adjustRightInd w:val="0"/>
              <w:rPr>
                <w:szCs w:val="20"/>
              </w:rPr>
            </w:pPr>
            <w:r w:rsidRPr="00785C54">
              <w:rPr>
                <w:szCs w:val="24"/>
              </w:rPr>
              <w:t>NamedValue</w:t>
            </w:r>
          </w:p>
        </w:tc>
      </w:tr>
      <w:tr w:rsidR="005B5EAD" w:rsidRPr="00785C54" w14:paraId="29F1A279"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6A4B7CD9" w14:textId="06B0A8C2"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D01711D" w14:textId="5F2FF4D4" w:rsidR="005B5EAD" w:rsidRPr="00785C54" w:rsidRDefault="005B5EAD" w:rsidP="00785C54">
            <w:pPr>
              <w:pStyle w:val="Tablebody"/>
              <w:autoSpaceDE w:val="0"/>
              <w:autoSpaceDN w:val="0"/>
              <w:adjustRightInd w:val="0"/>
              <w:rPr>
                <w:szCs w:val="20"/>
              </w:rPr>
            </w:pPr>
            <w:r w:rsidRPr="00785C54">
              <w:rPr>
                <w:szCs w:val="24"/>
              </w:rPr>
              <w:t>Abstract Sample core</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B5D4F08" w14:textId="28CB696B" w:rsidR="005B5EAD" w:rsidRPr="00785C54" w:rsidRDefault="00F543D2" w:rsidP="00785C54">
            <w:pPr>
              <w:pStyle w:val="Tablebody"/>
              <w:autoSpaceDE w:val="0"/>
              <w:autoSpaceDN w:val="0"/>
              <w:adjustRightInd w:val="0"/>
              <w:rPr>
                <w:szCs w:val="20"/>
              </w:rPr>
            </w:pPr>
            <w:ins w:id="1747" w:author="Katharina Schleidt" w:date="2022-08-12T18:00:00Z">
              <w:r>
                <w:rPr>
                  <w:szCs w:val="24"/>
                </w:rPr>
                <w:t>ISO 19156:2022</w:t>
              </w:r>
            </w:ins>
            <w:del w:id="1748" w:author="Katharina Schleidt" w:date="2022-08-12T18:00:00Z">
              <w:r w:rsidR="005B5EAD" w:rsidRPr="00785C54" w:rsidDel="00F543D2">
                <w:rPr>
                  <w:szCs w:val="24"/>
                </w:rPr>
                <w:delText>This International Standard</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75ADDC84" w14:textId="26DEF213" w:rsidR="005B5EAD" w:rsidRPr="00785C54" w:rsidRDefault="005B5EAD" w:rsidP="00785C54">
            <w:pPr>
              <w:pStyle w:val="Tablebody"/>
              <w:autoSpaceDE w:val="0"/>
              <w:autoSpaceDN w:val="0"/>
              <w:adjustRightInd w:val="0"/>
              <w:rPr>
                <w:szCs w:val="20"/>
              </w:rPr>
            </w:pPr>
            <w:r w:rsidRPr="00785C54">
              <w:rPr>
                <w:szCs w:val="24"/>
              </w:rPr>
              <w:t> </w:t>
            </w:r>
          </w:p>
        </w:tc>
      </w:tr>
      <w:tr w:rsidR="005B5EAD" w:rsidRPr="00785C54" w14:paraId="15F8477D" w14:textId="77777777" w:rsidTr="001F501C">
        <w:trPr>
          <w:jc w:val="center"/>
        </w:trPr>
        <w:tc>
          <w:tcPr>
            <w:tcW w:w="2869" w:type="dxa"/>
            <w:tcBorders>
              <w:top w:val="single" w:sz="4" w:space="0" w:color="auto"/>
              <w:bottom w:val="single" w:sz="4" w:space="0" w:color="auto"/>
              <w:right w:val="single" w:sz="4" w:space="0" w:color="auto"/>
            </w:tcBorders>
            <w:tcMar>
              <w:top w:w="100" w:type="dxa"/>
              <w:left w:w="100" w:type="dxa"/>
              <w:bottom w:w="100" w:type="dxa"/>
              <w:right w:w="100" w:type="dxa"/>
            </w:tcMar>
          </w:tcPr>
          <w:p w14:paraId="35F2D2CD" w14:textId="49257755"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F8DC9F4" w14:textId="112FFFE7" w:rsidR="005B5EAD" w:rsidRPr="00785C54" w:rsidRDefault="005B5EAD" w:rsidP="00785C54">
            <w:pPr>
              <w:pStyle w:val="Tablebody"/>
              <w:autoSpaceDE w:val="0"/>
              <w:autoSpaceDN w:val="0"/>
              <w:adjustRightInd w:val="0"/>
              <w:rPr>
                <w:szCs w:val="20"/>
              </w:rPr>
            </w:pPr>
            <w:r w:rsidRPr="00785C54">
              <w:rPr>
                <w:szCs w:val="24"/>
              </w:rPr>
              <w:t>Web environment</w:t>
            </w:r>
          </w:p>
        </w:tc>
        <w:tc>
          <w:tcPr>
            <w:tcW w:w="284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D897A6B" w14:textId="67E6699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49"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4" w:space="0" w:color="auto"/>
            </w:tcBorders>
            <w:tcMar>
              <w:top w:w="100" w:type="dxa"/>
              <w:left w:w="100" w:type="dxa"/>
              <w:bottom w:w="100" w:type="dxa"/>
              <w:right w:w="100" w:type="dxa"/>
            </w:tcMar>
          </w:tcPr>
          <w:p w14:paraId="5E2A4079" w14:textId="7932F20F" w:rsidR="005B5EAD" w:rsidRPr="00785C54" w:rsidRDefault="005B5EAD" w:rsidP="00785C54">
            <w:pPr>
              <w:pStyle w:val="Tablebody"/>
              <w:autoSpaceDE w:val="0"/>
              <w:autoSpaceDN w:val="0"/>
              <w:adjustRightInd w:val="0"/>
              <w:rPr>
                <w:szCs w:val="20"/>
              </w:rPr>
            </w:pPr>
            <w:r w:rsidRPr="00785C54">
              <w:rPr>
                <w:szCs w:val="24"/>
              </w:rPr>
              <w:t>URI</w:t>
            </w:r>
          </w:p>
        </w:tc>
      </w:tr>
      <w:tr w:rsidR="005B5EAD" w:rsidRPr="00785C54" w14:paraId="7D545028" w14:textId="77777777" w:rsidTr="001F501C">
        <w:trPr>
          <w:jc w:val="center"/>
        </w:trPr>
        <w:tc>
          <w:tcPr>
            <w:tcW w:w="2869" w:type="dxa"/>
            <w:tcBorders>
              <w:top w:val="single" w:sz="4" w:space="0" w:color="auto"/>
              <w:bottom w:val="single" w:sz="12" w:space="0" w:color="auto"/>
              <w:right w:val="single" w:sz="4" w:space="0" w:color="auto"/>
            </w:tcBorders>
            <w:tcMar>
              <w:top w:w="100" w:type="dxa"/>
              <w:left w:w="100" w:type="dxa"/>
              <w:bottom w:w="100" w:type="dxa"/>
              <w:right w:w="100" w:type="dxa"/>
            </w:tcMar>
          </w:tcPr>
          <w:p w14:paraId="70DB3E9B" w14:textId="2FBF46CA" w:rsidR="005B5EAD" w:rsidRPr="00785C54" w:rsidRDefault="005B5EAD" w:rsidP="00785C54">
            <w:pPr>
              <w:pStyle w:val="Tablebody"/>
              <w:autoSpaceDE w:val="0"/>
              <w:autoSpaceDN w:val="0"/>
              <w:adjustRightInd w:val="0"/>
              <w:rPr>
                <w:szCs w:val="20"/>
              </w:rPr>
            </w:pPr>
            <w:r w:rsidRPr="00785C54">
              <w:rPr>
                <w:szCs w:val="24"/>
              </w:rPr>
              <w:t>Basic Samples</w:t>
            </w:r>
          </w:p>
        </w:tc>
        <w:tc>
          <w:tcPr>
            <w:tcW w:w="2394"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5FDA2FE" w14:textId="00B9A46D" w:rsidR="005B5EAD" w:rsidRPr="00785C54" w:rsidRDefault="005B5EAD" w:rsidP="00785C54">
            <w:pPr>
              <w:pStyle w:val="Tablebody"/>
              <w:autoSpaceDE w:val="0"/>
              <w:autoSpaceDN w:val="0"/>
              <w:adjustRightInd w:val="0"/>
              <w:rPr>
                <w:szCs w:val="20"/>
              </w:rPr>
            </w:pPr>
            <w:r w:rsidRPr="00785C54">
              <w:rPr>
                <w:szCs w:val="24"/>
              </w:rPr>
              <w:t>Measure types</w:t>
            </w:r>
          </w:p>
        </w:tc>
        <w:tc>
          <w:tcPr>
            <w:tcW w:w="2843"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E62A64B" w14:textId="1DBE4D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w:t>
            </w:r>
            <w:del w:id="1750" w:author="Katharina Schleidt" w:date="2022-08-12T18:01:00Z">
              <w:r w:rsidRPr="00785C54" w:rsidDel="00F543D2">
                <w:rPr>
                  <w:szCs w:val="24"/>
                </w:rPr>
                <w:delText>(Edition 1)</w:delText>
              </w:r>
            </w:del>
          </w:p>
        </w:tc>
        <w:tc>
          <w:tcPr>
            <w:tcW w:w="1646" w:type="dxa"/>
            <w:tcBorders>
              <w:top w:val="single" w:sz="4" w:space="0" w:color="auto"/>
              <w:left w:val="single" w:sz="4" w:space="0" w:color="auto"/>
              <w:bottom w:val="single" w:sz="12" w:space="0" w:color="auto"/>
            </w:tcBorders>
            <w:tcMar>
              <w:top w:w="100" w:type="dxa"/>
              <w:left w:w="100" w:type="dxa"/>
              <w:bottom w:w="100" w:type="dxa"/>
              <w:right w:w="100" w:type="dxa"/>
            </w:tcMar>
          </w:tcPr>
          <w:p w14:paraId="799251AD" w14:textId="7089C8E9" w:rsidR="005B5EAD" w:rsidRPr="00785C54" w:rsidRDefault="005B5EAD" w:rsidP="00785C54">
            <w:pPr>
              <w:pStyle w:val="Tablebody"/>
              <w:autoSpaceDE w:val="0"/>
              <w:autoSpaceDN w:val="0"/>
              <w:adjustRightInd w:val="0"/>
              <w:rPr>
                <w:szCs w:val="20"/>
              </w:rPr>
            </w:pPr>
            <w:r w:rsidRPr="00785C54">
              <w:rPr>
                <w:szCs w:val="24"/>
              </w:rPr>
              <w:t>Measure</w:t>
            </w:r>
          </w:p>
        </w:tc>
      </w:tr>
    </w:tbl>
    <w:p w14:paraId="2AD0D311" w14:textId="532A9E89" w:rsidR="0095046C" w:rsidDel="00CA6762" w:rsidRDefault="0095046C" w:rsidP="00CA6762">
      <w:pPr>
        <w:pStyle w:val="BodyText"/>
        <w:rPr>
          <w:del w:id="1751" w:author="Ilkka Rinne" w:date="2022-09-06T15:11:00Z"/>
        </w:rPr>
      </w:pPr>
      <w:del w:id="1752" w:author="Ilkka Rinne" w:date="2022-09-06T15:11:00Z">
        <w:r w:rsidRPr="00785C54" w:rsidDel="00CA6762">
          <w:delText> </w:delText>
        </w:r>
      </w:del>
    </w:p>
    <w:p w14:paraId="2510C703" w14:textId="77777777" w:rsidR="00CA6762" w:rsidRPr="00785C54" w:rsidRDefault="00CA6762" w:rsidP="00785C54">
      <w:pPr>
        <w:pStyle w:val="BodyText"/>
        <w:rPr>
          <w:ins w:id="1753" w:author="Ilkka Rinne" w:date="2022-09-06T15:12:00Z"/>
        </w:rPr>
      </w:pPr>
    </w:p>
    <w:p w14:paraId="5F546C2F" w14:textId="096344EC" w:rsidR="005B5EAD" w:rsidRPr="00785C54" w:rsidRDefault="00577364">
      <w:pPr>
        <w:pStyle w:val="BodyText"/>
        <w:rPr>
          <w:szCs w:val="24"/>
        </w:rPr>
        <w:pPrChange w:id="1754" w:author="Ilkka Rinne" w:date="2022-09-06T15:11: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1755" w:author="Ilkka Rinne" w:date="2022-09-06T13:42:00Z">
        <w:r w:rsidRPr="00785C54" w:rsidDel="006C4528">
          <w:rPr>
            <w:noProof/>
            <w:szCs w:val="24"/>
          </w:rPr>
          <w:lastRenderedPageBreak/>
          <w:drawing>
            <wp:inline distT="0" distB="0" distL="0" distR="0" wp14:anchorId="49319A19" wp14:editId="558799D0">
              <wp:extent cx="5763780" cy="4696978"/>
              <wp:effectExtent l="0" t="0" r="8890" b="8890"/>
              <wp:docPr id="1"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780" cy="4696978"/>
                      </a:xfrm>
                      <a:prstGeom prst="rect">
                        <a:avLst/>
                      </a:prstGeom>
                    </pic:spPr>
                  </pic:pic>
                </a:graphicData>
              </a:graphic>
            </wp:inline>
          </w:drawing>
        </w:r>
      </w:del>
      <w:ins w:id="1756" w:author="Ilkka Rinne" w:date="2022-09-06T13:42:00Z">
        <w:r w:rsidR="006C4528">
          <w:rPr>
            <w:noProof/>
            <w:szCs w:val="24"/>
          </w:rPr>
          <w:lastRenderedPageBreak/>
          <w:drawing>
            <wp:inline distT="0" distB="0" distL="0" distR="0" wp14:anchorId="4057CA75" wp14:editId="4375EAFE">
              <wp:extent cx="6026785" cy="4905209"/>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9">
                        <a:extLst>
                          <a:ext uri="{28A0092B-C50C-407E-A947-70E740481C1C}">
                            <a14:useLocalDpi xmlns:a14="http://schemas.microsoft.com/office/drawing/2010/main" val="0"/>
                          </a:ext>
                        </a:extLst>
                      </a:blip>
                      <a:stretch>
                        <a:fillRect/>
                      </a:stretch>
                    </pic:blipFill>
                    <pic:spPr>
                      <a:xfrm>
                        <a:off x="0" y="0"/>
                        <a:ext cx="6046945" cy="4921618"/>
                      </a:xfrm>
                      <a:prstGeom prst="rect">
                        <a:avLst/>
                      </a:prstGeom>
                    </pic:spPr>
                  </pic:pic>
                </a:graphicData>
              </a:graphic>
            </wp:inline>
          </w:drawing>
        </w:r>
      </w:ins>
    </w:p>
    <w:p w14:paraId="44C72DCD" w14:textId="77777777" w:rsidR="005B5EAD" w:rsidRPr="00785C54" w:rsidRDefault="005B5EAD" w:rsidP="00785C54">
      <w:pPr>
        <w:pStyle w:val="Figuretitle"/>
        <w:autoSpaceDE w:val="0"/>
        <w:autoSpaceDN w:val="0"/>
        <w:adjustRightInd w:val="0"/>
        <w:outlineLvl w:val="0"/>
        <w:rPr>
          <w:szCs w:val="24"/>
        </w:rPr>
      </w:pPr>
      <w:r w:rsidRPr="00785C54">
        <w:rPr>
          <w:szCs w:val="24"/>
        </w:rPr>
        <w:t>Figure 1 — External UML package dependencies</w:t>
      </w:r>
    </w:p>
    <w:p w14:paraId="2834EC7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57" w:name="_Toc113373311"/>
      <w:r w:rsidRPr="00785C54">
        <w:rPr>
          <w:rFonts w:eastAsia="Times New Roman"/>
          <w:szCs w:val="24"/>
        </w:rPr>
        <w:t>Note on the use of Any</w:t>
      </w:r>
      <w:bookmarkEnd w:id="1757"/>
    </w:p>
    <w:p w14:paraId="115F4BCC" w14:textId="54F1E52B" w:rsidR="005B5EAD" w:rsidRPr="00785C54" w:rsidRDefault="005B5EAD" w:rsidP="00785C54">
      <w:pPr>
        <w:pStyle w:val="BodyText"/>
        <w:autoSpaceDE w:val="0"/>
        <w:autoSpaceDN w:val="0"/>
        <w:adjustRightInd w:val="0"/>
        <w:rPr>
          <w:szCs w:val="24"/>
        </w:rPr>
      </w:pPr>
      <w:r w:rsidRPr="00785C54">
        <w:rPr>
          <w:szCs w:val="24"/>
        </w:rPr>
        <w:t xml:space="preserve">The UML models defined in this </w:t>
      </w:r>
      <w:del w:id="1758" w:author="REID-JAMOND Alison" w:date="2022-04-04T12:44:00Z">
        <w:r w:rsidRPr="00785C54" w:rsidDel="000A6B0A">
          <w:rPr>
            <w:szCs w:val="24"/>
          </w:rPr>
          <w:delText>International Standard</w:delText>
        </w:r>
      </w:del>
      <w:ins w:id="1759" w:author="REID-JAMOND Alison" w:date="2022-04-04T12:44:00Z">
        <w:r w:rsidR="000A6B0A">
          <w:rPr>
            <w:szCs w:val="24"/>
          </w:rPr>
          <w:t>document</w:t>
        </w:r>
      </w:ins>
      <w:r w:rsidRPr="00785C54">
        <w:rPr>
          <w:szCs w:val="24"/>
        </w:rPr>
        <w:t xml:space="preserve"> make extensive use of the Any interface defined in </w:t>
      </w:r>
      <w:ins w:id="1760" w:author="REID-JAMOND Alison" w:date="2022-04-04T12:44:00Z">
        <w:r w:rsidR="000A6B0A">
          <w:rPr>
            <w:szCs w:val="24"/>
          </w:rPr>
          <w:t xml:space="preserve">the </w:t>
        </w:r>
      </w:ins>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Any type package. The realized Any values of the associations with role names </w:t>
      </w:r>
      <w:r w:rsidRPr="00785C54">
        <w:rPr>
          <w:b/>
          <w:szCs w:val="24"/>
        </w:rPr>
        <w:t>proximateFeatureOfInterest</w:t>
      </w:r>
      <w:r w:rsidRPr="00785C54">
        <w:rPr>
          <w:szCs w:val="24"/>
        </w:rPr>
        <w:t xml:space="preserve">, </w:t>
      </w:r>
      <w:r w:rsidRPr="00785C54">
        <w:rPr>
          <w:b/>
          <w:szCs w:val="24"/>
        </w:rPr>
        <w:t>ultimateFeatureOfInterest</w:t>
      </w:r>
      <w:r w:rsidRPr="00785C54">
        <w:rPr>
          <w:szCs w:val="24"/>
        </w:rPr>
        <w:t xml:space="preserve">, </w:t>
      </w:r>
      <w:r w:rsidRPr="00785C54">
        <w:rPr>
          <w:b/>
          <w:szCs w:val="24"/>
        </w:rPr>
        <w:t>result</w:t>
      </w:r>
      <w:r w:rsidRPr="00785C54">
        <w:rPr>
          <w:szCs w:val="24"/>
        </w:rPr>
        <w:t xml:space="preserve">, </w:t>
      </w:r>
      <w:r w:rsidRPr="00785C54">
        <w:rPr>
          <w:b/>
          <w:szCs w:val="24"/>
        </w:rPr>
        <w:t>metadata</w:t>
      </w:r>
      <w:r w:rsidRPr="00785C54">
        <w:rPr>
          <w:szCs w:val="24"/>
        </w:rPr>
        <w:t xml:space="preserve">, </w:t>
      </w:r>
      <w:r w:rsidRPr="00785C54">
        <w:rPr>
          <w:b/>
          <w:szCs w:val="24"/>
        </w:rPr>
        <w:t>featureOfInterest</w:t>
      </w:r>
      <w:r w:rsidRPr="00785C54">
        <w:rPr>
          <w:szCs w:val="24"/>
        </w:rPr>
        <w:t xml:space="preserve"> and </w:t>
      </w:r>
      <w:r w:rsidRPr="00785C54">
        <w:rPr>
          <w:b/>
          <w:szCs w:val="24"/>
        </w:rPr>
        <w:t>sampledFeature</w:t>
      </w:r>
      <w:r w:rsidRPr="00785C54">
        <w:rPr>
          <w:szCs w:val="24"/>
        </w:rPr>
        <w:t xml:space="preserve"> </w:t>
      </w:r>
      <w:del w:id="1761" w:author="REID-JAMOND Alison" w:date="2022-04-04T12:44:00Z">
        <w:r w:rsidRPr="00785C54" w:rsidDel="000A6B0A">
          <w:rPr>
            <w:szCs w:val="24"/>
          </w:rPr>
          <w:delText xml:space="preserve">MAY </w:delText>
        </w:r>
      </w:del>
      <w:ins w:id="1762" w:author="REID-JAMOND Alison" w:date="2022-04-04T12:44:00Z">
        <w:r w:rsidR="000A6B0A">
          <w:rPr>
            <w:szCs w:val="24"/>
          </w:rPr>
          <w:t xml:space="preserve">may </w:t>
        </w:r>
      </w:ins>
      <w:r w:rsidRPr="00785C54">
        <w:rPr>
          <w:szCs w:val="24"/>
        </w:rPr>
        <w:t>be of any type or a reference to a</w:t>
      </w:r>
      <w:del w:id="1763" w:author="REID-JAMOND Alison" w:date="2022-04-04T12:44:00Z">
        <w:r w:rsidRPr="00785C54" w:rsidDel="000A6B0A">
          <w:rPr>
            <w:szCs w:val="24"/>
          </w:rPr>
          <w:delText>n</w:delText>
        </w:r>
      </w:del>
      <w:r w:rsidRPr="00785C54">
        <w:rPr>
          <w:szCs w:val="24"/>
        </w:rPr>
        <w:t xml:space="preserve"> digital representation of an appropriate concept. In the case they are of feature type, the values are not owned by the instances of referring classes, they may have an independent life span from the referring classes, and they may be associated with more than one instance of referring classes.</w:t>
      </w:r>
    </w:p>
    <w:p w14:paraId="0FEB930D" w14:textId="376B2AE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Any type can be owl:Thing, featureType, dataType</w:t>
      </w:r>
    </w:p>
    <w:p w14:paraId="5B750734" w14:textId="5EF1779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764"/>
      <w:r w:rsidRPr="00785C54">
        <w:rPr>
          <w:szCs w:val="24"/>
        </w:rPr>
        <w:t>EXAMPLES</w:t>
      </w:r>
      <w:del w:id="1765" w:author="REID-JAMOND Alison" w:date="2022-04-04T12:44:00Z">
        <w:r w:rsidRPr="00785C54" w:rsidDel="000A6B0A">
          <w:rPr>
            <w:szCs w:val="24"/>
          </w:rPr>
          <w:delText>:</w:delText>
        </w:r>
      </w:del>
      <w:r w:rsidR="00564377" w:rsidRPr="00785C54">
        <w:rPr>
          <w:szCs w:val="24"/>
        </w:rPr>
        <w:tab/>
      </w:r>
      <w:commentRangeEnd w:id="1764"/>
      <w:r w:rsidR="000A6B0A">
        <w:rPr>
          <w:rStyle w:val="CommentReference"/>
          <w:rFonts w:eastAsia="MS Mincho"/>
          <w:lang w:eastAsia="ja-JP"/>
        </w:rPr>
        <w:commentReference w:id="1764"/>
      </w:r>
      <w:r w:rsidR="00564377" w:rsidRPr="00785C54">
        <w:rPr>
          <w:szCs w:val="24"/>
        </w:rPr>
        <w:t> </w:t>
      </w:r>
    </w:p>
    <w:p w14:paraId="33A2398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SWEET Ontology: </w:t>
      </w:r>
      <w:hyperlink r:id="rId30" w:anchor="planetaryboundarylayer" w:history="1">
        <w:r w:rsidRPr="00785C54">
          <w:rPr>
            <w:rStyle w:val="Hyperlink"/>
            <w:rFonts w:eastAsia="MS Mincho"/>
            <w:szCs w:val="24"/>
            <w:lang w:val="en-GB"/>
          </w:rPr>
          <w:t>http://sweetontology.net/realmAtmoBoundaryLayer#planetaryboundarylayer</w:t>
        </w:r>
      </w:hyperlink>
    </w:p>
    <w:p w14:paraId="718679A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Reference to SensorThings deployment: </w:t>
      </w:r>
      <w:hyperlink r:id="rId31" w:history="1">
        <w:r w:rsidRPr="00785C54">
          <w:rPr>
            <w:rStyle w:val="Hyperlink"/>
            <w:rFonts w:eastAsia="MS Mincho"/>
            <w:szCs w:val="24"/>
            <w:lang w:val="en-GB"/>
          </w:rPr>
          <w:t>https://lubw-frost.docker01.ilt-dmz.iosb.fraunhofer.de/v1.1/Locations(269)</w:t>
        </w:r>
      </w:hyperlink>
    </w:p>
    <w:p w14:paraId="4EF64560" w14:textId="29101CF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Reference to </w:t>
      </w:r>
      <w:ins w:id="1766" w:author="REID-JAMOND Alison" w:date="2022-04-04T12:45:00Z">
        <w:r w:rsidR="000A6B0A">
          <w:rPr>
            <w:szCs w:val="24"/>
          </w:rPr>
          <w:t xml:space="preserve">ISO </w:t>
        </w:r>
      </w:ins>
      <w:r w:rsidRPr="00785C54">
        <w:rPr>
          <w:szCs w:val="24"/>
        </w:rPr>
        <w:t>19115 Metadata:</w:t>
      </w:r>
      <w:r w:rsidRPr="00785C54">
        <w:rPr>
          <w:szCs w:val="24"/>
        </w:rPr>
        <w:fldChar w:fldCharType="begin" w:fldLock="1"/>
      </w:r>
      <w:r w:rsidRPr="00785C54">
        <w:rPr>
          <w:szCs w:val="24"/>
        </w:rPr>
        <w:instrText xml:space="preserve"> REF _Ref85725453 \r \h </w:instrText>
      </w:r>
      <w:r w:rsidRPr="00785C54">
        <w:rPr>
          <w:szCs w:val="24"/>
        </w:rPr>
      </w:r>
      <w:r w:rsidRPr="00785C54">
        <w:rPr>
          <w:szCs w:val="24"/>
        </w:rPr>
        <w:fldChar w:fldCharType="end"/>
      </w:r>
      <w:r w:rsidRPr="00785C54">
        <w:rPr>
          <w:szCs w:val="24"/>
        </w:rPr>
        <w:t xml:space="preserve"> </w:t>
      </w:r>
      <w:hyperlink r:id="rId32" w:history="1">
        <w:r w:rsidRPr="00785C54">
          <w:rPr>
            <w:rStyle w:val="Hyperlink"/>
            <w:rFonts w:eastAsia="MS Mincho"/>
            <w:szCs w:val="24"/>
            <w:lang w:val="en-GB"/>
          </w:rPr>
          <w:t>https://inspire-geoportal.ec.europa.eu/resources/INSPIRE-61494ff5-6fad-11e8-b649-52540023a883_20210415-080302/services/1/PullResults/701-750/43.iso19139.xml</w:t>
        </w:r>
      </w:hyperlink>
    </w:p>
    <w:p w14:paraId="58D04CD0" w14:textId="282B5CFB"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w:t>
      </w:r>
      <w:r w:rsidRPr="00785C54">
        <w:rPr>
          <w:szCs w:val="24"/>
        </w:rPr>
        <w:tab/>
        <w:t xml:space="preserve">Reference to an instance of </w:t>
      </w:r>
      <w:del w:id="1767" w:author="Katharina Schleidt" w:date="2022-08-13T16:58:00Z">
        <w:r w:rsidRPr="00785C54" w:rsidDel="00D5345E">
          <w:rPr>
            <w:szCs w:val="24"/>
          </w:rPr>
          <w:delText>B</w:delText>
        </w:r>
      </w:del>
      <w:ins w:id="1768" w:author="Katharina Schleidt" w:date="2022-08-13T16:58:00Z">
        <w:r w:rsidR="00D5345E">
          <w:rPr>
            <w:szCs w:val="24"/>
          </w:rPr>
          <w:t>b</w:t>
        </w:r>
      </w:ins>
      <w:r w:rsidRPr="00785C54">
        <w:rPr>
          <w:szCs w:val="24"/>
        </w:rPr>
        <w:t>orehole</w:t>
      </w:r>
      <w:del w:id="1769" w:author="REID-JAMOND Alison" w:date="2022-04-04T12:45:00Z">
        <w:r w:rsidRPr="00785C54" w:rsidDel="000A6B0A">
          <w:rPr>
            <w:szCs w:val="24"/>
          </w:rPr>
          <w:delText xml:space="preserve"> </w:delText>
        </w:r>
      </w:del>
      <w:r w:rsidRPr="00785C54">
        <w:rPr>
          <w:szCs w:val="24"/>
        </w:rPr>
        <w:t xml:space="preserve">: </w:t>
      </w:r>
      <w:hyperlink r:id="rId33" w:history="1">
        <w:r w:rsidRPr="00785C54">
          <w:rPr>
            <w:rStyle w:val="Hyperlink"/>
            <w:rFonts w:eastAsia="MS Mincho"/>
            <w:szCs w:val="24"/>
            <w:lang w:val="en-GB"/>
          </w:rPr>
          <w:t>https://data.geoscience.fr/id/borehole/BSS001REWW</w:t>
        </w:r>
      </w:hyperlink>
    </w:p>
    <w:p w14:paraId="4A1FB8B4" w14:textId="6A35157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an hydro station</w:t>
      </w:r>
      <w:del w:id="1770" w:author="REID-JAMOND Alison" w:date="2022-04-04T12:45:00Z">
        <w:r w:rsidRPr="00785C54" w:rsidDel="000A6B0A">
          <w:rPr>
            <w:szCs w:val="24"/>
          </w:rPr>
          <w:delText xml:space="preserve"> </w:delText>
        </w:r>
      </w:del>
      <w:r w:rsidRPr="00785C54">
        <w:rPr>
          <w:szCs w:val="24"/>
        </w:rPr>
        <w:t xml:space="preserve">: </w:t>
      </w:r>
      <w:hyperlink r:id="rId34" w:history="1">
        <w:r w:rsidRPr="00785C54">
          <w:rPr>
            <w:rStyle w:val="Hyperlink"/>
            <w:rFonts w:eastAsia="MS Mincho"/>
            <w:szCs w:val="24"/>
            <w:lang w:val="en-GB"/>
          </w:rPr>
          <w:t>https://iddata.eaufrance.fr/id/HydroStation/Y251002001</w:t>
        </w:r>
      </w:hyperlink>
    </w:p>
    <w:p w14:paraId="3DFDB5DF" w14:textId="1184496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Reference to a river segment</w:t>
      </w:r>
      <w:del w:id="1771" w:author="REID-JAMOND Alison" w:date="2022-04-04T12:45:00Z">
        <w:r w:rsidRPr="00785C54" w:rsidDel="000A6B0A">
          <w:rPr>
            <w:szCs w:val="24"/>
          </w:rPr>
          <w:delText xml:space="preserve"> </w:delText>
        </w:r>
      </w:del>
      <w:r w:rsidRPr="00785C54">
        <w:rPr>
          <w:szCs w:val="24"/>
        </w:rPr>
        <w:t xml:space="preserve">: </w:t>
      </w:r>
      <w:hyperlink r:id="rId35" w:history="1">
        <w:r w:rsidRPr="00785C54">
          <w:rPr>
            <w:rStyle w:val="Hyperlink"/>
            <w:rFonts w:eastAsia="MS Mincho"/>
            <w:szCs w:val="24"/>
            <w:lang w:val="en-GB"/>
          </w:rPr>
          <w:t>https://iddata.eaufrance.fr/id/WatercourseLinkSequence/A0080300</w:t>
        </w:r>
      </w:hyperlink>
    </w:p>
    <w:p w14:paraId="4936F5B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Boolean value as Result</w:t>
      </w:r>
    </w:p>
    <w:p w14:paraId="5C7E49A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An (embedded) SWE DataRecord</w:t>
      </w:r>
    </w:p>
    <w:p w14:paraId="73DD288B" w14:textId="2097C7C6"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Elevation Coverage from an external WCS as an </w:t>
      </w:r>
      <w:ins w:id="1772" w:author="Katharina Schleidt" w:date="2022-08-13T16:59:00Z">
        <w:r w:rsidR="00D5345E">
          <w:rPr>
            <w:szCs w:val="24"/>
          </w:rPr>
          <w:t>O</w:t>
        </w:r>
      </w:ins>
      <w:del w:id="1773" w:author="Katharina Schleidt" w:date="2022-08-13T16:59:00Z">
        <w:r w:rsidRPr="00785C54" w:rsidDel="00D5345E">
          <w:rPr>
            <w:szCs w:val="24"/>
          </w:rPr>
          <w:delText>o</w:delText>
        </w:r>
      </w:del>
      <w:r w:rsidRPr="00785C54">
        <w:rPr>
          <w:szCs w:val="24"/>
        </w:rPr>
        <w:t xml:space="preserve">bservation Result: </w:t>
      </w:r>
      <w:hyperlink r:id="rId36" w:history="1">
        <w:r w:rsidRPr="00785C54">
          <w:rPr>
            <w:rStyle w:val="Hyperlink"/>
            <w:rFonts w:eastAsia="MS Mincho"/>
            <w:szCs w:val="24"/>
            <w:lang w:val="en-GB"/>
          </w:rPr>
          <w:t>https://inspire.rasdaman.org/rasdaman/ows?service=WCS&amp;version=2.0.1&amp;request=GetCoverage&amp;coverageId=INSPIRE_EL&amp;subset=E(494500,496000)&amp;subset=N(4654300,4655000)&amp;format=image/jpeg</w:t>
        </w:r>
      </w:hyperlink>
    </w:p>
    <w:p w14:paraId="06694D44" w14:textId="1AFF99A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OMS MaterialSample -&gt; Reference to a rock sample</w:t>
      </w:r>
      <w:del w:id="1774" w:author="REID-JAMOND Alison" w:date="2022-04-04T12:45:00Z">
        <w:r w:rsidRPr="00785C54" w:rsidDel="000A6B0A">
          <w:rPr>
            <w:szCs w:val="24"/>
          </w:rPr>
          <w:delText xml:space="preserve"> </w:delText>
        </w:r>
      </w:del>
      <w:r w:rsidRPr="00785C54">
        <w:rPr>
          <w:szCs w:val="24"/>
        </w:rPr>
        <w:t xml:space="preserve">: </w:t>
      </w:r>
      <w:hyperlink r:id="rId37" w:history="1">
        <w:r w:rsidRPr="00785C54">
          <w:rPr>
            <w:rStyle w:val="Hyperlink"/>
            <w:rFonts w:eastAsia="MS Mincho"/>
            <w:szCs w:val="24"/>
            <w:lang w:val="en-GB"/>
          </w:rPr>
          <w:t>https://www.geodata.rocks/Samples/SD-5054_1_A_564_7WR_20-40</w:t>
        </w:r>
      </w:hyperlink>
    </w:p>
    <w:p w14:paraId="10C5EB6B" w14:textId="77777777" w:rsidR="005B5EAD" w:rsidRPr="00785C54" w:rsidRDefault="005B5EAD" w:rsidP="00785C54">
      <w:pPr>
        <w:pStyle w:val="Heading1"/>
        <w:autoSpaceDE w:val="0"/>
        <w:autoSpaceDN w:val="0"/>
        <w:adjustRightInd w:val="0"/>
        <w:rPr>
          <w:rFonts w:eastAsia="Times New Roman"/>
          <w:szCs w:val="24"/>
        </w:rPr>
      </w:pPr>
      <w:bookmarkStart w:id="1775" w:name="_Toc113373312"/>
      <w:r w:rsidRPr="00785C54">
        <w:rPr>
          <w:rFonts w:eastAsia="Times New Roman"/>
          <w:szCs w:val="24"/>
        </w:rPr>
        <w:t>Fundamental characteristics of observations and samples (informative)</w:t>
      </w:r>
      <w:bookmarkEnd w:id="1775"/>
    </w:p>
    <w:p w14:paraId="13E526D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776" w:name="_Toc113373313"/>
      <w:r w:rsidRPr="00785C54">
        <w:rPr>
          <w:rFonts w:eastAsia="Times New Roman"/>
          <w:szCs w:val="24"/>
        </w:rPr>
        <w:t>Observation schema</w:t>
      </w:r>
      <w:bookmarkEnd w:id="1776"/>
    </w:p>
    <w:p w14:paraId="590EC33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77" w:name="_Toc113373314"/>
      <w:r w:rsidRPr="00785C54">
        <w:rPr>
          <w:rFonts w:eastAsia="Times New Roman"/>
          <w:szCs w:val="24"/>
        </w:rPr>
        <w:t>Property evaluation</w:t>
      </w:r>
      <w:bookmarkEnd w:id="1777"/>
    </w:p>
    <w:p w14:paraId="26640407" w14:textId="40A7368C" w:rsidR="005B5EAD" w:rsidRPr="00785C54" w:rsidRDefault="005B5EAD" w:rsidP="00785C54">
      <w:pPr>
        <w:pStyle w:val="BodyText"/>
        <w:autoSpaceDE w:val="0"/>
        <w:autoSpaceDN w:val="0"/>
        <w:adjustRightInd w:val="0"/>
        <w:rPr>
          <w:szCs w:val="24"/>
        </w:rPr>
      </w:pPr>
      <w:r w:rsidRPr="00785C54">
        <w:rPr>
          <w:szCs w:val="24"/>
        </w:rPr>
        <w:t>Properties of a feature fall into two basic categories</w:t>
      </w:r>
      <w:ins w:id="1778" w:author="REID-JAMOND Alison" w:date="2022-04-04T12:46:00Z">
        <w:r w:rsidR="000A6B0A">
          <w:rPr>
            <w:szCs w:val="24"/>
          </w:rPr>
          <w:t>.</w:t>
        </w:r>
      </w:ins>
      <w:del w:id="1779" w:author="REID-JAMOND Alison" w:date="2022-04-04T12:46:00Z">
        <w:r w:rsidRPr="00785C54" w:rsidDel="000A6B0A">
          <w:rPr>
            <w:szCs w:val="24"/>
          </w:rPr>
          <w:delText>:</w:delText>
        </w:r>
      </w:del>
    </w:p>
    <w:p w14:paraId="65FB3B5C" w14:textId="5ED3D50A" w:rsidR="005B5EAD" w:rsidRPr="00785C54"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1780" w:author="REID-JAMOND Alison" w:date="2022-04-04T12:46:00Z">
        <w:r>
          <w:rPr>
            <w:szCs w:val="24"/>
          </w:rPr>
          <w:t>1</w:t>
        </w:r>
      </w:ins>
      <w:del w:id="1781" w:author="REID-JAMOND Alison" w:date="2022-04-04T12:46:00Z">
        <w:r w:rsidR="005B5EAD" w:rsidRPr="00785C54" w:rsidDel="000A6B0A">
          <w:rPr>
            <w:szCs w:val="24"/>
          </w:rPr>
          <w:delText>a</w:delText>
        </w:r>
      </w:del>
      <w:r w:rsidR="005B5EAD" w:rsidRPr="00785C54">
        <w:rPr>
          <w:szCs w:val="24"/>
        </w:rPr>
        <w:t>)</w:t>
      </w:r>
      <w:r w:rsidR="005B5EAD" w:rsidRPr="00785C54">
        <w:rPr>
          <w:szCs w:val="24"/>
        </w:rPr>
        <w:tab/>
        <w:t>Value (e.g. name, price, legal boundary) assigned by some authority. These are exact</w:t>
      </w:r>
      <w:ins w:id="1782" w:author="REID-JAMOND Alison" w:date="2022-04-04T12:46:00Z">
        <w:r>
          <w:rPr>
            <w:szCs w:val="24"/>
          </w:rPr>
          <w:t>.</w:t>
        </w:r>
      </w:ins>
      <w:del w:id="1783" w:author="REID-JAMOND Alison" w:date="2022-04-04T12:46:00Z">
        <w:r w:rsidR="005B5EAD" w:rsidRPr="00785C54" w:rsidDel="000A6B0A">
          <w:rPr>
            <w:szCs w:val="24"/>
          </w:rPr>
          <w:delText>;</w:delText>
        </w:r>
      </w:del>
    </w:p>
    <w:p w14:paraId="722128D0" w14:textId="4E547FCE" w:rsidR="005B5EAD" w:rsidRPr="00785C54" w:rsidDel="00A81201" w:rsidRDefault="000A6B0A"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784" w:author="Katharina Schleidt" w:date="2022-08-23T19:19:00Z"/>
          <w:szCs w:val="24"/>
        </w:rPr>
      </w:pPr>
      <w:ins w:id="1785" w:author="REID-JAMOND Alison" w:date="2022-04-04T12:46:00Z">
        <w:r>
          <w:rPr>
            <w:szCs w:val="24"/>
          </w:rPr>
          <w:t>2</w:t>
        </w:r>
      </w:ins>
      <w:del w:id="1786" w:author="REID-JAMOND Alison" w:date="2022-04-04T12:46:00Z">
        <w:r w:rsidR="005B5EAD" w:rsidRPr="00785C54" w:rsidDel="000A6B0A">
          <w:rPr>
            <w:szCs w:val="24"/>
          </w:rPr>
          <w:delText>b</w:delText>
        </w:r>
      </w:del>
      <w:r w:rsidR="005B5EAD" w:rsidRPr="00785C54">
        <w:rPr>
          <w:szCs w:val="24"/>
        </w:rPr>
        <w:t>)</w:t>
      </w:r>
      <w:r w:rsidR="005B5EAD" w:rsidRPr="00785C54">
        <w:rPr>
          <w:szCs w:val="24"/>
        </w:rPr>
        <w:tab/>
        <w:t>Value (e.g. height, classification, colour) determined by application of an observation procedure.</w:t>
      </w:r>
      <w:ins w:id="1787" w:author="Katharina Schleidt" w:date="2022-08-23T19:19:00Z">
        <w:r w:rsidR="00A81201">
          <w:rPr>
            <w:szCs w:val="24"/>
          </w:rPr>
          <w:t xml:space="preserve"> </w:t>
        </w:r>
        <w:commentRangeStart w:id="1788"/>
        <w:commentRangeEnd w:id="1788"/>
        <w:r w:rsidR="00A81201">
          <w:rPr>
            <w:rStyle w:val="CommentReference"/>
            <w:rFonts w:eastAsia="MS Mincho"/>
            <w:lang w:eastAsia="ja-JP"/>
          </w:rPr>
          <w:commentReference w:id="1788"/>
        </w:r>
      </w:ins>
    </w:p>
    <w:p w14:paraId="7D279F15"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1789" w:author="Katharina Schleidt" w:date="2022-08-23T19:19:00Z">
          <w:pPr>
            <w:pStyle w:val="BodyText"/>
            <w:autoSpaceDE w:val="0"/>
            <w:autoSpaceDN w:val="0"/>
            <w:adjustRightInd w:val="0"/>
          </w:pPr>
        </w:pPrChange>
      </w:pPr>
      <w:r w:rsidRPr="00785C54">
        <w:rPr>
          <w:szCs w:val="24"/>
        </w:rPr>
        <w:t>These are estimates, with a finite error associated with the value.</w:t>
      </w:r>
    </w:p>
    <w:p w14:paraId="740EDBA4" w14:textId="77777777" w:rsidR="005B5EAD" w:rsidRPr="00785C54" w:rsidRDefault="005B5EAD" w:rsidP="00785C54">
      <w:pPr>
        <w:pStyle w:val="BodyText"/>
        <w:autoSpaceDE w:val="0"/>
        <w:autoSpaceDN w:val="0"/>
        <w:adjustRightInd w:val="0"/>
        <w:rPr>
          <w:szCs w:val="24"/>
        </w:rPr>
      </w:pPr>
      <w:r w:rsidRPr="00785C54">
        <w:rPr>
          <w:szCs w:val="24"/>
        </w:rPr>
        <w:t>The observation error typically has a systematic component, which is similar for all estimates made using the same procedure, and a random component, associated with the particular application instance of the observation procedure. If potential errors in a property value are important in the context of a data analysis or processing application, then the details of the act of observation which provided the estimate of the value are required.</w:t>
      </w:r>
    </w:p>
    <w:p w14:paraId="790D1BE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0" w:name="_Toc113373315"/>
      <w:commentRangeStart w:id="1791"/>
      <w:r w:rsidRPr="00785C54">
        <w:rPr>
          <w:rFonts w:eastAsia="Times New Roman"/>
          <w:szCs w:val="24"/>
        </w:rPr>
        <w:t>Observation</w:t>
      </w:r>
      <w:commentRangeEnd w:id="1791"/>
      <w:r w:rsidR="000A6B0A">
        <w:rPr>
          <w:rStyle w:val="CommentReference"/>
          <w:b w:val="0"/>
        </w:rPr>
        <w:commentReference w:id="1791"/>
      </w:r>
      <w:bookmarkEnd w:id="1790"/>
    </w:p>
    <w:p w14:paraId="06F3B04E" w14:textId="77777777" w:rsidR="005B5EAD" w:rsidRPr="00785C54" w:rsidRDefault="005B5EAD" w:rsidP="00785C54">
      <w:pPr>
        <w:pStyle w:val="BodyText"/>
        <w:autoSpaceDE w:val="0"/>
        <w:autoSpaceDN w:val="0"/>
        <w:adjustRightInd w:val="0"/>
        <w:rPr>
          <w:szCs w:val="24"/>
        </w:rPr>
      </w:pPr>
      <w:r w:rsidRPr="00785C54">
        <w:rPr>
          <w:szCs w:val="24"/>
        </w:rPr>
        <w:t>An observation is an act associated with a discrete time instant or period through which a number, term or other symbol is assigned to a characteristic. This act involves application of a specified procedure, such as a sensor, instrument, algorithm or process chain. The procedure may be applied in-situ, remotely, or ex-situ with respect to the sampling location. The result of an observation is an estimate of the value of a property of some feature; an observation is a property-value-provider for a feature-of-interest. Use of a common model allows observation data using different procedures to be combined unambiguously.</w:t>
      </w:r>
    </w:p>
    <w:p w14:paraId="4DBF55E9" w14:textId="77777777" w:rsidR="005B5EAD" w:rsidRPr="00785C54" w:rsidRDefault="005B5EAD" w:rsidP="00785C54">
      <w:pPr>
        <w:pStyle w:val="BodyText"/>
        <w:autoSpaceDE w:val="0"/>
        <w:autoSpaceDN w:val="0"/>
        <w:adjustRightInd w:val="0"/>
        <w:rPr>
          <w:szCs w:val="24"/>
        </w:rPr>
      </w:pPr>
      <w:r w:rsidRPr="00785C54">
        <w:rPr>
          <w:szCs w:val="24"/>
        </w:rPr>
        <w:t>In conventional measurement theory (e.g.</w:t>
      </w:r>
      <w:r w:rsidRPr="00785C54">
        <w:rPr>
          <w:szCs w:val="24"/>
          <w:vertAlign w:val="superscript"/>
        </w:rPr>
        <w:t>[</w:t>
      </w:r>
      <w:r w:rsidRPr="00785C54">
        <w:rPr>
          <w:rStyle w:val="citebib"/>
          <w:szCs w:val="24"/>
          <w:shd w:val="clear" w:color="auto" w:fill="auto"/>
          <w:vertAlign w:val="superscript"/>
        </w:rPr>
        <w:t>12</w:t>
      </w:r>
      <w:r w:rsidRPr="00785C54">
        <w:rPr>
          <w:szCs w:val="24"/>
          <w:vertAlign w:val="superscript"/>
        </w:rPr>
        <w:t>], [</w:t>
      </w:r>
      <w:r w:rsidRPr="00785C54">
        <w:rPr>
          <w:rStyle w:val="citebib"/>
          <w:szCs w:val="24"/>
          <w:shd w:val="clear" w:color="auto" w:fill="auto"/>
          <w:vertAlign w:val="superscript"/>
        </w:rPr>
        <w:t>15</w:t>
      </w:r>
      <w:r w:rsidRPr="00785C54">
        <w:rPr>
          <w:szCs w:val="24"/>
          <w:vertAlign w:val="superscript"/>
        </w:rPr>
        <w:t>], [</w:t>
      </w:r>
      <w:r w:rsidRPr="00785C54">
        <w:rPr>
          <w:rStyle w:val="citebib"/>
          <w:szCs w:val="24"/>
          <w:shd w:val="clear" w:color="auto" w:fill="auto"/>
          <w:vertAlign w:val="superscript"/>
        </w:rPr>
        <w:t>16</w:t>
      </w:r>
      <w:r w:rsidRPr="00785C54">
        <w:rPr>
          <w:szCs w:val="24"/>
          <w:vertAlign w:val="superscript"/>
        </w:rPr>
        <w:t>], [</w:t>
      </w:r>
      <w:r w:rsidRPr="00785C54">
        <w:rPr>
          <w:rStyle w:val="citebib"/>
          <w:szCs w:val="24"/>
          <w:shd w:val="clear" w:color="auto" w:fill="auto"/>
          <w:vertAlign w:val="superscript"/>
        </w:rPr>
        <w:t>17</w:t>
      </w:r>
      <w:r w:rsidRPr="00785C54">
        <w:rPr>
          <w:szCs w:val="24"/>
          <w:vertAlign w:val="superscript"/>
        </w:rPr>
        <w:t>], [</w:t>
      </w:r>
      <w:r w:rsidRPr="00785C54">
        <w:rPr>
          <w:rStyle w:val="citebib"/>
          <w:szCs w:val="24"/>
          <w:shd w:val="clear" w:color="auto" w:fill="auto"/>
          <w:vertAlign w:val="superscript"/>
        </w:rPr>
        <w:t>19</w:t>
      </w:r>
      <w:r w:rsidRPr="00785C54">
        <w:rPr>
          <w:szCs w:val="24"/>
          <w:vertAlign w:val="superscript"/>
        </w:rPr>
        <w:t>], [</w:t>
      </w:r>
      <w:r w:rsidRPr="00785C54">
        <w:rPr>
          <w:rStyle w:val="citebib"/>
          <w:szCs w:val="24"/>
          <w:shd w:val="clear" w:color="auto" w:fill="auto"/>
          <w:vertAlign w:val="superscript"/>
        </w:rPr>
        <w:t>24</w:t>
      </w:r>
      <w:r w:rsidRPr="00785C54">
        <w:rPr>
          <w:szCs w:val="24"/>
          <w:vertAlign w:val="superscript"/>
        </w:rPr>
        <w:t>]</w:t>
      </w:r>
      <w:r w:rsidRPr="00785C54">
        <w:rPr>
          <w:szCs w:val="24"/>
        </w:rPr>
        <w:t>) the term “measurement” is used. However, a distinction between measurement and category-observation has been adopted in more recent work</w:t>
      </w:r>
      <w:r w:rsidRPr="00785C54">
        <w:rPr>
          <w:szCs w:val="24"/>
          <w:vertAlign w:val="superscript"/>
        </w:rPr>
        <w:t>[</w:t>
      </w:r>
      <w:r w:rsidRPr="00785C54">
        <w:rPr>
          <w:rStyle w:val="citebib"/>
          <w:szCs w:val="24"/>
          <w:shd w:val="clear" w:color="auto" w:fill="auto"/>
          <w:vertAlign w:val="superscript"/>
        </w:rPr>
        <w:t>13</w:t>
      </w:r>
      <w:r w:rsidRPr="00785C54">
        <w:rPr>
          <w:szCs w:val="24"/>
          <w:vertAlign w:val="superscript"/>
        </w:rPr>
        <w:t>], [</w:t>
      </w:r>
      <w:r w:rsidRPr="00785C54">
        <w:rPr>
          <w:rStyle w:val="citebib"/>
          <w:szCs w:val="24"/>
          <w:shd w:val="clear" w:color="auto" w:fill="auto"/>
          <w:vertAlign w:val="superscript"/>
        </w:rPr>
        <w:t>18</w:t>
      </w:r>
      <w:r w:rsidRPr="00785C54">
        <w:rPr>
          <w:szCs w:val="24"/>
          <w:vertAlign w:val="superscript"/>
        </w:rPr>
        <w:t>], [</w:t>
      </w:r>
      <w:r w:rsidRPr="00785C54">
        <w:rPr>
          <w:rStyle w:val="citebib"/>
          <w:szCs w:val="24"/>
          <w:shd w:val="clear" w:color="auto" w:fill="auto"/>
          <w:vertAlign w:val="superscript"/>
        </w:rPr>
        <w:t>25</w:t>
      </w:r>
      <w:r w:rsidRPr="00785C54">
        <w:rPr>
          <w:szCs w:val="24"/>
          <w:vertAlign w:val="superscript"/>
        </w:rPr>
        <w:t>]</w:t>
      </w:r>
      <w:r w:rsidRPr="00785C54">
        <w:rPr>
          <w:szCs w:val="24"/>
        </w:rPr>
        <w:t xml:space="preserve"> so the term “observation” is used here for the general concept. “Measurement” may be reserved for cases where the result is a numerical quantity.</w:t>
      </w:r>
    </w:p>
    <w:p w14:paraId="404FA09D" w14:textId="77777777" w:rsidR="005B5EAD" w:rsidRPr="00785C54" w:rsidRDefault="005B5EAD" w:rsidP="00785C54">
      <w:pPr>
        <w:pStyle w:val="BodyText"/>
        <w:autoSpaceDE w:val="0"/>
        <w:autoSpaceDN w:val="0"/>
        <w:adjustRightInd w:val="0"/>
        <w:rPr>
          <w:szCs w:val="24"/>
        </w:rPr>
      </w:pPr>
      <w:r w:rsidRPr="00785C54">
        <w:rPr>
          <w:szCs w:val="24"/>
        </w:rPr>
        <w:t>The observation itself is also a feature, since it has properties and identity.</w:t>
      </w:r>
    </w:p>
    <w:p w14:paraId="49D18020" w14:textId="77777777" w:rsidR="005B5EAD" w:rsidRPr="00785C54" w:rsidRDefault="005B5EAD" w:rsidP="00785C54">
      <w:pPr>
        <w:pStyle w:val="BodyText"/>
        <w:autoSpaceDE w:val="0"/>
        <w:autoSpaceDN w:val="0"/>
        <w:adjustRightInd w:val="0"/>
        <w:rPr>
          <w:szCs w:val="24"/>
        </w:rPr>
      </w:pPr>
      <w:r w:rsidRPr="00785C54">
        <w:rPr>
          <w:szCs w:val="24"/>
        </w:rPr>
        <w:t>Observation details are important for data discovery and for data quality estimation.</w:t>
      </w:r>
    </w:p>
    <w:p w14:paraId="052D2458" w14:textId="77777777" w:rsidR="005B5EAD" w:rsidRPr="00785C54" w:rsidRDefault="005B5EAD" w:rsidP="00785C54">
      <w:pPr>
        <w:pStyle w:val="BodyText"/>
        <w:autoSpaceDE w:val="0"/>
        <w:autoSpaceDN w:val="0"/>
        <w:adjustRightInd w:val="0"/>
        <w:rPr>
          <w:szCs w:val="24"/>
        </w:rPr>
      </w:pPr>
      <w:r w:rsidRPr="00785C54">
        <w:rPr>
          <w:szCs w:val="24"/>
        </w:rPr>
        <w:t xml:space="preserve">The observation could be considered to carry “property-level” instance metadata, which complements the dataset-level and feature-level metadata commonly provided via catalogue services (e.g.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 xml:space="preserve"> or other community agreed one).</w:t>
      </w:r>
    </w:p>
    <w:p w14:paraId="2FD7F9D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792" w:name="_Toc113373316"/>
      <w:r w:rsidRPr="00785C54">
        <w:rPr>
          <w:rFonts w:eastAsia="Times New Roman"/>
          <w:szCs w:val="24"/>
        </w:rPr>
        <w:lastRenderedPageBreak/>
        <w:t>Properties of an Observation</w:t>
      </w:r>
      <w:bookmarkEnd w:id="1792"/>
    </w:p>
    <w:p w14:paraId="0B989DF3" w14:textId="6AA1B1C1" w:rsidR="005B5EAD" w:rsidRPr="00785C54" w:rsidRDefault="005B5EAD" w:rsidP="00785C54">
      <w:pPr>
        <w:pStyle w:val="BodyText"/>
        <w:autoSpaceDE w:val="0"/>
        <w:autoSpaceDN w:val="0"/>
        <w:adjustRightInd w:val="0"/>
        <w:rPr>
          <w:szCs w:val="24"/>
        </w:rPr>
      </w:pPr>
      <w:r w:rsidRPr="00785C54">
        <w:rPr>
          <w:szCs w:val="24"/>
        </w:rPr>
        <w:t>An observation results in a value being assigned to a characteristic. The characteristic is a property of a feature, the latter being the feature-of-interest of the observation. The observation uses a specified procedure performed by an observer, which is often an instrument or sensor</w:t>
      </w:r>
      <w:r w:rsidRPr="00785C54">
        <w:rPr>
          <w:szCs w:val="24"/>
          <w:vertAlign w:val="superscript"/>
        </w:rPr>
        <w:t>[</w:t>
      </w:r>
      <w:r w:rsidRPr="00785C54">
        <w:rPr>
          <w:rStyle w:val="citebib"/>
          <w:shd w:val="clear" w:color="auto" w:fill="auto"/>
          <w:vertAlign w:val="superscript"/>
        </w:rPr>
        <w:t>12</w:t>
      </w:r>
      <w:r w:rsidRPr="00785C54">
        <w:rPr>
          <w:szCs w:val="24"/>
          <w:vertAlign w:val="superscript"/>
        </w:rPr>
        <w:t>], [</w:t>
      </w:r>
      <w:r w:rsidRPr="00785C54">
        <w:rPr>
          <w:rStyle w:val="citebib"/>
          <w:shd w:val="clear" w:color="auto" w:fill="auto"/>
          <w:vertAlign w:val="superscript"/>
        </w:rPr>
        <w:t>13</w:t>
      </w:r>
      <w:r w:rsidRPr="00785C54">
        <w:rPr>
          <w:szCs w:val="24"/>
          <w:vertAlign w:val="superscript"/>
        </w:rPr>
        <w:t>]</w:t>
      </w:r>
      <w:r w:rsidRPr="00785C54">
        <w:rPr>
          <w:szCs w:val="24"/>
        </w:rPr>
        <w:t xml:space="preserve"> but may be a process chain, human observer, an algorithm, a computation or simulator. The key idea is that the observation result is an estimate of the value of some quality (property, characteristic)of the feature-of-interest, and the other properties of the observation provide context or metadata to support evaluation, interpretation and use of the result</w:t>
      </w:r>
      <w:commentRangeStart w:id="1793"/>
      <w:r w:rsidRPr="00785C54">
        <w:rPr>
          <w:szCs w:val="24"/>
        </w:rPr>
        <w:t xml:space="preserve">. </w:t>
      </w:r>
      <w:del w:id="1794" w:author="Katharina Schleidt" w:date="2022-08-13T18:09:00Z">
        <w:r w:rsidRPr="00785C54" w:rsidDel="00E804F5">
          <w:rPr>
            <w:szCs w:val="24"/>
          </w:rPr>
          <w:delText>The diagram below</w:delText>
        </w:r>
        <w:commentRangeEnd w:id="1793"/>
        <w:r w:rsidR="000A6B0A" w:rsidDel="00E804F5">
          <w:rPr>
            <w:rStyle w:val="CommentReference"/>
            <w:rFonts w:eastAsia="MS Mincho"/>
            <w:lang w:eastAsia="ja-JP"/>
          </w:rPr>
          <w:commentReference w:id="1793"/>
        </w:r>
      </w:del>
      <w:ins w:id="1795" w:author="Katharina Schleidt" w:date="2022-08-13T18:09:00Z">
        <w:r w:rsidR="00E804F5">
          <w:rPr>
            <w:szCs w:val="24"/>
          </w:rPr>
          <w:t>Figure 2</w:t>
        </w:r>
      </w:ins>
      <w:r w:rsidRPr="00785C54">
        <w:rPr>
          <w:szCs w:val="24"/>
        </w:rPr>
        <w:t xml:space="preserve"> (based on representation work done under INSPIRE</w:t>
      </w:r>
      <w:r w:rsidRPr="00785C54">
        <w:rPr>
          <w:szCs w:val="24"/>
          <w:vertAlign w:val="superscript"/>
        </w:rPr>
        <w:t>[</w:t>
      </w:r>
      <w:r w:rsidRPr="00785C54">
        <w:rPr>
          <w:rStyle w:val="citebib"/>
          <w:szCs w:val="24"/>
          <w:shd w:val="clear" w:color="auto" w:fill="auto"/>
          <w:vertAlign w:val="superscript"/>
        </w:rPr>
        <w:t>30</w:t>
      </w:r>
      <w:r w:rsidRPr="00785C54">
        <w:rPr>
          <w:szCs w:val="24"/>
          <w:vertAlign w:val="superscript"/>
        </w:rPr>
        <w:t>]</w:t>
      </w:r>
      <w:r w:rsidRPr="00785C54">
        <w:rPr>
          <w:szCs w:val="24"/>
        </w:rPr>
        <w:t>) provides a visual overview of this.</w:t>
      </w:r>
    </w:p>
    <w:p w14:paraId="78F03BE1" w14:textId="127D533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796" w:author="Ilkka Rinne" w:date="2022-09-06T13:43:00Z">
        <w:r w:rsidRPr="00785C54" w:rsidDel="00696A69">
          <w:rPr>
            <w:noProof/>
            <w:szCs w:val="24"/>
          </w:rPr>
          <w:drawing>
            <wp:inline distT="0" distB="0" distL="0" distR="0" wp14:anchorId="4A41AE9E" wp14:editId="2F51A846">
              <wp:extent cx="5050546" cy="2764542"/>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50546" cy="2764542"/>
                      </a:xfrm>
                      <a:prstGeom prst="rect">
                        <a:avLst/>
                      </a:prstGeom>
                    </pic:spPr>
                  </pic:pic>
                </a:graphicData>
              </a:graphic>
            </wp:inline>
          </w:drawing>
        </w:r>
      </w:del>
      <w:ins w:id="1797" w:author="Ilkka Rinne" w:date="2022-09-06T13:43:00Z">
        <w:r w:rsidR="00696A69">
          <w:rPr>
            <w:noProof/>
            <w:szCs w:val="24"/>
          </w:rPr>
          <w:drawing>
            <wp:inline distT="0" distB="0" distL="0" distR="0" wp14:anchorId="6CED1534" wp14:editId="56A24392">
              <wp:extent cx="5007428" cy="264878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30730" cy="2661112"/>
                      </a:xfrm>
                      <a:prstGeom prst="rect">
                        <a:avLst/>
                      </a:prstGeom>
                    </pic:spPr>
                  </pic:pic>
                </a:graphicData>
              </a:graphic>
            </wp:inline>
          </w:drawing>
        </w:r>
      </w:ins>
    </w:p>
    <w:p w14:paraId="33362751" w14:textId="77777777" w:rsidR="005B5EAD" w:rsidRPr="00785C54" w:rsidRDefault="005B5EAD" w:rsidP="00785C54">
      <w:pPr>
        <w:pStyle w:val="Figuretitle"/>
        <w:autoSpaceDE w:val="0"/>
        <w:autoSpaceDN w:val="0"/>
        <w:adjustRightInd w:val="0"/>
        <w:outlineLvl w:val="0"/>
        <w:rPr>
          <w:szCs w:val="24"/>
        </w:rPr>
      </w:pPr>
      <w:r w:rsidRPr="00785C54">
        <w:rPr>
          <w:szCs w:val="24"/>
        </w:rPr>
        <w:t>Figure 2 — Properties of an Observation</w:t>
      </w:r>
    </w:p>
    <w:p w14:paraId="3F8F1C94" w14:textId="2A807C21" w:rsidR="005B5EAD" w:rsidRPr="00785C54" w:rsidRDefault="005B5EAD" w:rsidP="00785C54">
      <w:pPr>
        <w:pStyle w:val="BodyText"/>
        <w:autoSpaceDE w:val="0"/>
        <w:autoSpaceDN w:val="0"/>
        <w:adjustRightInd w:val="0"/>
        <w:rPr>
          <w:szCs w:val="24"/>
        </w:rPr>
      </w:pPr>
      <w:r w:rsidRPr="00785C54">
        <w:rPr>
          <w:szCs w:val="24"/>
        </w:rPr>
        <w:t xml:space="preserve">The relationship between the properties of an observation and those of its feature-of-interest is key to the semantics of the data model elaborated in this </w:t>
      </w:r>
      <w:ins w:id="1798" w:author="REID-JAMOND Alison" w:date="2022-04-04T12:48:00Z">
        <w:r w:rsidR="000A6B0A">
          <w:rPr>
            <w:szCs w:val="24"/>
          </w:rPr>
          <w:t>document</w:t>
        </w:r>
      </w:ins>
      <w:del w:id="1799" w:author="REID-JAMOND Alison" w:date="2022-04-04T12:48:00Z">
        <w:r w:rsidRPr="00785C54" w:rsidDel="000A6B0A">
          <w:rPr>
            <w:szCs w:val="24"/>
          </w:rPr>
          <w:delText>standard</w:delText>
        </w:r>
      </w:del>
      <w:r w:rsidRPr="00785C54">
        <w:rPr>
          <w:szCs w:val="24"/>
        </w:rPr>
        <w:t xml:space="preserve">. This is further elaborated in </w:t>
      </w:r>
      <w:del w:id="1800" w:author="REID-JAMOND Alison" w:date="2022-04-04T12:48:00Z">
        <w:r w:rsidRPr="00785C54" w:rsidDel="000A6B0A">
          <w:rPr>
            <w:szCs w:val="24"/>
          </w:rPr>
          <w:delText>Annex </w:delText>
        </w:r>
      </w:del>
      <w:ins w:id="1801" w:author="REID-JAMOND Alison" w:date="2022-04-04T12:48:00Z">
        <w:r w:rsidR="000A6B0A">
          <w:rPr>
            <w:szCs w:val="24"/>
          </w:rPr>
          <w:t>Clause</w:t>
        </w:r>
        <w:r w:rsidR="000A6B0A" w:rsidRPr="00785C54">
          <w:rPr>
            <w:szCs w:val="24"/>
          </w:rPr>
          <w:t> </w:t>
        </w:r>
      </w:ins>
      <w:r w:rsidRPr="00785C54">
        <w:rPr>
          <w:szCs w:val="24"/>
        </w:rPr>
        <w:t>D.3.</w:t>
      </w:r>
    </w:p>
    <w:p w14:paraId="70481E8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02" w:name="_Toc113373317"/>
      <w:r w:rsidRPr="00785C54">
        <w:rPr>
          <w:rFonts w:eastAsia="Times New Roman"/>
          <w:szCs w:val="24"/>
        </w:rPr>
        <w:lastRenderedPageBreak/>
        <w:t>Observation location</w:t>
      </w:r>
      <w:bookmarkEnd w:id="1802"/>
    </w:p>
    <w:p w14:paraId="19C8D753" w14:textId="77777777" w:rsidR="005B5EAD" w:rsidRPr="00785C54" w:rsidRDefault="005B5EAD" w:rsidP="00785C54">
      <w:pPr>
        <w:pStyle w:val="BodyText"/>
        <w:autoSpaceDE w:val="0"/>
        <w:autoSpaceDN w:val="0"/>
        <w:adjustRightInd w:val="0"/>
        <w:rPr>
          <w:szCs w:val="24"/>
        </w:rPr>
      </w:pPr>
      <w:r w:rsidRPr="00785C54">
        <w:rPr>
          <w:szCs w:val="24"/>
        </w:rPr>
        <w:t>The principal location of interest of an observation is usually associated with the ultimate feature-of-interest.</w:t>
      </w:r>
    </w:p>
    <w:p w14:paraId="48F9455F" w14:textId="26438DD3" w:rsidR="005B5EAD" w:rsidRPr="00785C54" w:rsidRDefault="005B5EAD" w:rsidP="00785C54">
      <w:pPr>
        <w:pStyle w:val="BodyText"/>
        <w:autoSpaceDE w:val="0"/>
        <w:autoSpaceDN w:val="0"/>
        <w:adjustRightInd w:val="0"/>
        <w:rPr>
          <w:szCs w:val="24"/>
        </w:rPr>
      </w:pPr>
      <w:r w:rsidRPr="00785C54">
        <w:rPr>
          <w:szCs w:val="24"/>
        </w:rPr>
        <w:t xml:space="preserve">However, the location of the feature-of-interest </w:t>
      </w:r>
      <w:commentRangeStart w:id="1803"/>
      <w:del w:id="1804" w:author="REID-JAMOND Alison" w:date="2022-04-04T12:48:00Z">
        <w:r w:rsidRPr="00785C54" w:rsidDel="000A6B0A">
          <w:rPr>
            <w:szCs w:val="24"/>
          </w:rPr>
          <w:delText xml:space="preserve">may </w:delText>
        </w:r>
      </w:del>
      <w:ins w:id="1805" w:author="REID-JAMOND Alison" w:date="2022-04-04T12:48:00Z">
        <w:r w:rsidR="000A6B0A">
          <w:rPr>
            <w:szCs w:val="24"/>
          </w:rPr>
          <w:t xml:space="preserve">can potentially </w:t>
        </w:r>
      </w:ins>
      <w:commentRangeEnd w:id="1803"/>
      <w:ins w:id="1806" w:author="REID-JAMOND Alison" w:date="2022-04-04T12:49:00Z">
        <w:r w:rsidR="000A6B0A">
          <w:rPr>
            <w:rStyle w:val="CommentReference"/>
            <w:rFonts w:eastAsia="MS Mincho"/>
            <w:lang w:eastAsia="ja-JP"/>
          </w:rPr>
          <w:commentReference w:id="1803"/>
        </w:r>
      </w:ins>
      <w:r w:rsidRPr="00785C54">
        <w:rPr>
          <w:szCs w:val="24"/>
        </w:rPr>
        <w:t xml:space="preserve">not be readily available. For example, in remote sensing applications, a complex processing chain is required to geolocate the scene or swath. In feature-detection applications the initial observation </w:t>
      </w:r>
      <w:del w:id="1807" w:author="REID-JAMOND Alison" w:date="2022-04-04T12:49:00Z">
        <w:r w:rsidRPr="00785C54" w:rsidDel="000A6B0A">
          <w:rPr>
            <w:szCs w:val="24"/>
          </w:rPr>
          <w:delText xml:space="preserve">may </w:delText>
        </w:r>
      </w:del>
      <w:ins w:id="1808" w:author="REID-JAMOND Alison" w:date="2022-04-04T12:49:00Z">
        <w:r w:rsidR="000A6B0A">
          <w:rPr>
            <w:szCs w:val="24"/>
          </w:rPr>
          <w:t>can</w:t>
        </w:r>
        <w:r w:rsidR="000A6B0A" w:rsidRPr="00785C54">
          <w:rPr>
            <w:szCs w:val="24"/>
          </w:rPr>
          <w:t xml:space="preserve"> </w:t>
        </w:r>
      </w:ins>
      <w:r w:rsidRPr="00785C54">
        <w:rPr>
          <w:szCs w:val="24"/>
        </w:rPr>
        <w:t>be made on a scene, but the entity to be detected, which is the ultimate feature-of-interest, occupies some location within it. The distinction between the proximate and ultimate feature-of-interest is a key consideration in these cases. The proximate feature-of-interest is the object upon which the measurement is directly performed, whereas the ultimate feature-of-interest is the object for which this measurement is ultimately seen as representative of.</w:t>
      </w:r>
    </w:p>
    <w:p w14:paraId="1DE72C86" w14:textId="77777777" w:rsidR="005B5EAD" w:rsidRPr="00785C54" w:rsidRDefault="005B5EAD" w:rsidP="00785C54">
      <w:pPr>
        <w:pStyle w:val="BodyText"/>
        <w:autoSpaceDE w:val="0"/>
        <w:autoSpaceDN w:val="0"/>
        <w:adjustRightInd w:val="0"/>
        <w:rPr>
          <w:szCs w:val="24"/>
        </w:rPr>
      </w:pPr>
      <w:r w:rsidRPr="00785C54">
        <w:rPr>
          <w:szCs w:val="24"/>
        </w:rPr>
        <w:t>Other locations may be relevant in various scenarios. Sub-sampling at locations within the feature-of-interest may occur. The procedure may involve a sensor located remotely from the ultimate feature-of-interest such as in remote sensing, or where specimens are removed from their sampling location and observations made ex-situ (the sampling schema description below elaborates on this). Furthermore, the location of the feature-of-interest may be time-dependent.</w:t>
      </w:r>
    </w:p>
    <w:p w14:paraId="48A3D072" w14:textId="77777777" w:rsidR="005B5EAD" w:rsidRPr="00785C54" w:rsidRDefault="005B5EAD" w:rsidP="00785C54">
      <w:pPr>
        <w:pStyle w:val="BodyText"/>
        <w:autoSpaceDE w:val="0"/>
        <w:autoSpaceDN w:val="0"/>
        <w:adjustRightInd w:val="0"/>
        <w:rPr>
          <w:szCs w:val="24"/>
        </w:rPr>
      </w:pPr>
      <w:r w:rsidRPr="00785C54">
        <w:rPr>
          <w:szCs w:val="24"/>
        </w:rPr>
        <w:t>The model is generic. The geospatial location of the feature-of-interest may be of little or no interest for some observations (e.g. live specimens, observations made on non-located things like chemical species).</w:t>
      </w:r>
    </w:p>
    <w:p w14:paraId="4F806EFE" w14:textId="77777777" w:rsidR="005B5EAD" w:rsidRPr="00785C54" w:rsidRDefault="005B5EAD" w:rsidP="00785C54">
      <w:pPr>
        <w:pStyle w:val="BodyText"/>
        <w:autoSpaceDE w:val="0"/>
        <w:autoSpaceDN w:val="0"/>
        <w:adjustRightInd w:val="0"/>
        <w:rPr>
          <w:szCs w:val="24"/>
        </w:rPr>
      </w:pPr>
      <w:r w:rsidRPr="00785C54">
        <w:rPr>
          <w:szCs w:val="24"/>
        </w:rPr>
        <w:t>For these reasons, a generic Observation class does not have an inherent location property. Relevant location information should be provided by the feature-of-interest, by the sampling procedure, or by the observation procedure, according to the specific scenario.</w:t>
      </w:r>
    </w:p>
    <w:p w14:paraId="0D2EEE5A" w14:textId="1E092E9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contrast to spatial properties, some temporal properties are associated directly with an observation (</w:t>
      </w:r>
      <w:del w:id="1809" w:author="REID-JAMOND Alison" w:date="2022-04-04T12:51:00Z">
        <w:r w:rsidRPr="00785C54" w:rsidDel="000A6B0A">
          <w:rPr>
            <w:rStyle w:val="citesec"/>
            <w:szCs w:val="24"/>
            <w:shd w:val="clear" w:color="auto" w:fill="auto"/>
          </w:rPr>
          <w:delText>Clauses </w:delText>
        </w:r>
      </w:del>
      <w:r w:rsidRPr="00785C54">
        <w:rPr>
          <w:rStyle w:val="citesec"/>
          <w:szCs w:val="24"/>
          <w:shd w:val="clear" w:color="auto" w:fill="auto"/>
        </w:rPr>
        <w:t>8.2.3</w:t>
      </w:r>
      <w:r w:rsidRPr="00785C54">
        <w:rPr>
          <w:szCs w:val="24"/>
        </w:rPr>
        <w:t xml:space="preserve">; </w:t>
      </w:r>
      <w:r w:rsidRPr="00785C54">
        <w:rPr>
          <w:rStyle w:val="citesec"/>
          <w:szCs w:val="24"/>
          <w:shd w:val="clear" w:color="auto" w:fill="auto"/>
        </w:rPr>
        <w:t>8.2.4</w:t>
      </w:r>
      <w:r w:rsidRPr="00785C54">
        <w:rPr>
          <w:szCs w:val="24"/>
        </w:rPr>
        <w:t>). This is due to the fact that an observation is a kind of ‘event’ so its temporal characteristics are fundamental, rather than incidental.</w:t>
      </w:r>
    </w:p>
    <w:p w14:paraId="5C7AB1A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0" w:name="_Toc113373318"/>
      <w:r w:rsidRPr="00785C54">
        <w:rPr>
          <w:rFonts w:eastAsia="Times New Roman"/>
          <w:szCs w:val="24"/>
        </w:rPr>
        <w:t>Result types</w:t>
      </w:r>
      <w:bookmarkEnd w:id="1810"/>
    </w:p>
    <w:p w14:paraId="69FD83DE" w14:textId="77777777" w:rsidR="005B5EAD" w:rsidRPr="00785C54" w:rsidRDefault="005B5EAD" w:rsidP="00785C54">
      <w:pPr>
        <w:pStyle w:val="BodyText"/>
        <w:autoSpaceDE w:val="0"/>
        <w:autoSpaceDN w:val="0"/>
        <w:adjustRightInd w:val="0"/>
        <w:rPr>
          <w:szCs w:val="24"/>
        </w:rPr>
      </w:pPr>
      <w:r w:rsidRPr="00785C54">
        <w:rPr>
          <w:szCs w:val="24"/>
        </w:rPr>
        <w:t>Observation results may have many datatypes, including primitive types like category or measure, but also may have more complex types such as time, location and geometry. Complex results are obtained when the observed property requires multiple components for its encoding. Furthermore, if the property varies on the feature-of-interest, then the result is a coverage, whose domain extent is the extent of the feature. In reality, the result will typically be sampled discretely on the domain, and may be represented as a discrete coverage.</w:t>
      </w:r>
    </w:p>
    <w:p w14:paraId="3DB8CAB1" w14:textId="77777777" w:rsidR="005B5EAD" w:rsidRPr="00785C54" w:rsidRDefault="005B5EAD" w:rsidP="00785C54">
      <w:pPr>
        <w:pStyle w:val="BodyText"/>
        <w:autoSpaceDE w:val="0"/>
        <w:autoSpaceDN w:val="0"/>
        <w:adjustRightInd w:val="0"/>
        <w:rPr>
          <w:szCs w:val="24"/>
        </w:rPr>
      </w:pPr>
      <w:r w:rsidRPr="00785C54">
        <w:rPr>
          <w:szCs w:val="24"/>
        </w:rPr>
        <w:t>Building on this, specialized observation types can be defined by communities to describe the type of result provided, expressed using a terminology common to that community.</w:t>
      </w:r>
    </w:p>
    <w:p w14:paraId="7544C97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1" w:name="_Toc113373319"/>
      <w:r w:rsidRPr="00785C54">
        <w:rPr>
          <w:rFonts w:eastAsia="Times New Roman"/>
          <w:szCs w:val="24"/>
        </w:rPr>
        <w:t>Use of the observation model</w:t>
      </w:r>
      <w:bookmarkEnd w:id="1811"/>
    </w:p>
    <w:p w14:paraId="6AF26413" w14:textId="77777777" w:rsidR="005B5EAD" w:rsidRPr="00785C54" w:rsidRDefault="005B5EAD" w:rsidP="00785C54">
      <w:pPr>
        <w:pStyle w:val="BodyText"/>
        <w:autoSpaceDE w:val="0"/>
        <w:autoSpaceDN w:val="0"/>
        <w:adjustRightInd w:val="0"/>
        <w:rPr>
          <w:szCs w:val="24"/>
        </w:rPr>
      </w:pPr>
      <w:r w:rsidRPr="00785C54">
        <w:rPr>
          <w:szCs w:val="24"/>
        </w:rPr>
        <w:t>The observation model takes a data-user-centric viewpoint, emphasizing the semantics of the feature-of-interest and its properties. This contrasts with sensor-oriented models, which take a process- and thus a provider-centric viewpoint.</w:t>
      </w:r>
    </w:p>
    <w:p w14:paraId="6FF6186C" w14:textId="49DB7745" w:rsidR="005B5EAD" w:rsidRPr="00785C54" w:rsidRDefault="005B5EAD" w:rsidP="00785C54">
      <w:pPr>
        <w:pStyle w:val="BodyText"/>
        <w:autoSpaceDE w:val="0"/>
        <w:autoSpaceDN w:val="0"/>
        <w:adjustRightInd w:val="0"/>
        <w:rPr>
          <w:szCs w:val="24"/>
        </w:rPr>
      </w:pPr>
      <w:r w:rsidRPr="00785C54">
        <w:rPr>
          <w:szCs w:val="24"/>
        </w:rPr>
        <w:t xml:space="preserve">The digital representation of an observation is a property-value-provider for a feature-of-interest. Aside from the result, the details of the observation event are primarily of interest in applications where an evaluation of errors in the estimate of the value of a property is of concern. The observation could be considered to carry “property-level” instance metadata, complementing the dataset-level and feature-level metadata that have been conventionally considered </w:t>
      </w:r>
      <w:commentRangeStart w:id="1812"/>
      <w:r w:rsidRPr="00785C54">
        <w:rPr>
          <w:szCs w:val="24"/>
        </w:rPr>
        <w:t xml:space="preserve">(e.g.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t>-</w:t>
      </w:r>
      <w:r w:rsidRPr="00785C54">
        <w:rPr>
          <w:rStyle w:val="stddocPartNumber"/>
          <w:szCs w:val="24"/>
          <w:shd w:val="clear" w:color="auto" w:fill="auto"/>
        </w:rPr>
        <w:t>1</w:t>
      </w:r>
      <w:del w:id="1813" w:author="Katharina Schleidt" w:date="2022-08-12T18:16:00Z">
        <w:r w:rsidRPr="00785C54" w:rsidDel="00DA272F">
          <w:rPr>
            <w:szCs w:val="24"/>
          </w:rPr>
          <w:delText>:</w:delText>
        </w:r>
        <w:r w:rsidRPr="00785C54" w:rsidDel="00DA272F">
          <w:rPr>
            <w:rStyle w:val="stdyear"/>
            <w:szCs w:val="24"/>
            <w:shd w:val="clear" w:color="auto" w:fill="auto"/>
          </w:rPr>
          <w:delText>2014</w:delText>
        </w:r>
      </w:del>
      <w:r w:rsidRPr="00785C54">
        <w:rPr>
          <w:szCs w:val="24"/>
        </w:rPr>
        <w:t>).</w:t>
      </w:r>
      <w:commentRangeEnd w:id="1812"/>
      <w:r w:rsidR="00A52B09">
        <w:rPr>
          <w:rStyle w:val="CommentReference"/>
          <w:rFonts w:eastAsia="MS Mincho"/>
          <w:lang w:eastAsia="ja-JP"/>
        </w:rPr>
        <w:commentReference w:id="1812"/>
      </w:r>
    </w:p>
    <w:p w14:paraId="4F13DA40" w14:textId="77777777" w:rsidR="005B5EAD" w:rsidRPr="00785C54" w:rsidRDefault="005B5EAD" w:rsidP="00785C54">
      <w:pPr>
        <w:pStyle w:val="BodyText"/>
        <w:autoSpaceDE w:val="0"/>
        <w:autoSpaceDN w:val="0"/>
        <w:adjustRightInd w:val="0"/>
        <w:rPr>
          <w:szCs w:val="24"/>
        </w:rPr>
      </w:pPr>
      <w:r w:rsidRPr="00785C54">
        <w:rPr>
          <w:szCs w:val="24"/>
        </w:rPr>
        <w:t xml:space="preserve">Additional discussion of the application of the observation and sample models, and nuances within these, is provided in </w:t>
      </w:r>
      <w:r w:rsidRPr="00785C54">
        <w:rPr>
          <w:rStyle w:val="citeapp"/>
          <w:szCs w:val="24"/>
          <w:shd w:val="clear" w:color="auto" w:fill="auto"/>
        </w:rPr>
        <w:t>Annex D</w:t>
      </w:r>
      <w:r w:rsidRPr="00785C54">
        <w:rPr>
          <w:szCs w:val="24"/>
        </w:rPr>
        <w:t>.</w:t>
      </w:r>
    </w:p>
    <w:p w14:paraId="47A89C3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14" w:name="_Toc113373320"/>
      <w:r w:rsidRPr="00785C54">
        <w:rPr>
          <w:rFonts w:eastAsia="Times New Roman"/>
          <w:szCs w:val="24"/>
        </w:rPr>
        <w:lastRenderedPageBreak/>
        <w:t>Sample schema</w:t>
      </w:r>
      <w:bookmarkEnd w:id="1814"/>
    </w:p>
    <w:p w14:paraId="2A7D06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5" w:name="_Toc113373321"/>
      <w:r w:rsidRPr="00785C54">
        <w:rPr>
          <w:rFonts w:eastAsia="Times New Roman"/>
          <w:szCs w:val="24"/>
        </w:rPr>
        <w:t>Role of sample features</w:t>
      </w:r>
      <w:bookmarkEnd w:id="1815"/>
    </w:p>
    <w:p w14:paraId="197F86FE" w14:textId="77777777" w:rsidR="005B5EAD" w:rsidRPr="00785C54" w:rsidRDefault="005B5EAD" w:rsidP="00785C54">
      <w:pPr>
        <w:pStyle w:val="BodyText"/>
        <w:autoSpaceDE w:val="0"/>
        <w:autoSpaceDN w:val="0"/>
        <w:adjustRightInd w:val="0"/>
        <w:rPr>
          <w:szCs w:val="24"/>
        </w:rPr>
      </w:pPr>
      <w:r w:rsidRPr="00785C54">
        <w:rPr>
          <w:szCs w:val="24"/>
        </w:rPr>
        <w:t>A sample may act as a proxy for the ultimate feature-of-interest of an observation, and be associated with this observation by the role feature-of-interest. In this case the sampled-feature association of sample would point upwards in the chain of sampled features leading to ultimate feature-of-interest of the observation. The sample may also be associated with observations, both those being made directly on the sample as well as observations on other samples.</w:t>
      </w:r>
    </w:p>
    <w:p w14:paraId="4C6A906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16" w:name="_Toc113373322"/>
      <w:r w:rsidRPr="00785C54">
        <w:rPr>
          <w:rFonts w:eastAsia="Times New Roman"/>
          <w:szCs w:val="24"/>
        </w:rPr>
        <w:t>Proximate vs. ultimate feature-of-interest</w:t>
      </w:r>
      <w:bookmarkEnd w:id="1816"/>
    </w:p>
    <w:p w14:paraId="2F324F87"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Introduction</w:t>
      </w:r>
    </w:p>
    <w:p w14:paraId="3821C9E8" w14:textId="73A34824" w:rsidR="005B5EAD" w:rsidRPr="00785C54" w:rsidRDefault="005B5EAD" w:rsidP="00785C54">
      <w:pPr>
        <w:pStyle w:val="BodyText"/>
        <w:autoSpaceDE w:val="0"/>
        <w:autoSpaceDN w:val="0"/>
        <w:adjustRightInd w:val="0"/>
        <w:rPr>
          <w:szCs w:val="24"/>
        </w:rPr>
      </w:pPr>
      <w:r w:rsidRPr="00785C54">
        <w:rPr>
          <w:szCs w:val="24"/>
        </w:rPr>
        <w:t xml:space="preserve">The observation model maps the result of the application of a procedure to a subject, which plays the role of feature-of-interest of the observation. However, the proximate feature-of-interest of an observation </w:t>
      </w:r>
      <w:ins w:id="1817" w:author="Katharina Schleidt" w:date="2022-08-13T15:54:00Z">
        <w:r w:rsidR="002A0086" w:rsidRPr="002A0086">
          <w:rPr>
            <w:szCs w:val="24"/>
          </w:rPr>
          <w:t>is not always</w:t>
        </w:r>
      </w:ins>
      <w:del w:id="1818" w:author="Katharina Schleidt" w:date="2022-08-13T15:54:00Z">
        <w:r w:rsidRPr="00785C54" w:rsidDel="002A0086">
          <w:rPr>
            <w:szCs w:val="24"/>
          </w:rPr>
          <w:delText>may not be</w:delText>
        </w:r>
      </w:del>
      <w:r w:rsidRPr="00785C54">
        <w:rPr>
          <w:szCs w:val="24"/>
        </w:rPr>
        <w:t xml:space="preserve"> the ultimate domain-specific feature whose properties are of interest in the investigation of which the observation is a part. There are three circumstances that can lead to this:</w:t>
      </w:r>
    </w:p>
    <w:p w14:paraId="034B974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does not obtain values for the whole of a domain feature;</w:t>
      </w:r>
    </w:p>
    <w:p w14:paraId="05F7825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The observation is performed on a proxy that is not part of the domain feature;</w:t>
      </w:r>
    </w:p>
    <w:p w14:paraId="035128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The observation procedure obtains values for properties that are not characteristic of the type of the ultimate feature.</w:t>
      </w:r>
    </w:p>
    <w:p w14:paraId="5B8B3A29" w14:textId="77777777" w:rsidR="005B5EAD" w:rsidRPr="00785C54" w:rsidRDefault="005B5EAD" w:rsidP="00785C54">
      <w:pPr>
        <w:pStyle w:val="BodyText"/>
        <w:autoSpaceDE w:val="0"/>
        <w:autoSpaceDN w:val="0"/>
        <w:adjustRightInd w:val="0"/>
        <w:rPr>
          <w:szCs w:val="24"/>
        </w:rPr>
      </w:pPr>
      <w:r w:rsidRPr="00785C54">
        <w:rPr>
          <w:szCs w:val="24"/>
        </w:rPr>
        <w:t>Furthermore, in some practical situations, multiple differences apply.</w:t>
      </w:r>
    </w:p>
    <w:p w14:paraId="07432406"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Proximate feature-of-interest embodies a sample design</w:t>
      </w:r>
    </w:p>
    <w:p w14:paraId="35C9B7B2" w14:textId="084612D8" w:rsidR="005B5EAD" w:rsidRPr="00785C54" w:rsidRDefault="005B5EAD" w:rsidP="00785C54">
      <w:pPr>
        <w:pStyle w:val="BodyText"/>
        <w:autoSpaceDE w:val="0"/>
        <w:autoSpaceDN w:val="0"/>
        <w:adjustRightInd w:val="0"/>
        <w:rPr>
          <w:szCs w:val="24"/>
        </w:rPr>
      </w:pPr>
      <w:r w:rsidRPr="00785C54">
        <w:rPr>
          <w:szCs w:val="24"/>
        </w:rPr>
        <w:t xml:space="preserve">For various reasons, the domain feature </w:t>
      </w:r>
      <w:del w:id="1819" w:author="Katharina Schleidt" w:date="2022-08-13T15:55:00Z">
        <w:r w:rsidRPr="00785C54" w:rsidDel="002A0086">
          <w:rPr>
            <w:szCs w:val="24"/>
          </w:rPr>
          <w:delText xml:space="preserve">may </w:delText>
        </w:r>
      </w:del>
      <w:ins w:id="1820" w:author="Katharina Schleidt" w:date="2022-08-13T15:55:00Z">
        <w:r w:rsidR="002A0086">
          <w:rPr>
            <w:szCs w:val="24"/>
          </w:rPr>
          <w:t>is</w:t>
        </w:r>
        <w:r w:rsidR="002A0086" w:rsidRPr="00785C54">
          <w:rPr>
            <w:szCs w:val="24"/>
          </w:rPr>
          <w:t xml:space="preserve"> </w:t>
        </w:r>
      </w:ins>
      <w:r w:rsidRPr="00785C54">
        <w:rPr>
          <w:szCs w:val="24"/>
        </w:rPr>
        <w:t xml:space="preserve">not </w:t>
      </w:r>
      <w:del w:id="1821" w:author="Katharina Schleidt" w:date="2022-08-13T15:55:00Z">
        <w:r w:rsidRPr="00785C54" w:rsidDel="002A0086">
          <w:rPr>
            <w:szCs w:val="24"/>
          </w:rPr>
          <w:delText xml:space="preserve">be </w:delText>
        </w:r>
      </w:del>
      <w:r w:rsidRPr="00785C54">
        <w:rPr>
          <w:szCs w:val="24"/>
        </w:rPr>
        <w:t>fully accessible. In such circumstances, the procedure for estimating the value of a property of the domain feature involves sampling in representative locations. Then the procedure for transforming a property value observed on the sample to an estimate of the property on the ultimate feature-of-interest depends on the sample design.</w:t>
      </w:r>
    </w:p>
    <w:p w14:paraId="1699066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chemistry of water in an underground aquifer is sampled at one or more positions in a well or bore.</w:t>
      </w:r>
    </w:p>
    <w:p w14:paraId="07965B2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magnetic field of the earth is sampled at positions along a flight-line. In contrast to the well in the example above, the flight-line does not represent a real-world object.</w:t>
      </w:r>
    </w:p>
    <w:p w14:paraId="2E32DB0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structure of a rock mass is observed on a cross-section exposed in a river bank.</w:t>
      </w:r>
    </w:p>
    <w:p w14:paraId="700A684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The bubble of air around the intake of an air quality monitoring station is taken as representative for the wider air around the station. Again, a virtual feature serves as proximate feature-of-interest.</w:t>
      </w:r>
    </w:p>
    <w:p w14:paraId="5A501EFF" w14:textId="77777777" w:rsidR="005B5EAD" w:rsidRPr="00785C54" w:rsidRDefault="005B5EAD" w:rsidP="00785C54">
      <w:pPr>
        <w:pStyle w:val="BodyText"/>
        <w:autoSpaceDE w:val="0"/>
        <w:autoSpaceDN w:val="0"/>
        <w:adjustRightInd w:val="0"/>
        <w:rPr>
          <w:szCs w:val="24"/>
        </w:rPr>
      </w:pPr>
      <w:r w:rsidRPr="00785C54">
        <w:rPr>
          <w:szCs w:val="24"/>
        </w:rPr>
        <w:t>In other cases, where direct observation of the domain feature is not possible, the observation may be performed on a proxy.</w:t>
      </w:r>
    </w:p>
    <w:p w14:paraId="4EC21259" w14:textId="76BA98A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 xml:space="preserve">In order to measure the intensity of the sun’s light, the reflectance on a white sheet of paper </w:t>
      </w:r>
      <w:del w:id="1822" w:author="REID-JAMOND Alison" w:date="2022-04-04T13:59:00Z">
        <w:r w:rsidRPr="00785C54" w:rsidDel="008058B6">
          <w:rPr>
            <w:szCs w:val="24"/>
          </w:rPr>
          <w:delText xml:space="preserve">may </w:delText>
        </w:r>
      </w:del>
      <w:ins w:id="1823" w:author="REID-JAMOND Alison" w:date="2022-04-04T13:59:00Z">
        <w:r w:rsidR="008058B6">
          <w:rPr>
            <w:szCs w:val="24"/>
          </w:rPr>
          <w:t>can</w:t>
        </w:r>
        <w:r w:rsidR="008058B6" w:rsidRPr="00785C54">
          <w:rPr>
            <w:szCs w:val="24"/>
          </w:rPr>
          <w:t xml:space="preserve"> </w:t>
        </w:r>
      </w:ins>
      <w:r w:rsidRPr="00785C54">
        <w:rPr>
          <w:szCs w:val="24"/>
        </w:rPr>
        <w:t>be utilized as a proxy for the sun’s intensity.</w:t>
      </w:r>
    </w:p>
    <w:p w14:paraId="0646C7E3" w14:textId="6F7F7471" w:rsidR="005B5EAD" w:rsidRPr="00785C54" w:rsidRDefault="005B5EAD" w:rsidP="00785C54">
      <w:pPr>
        <w:pStyle w:val="BodyText"/>
        <w:autoSpaceDE w:val="0"/>
        <w:autoSpaceDN w:val="0"/>
        <w:adjustRightInd w:val="0"/>
        <w:rPr>
          <w:szCs w:val="24"/>
        </w:rPr>
      </w:pPr>
      <w:r w:rsidRPr="00785C54">
        <w:rPr>
          <w:szCs w:val="24"/>
        </w:rPr>
        <w:t>In some cases, the observation procedure obtains values for properties that are not characteristic of the type of the ultimate feature</w:t>
      </w:r>
      <w:ins w:id="1824" w:author="REID-JAMOND Alison" w:date="2022-04-04T13:59:00Z">
        <w:r w:rsidR="008058B6">
          <w:rPr>
            <w:szCs w:val="24"/>
          </w:rPr>
          <w:t>.</w:t>
        </w:r>
      </w:ins>
    </w:p>
    <w:p w14:paraId="646F03F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6</w:t>
      </w:r>
      <w:r w:rsidRPr="00785C54">
        <w:rPr>
          <w:szCs w:val="24"/>
        </w:rPr>
        <w:tab/>
        <w:t xml:space="preserve">The salinity of water in a well is measured, the feature-of-interest of this well is an aquifer. However, the final target of the observation is the fluid body contained within the aquifer (see </w:t>
      </w:r>
      <w:r w:rsidRPr="00785C54">
        <w:rPr>
          <w:rStyle w:val="citefig"/>
          <w:szCs w:val="24"/>
          <w:shd w:val="clear" w:color="auto" w:fill="auto"/>
        </w:rPr>
        <w:t>Figure 8</w:t>
      </w:r>
      <w:r w:rsidRPr="00785C54">
        <w:rPr>
          <w:szCs w:val="24"/>
        </w:rPr>
        <w:t>).</w:t>
      </w:r>
    </w:p>
    <w:p w14:paraId="11F8E76A"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lastRenderedPageBreak/>
        <w:t>Observed property is a proxy</w:t>
      </w:r>
    </w:p>
    <w:p w14:paraId="14D29392" w14:textId="77777777" w:rsidR="005B5EAD" w:rsidRPr="00785C54" w:rsidRDefault="005B5EAD" w:rsidP="00785C54">
      <w:pPr>
        <w:pStyle w:val="BodyText"/>
        <w:autoSpaceDE w:val="0"/>
        <w:autoSpaceDN w:val="0"/>
        <w:adjustRightInd w:val="0"/>
        <w:rPr>
          <w:szCs w:val="24"/>
        </w:rPr>
      </w:pPr>
      <w:r w:rsidRPr="00785C54">
        <w:rPr>
          <w:szCs w:val="24"/>
        </w:rPr>
        <w:t>The procedure for obtaining values of the property of interest may be indirect, relying on direct observation of a more convenient parameter which is a proxy for the property of interest. Application of an algorithm or processing chain obtains an estimate of the ultimate property of interest.</w:t>
      </w:r>
    </w:p>
    <w:p w14:paraId="6D73F525" w14:textId="77777777" w:rsidR="005B5EAD" w:rsidRPr="00785C54" w:rsidRDefault="005B5EAD" w:rsidP="00785C54">
      <w:pPr>
        <w:pStyle w:val="BodyText"/>
        <w:autoSpaceDE w:val="0"/>
        <w:autoSpaceDN w:val="0"/>
        <w:adjustRightInd w:val="0"/>
        <w:rPr>
          <w:szCs w:val="24"/>
        </w:rPr>
      </w:pPr>
      <w:r w:rsidRPr="00785C54">
        <w:rPr>
          <w:szCs w:val="24"/>
        </w:rPr>
        <w:t>The observation model requires that the feature-of-interest of the initial observation be of a type that carries the observed property within its properties. Thus, if the proxy property is not a member of the ultimate feature-of-interest, a proxy feature with a suitable model shall be involved.</w:t>
      </w:r>
    </w:p>
    <w:p w14:paraId="1490739F" w14:textId="2076999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A </w:t>
      </w:r>
      <w:commentRangeStart w:id="1825"/>
      <w:r w:rsidRPr="00785C54">
        <w:rPr>
          <w:szCs w:val="24"/>
        </w:rPr>
        <w:t xml:space="preserve">remote sensing observation </w:t>
      </w:r>
      <w:del w:id="1826" w:author="Katharina Schleidt" w:date="2022-08-13T15:57:00Z">
        <w:r w:rsidRPr="00785C54" w:rsidDel="002A0086">
          <w:rPr>
            <w:szCs w:val="24"/>
          </w:rPr>
          <w:delText xml:space="preserve">might </w:delText>
        </w:r>
      </w:del>
      <w:ins w:id="1827" w:author="Katharina Schleidt" w:date="2022-08-13T15:57:00Z">
        <w:r w:rsidR="002A0086">
          <w:rPr>
            <w:szCs w:val="24"/>
          </w:rPr>
          <w:t>can potentially</w:t>
        </w:r>
        <w:r w:rsidR="002A0086" w:rsidRPr="00785C54">
          <w:rPr>
            <w:szCs w:val="24"/>
          </w:rPr>
          <w:t xml:space="preserve"> </w:t>
        </w:r>
      </w:ins>
      <w:r w:rsidRPr="00785C54">
        <w:rPr>
          <w:szCs w:val="24"/>
        </w:rPr>
        <w:t>obtain the reflectance colour</w:t>
      </w:r>
      <w:commentRangeEnd w:id="1825"/>
      <w:r w:rsidR="008058B6">
        <w:rPr>
          <w:rStyle w:val="CommentReference"/>
          <w:rFonts w:eastAsia="MS Mincho"/>
          <w:lang w:eastAsia="ja-JP"/>
        </w:rPr>
        <w:commentReference w:id="1825"/>
      </w:r>
      <w:r w:rsidRPr="00785C54">
        <w:rPr>
          <w:szCs w:val="24"/>
        </w:rPr>
        <w:t>, when the investigation is actually interested in vegetation type and quality. The feature which contains reflectance colour is a scene or swath, while the feature carrying vegetation properties is a parcel or tract.</w:t>
      </w:r>
    </w:p>
    <w:p w14:paraId="04B052E3" w14:textId="65D3D30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The direct value coming from a sensor </w:t>
      </w:r>
      <w:del w:id="1828" w:author="REID-JAMOND Alison" w:date="2022-04-04T14:01:00Z">
        <w:r w:rsidRPr="00785C54" w:rsidDel="008058B6">
          <w:rPr>
            <w:szCs w:val="24"/>
          </w:rPr>
          <w:delText xml:space="preserve">may </w:delText>
        </w:r>
      </w:del>
      <w:ins w:id="1829" w:author="REID-JAMOND Alison" w:date="2022-04-04T14:01:00Z">
        <w:r w:rsidR="008058B6">
          <w:rPr>
            <w:szCs w:val="24"/>
          </w:rPr>
          <w:t>can</w:t>
        </w:r>
        <w:r w:rsidR="008058B6" w:rsidRPr="00785C54">
          <w:rPr>
            <w:szCs w:val="24"/>
          </w:rPr>
          <w:t xml:space="preserve"> </w:t>
        </w:r>
      </w:ins>
      <w:r w:rsidRPr="00785C54">
        <w:rPr>
          <w:szCs w:val="24"/>
        </w:rPr>
        <w:t>be quantified as a voltage, whereas the observed property represented by this voltage is the physiochemical value being observed by the sensor (ex: pH).</w:t>
      </w:r>
    </w:p>
    <w:p w14:paraId="7B6883CF" w14:textId="77777777" w:rsidR="005B5EAD" w:rsidRPr="00785C54" w:rsidRDefault="005B5EAD" w:rsidP="00785C54">
      <w:pPr>
        <w:pStyle w:val="Heading4"/>
        <w:tabs>
          <w:tab w:val="left" w:pos="400"/>
          <w:tab w:val="left" w:pos="560"/>
          <w:tab w:val="left" w:pos="720"/>
          <w:tab w:val="left" w:pos="880"/>
          <w:tab w:val="left" w:pos="1080"/>
        </w:tabs>
        <w:autoSpaceDE w:val="0"/>
        <w:autoSpaceDN w:val="0"/>
        <w:adjustRightInd w:val="0"/>
        <w:rPr>
          <w:rFonts w:eastAsia="Times New Roman"/>
          <w:szCs w:val="24"/>
        </w:rPr>
      </w:pPr>
      <w:r w:rsidRPr="00785C54">
        <w:rPr>
          <w:rFonts w:eastAsia="Times New Roman"/>
          <w:szCs w:val="24"/>
        </w:rPr>
        <w:t>Combination</w:t>
      </w:r>
    </w:p>
    <w:p w14:paraId="7395A8FD" w14:textId="77777777" w:rsidR="005B5EAD" w:rsidRPr="00785C54" w:rsidRDefault="005B5EAD" w:rsidP="00785C54">
      <w:pPr>
        <w:pStyle w:val="BodyText"/>
        <w:autoSpaceDE w:val="0"/>
        <w:autoSpaceDN w:val="0"/>
        <w:adjustRightInd w:val="0"/>
        <w:rPr>
          <w:szCs w:val="24"/>
        </w:rPr>
      </w:pPr>
      <w:r w:rsidRPr="00785C54">
        <w:rPr>
          <w:szCs w:val="24"/>
        </w:rPr>
        <w:t>These variations may be combined if exhaustive observation of the domain feature is impractical, and direct measurement is of a proxy property.</w:t>
      </w:r>
    </w:p>
    <w:p w14:paraId="4F80D770" w14:textId="40779ADF"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For certain styles of mineralization, the gold concentration of rocks in a region </w:t>
      </w:r>
      <w:del w:id="1830" w:author="Katharina Schleidt" w:date="2022-08-13T16:09:00Z">
        <w:r w:rsidRPr="00785C54" w:rsidDel="009061F0">
          <w:rPr>
            <w:szCs w:val="24"/>
          </w:rPr>
          <w:delText>might</w:delText>
        </w:r>
      </w:del>
      <w:ins w:id="1831" w:author="Katharina Schleidt" w:date="2022-08-13T16:09:00Z">
        <w:r w:rsidR="009061F0">
          <w:rPr>
            <w:szCs w:val="24"/>
          </w:rPr>
          <w:t>can</w:t>
        </w:r>
      </w:ins>
      <w:r w:rsidRPr="00785C54">
        <w:rPr>
          <w:szCs w:val="24"/>
        </w:rPr>
        <w:t xml:space="preserve"> be estimated through measurement of a related element (e.g. copper), in a specimen of gravel collected from a stream that drains part of the region. The gravel samples the rocks in the catchment of the stream, i.e. in the stream bed and upslope.</w:t>
      </w:r>
    </w:p>
    <w:p w14:paraId="1CD5C25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32" w:name="_Toc113373323"/>
      <w:r w:rsidRPr="00785C54">
        <w:rPr>
          <w:rFonts w:eastAsia="Times New Roman"/>
          <w:szCs w:val="24"/>
        </w:rPr>
        <w:t>Role of Sample</w:t>
      </w:r>
      <w:bookmarkEnd w:id="1832"/>
    </w:p>
    <w:p w14:paraId="4F8CAD70" w14:textId="648910FE" w:rsidR="005B5EAD" w:rsidRPr="00785C54" w:rsidRDefault="005B5EAD" w:rsidP="00785C54">
      <w:pPr>
        <w:pStyle w:val="BodyText"/>
        <w:autoSpaceDE w:val="0"/>
        <w:autoSpaceDN w:val="0"/>
        <w:adjustRightInd w:val="0"/>
        <w:rPr>
          <w:szCs w:val="24"/>
        </w:rPr>
      </w:pPr>
      <w:r w:rsidRPr="00785C54">
        <w:rPr>
          <w:szCs w:val="24"/>
        </w:rPr>
        <w:t>Samples are artefacts of an observational strategy</w:t>
      </w:r>
      <w:del w:id="1833" w:author="REID-JAMOND Alison" w:date="2022-04-04T14:01:00Z">
        <w:r w:rsidRPr="00785C54" w:rsidDel="008058B6">
          <w:rPr>
            <w:szCs w:val="24"/>
          </w:rPr>
          <w:delText>,</w:delText>
        </w:r>
      </w:del>
      <w:r w:rsidRPr="00785C54">
        <w:rPr>
          <w:szCs w:val="24"/>
        </w:rPr>
        <w:t xml:space="preserve"> and have no significant function outside of their role in the observation process. The physical characteristics of the samples themselves are of little interest, except perhaps to the manager of a sampling campaign.</w:t>
      </w:r>
    </w:p>
    <w:p w14:paraId="62E67FDF" w14:textId="4BF5C25A"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In various countries/domains, terms like “site” and station” are encountered. These usually correspond to an identifiable locality where a monitoring facility (host, platform, </w:t>
      </w:r>
      <w:del w:id="1834" w:author="REID-JAMOND Alison" w:date="2022-04-04T14:01:00Z">
        <w:r w:rsidRPr="00785C54" w:rsidDel="008058B6">
          <w:rPr>
            <w:szCs w:val="24"/>
          </w:rPr>
          <w:delText xml:space="preserve">...) </w:delText>
        </w:r>
      </w:del>
      <w:ins w:id="1835" w:author="REID-JAMOND Alison" w:date="2022-04-04T14:01:00Z">
        <w:r w:rsidR="008058B6">
          <w:rPr>
            <w:szCs w:val="24"/>
          </w:rPr>
          <w:t>etc.</w:t>
        </w:r>
        <w:r w:rsidR="008058B6" w:rsidRPr="00785C54">
          <w:rPr>
            <w:szCs w:val="24"/>
          </w:rPr>
          <w:t xml:space="preserve">) </w:t>
        </w:r>
      </w:ins>
      <w:r w:rsidRPr="00785C54">
        <w:rPr>
          <w:szCs w:val="24"/>
        </w:rPr>
        <w:t>has been established,</w:t>
      </w:r>
      <w:ins w:id="1836" w:author="REID-JAMOND Alison" w:date="2022-04-04T14:06:00Z">
        <w:r w:rsidR="008058B6">
          <w:rPr>
            <w:szCs w:val="24"/>
          </w:rPr>
          <w:t xml:space="preserve"> or</w:t>
        </w:r>
      </w:ins>
      <w:r w:rsidRPr="00785C54">
        <w:rPr>
          <w:szCs w:val="24"/>
        </w:rPr>
        <w:t xml:space="preserve"> sensors</w:t>
      </w:r>
      <w:del w:id="1837" w:author="REID-JAMOND Alison" w:date="2022-04-04T14:06:00Z">
        <w:r w:rsidRPr="00785C54" w:rsidDel="008058B6">
          <w:rPr>
            <w:szCs w:val="24"/>
          </w:rPr>
          <w:delText>,</w:delText>
        </w:r>
      </w:del>
      <w:r w:rsidRPr="00785C54">
        <w:rPr>
          <w:szCs w:val="24"/>
        </w:rPr>
        <w:t xml:space="preserve"> or other measurement devices (observers) have been deployed to acquire observations on a given observable property applying a specific procedure. In the context of the observation model, the spatial sample (both proximate and ultimate) connotes </w:t>
      </w:r>
      <w:commentRangeStart w:id="1838"/>
      <w:r w:rsidRPr="00785C54">
        <w:rPr>
          <w:szCs w:val="24"/>
        </w:rPr>
        <w:t xml:space="preserve">the </w:t>
      </w:r>
      <w:del w:id="1839" w:author="Katharina Schleidt" w:date="2022-08-13T16:44:00Z">
        <w:r w:rsidRPr="00785C54" w:rsidDel="00AA0D5F">
          <w:rPr>
            <w:szCs w:val="24"/>
          </w:rPr>
          <w:delText>“</w:delText>
        </w:r>
      </w:del>
      <w:r w:rsidRPr="00785C54">
        <w:rPr>
          <w:szCs w:val="24"/>
        </w:rPr>
        <w:t>world in the vicinity of the observer/sampler</w:t>
      </w:r>
      <w:commentRangeEnd w:id="1838"/>
      <w:r w:rsidR="008058B6">
        <w:rPr>
          <w:rStyle w:val="CommentReference"/>
          <w:rFonts w:eastAsia="MS Mincho"/>
          <w:lang w:eastAsia="ja-JP"/>
        </w:rPr>
        <w:commentReference w:id="1838"/>
      </w:r>
      <w:del w:id="1840" w:author="Katharina Schleidt" w:date="2022-08-13T16:44:00Z">
        <w:r w:rsidRPr="00785C54" w:rsidDel="00AA0D5F">
          <w:rPr>
            <w:szCs w:val="24"/>
          </w:rPr>
          <w:delText>”</w:delText>
        </w:r>
      </w:del>
      <w:r w:rsidRPr="00785C54">
        <w:rPr>
          <w:szCs w:val="24"/>
        </w:rPr>
        <w:t>, so the observed properties relate to the physical medium at the observer/sampler described by the sample, and not to any physical artefact such as a mooring, buoy, benchmark, monument, well, and so forth that</w:t>
      </w:r>
      <w:del w:id="1841" w:author="REID-JAMOND Alison" w:date="2022-04-04T14:05:00Z">
        <w:r w:rsidRPr="00785C54" w:rsidDel="008058B6">
          <w:rPr>
            <w:szCs w:val="24"/>
          </w:rPr>
          <w:delText xml:space="preserve"> may</w:delText>
        </w:r>
      </w:del>
      <w:ins w:id="1842" w:author="REID-JAMOND Alison" w:date="2022-04-04T14:05:00Z">
        <w:r w:rsidR="008058B6">
          <w:rPr>
            <w:szCs w:val="24"/>
          </w:rPr>
          <w:t xml:space="preserve"> are potentially</w:t>
        </w:r>
      </w:ins>
      <w:del w:id="1843" w:author="REID-JAMOND Alison" w:date="2022-04-04T14:05:00Z">
        <w:r w:rsidRPr="00785C54" w:rsidDel="008058B6">
          <w:rPr>
            <w:szCs w:val="24"/>
          </w:rPr>
          <w:delText xml:space="preserve"> be</w:delText>
        </w:r>
      </w:del>
      <w:r w:rsidRPr="00785C54">
        <w:rPr>
          <w:szCs w:val="24"/>
        </w:rPr>
        <w:t xml:space="preserve"> described by Host.</w:t>
      </w:r>
    </w:p>
    <w:p w14:paraId="3FC47437" w14:textId="0A54713E"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In some domains, elements are taken from their natural environment (</w:t>
      </w:r>
      <w:r w:rsidRPr="008058B6">
        <w:rPr>
          <w:i/>
          <w:szCs w:val="24"/>
          <w:rPrChange w:id="1844" w:author="REID-JAMOND Alison" w:date="2022-04-04T14:01:00Z">
            <w:rPr>
              <w:szCs w:val="24"/>
            </w:rPr>
          </w:rPrChange>
        </w:rPr>
        <w:t>ex</w:t>
      </w:r>
      <w:ins w:id="1845" w:author="REID-JAMOND Alison" w:date="2022-04-04T14:01:00Z">
        <w:r w:rsidR="008058B6" w:rsidRPr="008058B6">
          <w:rPr>
            <w:i/>
            <w:szCs w:val="24"/>
            <w:rPrChange w:id="1846" w:author="REID-JAMOND Alison" w:date="2022-04-04T14:01:00Z">
              <w:rPr>
                <w:szCs w:val="24"/>
              </w:rPr>
            </w:rPrChange>
          </w:rPr>
          <w:t xml:space="preserve"> </w:t>
        </w:r>
      </w:ins>
      <w:del w:id="1847" w:author="REID-JAMOND Alison" w:date="2022-04-04T14:01:00Z">
        <w:r w:rsidRPr="008058B6" w:rsidDel="008058B6">
          <w:rPr>
            <w:i/>
            <w:szCs w:val="24"/>
            <w:rPrChange w:id="1848" w:author="REID-JAMOND Alison" w:date="2022-04-04T14:01:00Z">
              <w:rPr>
                <w:szCs w:val="24"/>
              </w:rPr>
            </w:rPrChange>
          </w:rPr>
          <w:delText>-</w:delText>
        </w:r>
      </w:del>
      <w:r w:rsidRPr="008058B6">
        <w:rPr>
          <w:i/>
          <w:szCs w:val="24"/>
          <w:rPrChange w:id="1849" w:author="REID-JAMOND Alison" w:date="2022-04-04T14:01:00Z">
            <w:rPr>
              <w:szCs w:val="24"/>
            </w:rPr>
          </w:rPrChange>
        </w:rPr>
        <w:t>situ</w:t>
      </w:r>
      <w:r w:rsidRPr="00785C54">
        <w:rPr>
          <w:szCs w:val="24"/>
        </w:rPr>
        <w:t>) curated and preserved for the purpose of keeping a trace of their existence. Examples are biodiversity studies, crop seed preservation, and so forth. In those cases, the material samples considered are called specimen. That’s why the class named SF_Specimen in the previous version of the standard is renamed into MaterialSample in this updated version.</w:t>
      </w:r>
    </w:p>
    <w:p w14:paraId="6EAB3287" w14:textId="30F72C3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 xml:space="preserve">Statistical samples usually apply to populations or other sets, of which certain subset </w:t>
      </w:r>
      <w:del w:id="1850" w:author="REID-JAMOND Alison" w:date="2022-04-04T14:04:00Z">
        <w:r w:rsidRPr="00785C54" w:rsidDel="008058B6">
          <w:rPr>
            <w:szCs w:val="24"/>
          </w:rPr>
          <w:delText xml:space="preserve">may </w:delText>
        </w:r>
      </w:del>
      <w:ins w:id="1851" w:author="REID-JAMOND Alison" w:date="2022-04-04T14:04:00Z">
        <w:r w:rsidR="008058B6">
          <w:rPr>
            <w:szCs w:val="24"/>
          </w:rPr>
          <w:t>can</w:t>
        </w:r>
        <w:r w:rsidR="008058B6" w:rsidRPr="00785C54">
          <w:rPr>
            <w:szCs w:val="24"/>
          </w:rPr>
          <w:t xml:space="preserve"> </w:t>
        </w:r>
      </w:ins>
      <w:r w:rsidRPr="00785C54">
        <w:rPr>
          <w:szCs w:val="24"/>
        </w:rPr>
        <w:t>be of specific interest.</w:t>
      </w:r>
    </w:p>
    <w:p w14:paraId="38BE4900" w14:textId="710E103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A transient spatial sample, such as a ships-track or flight-line, </w:t>
      </w:r>
      <w:del w:id="1852" w:author="REID-JAMOND Alison" w:date="2022-04-04T14:07:00Z">
        <w:r w:rsidRPr="00785C54" w:rsidDel="008058B6">
          <w:rPr>
            <w:szCs w:val="24"/>
          </w:rPr>
          <w:delText xml:space="preserve">might </w:delText>
        </w:r>
      </w:del>
      <w:ins w:id="1853" w:author="REID-JAMOND Alison" w:date="2022-04-04T14:07:00Z">
        <w:r w:rsidR="008058B6">
          <w:rPr>
            <w:szCs w:val="24"/>
          </w:rPr>
          <w:t>can</w:t>
        </w:r>
        <w:r w:rsidR="008058B6" w:rsidRPr="00785C54">
          <w:rPr>
            <w:szCs w:val="24"/>
          </w:rPr>
          <w:t xml:space="preserve"> </w:t>
        </w:r>
      </w:ins>
      <w:r w:rsidRPr="00785C54">
        <w:rPr>
          <w:szCs w:val="24"/>
        </w:rPr>
        <w:t>be identified and described, but is unlikely to be revisited exactly.</w:t>
      </w:r>
    </w:p>
    <w:p w14:paraId="77034476" w14:textId="6E5A5E53" w:rsidR="005B5EAD" w:rsidRPr="00785C54" w:rsidRDefault="005B5EAD" w:rsidP="00785C54">
      <w:pPr>
        <w:pStyle w:val="BodyText"/>
        <w:autoSpaceDE w:val="0"/>
        <w:autoSpaceDN w:val="0"/>
        <w:adjustRightInd w:val="0"/>
        <w:rPr>
          <w:szCs w:val="24"/>
        </w:rPr>
      </w:pPr>
      <w:r w:rsidRPr="00785C54">
        <w:rPr>
          <w:szCs w:val="24"/>
        </w:rPr>
        <w:t xml:space="preserve">A sample is intended to sample some object in an application domain. However, in some cases the identity, and even the exact type, of the sampled object </w:t>
      </w:r>
      <w:ins w:id="1854" w:author="Katharina Schleidt" w:date="2022-08-13T15:55:00Z">
        <w:r w:rsidR="002A0086" w:rsidRPr="002A0086">
          <w:rPr>
            <w:szCs w:val="24"/>
          </w:rPr>
          <w:t>is not</w:t>
        </w:r>
      </w:ins>
      <w:del w:id="1855" w:author="Katharina Schleidt" w:date="2022-08-13T15:55:00Z">
        <w:r w:rsidRPr="00785C54" w:rsidDel="002A0086">
          <w:rPr>
            <w:szCs w:val="24"/>
          </w:rPr>
          <w:delText>may not be</w:delText>
        </w:r>
      </w:del>
      <w:r w:rsidRPr="00785C54">
        <w:rPr>
          <w:szCs w:val="24"/>
        </w:rPr>
        <w:t xml:space="preserve"> known when observations are made using the sample.</w:t>
      </w:r>
    </w:p>
    <w:p w14:paraId="53665D4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56" w:name="_Toc113373324"/>
      <w:r w:rsidRPr="00785C54">
        <w:rPr>
          <w:rFonts w:eastAsia="Times New Roman"/>
          <w:szCs w:val="24"/>
        </w:rPr>
        <w:t>Sampling process</w:t>
      </w:r>
      <w:bookmarkEnd w:id="1856"/>
    </w:p>
    <w:p w14:paraId="19162552" w14:textId="77777777" w:rsidR="005B5EAD" w:rsidRPr="00785C54" w:rsidRDefault="005B5EAD" w:rsidP="00785C54">
      <w:pPr>
        <w:pStyle w:val="BodyText"/>
        <w:autoSpaceDE w:val="0"/>
        <w:autoSpaceDN w:val="0"/>
        <w:adjustRightInd w:val="0"/>
        <w:rPr>
          <w:szCs w:val="24"/>
        </w:rPr>
      </w:pPr>
      <w:r w:rsidRPr="00785C54">
        <w:rPr>
          <w:szCs w:val="24"/>
        </w:rPr>
        <w:t xml:space="preserve">Understanding the process by which samples are obtained is often essential to understanding the context of subsequent measurements on this object (feature-of-interest). Different sampling strategies can </w:t>
      </w:r>
      <w:r w:rsidRPr="00785C54">
        <w:rPr>
          <w:szCs w:val="24"/>
        </w:rPr>
        <w:lastRenderedPageBreak/>
        <w:t>provide vastly different samples, in turn leading to different result values in observations pertaining to these samples.</w:t>
      </w:r>
    </w:p>
    <w:p w14:paraId="01A2862C" w14:textId="77777777" w:rsidR="005B5EAD" w:rsidRPr="00785C54" w:rsidRDefault="005B5EAD" w:rsidP="00785C54">
      <w:pPr>
        <w:pStyle w:val="BodyText"/>
        <w:autoSpaceDE w:val="0"/>
        <w:autoSpaceDN w:val="0"/>
        <w:adjustRightInd w:val="0"/>
        <w:rPr>
          <w:szCs w:val="24"/>
        </w:rPr>
      </w:pPr>
      <w:r w:rsidRPr="00785C54">
        <w:rPr>
          <w:szCs w:val="24"/>
        </w:rPr>
        <w:t>A sample is created through the act of sampling, whereby a sampler follows a defined procedure in order to identify and/or extract representative samples from the ultimate feature-of-interest.</w:t>
      </w:r>
    </w:p>
    <w:p w14:paraId="5301EF1F" w14:textId="77777777" w:rsidR="005B5EAD" w:rsidRPr="00785C54" w:rsidRDefault="005B5EAD" w:rsidP="00785C54">
      <w:pPr>
        <w:pStyle w:val="BodyText"/>
        <w:autoSpaceDE w:val="0"/>
        <w:autoSpaceDN w:val="0"/>
        <w:adjustRightInd w:val="0"/>
        <w:rPr>
          <w:szCs w:val="24"/>
        </w:rPr>
      </w:pPr>
      <w:r w:rsidRPr="00785C54">
        <w:rPr>
          <w:szCs w:val="24"/>
        </w:rPr>
        <w:t>The nature of the sampler varies by sampling strategy; at one end of the spectrum the sampler can be a sensor or other automated measurement device; at the other end of the spectrum the sampler can be a human being providing observations or taking part in a biodiversity survey campaign.</w:t>
      </w:r>
    </w:p>
    <w:p w14:paraId="0C3F4764" w14:textId="77777777" w:rsidR="005B5EAD" w:rsidRPr="00785C54" w:rsidRDefault="005B5EAD" w:rsidP="00785C54">
      <w:pPr>
        <w:pStyle w:val="BodyText"/>
        <w:autoSpaceDE w:val="0"/>
        <w:autoSpaceDN w:val="0"/>
        <w:adjustRightInd w:val="0"/>
        <w:rPr>
          <w:szCs w:val="24"/>
        </w:rPr>
      </w:pPr>
      <w:r w:rsidRPr="00785C54">
        <w:rPr>
          <w:szCs w:val="24"/>
        </w:rPr>
        <w:t>As a dependence on the sampling strategy, a sampling procedure appropriate to the sampling act to be performed must be selected and defined. For the provision of fine-grained information pertaining to the sampling process, multiple sampling procedures can be applied to one sampling act. Multiple sampling procedures may also be required for the case where one sampling process classifies samples in accordance with multiple criteria.</w:t>
      </w:r>
    </w:p>
    <w:p w14:paraId="72A27F12" w14:textId="4A5D176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 xml:space="preserve">When performing observations on populations, these </w:t>
      </w:r>
      <w:del w:id="1857" w:author="REID-JAMOND Alison" w:date="2022-04-04T14:07:00Z">
        <w:r w:rsidRPr="00785C54" w:rsidDel="008058B6">
          <w:rPr>
            <w:szCs w:val="24"/>
          </w:rPr>
          <w:delText xml:space="preserve">may </w:delText>
        </w:r>
      </w:del>
      <w:ins w:id="1858" w:author="REID-JAMOND Alison" w:date="2022-04-04T14:07:00Z">
        <w:r w:rsidR="008058B6">
          <w:rPr>
            <w:szCs w:val="24"/>
          </w:rPr>
          <w:t xml:space="preserve">are perhaps </w:t>
        </w:r>
      </w:ins>
      <w:r w:rsidRPr="00785C54">
        <w:rPr>
          <w:szCs w:val="24"/>
        </w:rPr>
        <w:t xml:space="preserve">first be sampled by gender and age. Sampling </w:t>
      </w:r>
      <w:ins w:id="1859" w:author="REID-JAMOND Alison" w:date="2022-04-04T14:07:00Z">
        <w:r w:rsidR="008058B6">
          <w:rPr>
            <w:szCs w:val="24"/>
          </w:rPr>
          <w:t>p</w:t>
        </w:r>
      </w:ins>
      <w:del w:id="1860" w:author="REID-JAMOND Alison" w:date="2022-04-04T14:07:00Z">
        <w:r w:rsidRPr="00785C54" w:rsidDel="008058B6">
          <w:rPr>
            <w:szCs w:val="24"/>
          </w:rPr>
          <w:delText>P</w:delText>
        </w:r>
      </w:del>
      <w:r w:rsidRPr="00785C54">
        <w:rPr>
          <w:szCs w:val="24"/>
        </w:rPr>
        <w:t>rocedures describing the criteria utilized for gender and age classification can be provided individually.</w:t>
      </w:r>
    </w:p>
    <w:p w14:paraId="5EF1DB22" w14:textId="77777777" w:rsidR="005B5EAD" w:rsidRPr="00785C54" w:rsidRDefault="005B5EAD" w:rsidP="00785C54">
      <w:pPr>
        <w:pStyle w:val="BodyText"/>
        <w:autoSpaceDE w:val="0"/>
        <w:autoSpaceDN w:val="0"/>
        <w:adjustRightInd w:val="0"/>
        <w:rPr>
          <w:szCs w:val="24"/>
        </w:rPr>
      </w:pPr>
      <w:r w:rsidRPr="00785C54">
        <w:rPr>
          <w:szCs w:val="24"/>
        </w:rPr>
        <w:t>A sampling event may involve very different samples, whereby some of these samples may serve purely to provide contextual information pertaining to the sampling event.</w:t>
      </w:r>
    </w:p>
    <w:p w14:paraId="7F70A275"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When sampling water from a river, information on the meteorology at the time of sampling may be relevant for the interpretation of measurements obtained on the water sample.</w:t>
      </w:r>
    </w:p>
    <w:p w14:paraId="1F154D0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1" w:name="_Toc113373325"/>
      <w:r w:rsidRPr="00785C54">
        <w:rPr>
          <w:rFonts w:eastAsia="Times New Roman"/>
          <w:szCs w:val="24"/>
        </w:rPr>
        <w:t>Classification of samples</w:t>
      </w:r>
      <w:bookmarkEnd w:id="1861"/>
    </w:p>
    <w:p w14:paraId="0F39D0F4" w14:textId="77777777" w:rsidR="005B5EAD" w:rsidRPr="00785C54" w:rsidRDefault="005B5EAD" w:rsidP="00785C54">
      <w:pPr>
        <w:pStyle w:val="BodyText"/>
        <w:autoSpaceDE w:val="0"/>
        <w:autoSpaceDN w:val="0"/>
        <w:adjustRightInd w:val="0"/>
        <w:rPr>
          <w:szCs w:val="24"/>
        </w:rPr>
      </w:pPr>
      <w:r w:rsidRPr="00785C54">
        <w:rPr>
          <w:szCs w:val="24"/>
        </w:rPr>
        <w:t>A small number of common sampling patterns, similar across domains, provide a basis for processing and portrayal tools, and depend particularly on the geometry of the sample design. These provide a basis for processing and portrayal tools which are similar across domains, and depend particularly on the geometry of the sample design. Common names for sampling features include specimen, sample, site, profile, transect, path, swath and scene.</w:t>
      </w:r>
    </w:p>
    <w:p w14:paraId="3811E354" w14:textId="77777777" w:rsidR="005B5EAD" w:rsidRPr="00785C54" w:rsidRDefault="005B5EAD" w:rsidP="00785C54">
      <w:pPr>
        <w:pStyle w:val="BodyText"/>
        <w:autoSpaceDE w:val="0"/>
        <w:autoSpaceDN w:val="0"/>
        <w:adjustRightInd w:val="0"/>
        <w:rPr>
          <w:szCs w:val="24"/>
        </w:rPr>
      </w:pPr>
      <w:r w:rsidRPr="00785C54">
        <w:rPr>
          <w:szCs w:val="24"/>
        </w:rPr>
        <w:t>Spatial sampling is classified primarily by the topological dimension. Material samples may provide information on their original source location, but are more often characterized by their size and storage location.</w:t>
      </w:r>
    </w:p>
    <w:p w14:paraId="214ADA52" w14:textId="77777777" w:rsidR="005B5EAD" w:rsidRPr="00785C54" w:rsidRDefault="005B5EAD" w:rsidP="00785C54">
      <w:pPr>
        <w:pStyle w:val="BodyText"/>
        <w:autoSpaceDE w:val="0"/>
        <w:autoSpaceDN w:val="0"/>
        <w:adjustRightInd w:val="0"/>
        <w:rPr>
          <w:szCs w:val="24"/>
        </w:rPr>
      </w:pPr>
      <w:r w:rsidRPr="00785C54">
        <w:rPr>
          <w:szCs w:val="24"/>
        </w:rPr>
        <w:t>In addition, various preparation steps may be performed on samples both before and after observations are performed on the sample.</w:t>
      </w:r>
    </w:p>
    <w:p w14:paraId="4FA6363C" w14:textId="77777777" w:rsidR="005B5EAD" w:rsidRPr="00785C54" w:rsidRDefault="005B5EAD" w:rsidP="00785C54">
      <w:pPr>
        <w:pStyle w:val="BodyText"/>
        <w:autoSpaceDE w:val="0"/>
        <w:autoSpaceDN w:val="0"/>
        <w:adjustRightInd w:val="0"/>
        <w:rPr>
          <w:szCs w:val="24"/>
        </w:rPr>
      </w:pPr>
      <w:r w:rsidRPr="00785C54">
        <w:rPr>
          <w:szCs w:val="24"/>
        </w:rPr>
        <w:t>Additional information on provenance, curation and methods of archiving a sample has been delegated to external standards that may be referenced via the ‘metadata’ association that can be provided for all types contained within the Sampling model.</w:t>
      </w:r>
    </w:p>
    <w:p w14:paraId="367B6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862" w:name="_Toc113373326"/>
      <w:r w:rsidRPr="00785C54">
        <w:rPr>
          <w:rFonts w:eastAsia="Times New Roman"/>
          <w:szCs w:val="24"/>
        </w:rPr>
        <w:t>Alignment between Observation, Sample and domain models</w:t>
      </w:r>
      <w:bookmarkEnd w:id="1862"/>
    </w:p>
    <w:p w14:paraId="3785551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63" w:name="_Toc113373327"/>
      <w:r w:rsidRPr="00785C54">
        <w:rPr>
          <w:rFonts w:eastAsia="Times New Roman"/>
          <w:szCs w:val="24"/>
        </w:rPr>
        <w:t>Model consistency</w:t>
      </w:r>
      <w:bookmarkEnd w:id="1863"/>
    </w:p>
    <w:p w14:paraId="111E6ACA" w14:textId="77777777" w:rsidR="005B5EAD" w:rsidRPr="00785C54" w:rsidRDefault="005B5EAD" w:rsidP="00785C54">
      <w:pPr>
        <w:pStyle w:val="BodyText"/>
        <w:autoSpaceDE w:val="0"/>
        <w:autoSpaceDN w:val="0"/>
        <w:adjustRightInd w:val="0"/>
        <w:rPr>
          <w:szCs w:val="24"/>
        </w:rPr>
      </w:pPr>
      <w:r w:rsidRPr="00785C54">
        <w:rPr>
          <w:szCs w:val="24"/>
        </w:rPr>
        <w:t>The type of the feature-of-interest is defined in an application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This may be part of a domain model, or may be from a cross-domain model, such as Sample (</w:t>
      </w:r>
      <w:r w:rsidRPr="00785C54">
        <w:rPr>
          <w:rStyle w:val="citesec"/>
          <w:szCs w:val="24"/>
          <w:shd w:val="clear" w:color="auto" w:fill="auto"/>
        </w:rPr>
        <w:t>Clause 11</w:t>
      </w:r>
      <w:r w:rsidRPr="00785C54">
        <w:rPr>
          <w:szCs w:val="24"/>
        </w:rPr>
        <w:t xml:space="preserve">). The feature type defines its set of characteristics as properties. For consistency, the feature-of-interest shall carry the observed property as part of the definition of its type (e.g. </w:t>
      </w:r>
      <w:r w:rsidRPr="00785C54">
        <w:rPr>
          <w:rStyle w:val="citefig"/>
          <w:szCs w:val="24"/>
          <w:shd w:val="clear" w:color="auto" w:fill="auto"/>
        </w:rPr>
        <w:t>Figure 4</w:t>
      </w:r>
      <w:r w:rsidRPr="00785C54">
        <w:rPr>
          <w:szCs w:val="24"/>
        </w:rPr>
        <w:t>).</w:t>
      </w:r>
    </w:p>
    <w:p w14:paraId="56F37E8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pallet with the characteristic mass is to be described via a feature model. In the simplest form, an interface “Pallet” may be defined as having the attribute “mass” of type “Measure” describing the mass characteristic of the pallet being described (</w:t>
      </w:r>
      <w:r w:rsidRPr="00785C54">
        <w:rPr>
          <w:rStyle w:val="citefig"/>
          <w:szCs w:val="24"/>
          <w:shd w:val="clear" w:color="auto" w:fill="auto"/>
        </w:rPr>
        <w:t>Figure 3</w:t>
      </w:r>
      <w:r w:rsidRPr="00785C54">
        <w:rPr>
          <w:szCs w:val="24"/>
        </w:rPr>
        <w:t>). However, when using this direct approach, no further measurement metadata is available, only the numeric mass is provided together with the unit of measurement.</w:t>
      </w:r>
    </w:p>
    <w:p w14:paraId="5649F541" w14:textId="742D5BA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64" w:author="REID-JAMOND Alison" w:date="2022-04-04T14:09:00Z"/>
          <w:szCs w:val="24"/>
        </w:rPr>
      </w:pPr>
      <w:del w:id="1865" w:author="Ilkka Rinne" w:date="2022-09-06T13:45:00Z">
        <w:r w:rsidRPr="00785C54" w:rsidDel="00940977">
          <w:rPr>
            <w:noProof/>
            <w:szCs w:val="24"/>
          </w:rPr>
          <w:lastRenderedPageBreak/>
          <w:drawing>
            <wp:inline distT="0" distB="0" distL="0" distR="0" wp14:anchorId="64B55BE8" wp14:editId="2CAB8AAD">
              <wp:extent cx="1825756" cy="2804166"/>
              <wp:effectExtent l="0" t="0" r="3175" b="0"/>
              <wp:docPr id="3" name="Picture 3"/>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825756" cy="2804166"/>
                      </a:xfrm>
                      <a:prstGeom prst="rect">
                        <a:avLst/>
                      </a:prstGeom>
                    </pic:spPr>
                  </pic:pic>
                </a:graphicData>
              </a:graphic>
            </wp:inline>
          </w:drawing>
        </w:r>
      </w:del>
      <w:ins w:id="1866" w:author="Ilkka Rinne" w:date="2022-09-06T13:49:00Z">
        <w:r w:rsidR="00940977">
          <w:rPr>
            <w:noProof/>
            <w:szCs w:val="24"/>
          </w:rPr>
          <w:drawing>
            <wp:inline distT="0" distB="0" distL="0" distR="0" wp14:anchorId="0B233EF7" wp14:editId="41FB8A8D">
              <wp:extent cx="1714500" cy="26349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729825" cy="2658468"/>
                      </a:xfrm>
                      <a:prstGeom prst="rect">
                        <a:avLst/>
                      </a:prstGeom>
                    </pic:spPr>
                  </pic:pic>
                </a:graphicData>
              </a:graphic>
            </wp:inline>
          </w:drawing>
        </w:r>
      </w:ins>
    </w:p>
    <w:p w14:paraId="74D69916" w14:textId="6993691D" w:rsidR="008058B6" w:rsidRPr="00785C54" w:rsidRDefault="008058B6">
      <w:pPr>
        <w:pStyle w:val="Figurenote"/>
        <w:pPrChange w:id="1867" w:author="REID-JAMOND Alison" w:date="2022-04-04T14:09: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68" w:author="REID-JAMOND Alison" w:date="2022-04-04T14:09:00Z">
        <w:r>
          <w:t>NOTE</w:t>
        </w:r>
        <w:r>
          <w:tab/>
          <w:t>Simple example for model consistency.</w:t>
        </w:r>
      </w:ins>
    </w:p>
    <w:p w14:paraId="6E52B440" w14:textId="0F36A1F9" w:rsidR="005B5EAD" w:rsidRPr="00785C54" w:rsidRDefault="005B5EAD" w:rsidP="00785C54">
      <w:pPr>
        <w:pStyle w:val="Figuretitle"/>
        <w:autoSpaceDE w:val="0"/>
        <w:autoSpaceDN w:val="0"/>
        <w:adjustRightInd w:val="0"/>
        <w:outlineLvl w:val="0"/>
        <w:rPr>
          <w:szCs w:val="24"/>
        </w:rPr>
      </w:pPr>
      <w:r w:rsidRPr="00785C54">
        <w:rPr>
          <w:szCs w:val="24"/>
        </w:rPr>
        <w:t>Figure 3 — (Example) Pallet interface</w:t>
      </w:r>
      <w:del w:id="1869" w:author="REID-JAMOND Alison" w:date="2022-04-04T14:09:00Z">
        <w:r w:rsidRPr="00785C54" w:rsidDel="008058B6">
          <w:rPr>
            <w:szCs w:val="24"/>
          </w:rPr>
          <w:delText>, simple example for model consistency</w:delText>
        </w:r>
      </w:del>
    </w:p>
    <w:p w14:paraId="75D9DBD4" w14:textId="77777777" w:rsidR="005B5EAD" w:rsidRPr="00785C54" w:rsidRDefault="005B5EAD" w:rsidP="00785C54">
      <w:pPr>
        <w:pStyle w:val="BodyText"/>
        <w:autoSpaceDE w:val="0"/>
        <w:autoSpaceDN w:val="0"/>
        <w:adjustRightInd w:val="0"/>
        <w:rPr>
          <w:szCs w:val="24"/>
        </w:rPr>
      </w:pPr>
      <w:r w:rsidRPr="00785C54">
        <w:rPr>
          <w:szCs w:val="24"/>
        </w:rPr>
        <w:t>Alternatively, through utilization of the OMS model, an observation providing the value of this property for the feature being investigated may be utilized to fulfil the data requirements ensuing from the Pallet Interface. This approach makes it possible for the information system to ‘describe’ how the result (here mass value) was obtained together with the relevant value.</w:t>
      </w:r>
    </w:p>
    <w:p w14:paraId="41D35977" w14:textId="77777777" w:rsidR="005B5EAD" w:rsidRPr="00785C54" w:rsidRDefault="005B5EAD" w:rsidP="00785C54">
      <w:pPr>
        <w:pStyle w:val="BodyText"/>
        <w:autoSpaceDE w:val="0"/>
        <w:autoSpaceDN w:val="0"/>
        <w:adjustRightInd w:val="0"/>
        <w:rPr>
          <w:szCs w:val="24"/>
        </w:rPr>
      </w:pPr>
      <w:r w:rsidRPr="00785C54">
        <w:rPr>
          <w:szCs w:val="24"/>
        </w:rPr>
        <w:t xml:space="preserve">For this purpose, the observation shall have observedProperty “mass”, the result shall be of the type “Measure” and the scale (unit of measure) shall be suitable for mass measurements. Thus, the requirements ensuing from the Pallet Interface are fulfilled, while additional relevant measurement meta-information is also provided; model consistency has been ensured. This approach is illustrated in </w:t>
      </w:r>
      <w:r w:rsidRPr="00785C54">
        <w:rPr>
          <w:rStyle w:val="citefig"/>
          <w:szCs w:val="24"/>
          <w:shd w:val="clear" w:color="auto" w:fill="auto"/>
        </w:rPr>
        <w:t>Figure 4</w:t>
      </w:r>
      <w:r w:rsidRPr="00785C54">
        <w:rPr>
          <w:szCs w:val="24"/>
        </w:rPr>
        <w:t>.</w:t>
      </w:r>
    </w:p>
    <w:p w14:paraId="641BF109" w14:textId="3BC110A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70" w:author="Ilkka Rinne" w:date="2022-09-06T13:49:00Z">
        <w:r w:rsidRPr="00785C54" w:rsidDel="00940977">
          <w:rPr>
            <w:noProof/>
            <w:szCs w:val="24"/>
          </w:rPr>
          <w:lastRenderedPageBreak/>
          <w:drawing>
            <wp:inline distT="0" distB="0" distL="0" distR="0" wp14:anchorId="147D94A3" wp14:editId="7ACB35AF">
              <wp:extent cx="5763780" cy="2840742"/>
              <wp:effectExtent l="0" t="0" r="889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1871" w:author="Ilkka Rinne" w:date="2022-09-06T13:49:00Z">
        <w:r w:rsidR="00940977">
          <w:rPr>
            <w:noProof/>
            <w:szCs w:val="24"/>
          </w:rPr>
          <w:drawing>
            <wp:inline distT="0" distB="0" distL="0" distR="0" wp14:anchorId="78A842E3" wp14:editId="520DC658">
              <wp:extent cx="6224420" cy="3069771"/>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3">
                        <a:extLst>
                          <a:ext uri="{28A0092B-C50C-407E-A947-70E740481C1C}">
                            <a14:useLocalDpi xmlns:a14="http://schemas.microsoft.com/office/drawing/2010/main" val="0"/>
                          </a:ext>
                        </a:extLst>
                      </a:blip>
                      <a:stretch>
                        <a:fillRect/>
                      </a:stretch>
                    </pic:blipFill>
                    <pic:spPr>
                      <a:xfrm>
                        <a:off x="0" y="0"/>
                        <a:ext cx="6245519" cy="3080177"/>
                      </a:xfrm>
                      <a:prstGeom prst="rect">
                        <a:avLst/>
                      </a:prstGeom>
                    </pic:spPr>
                  </pic:pic>
                </a:graphicData>
              </a:graphic>
            </wp:inline>
          </w:drawing>
        </w:r>
      </w:ins>
    </w:p>
    <w:p w14:paraId="65C52009" w14:textId="4BC2AACC" w:rsidR="008058B6" w:rsidRDefault="008058B6">
      <w:pPr>
        <w:pStyle w:val="Figurenote"/>
        <w:rPr>
          <w:ins w:id="1872" w:author="REID-JAMOND Alison" w:date="2022-04-04T14:08:00Z"/>
        </w:rPr>
        <w:pPrChange w:id="1873" w:author="REID-JAMOND Alison" w:date="2022-04-04T14:08:00Z">
          <w:pPr>
            <w:pStyle w:val="Figuretitle"/>
            <w:autoSpaceDE w:val="0"/>
            <w:autoSpaceDN w:val="0"/>
            <w:adjustRightInd w:val="0"/>
            <w:outlineLvl w:val="0"/>
          </w:pPr>
        </w:pPrChange>
      </w:pPr>
      <w:ins w:id="1874" w:author="REID-JAMOND Alison" w:date="2022-04-04T14:08:00Z">
        <w:r>
          <w:t>NOTE</w:t>
        </w:r>
        <w:r>
          <w:tab/>
          <w:t>T</w:t>
        </w:r>
        <w:r w:rsidRPr="00785C54">
          <w:rPr>
            <w:szCs w:val="24"/>
          </w:rPr>
          <w:t>he observed property (mass) is a characteristic associated with the type of the feature-of-interest (Pallet) and the procedure and result type are also suitable</w:t>
        </w:r>
        <w:r>
          <w:rPr>
            <w:szCs w:val="24"/>
          </w:rPr>
          <w:t>.</w:t>
        </w:r>
      </w:ins>
    </w:p>
    <w:p w14:paraId="1EFAD910" w14:textId="2EEA9B9F" w:rsidR="005B5EAD" w:rsidRPr="00785C54" w:rsidRDefault="005B5EAD" w:rsidP="00785C54">
      <w:pPr>
        <w:pStyle w:val="Figuretitle"/>
        <w:autoSpaceDE w:val="0"/>
        <w:autoSpaceDN w:val="0"/>
        <w:adjustRightInd w:val="0"/>
        <w:outlineLvl w:val="0"/>
        <w:rPr>
          <w:szCs w:val="24"/>
        </w:rPr>
      </w:pPr>
      <w:r w:rsidRPr="00785C54">
        <w:rPr>
          <w:szCs w:val="24"/>
        </w:rPr>
        <w:t>Figure 4 — (Example) An observation with consistent properties</w:t>
      </w:r>
      <w:del w:id="1875" w:author="REID-JAMOND Alison" w:date="2022-04-04T14:08:00Z">
        <w:r w:rsidRPr="00785C54" w:rsidDel="008058B6">
          <w:rPr>
            <w:szCs w:val="24"/>
          </w:rPr>
          <w:delText>: the observed property (mass) is a characteristic associated with the type of the feature-of-interest (Pallet) and the procedure and result type are also suitable</w:delText>
        </w:r>
      </w:del>
    </w:p>
    <w:p w14:paraId="1865F8C8" w14:textId="02EFFA72" w:rsidR="005B5EAD" w:rsidRPr="00785C54" w:rsidRDefault="005B5EAD" w:rsidP="00785C54">
      <w:pPr>
        <w:pStyle w:val="BodyText"/>
        <w:autoSpaceDE w:val="0"/>
        <w:autoSpaceDN w:val="0"/>
        <w:adjustRightInd w:val="0"/>
        <w:rPr>
          <w:szCs w:val="24"/>
        </w:rPr>
      </w:pPr>
      <w:commentRangeStart w:id="1876"/>
      <w:del w:id="1877" w:author="Katharina Schleidt" w:date="2022-08-13T18:11:00Z">
        <w:r w:rsidRPr="00785C54" w:rsidDel="005D5C5A">
          <w:rPr>
            <w:szCs w:val="24"/>
          </w:rPr>
          <w:delText xml:space="preserve">The figure below </w:delText>
        </w:r>
      </w:del>
      <w:ins w:id="1878" w:author="Katharina Schleidt" w:date="2022-08-13T18:11:00Z">
        <w:r w:rsidR="005D5C5A">
          <w:rPr>
            <w:szCs w:val="24"/>
          </w:rPr>
          <w:t xml:space="preserve">Figure 5 </w:t>
        </w:r>
      </w:ins>
      <w:r w:rsidRPr="00785C54">
        <w:rPr>
          <w:szCs w:val="24"/>
        </w:rPr>
        <w:t xml:space="preserve">shows </w:t>
      </w:r>
      <w:commentRangeEnd w:id="1876"/>
      <w:r w:rsidR="008058B6">
        <w:rPr>
          <w:rStyle w:val="CommentReference"/>
          <w:rFonts w:eastAsia="MS Mincho"/>
          <w:lang w:eastAsia="ja-JP"/>
        </w:rPr>
        <w:commentReference w:id="1876"/>
      </w:r>
      <w:r w:rsidRPr="00785C54">
        <w:rPr>
          <w:szCs w:val="24"/>
        </w:rPr>
        <w:t>a complete representation of a mass observation. In addition to the basic information provided with the observation in the preceding diagram, information on the specific measurement device used is provided together with information on where this device was deployed as the observation was performed.</w:t>
      </w:r>
    </w:p>
    <w:p w14:paraId="1B05CC74" w14:textId="5CAFBFE5"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879" w:author="REID-JAMOND Alison" w:date="2022-04-04T14:10:00Z"/>
          <w:szCs w:val="24"/>
        </w:rPr>
      </w:pPr>
      <w:del w:id="1880" w:author="Ilkka Rinne" w:date="2022-09-06T13:49:00Z">
        <w:r w:rsidRPr="00785C54" w:rsidDel="00940977">
          <w:rPr>
            <w:noProof/>
            <w:szCs w:val="24"/>
          </w:rPr>
          <w:lastRenderedPageBreak/>
          <w:drawing>
            <wp:inline distT="0" distB="0" distL="0" distR="0" wp14:anchorId="56F74289" wp14:editId="473611A9">
              <wp:extent cx="5763780" cy="3617983"/>
              <wp:effectExtent l="0" t="0" r="8890" b="1905"/>
              <wp:docPr id="5" name="Picture 5"/>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780" cy="3617983"/>
                      </a:xfrm>
                      <a:prstGeom prst="rect">
                        <a:avLst/>
                      </a:prstGeom>
                    </pic:spPr>
                  </pic:pic>
                </a:graphicData>
              </a:graphic>
            </wp:inline>
          </w:drawing>
        </w:r>
      </w:del>
      <w:ins w:id="1881" w:author="Ilkka Rinne" w:date="2022-09-06T13:50:00Z">
        <w:r w:rsidR="00940977">
          <w:rPr>
            <w:noProof/>
            <w:szCs w:val="24"/>
          </w:rPr>
          <w:drawing>
            <wp:inline distT="0" distB="0" distL="0" distR="0" wp14:anchorId="5D618A23" wp14:editId="7453F005">
              <wp:extent cx="6190343" cy="387581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6208133" cy="3886950"/>
                      </a:xfrm>
                      <a:prstGeom prst="rect">
                        <a:avLst/>
                      </a:prstGeom>
                    </pic:spPr>
                  </pic:pic>
                </a:graphicData>
              </a:graphic>
            </wp:inline>
          </w:drawing>
        </w:r>
      </w:ins>
    </w:p>
    <w:p w14:paraId="65133B1F" w14:textId="20234242" w:rsidR="008058B6" w:rsidRPr="00785C54" w:rsidRDefault="008058B6">
      <w:pPr>
        <w:pStyle w:val="Figurenote"/>
        <w:pPrChange w:id="1882" w:author="REID-JAMOND Alison" w:date="2022-04-04T14:1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1883" w:author="REID-JAMOND Alison" w:date="2022-04-04T14:10:00Z">
        <w:r>
          <w:t>NOTE</w:t>
        </w:r>
        <w:r>
          <w:tab/>
          <w:t>F</w:t>
        </w:r>
        <w:r w:rsidRPr="00785C54">
          <w:t>or additional context, the Observer, Host and Deployment have been added</w:t>
        </w:r>
        <w:r>
          <w:t>.</w:t>
        </w:r>
      </w:ins>
    </w:p>
    <w:p w14:paraId="48812FAB" w14:textId="3C529624" w:rsidR="005B5EAD" w:rsidRPr="00785C54" w:rsidRDefault="005B5EAD" w:rsidP="00785C54">
      <w:pPr>
        <w:pStyle w:val="Figuretitle"/>
        <w:autoSpaceDE w:val="0"/>
        <w:autoSpaceDN w:val="0"/>
        <w:adjustRightInd w:val="0"/>
        <w:outlineLvl w:val="0"/>
        <w:rPr>
          <w:szCs w:val="24"/>
        </w:rPr>
      </w:pPr>
      <w:r w:rsidRPr="00785C54">
        <w:rPr>
          <w:szCs w:val="24"/>
        </w:rPr>
        <w:t>Figure 5 — (Example) An observation with complete properties</w:t>
      </w:r>
      <w:del w:id="1884" w:author="REID-JAMOND Alison" w:date="2022-04-04T14:10:00Z">
        <w:r w:rsidRPr="00785C54" w:rsidDel="008058B6">
          <w:rPr>
            <w:szCs w:val="24"/>
          </w:rPr>
          <w:delText>: for additional context, the Observer, Host and Deployment have been added</w:delText>
        </w:r>
      </w:del>
    </w:p>
    <w:p w14:paraId="1F0E8F6F" w14:textId="15DB3313" w:rsidR="005B5EAD" w:rsidRPr="00785C54" w:rsidRDefault="005B5EAD" w:rsidP="00785C54">
      <w:pPr>
        <w:pStyle w:val="BodyText"/>
        <w:autoSpaceDE w:val="0"/>
        <w:autoSpaceDN w:val="0"/>
        <w:adjustRightInd w:val="0"/>
        <w:rPr>
          <w:szCs w:val="24"/>
        </w:rPr>
      </w:pPr>
      <w:r w:rsidRPr="00785C54">
        <w:rPr>
          <w:szCs w:val="24"/>
        </w:rPr>
        <w:t xml:space="preserve">An attribute from within the conceptual model can be instantiated as an Observation in the concrete realization. The attributes that have been defined for the domain feature within the interface, in the </w:t>
      </w:r>
      <w:r w:rsidRPr="00785C54">
        <w:rPr>
          <w:szCs w:val="24"/>
        </w:rPr>
        <w:lastRenderedPageBreak/>
        <w:t xml:space="preserve">example “mass” and “uom”, can be realized through the association of an </w:t>
      </w:r>
      <w:del w:id="1885" w:author="Katharina Schleidt" w:date="2022-08-13T17:00:00Z">
        <w:r w:rsidRPr="00785C54" w:rsidDel="00D5345E">
          <w:rPr>
            <w:szCs w:val="24"/>
          </w:rPr>
          <w:delText xml:space="preserve">observation </w:delText>
        </w:r>
      </w:del>
      <w:ins w:id="1886" w:author="Katharina Schleidt" w:date="2022-08-13T17:00:00Z">
        <w:r w:rsidR="00D5345E">
          <w:rPr>
            <w:szCs w:val="24"/>
          </w:rPr>
          <w:t>O</w:t>
        </w:r>
        <w:r w:rsidR="00D5345E" w:rsidRPr="00785C54">
          <w:rPr>
            <w:szCs w:val="24"/>
          </w:rPr>
          <w:t xml:space="preserve">bservation </w:t>
        </w:r>
      </w:ins>
      <w:r w:rsidRPr="00785C54">
        <w:rPr>
          <w:szCs w:val="24"/>
        </w:rPr>
        <w:t>carrying this information. Formally, these two representations both realize the defined interface.</w:t>
      </w:r>
    </w:p>
    <w:p w14:paraId="0CA166C6" w14:textId="69DF25FE" w:rsidR="005B5EAD" w:rsidRPr="00785C54" w:rsidRDefault="005B5EAD" w:rsidP="00785C54">
      <w:pPr>
        <w:pStyle w:val="BodyText"/>
        <w:autoSpaceDE w:val="0"/>
        <w:autoSpaceDN w:val="0"/>
        <w:adjustRightInd w:val="0"/>
        <w:rPr>
          <w:szCs w:val="24"/>
        </w:rPr>
      </w:pPr>
      <w:r w:rsidRPr="00785C54">
        <w:rPr>
          <w:szCs w:val="24"/>
        </w:rPr>
        <w:t>Based on the use case, when modelling one must decide whether solely providing information of type ‘Measure’ with uom is sufficient for the domain considered. In some cases, the full OMS model is required to actually discover, exchange and reuse data properly. For example, a single attribute ‘lake surface’ will be sufficient for most mapping agency needs whereas a more thorough observation description of how that surface was measured and when (e.g.</w:t>
      </w:r>
      <w:del w:id="1887" w:author="REID-JAMOND Alison" w:date="2022-04-04T14:10:00Z">
        <w:r w:rsidRPr="00785C54" w:rsidDel="008058B6">
          <w:rPr>
            <w:szCs w:val="24"/>
          </w:rPr>
          <w:delText>:</w:delText>
        </w:r>
      </w:del>
      <w:r w:rsidRPr="00785C54">
        <w:rPr>
          <w:szCs w:val="24"/>
        </w:rPr>
        <w:t xml:space="preserve"> dam empty/full, rainfall observation</w:t>
      </w:r>
      <w:ins w:id="1888" w:author="REID-JAMOND Alison" w:date="2022-04-04T14:10:00Z">
        <w:r w:rsidR="008058B6">
          <w:rPr>
            <w:szCs w:val="24"/>
          </w:rPr>
          <w:t>, etc.</w:t>
        </w:r>
      </w:ins>
      <w:del w:id="1889" w:author="REID-JAMOND Alison" w:date="2022-04-04T14:10:00Z">
        <w:r w:rsidRPr="00785C54" w:rsidDel="008058B6">
          <w:rPr>
            <w:szCs w:val="24"/>
          </w:rPr>
          <w:delText>…</w:delText>
        </w:r>
      </w:del>
      <w:r w:rsidRPr="00785C54">
        <w:rPr>
          <w:szCs w:val="24"/>
        </w:rPr>
        <w:t>) is important for water management needs.</w:t>
      </w:r>
    </w:p>
    <w:p w14:paraId="26F07E6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890" w:name="_Toc113373328"/>
      <w:r w:rsidRPr="00785C54">
        <w:rPr>
          <w:rFonts w:eastAsia="Times New Roman"/>
          <w:szCs w:val="24"/>
        </w:rPr>
        <w:t xml:space="preserve">Relationship between Sample and </w:t>
      </w:r>
      <w:commentRangeStart w:id="1891"/>
      <w:r w:rsidRPr="00785C54">
        <w:rPr>
          <w:rFonts w:eastAsia="Times New Roman"/>
          <w:szCs w:val="24"/>
        </w:rPr>
        <w:t>domain features</w:t>
      </w:r>
      <w:commentRangeEnd w:id="1891"/>
      <w:r w:rsidR="008058B6">
        <w:rPr>
          <w:rStyle w:val="CommentReference"/>
          <w:b w:val="0"/>
        </w:rPr>
        <w:commentReference w:id="1891"/>
      </w:r>
      <w:bookmarkEnd w:id="1890"/>
    </w:p>
    <w:p w14:paraId="732E8318" w14:textId="77777777" w:rsidR="005B5EAD" w:rsidRPr="00785C54" w:rsidRDefault="005B5EAD" w:rsidP="00785C54">
      <w:pPr>
        <w:pStyle w:val="BodyText"/>
        <w:autoSpaceDE w:val="0"/>
        <w:autoSpaceDN w:val="0"/>
        <w:adjustRightInd w:val="0"/>
        <w:rPr>
          <w:szCs w:val="24"/>
        </w:rPr>
      </w:pPr>
      <w:r w:rsidRPr="00785C54">
        <w:rPr>
          <w:szCs w:val="24"/>
        </w:rPr>
        <w:t xml:space="preserve">A sample feature is established in order to make observations concerning some domain feature. The association “sampledFeature” links the sample feature to the feature which the sampling feature was designed to sample. The target of this association is usually a real-world feature from an application domain (see </w:t>
      </w:r>
      <w:r w:rsidRPr="00785C54">
        <w:rPr>
          <w:rStyle w:val="citefig"/>
          <w:szCs w:val="24"/>
          <w:shd w:val="clear" w:color="auto" w:fill="auto"/>
        </w:rPr>
        <w:t>Figure 6</w:t>
      </w:r>
      <w:r w:rsidRPr="00785C54">
        <w:rPr>
          <w:szCs w:val="24"/>
        </w:rPr>
        <w:t>).</w:t>
      </w:r>
    </w:p>
    <w:p w14:paraId="5A6820B6"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 profile typically samples a water- or atmospheric-column; a well samples the water in an aquifer; a tissue specimen samples a part of an organism.</w:t>
      </w:r>
    </w:p>
    <w:p w14:paraId="67BBBCA8" w14:textId="361CF6D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892" w:author="Ilkka Rinne" w:date="2022-09-06T13:51:00Z">
        <w:r w:rsidRPr="00785C54" w:rsidDel="00A425C6">
          <w:rPr>
            <w:noProof/>
            <w:szCs w:val="24"/>
          </w:rPr>
          <w:lastRenderedPageBreak/>
          <w:drawing>
            <wp:inline distT="0" distB="0" distL="0" distR="0" wp14:anchorId="1AEC3DA4" wp14:editId="65E345F3">
              <wp:extent cx="5458979" cy="3578359"/>
              <wp:effectExtent l="0" t="0" r="8890" b="3175"/>
              <wp:docPr id="6" name="Picture 6"/>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58979" cy="3578359"/>
                      </a:xfrm>
                      <a:prstGeom prst="rect">
                        <a:avLst/>
                      </a:prstGeom>
                    </pic:spPr>
                  </pic:pic>
                </a:graphicData>
              </a:graphic>
            </wp:inline>
          </w:drawing>
        </w:r>
      </w:del>
      <w:ins w:id="1893" w:author="Ilkka Rinne" w:date="2022-09-06T13:52:00Z">
        <w:r w:rsidR="00A425C6">
          <w:rPr>
            <w:noProof/>
            <w:szCs w:val="24"/>
          </w:rPr>
          <w:drawing>
            <wp:inline distT="0" distB="0" distL="0" distR="0" wp14:anchorId="103718D6" wp14:editId="79FF4EF3">
              <wp:extent cx="5023757" cy="3465232"/>
              <wp:effectExtent l="0" t="0" r="571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6569" cy="3474069"/>
                      </a:xfrm>
                      <a:prstGeom prst="rect">
                        <a:avLst/>
                      </a:prstGeom>
                    </pic:spPr>
                  </pic:pic>
                </a:graphicData>
              </a:graphic>
            </wp:inline>
          </w:drawing>
        </w:r>
      </w:ins>
    </w:p>
    <w:p w14:paraId="2841715E" w14:textId="77777777" w:rsidR="005B5EAD" w:rsidRPr="00785C54" w:rsidRDefault="005B5EAD" w:rsidP="00785C54">
      <w:pPr>
        <w:pStyle w:val="Figuretitle"/>
        <w:autoSpaceDE w:val="0"/>
        <w:autoSpaceDN w:val="0"/>
        <w:adjustRightInd w:val="0"/>
        <w:outlineLvl w:val="0"/>
        <w:rPr>
          <w:szCs w:val="24"/>
        </w:rPr>
      </w:pPr>
      <w:r w:rsidRPr="00785C54">
        <w:rPr>
          <w:szCs w:val="24"/>
        </w:rPr>
        <w:t>Figure 6 — (Informative) Relationship between Sample and domain features</w:t>
      </w:r>
    </w:p>
    <w:p w14:paraId="71A6F20C" w14:textId="26D21C62" w:rsidR="005B5EAD" w:rsidRPr="00785C54" w:rsidRDefault="005B5EAD" w:rsidP="00785C54">
      <w:pPr>
        <w:pStyle w:val="BodyText"/>
        <w:autoSpaceDE w:val="0"/>
        <w:autoSpaceDN w:val="0"/>
        <w:adjustRightInd w:val="0"/>
        <w:rPr>
          <w:szCs w:val="24"/>
        </w:rPr>
      </w:pPr>
      <w:r w:rsidRPr="00785C54">
        <w:rPr>
          <w:szCs w:val="24"/>
        </w:rPr>
        <w:t xml:space="preserve">Both the Sample and the </w:t>
      </w:r>
      <w:del w:id="1894" w:author="Katharina Schleidt" w:date="2022-08-13T17:24:00Z">
        <w:r w:rsidRPr="00785C54" w:rsidDel="000F7C96">
          <w:rPr>
            <w:szCs w:val="24"/>
          </w:rPr>
          <w:delText>Domain</w:delText>
        </w:r>
      </w:del>
      <w:ins w:id="1895" w:author="Katharina Schleidt" w:date="2022-08-13T17:24:00Z">
        <w:r w:rsidR="000F7C96">
          <w:rPr>
            <w:szCs w:val="24"/>
          </w:rPr>
          <w:t>domain</w:t>
        </w:r>
      </w:ins>
      <w:r w:rsidRPr="00785C54">
        <w:rPr>
          <w:szCs w:val="24"/>
        </w:rPr>
        <w:t xml:space="preserve"> feature </w:t>
      </w:r>
      <w:ins w:id="1896" w:author="Katharina Schleidt" w:date="2022-08-13T15:56:00Z">
        <w:r w:rsidR="002A0086" w:rsidRPr="002A0086">
          <w:rPr>
            <w:szCs w:val="24"/>
          </w:rPr>
          <w:t>can potentially</w:t>
        </w:r>
        <w:r w:rsidR="002A0086">
          <w:rPr>
            <w:szCs w:val="24"/>
          </w:rPr>
          <w:t xml:space="preserve"> </w:t>
        </w:r>
      </w:ins>
      <w:del w:id="1897" w:author="Katharina Schleidt" w:date="2022-08-13T15:56:00Z">
        <w:r w:rsidRPr="00785C54" w:rsidDel="002A0086">
          <w:rPr>
            <w:szCs w:val="24"/>
          </w:rPr>
          <w:delText xml:space="preserve">may </w:delText>
        </w:r>
      </w:del>
      <w:r w:rsidRPr="00785C54">
        <w:rPr>
          <w:szCs w:val="24"/>
        </w:rPr>
        <w:t>appear as the feature-of-interest. If a Sample feature is involved, it samples a feature of a type defined in a domain model.</w:t>
      </w:r>
    </w:p>
    <w:p w14:paraId="2CA09A77" w14:textId="1AADBE08" w:rsidR="005B5EAD" w:rsidRPr="00785C54" w:rsidRDefault="005B5EAD" w:rsidP="00785C54">
      <w:pPr>
        <w:pStyle w:val="BodyText"/>
        <w:autoSpaceDE w:val="0"/>
        <w:autoSpaceDN w:val="0"/>
        <w:adjustRightInd w:val="0"/>
        <w:rPr>
          <w:szCs w:val="24"/>
        </w:rPr>
      </w:pPr>
      <w:r w:rsidRPr="00785C54">
        <w:rPr>
          <w:szCs w:val="24"/>
        </w:rPr>
        <w:t xml:space="preserve">Any </w:t>
      </w:r>
      <w:del w:id="1898" w:author="Katharina Schleidt" w:date="2022-08-13T17:24:00Z">
        <w:r w:rsidRPr="00785C54" w:rsidDel="000F7C96">
          <w:rPr>
            <w:szCs w:val="24"/>
          </w:rPr>
          <w:delText>Domain</w:delText>
        </w:r>
      </w:del>
      <w:ins w:id="1899" w:author="Katharina Schleidt" w:date="2022-08-13T17:24:00Z">
        <w:r w:rsidR="000F7C96">
          <w:rPr>
            <w:szCs w:val="24"/>
          </w:rPr>
          <w:t>domain</w:t>
        </w:r>
      </w:ins>
      <w:r w:rsidRPr="00785C54">
        <w:rPr>
          <w:szCs w:val="24"/>
        </w:rPr>
        <w:t xml:space="preserve"> object can be a featureOfInterest of an Observation.</w:t>
      </w:r>
    </w:p>
    <w:p w14:paraId="2852947C" w14:textId="77777777" w:rsidR="005B5EAD" w:rsidRPr="00785C54" w:rsidRDefault="005B5EAD" w:rsidP="00785C54">
      <w:pPr>
        <w:pStyle w:val="BodyText"/>
        <w:autoSpaceDE w:val="0"/>
        <w:autoSpaceDN w:val="0"/>
        <w:adjustRightInd w:val="0"/>
        <w:rPr>
          <w:szCs w:val="24"/>
        </w:rPr>
      </w:pPr>
      <w:r w:rsidRPr="00785C54">
        <w:rPr>
          <w:szCs w:val="24"/>
        </w:rPr>
        <w:t xml:space="preserve">The more refined example described in </w:t>
      </w:r>
      <w:r w:rsidRPr="00785C54">
        <w:rPr>
          <w:rStyle w:val="citefig"/>
          <w:szCs w:val="24"/>
          <w:shd w:val="clear" w:color="auto" w:fill="auto"/>
        </w:rPr>
        <w:t>Figure 7</w:t>
      </w:r>
      <w:r w:rsidRPr="00785C54">
        <w:rPr>
          <w:szCs w:val="24"/>
        </w:rPr>
        <w:t xml:space="preserve"> further explains how both Sample and Observation from the OMS model can interact with a domain model.</w:t>
      </w:r>
    </w:p>
    <w:p w14:paraId="031716F1" w14:textId="417917A9" w:rsidR="005B5EAD" w:rsidRPr="00785C54" w:rsidRDefault="005B5EAD" w:rsidP="00785C54">
      <w:pPr>
        <w:pStyle w:val="BodyText"/>
        <w:autoSpaceDE w:val="0"/>
        <w:autoSpaceDN w:val="0"/>
        <w:adjustRightInd w:val="0"/>
        <w:rPr>
          <w:szCs w:val="24"/>
        </w:rPr>
      </w:pPr>
      <w:r w:rsidRPr="00785C54">
        <w:rPr>
          <w:szCs w:val="24"/>
        </w:rPr>
        <w:t xml:space="preserve">In this example, </w:t>
      </w:r>
      <w:commentRangeStart w:id="1900"/>
      <w:commentRangeStart w:id="1901"/>
      <w:r w:rsidRPr="00785C54">
        <w:rPr>
          <w:szCs w:val="24"/>
        </w:rPr>
        <w:t xml:space="preserve">Well, Aquifer and FluidBody </w:t>
      </w:r>
      <w:commentRangeEnd w:id="1900"/>
      <w:r w:rsidR="008058B6">
        <w:rPr>
          <w:rStyle w:val="CommentReference"/>
          <w:rFonts w:eastAsia="MS Mincho"/>
          <w:lang w:eastAsia="ja-JP"/>
        </w:rPr>
        <w:commentReference w:id="1900"/>
      </w:r>
      <w:commentRangeEnd w:id="1901"/>
      <w:r w:rsidR="00D5345E">
        <w:rPr>
          <w:rStyle w:val="CommentReference"/>
          <w:rFonts w:eastAsia="MS Mincho"/>
          <w:lang w:eastAsia="ja-JP"/>
        </w:rPr>
        <w:commentReference w:id="1901"/>
      </w:r>
      <w:r w:rsidRPr="00785C54">
        <w:rPr>
          <w:szCs w:val="24"/>
        </w:rPr>
        <w:t xml:space="preserve">are modelled outside the OMS model </w:t>
      </w:r>
      <w:ins w:id="1902" w:author="Katharina Schleidt" w:date="2022-08-13T17:02:00Z">
        <w:r w:rsidR="00DA74AC" w:rsidRPr="00DA74AC">
          <w:rPr>
            <w:rStyle w:val="Emphasis"/>
            <w:i w:val="0"/>
            <w:iCs w:val="0"/>
            <w:rPrChange w:id="1903" w:author="Katharina Schleidt" w:date="2022-08-13T17:02:00Z">
              <w:rPr>
                <w:rStyle w:val="Emphasis"/>
                <w:b/>
                <w:bCs/>
              </w:rPr>
            </w:rPrChange>
          </w:rPr>
          <w:t xml:space="preserve">(in OGC:GWML2) </w:t>
        </w:r>
      </w:ins>
      <w:r w:rsidRPr="00785C54">
        <w:rPr>
          <w:szCs w:val="24"/>
        </w:rPr>
        <w:t>but:</w:t>
      </w:r>
    </w:p>
    <w:p w14:paraId="27D7D06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a)</w:t>
      </w:r>
      <w:r w:rsidRPr="00785C54">
        <w:rPr>
          <w:szCs w:val="24"/>
        </w:rPr>
        <w:tab/>
        <w:t>The Well also conforms to the Sample requirements;</w:t>
      </w:r>
    </w:p>
    <w:p w14:paraId="1D61CEE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Instances from the domain model are the proximate and ultimate features of interest of the WaterSalinity Observation.</w:t>
      </w:r>
    </w:p>
    <w:p w14:paraId="4C4ACD68" w14:textId="1E652FF5" w:rsidR="005B5EAD" w:rsidRPr="00785C54" w:rsidRDefault="005B5EAD" w:rsidP="00785C54">
      <w:pPr>
        <w:pStyle w:val="BodyText"/>
        <w:autoSpaceDE w:val="0"/>
        <w:autoSpaceDN w:val="0"/>
        <w:adjustRightInd w:val="0"/>
        <w:rPr>
          <w:szCs w:val="24"/>
        </w:rPr>
      </w:pPr>
      <w:r w:rsidRPr="00785C54">
        <w:rPr>
          <w:szCs w:val="24"/>
        </w:rPr>
        <w:t xml:space="preserve">The Well that samples the Aquifer acts as a proxy to the Aquifer in the observation act. The Well is thus considered as the proximateFeatureOfInterest of the Observation. The sampledFeature (the Aquifer) of the </w:t>
      </w:r>
      <w:del w:id="1904" w:author="Katharina Schleidt" w:date="2022-08-13T17:01:00Z">
        <w:r w:rsidRPr="00785C54" w:rsidDel="00D5345E">
          <w:rPr>
            <w:szCs w:val="24"/>
          </w:rPr>
          <w:delText xml:space="preserve">Well </w:delText>
        </w:r>
      </w:del>
      <w:ins w:id="1905" w:author="Katharina Schleidt" w:date="2022-08-13T17:01:00Z">
        <w:r w:rsidR="00D5345E">
          <w:rPr>
            <w:szCs w:val="24"/>
          </w:rPr>
          <w:t>w</w:t>
        </w:r>
        <w:r w:rsidR="00D5345E" w:rsidRPr="00785C54">
          <w:rPr>
            <w:szCs w:val="24"/>
          </w:rPr>
          <w:t xml:space="preserve">ell </w:t>
        </w:r>
      </w:ins>
      <w:r w:rsidRPr="00785C54">
        <w:rPr>
          <w:szCs w:val="24"/>
        </w:rPr>
        <w:t>being the ultimateFeatureOfInterest.</w:t>
      </w:r>
    </w:p>
    <w:p w14:paraId="6CB6DAAE" w14:textId="441CA0C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06" w:author="Ilkka Rinne" w:date="2022-09-06T13:52:00Z">
        <w:r w:rsidRPr="00785C54" w:rsidDel="00E26D18">
          <w:rPr>
            <w:noProof/>
            <w:szCs w:val="24"/>
          </w:rPr>
          <w:lastRenderedPageBreak/>
          <w:drawing>
            <wp:inline distT="0" distB="0" distL="0" distR="0" wp14:anchorId="3556FC43" wp14:editId="6ED5C3A6">
              <wp:extent cx="5763780" cy="4075184"/>
              <wp:effectExtent l="0" t="0" r="8890" b="1905"/>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1907" w:author="Ilkka Rinne" w:date="2022-09-06T13:52:00Z">
        <w:r w:rsidR="00E26D18">
          <w:rPr>
            <w:noProof/>
            <w:szCs w:val="24"/>
          </w:rPr>
          <w:drawing>
            <wp:inline distT="0" distB="0" distL="0" distR="0" wp14:anchorId="19513BC7" wp14:editId="168A4C46">
              <wp:extent cx="6224814" cy="4546212"/>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6240381" cy="4557581"/>
                      </a:xfrm>
                      <a:prstGeom prst="rect">
                        <a:avLst/>
                      </a:prstGeom>
                    </pic:spPr>
                  </pic:pic>
                </a:graphicData>
              </a:graphic>
            </wp:inline>
          </w:drawing>
        </w:r>
      </w:ins>
    </w:p>
    <w:p w14:paraId="3DF0457D"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7 — (Example) Sampling Cascade example including domain features</w:t>
      </w:r>
    </w:p>
    <w:p w14:paraId="45A6A50D" w14:textId="6346CE69" w:rsidR="005B5EAD" w:rsidRPr="00785C54" w:rsidRDefault="005B5EAD" w:rsidP="00785C54">
      <w:pPr>
        <w:pStyle w:val="BodyText"/>
        <w:autoSpaceDE w:val="0"/>
        <w:autoSpaceDN w:val="0"/>
        <w:adjustRightInd w:val="0"/>
        <w:rPr>
          <w:szCs w:val="24"/>
        </w:rPr>
      </w:pPr>
      <w:r w:rsidRPr="00785C54">
        <w:rPr>
          <w:szCs w:val="24"/>
        </w:rPr>
        <w:t xml:space="preserve">Depending on the use case, </w:t>
      </w:r>
      <w:del w:id="1908" w:author="Katharina Schleidt" w:date="2022-08-13T16:10:00Z">
        <w:r w:rsidRPr="00785C54" w:rsidDel="009061F0">
          <w:rPr>
            <w:szCs w:val="24"/>
          </w:rPr>
          <w:delText xml:space="preserve">one might want </w:delText>
        </w:r>
      </w:del>
      <w:ins w:id="1909" w:author="Katharina Schleidt" w:date="2022-08-13T16:10:00Z">
        <w:r w:rsidR="009061F0">
          <w:rPr>
            <w:szCs w:val="24"/>
          </w:rPr>
          <w:t xml:space="preserve">it is advisable </w:t>
        </w:r>
      </w:ins>
      <w:r w:rsidRPr="00785C54">
        <w:rPr>
          <w:szCs w:val="24"/>
        </w:rPr>
        <w:t xml:space="preserve">to push the modelling choice a step further and instantiate a FluidBody in the system according to the semantic of the domain model (Well, Aquifer, FluidBody). That example is further refined in </w:t>
      </w:r>
      <w:r w:rsidRPr="00785C54">
        <w:rPr>
          <w:rStyle w:val="citefig"/>
          <w:szCs w:val="24"/>
          <w:shd w:val="clear" w:color="auto" w:fill="auto"/>
        </w:rPr>
        <w:t>Figure 8</w:t>
      </w:r>
      <w:r w:rsidRPr="00785C54">
        <w:rPr>
          <w:szCs w:val="24"/>
        </w:rPr>
        <w:t>. Then depending on the viewpoint considered, either the instance of the Aquifer and/or the instance of the FluidBody can be considered as the ultimateFeatureOfInterest of the Observation. The Well remains the proximateFeatureOfInterest.</w:t>
      </w:r>
    </w:p>
    <w:p w14:paraId="2516B8FE" w14:textId="53DA036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0" w:author="Ilkka Rinne" w:date="2022-09-06T13:53:00Z">
        <w:r w:rsidRPr="00785C54" w:rsidDel="00065EE1">
          <w:rPr>
            <w:noProof/>
            <w:szCs w:val="24"/>
          </w:rPr>
          <w:lastRenderedPageBreak/>
          <w:drawing>
            <wp:inline distT="0" distB="0" distL="0" distR="0" wp14:anchorId="605F88C8" wp14:editId="49ABF5BB">
              <wp:extent cx="5763780" cy="4059944"/>
              <wp:effectExtent l="0" t="0" r="8890" b="0"/>
              <wp:docPr id="8" name="Picture 8"/>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780" cy="4059944"/>
                      </a:xfrm>
                      <a:prstGeom prst="rect">
                        <a:avLst/>
                      </a:prstGeom>
                    </pic:spPr>
                  </pic:pic>
                </a:graphicData>
              </a:graphic>
            </wp:inline>
          </w:drawing>
        </w:r>
      </w:del>
      <w:ins w:id="1911" w:author="Ilkka Rinne" w:date="2022-09-06T13:53:00Z">
        <w:r w:rsidR="00065EE1">
          <w:rPr>
            <w:noProof/>
            <w:szCs w:val="24"/>
          </w:rPr>
          <w:drawing>
            <wp:inline distT="0" distB="0" distL="0" distR="0" wp14:anchorId="6DC1DDFC" wp14:editId="2D6FEBA1">
              <wp:extent cx="6137729" cy="449640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6156722" cy="4510318"/>
                      </a:xfrm>
                      <a:prstGeom prst="rect">
                        <a:avLst/>
                      </a:prstGeom>
                    </pic:spPr>
                  </pic:pic>
                </a:graphicData>
              </a:graphic>
            </wp:inline>
          </w:drawing>
        </w:r>
      </w:ins>
    </w:p>
    <w:p w14:paraId="73C3B6DF" w14:textId="77777777" w:rsidR="005B5EAD" w:rsidRPr="00785C54" w:rsidRDefault="005B5EAD" w:rsidP="00785C54">
      <w:pPr>
        <w:pStyle w:val="Figuretitle"/>
        <w:autoSpaceDE w:val="0"/>
        <w:autoSpaceDN w:val="0"/>
        <w:adjustRightInd w:val="0"/>
        <w:outlineLvl w:val="0"/>
        <w:rPr>
          <w:szCs w:val="24"/>
        </w:rPr>
      </w:pPr>
      <w:r w:rsidRPr="00785C54">
        <w:rPr>
          <w:szCs w:val="24"/>
        </w:rPr>
        <w:lastRenderedPageBreak/>
        <w:t>Figure 8 — (Example) Complex Sampling Cascade example referencing external domain feature</w:t>
      </w:r>
    </w:p>
    <w:p w14:paraId="364B779B" w14:textId="77777777" w:rsidR="005B5EAD" w:rsidRPr="00785C54" w:rsidRDefault="005B5EAD" w:rsidP="00785C54">
      <w:pPr>
        <w:pStyle w:val="Heading1"/>
        <w:autoSpaceDE w:val="0"/>
        <w:autoSpaceDN w:val="0"/>
        <w:adjustRightInd w:val="0"/>
        <w:rPr>
          <w:rFonts w:eastAsia="Times New Roman"/>
          <w:szCs w:val="24"/>
        </w:rPr>
      </w:pPr>
      <w:bookmarkStart w:id="1912" w:name="_Toc113373329"/>
      <w:r w:rsidRPr="00785C54">
        <w:rPr>
          <w:rFonts w:eastAsia="Times New Roman"/>
          <w:szCs w:val="24"/>
        </w:rPr>
        <w:t>Conceptual Observation schema</w:t>
      </w:r>
      <w:bookmarkEnd w:id="1912"/>
    </w:p>
    <w:p w14:paraId="0838530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1913" w:name="_Toc113373330"/>
      <w:r w:rsidRPr="00785C54">
        <w:rPr>
          <w:rFonts w:eastAsia="Times New Roman"/>
          <w:szCs w:val="24"/>
        </w:rPr>
        <w:t>General</w:t>
      </w:r>
      <w:bookmarkEnd w:id="1913"/>
    </w:p>
    <w:p w14:paraId="73D6AFC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14" w:name="_Toc113373331"/>
      <w:r w:rsidRPr="00785C54">
        <w:rPr>
          <w:rFonts w:eastAsia="Times New Roman"/>
          <w:szCs w:val="24"/>
        </w:rPr>
        <w:t>Conceptual Observation model</w:t>
      </w:r>
      <w:bookmarkEnd w:id="1914"/>
    </w:p>
    <w:p w14:paraId="0E214207" w14:textId="79FA5770" w:rsidR="005B5EAD" w:rsidRPr="00785C54" w:rsidRDefault="005B5EAD" w:rsidP="00785C54">
      <w:pPr>
        <w:pStyle w:val="BodyText"/>
        <w:autoSpaceDE w:val="0"/>
        <w:autoSpaceDN w:val="0"/>
        <w:adjustRightInd w:val="0"/>
        <w:rPr>
          <w:szCs w:val="24"/>
        </w:rPr>
      </w:pPr>
      <w:r w:rsidRPr="00785C54">
        <w:rPr>
          <w:szCs w:val="24"/>
        </w:rPr>
        <w:t xml:space="preserve">The Conceptual Observation schema is described as a class diagram in </w:t>
      </w:r>
      <w:r w:rsidRPr="00785C54">
        <w:rPr>
          <w:rStyle w:val="citefig"/>
          <w:szCs w:val="24"/>
          <w:shd w:val="clear" w:color="auto" w:fill="auto"/>
        </w:rPr>
        <w:t>Figure 9</w:t>
      </w:r>
      <w:r w:rsidRPr="00785C54">
        <w:rPr>
          <w:szCs w:val="24"/>
        </w:rPr>
        <w:t xml:space="preserve">. The schema is fully described in </w:t>
      </w:r>
      <w:del w:id="1915" w:author="Katharina Schleidt" w:date="2022-08-13T17:36:00Z">
        <w:r w:rsidRPr="00785C54" w:rsidDel="00BE49F6">
          <w:rPr>
            <w:szCs w:val="24"/>
          </w:rPr>
          <w:delText xml:space="preserve">the </w:delText>
        </w:r>
      </w:del>
      <w:del w:id="1916" w:author="REID-JAMOND Alison" w:date="2022-04-04T14:13:00Z">
        <w:r w:rsidRPr="00785C54" w:rsidDel="008058B6">
          <w:rPr>
            <w:rStyle w:val="citesec"/>
            <w:szCs w:val="24"/>
            <w:shd w:val="clear" w:color="auto" w:fill="auto"/>
          </w:rPr>
          <w:delText xml:space="preserve">Clause </w:delText>
        </w:r>
      </w:del>
      <w:r w:rsidRPr="00785C54">
        <w:rPr>
          <w:rStyle w:val="citesec"/>
          <w:szCs w:val="24"/>
          <w:shd w:val="clear" w:color="auto" w:fill="auto"/>
        </w:rPr>
        <w:t>8.1.2</w:t>
      </w:r>
      <w:r w:rsidRPr="00785C54">
        <w:rPr>
          <w:szCs w:val="24"/>
        </w:rPr>
        <w:t>.</w:t>
      </w:r>
    </w:p>
    <w:p w14:paraId="2CEEC1F6" w14:textId="4BF2167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1917" w:author="Ilkka Rinne" w:date="2022-09-06T13:53:00Z">
        <w:r w:rsidRPr="00785C54" w:rsidDel="0091708C">
          <w:rPr>
            <w:noProof/>
            <w:szCs w:val="24"/>
          </w:rPr>
          <w:drawing>
            <wp:inline distT="0" distB="0" distL="0" distR="0" wp14:anchorId="48404D9E" wp14:editId="070AB11A">
              <wp:extent cx="5763780" cy="2627381"/>
              <wp:effectExtent l="0" t="0" r="8890" b="1905"/>
              <wp:docPr id="9" name="Picture 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780" cy="2627381"/>
                      </a:xfrm>
                      <a:prstGeom prst="rect">
                        <a:avLst/>
                      </a:prstGeom>
                    </pic:spPr>
                  </pic:pic>
                </a:graphicData>
              </a:graphic>
            </wp:inline>
          </w:drawing>
        </w:r>
      </w:del>
      <w:ins w:id="1918" w:author="Ilkka Rinne" w:date="2022-09-06T13:54:00Z">
        <w:r w:rsidR="0091708C">
          <w:rPr>
            <w:noProof/>
            <w:szCs w:val="24"/>
          </w:rPr>
          <w:drawing>
            <wp:inline distT="0" distB="0" distL="0" distR="0" wp14:anchorId="21556984" wp14:editId="617BAD6A">
              <wp:extent cx="6191885" cy="343027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3">
                        <a:extLst>
                          <a:ext uri="{28A0092B-C50C-407E-A947-70E740481C1C}">
                            <a14:useLocalDpi xmlns:a14="http://schemas.microsoft.com/office/drawing/2010/main" val="0"/>
                          </a:ext>
                        </a:extLst>
                      </a:blip>
                      <a:stretch>
                        <a:fillRect/>
                      </a:stretch>
                    </pic:blipFill>
                    <pic:spPr>
                      <a:xfrm>
                        <a:off x="0" y="0"/>
                        <a:ext cx="6191885" cy="3430270"/>
                      </a:xfrm>
                      <a:prstGeom prst="rect">
                        <a:avLst/>
                      </a:prstGeom>
                    </pic:spPr>
                  </pic:pic>
                </a:graphicData>
              </a:graphic>
            </wp:inline>
          </w:drawing>
        </w:r>
      </w:ins>
    </w:p>
    <w:p w14:paraId="5E93D5C7" w14:textId="77777777" w:rsidR="005B5EAD" w:rsidRPr="00785C54" w:rsidRDefault="005B5EAD" w:rsidP="00785C54">
      <w:pPr>
        <w:pStyle w:val="Figuretitle"/>
        <w:autoSpaceDE w:val="0"/>
        <w:autoSpaceDN w:val="0"/>
        <w:adjustRightInd w:val="0"/>
        <w:outlineLvl w:val="0"/>
        <w:rPr>
          <w:szCs w:val="24"/>
        </w:rPr>
      </w:pPr>
      <w:r w:rsidRPr="00785C54">
        <w:rPr>
          <w:szCs w:val="24"/>
        </w:rPr>
        <w:t>Figure 9 — Conceptual Observation schema overview</w:t>
      </w:r>
    </w:p>
    <w:p w14:paraId="687D24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19" w:name="_Toc113373332"/>
      <w:r w:rsidRPr="00785C54">
        <w:rPr>
          <w:rFonts w:eastAsia="Times New Roman"/>
          <w:szCs w:val="24"/>
        </w:rPr>
        <w:lastRenderedPageBreak/>
        <w:t>Conceptual Observation schema package Requirements Class</w:t>
      </w:r>
      <w:bookmarkEnd w:id="1919"/>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356"/>
        <w:gridCol w:w="7396"/>
      </w:tblGrid>
      <w:tr w:rsidR="005B5EAD" w:rsidRPr="00785C54" w14:paraId="1D77D31C" w14:textId="77777777" w:rsidTr="00FD7078">
        <w:trPr>
          <w:jc w:val="center"/>
        </w:trPr>
        <w:tc>
          <w:tcPr>
            <w:tcW w:w="2356" w:type="dxa"/>
            <w:tcBorders>
              <w:top w:val="single" w:sz="12" w:space="0" w:color="auto"/>
              <w:bottom w:val="single" w:sz="12" w:space="0" w:color="auto"/>
            </w:tcBorders>
            <w:tcMar>
              <w:top w:w="100" w:type="dxa"/>
              <w:left w:w="100" w:type="dxa"/>
              <w:bottom w:w="100" w:type="dxa"/>
              <w:right w:w="100" w:type="dxa"/>
            </w:tcMar>
          </w:tcPr>
          <w:p w14:paraId="55CB5CE4" w14:textId="50DA026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96" w:type="dxa"/>
            <w:tcBorders>
              <w:top w:val="single" w:sz="12" w:space="0" w:color="auto"/>
              <w:bottom w:val="single" w:sz="12" w:space="0" w:color="auto"/>
            </w:tcBorders>
            <w:tcMar>
              <w:top w:w="100" w:type="dxa"/>
              <w:left w:w="100" w:type="dxa"/>
              <w:bottom w:w="100" w:type="dxa"/>
              <w:right w:w="100" w:type="dxa"/>
            </w:tcMar>
          </w:tcPr>
          <w:p w14:paraId="75B78BB7" w14:textId="3EB3562E" w:rsidR="005B5EAD" w:rsidRPr="00785C54" w:rsidRDefault="005B5EAD" w:rsidP="00785C54">
            <w:pPr>
              <w:pStyle w:val="Tableheader"/>
              <w:autoSpaceDE w:val="0"/>
              <w:autoSpaceDN w:val="0"/>
              <w:adjustRightInd w:val="0"/>
              <w:jc w:val="both"/>
              <w:rPr>
                <w:szCs w:val="20"/>
              </w:rPr>
            </w:pPr>
            <w:r w:rsidRPr="00785C54">
              <w:rPr>
                <w:szCs w:val="24"/>
              </w:rPr>
              <w:t>/req/obs-cpt</w:t>
            </w:r>
          </w:p>
        </w:tc>
      </w:tr>
      <w:tr w:rsidR="005B5EAD" w:rsidRPr="00785C54" w14:paraId="43623567" w14:textId="77777777" w:rsidTr="00FD7078">
        <w:trPr>
          <w:jc w:val="center"/>
        </w:trPr>
        <w:tc>
          <w:tcPr>
            <w:tcW w:w="2356" w:type="dxa"/>
            <w:tcBorders>
              <w:top w:val="single" w:sz="12" w:space="0" w:color="auto"/>
            </w:tcBorders>
            <w:tcMar>
              <w:top w:w="100" w:type="dxa"/>
              <w:left w:w="100" w:type="dxa"/>
              <w:bottom w:w="100" w:type="dxa"/>
              <w:right w:w="100" w:type="dxa"/>
            </w:tcMar>
          </w:tcPr>
          <w:p w14:paraId="18EA94BE" w14:textId="7F771D0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96" w:type="dxa"/>
            <w:tcBorders>
              <w:top w:val="single" w:sz="12" w:space="0" w:color="auto"/>
            </w:tcBorders>
            <w:tcMar>
              <w:top w:w="100" w:type="dxa"/>
              <w:left w:w="100" w:type="dxa"/>
              <w:bottom w:w="100" w:type="dxa"/>
              <w:right w:w="100" w:type="dxa"/>
            </w:tcMar>
          </w:tcPr>
          <w:p w14:paraId="7A590002" w14:textId="1DD17642"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608B678" w14:textId="77777777" w:rsidTr="00FD7078">
        <w:trPr>
          <w:jc w:val="center"/>
        </w:trPr>
        <w:tc>
          <w:tcPr>
            <w:tcW w:w="2356" w:type="dxa"/>
            <w:tcMar>
              <w:top w:w="100" w:type="dxa"/>
              <w:left w:w="100" w:type="dxa"/>
              <w:bottom w:w="100" w:type="dxa"/>
              <w:right w:w="100" w:type="dxa"/>
            </w:tcMar>
          </w:tcPr>
          <w:p w14:paraId="29A780D1" w14:textId="66451DD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96" w:type="dxa"/>
            <w:tcMar>
              <w:top w:w="100" w:type="dxa"/>
              <w:left w:w="100" w:type="dxa"/>
              <w:bottom w:w="100" w:type="dxa"/>
              <w:right w:w="100" w:type="dxa"/>
            </w:tcMar>
          </w:tcPr>
          <w:p w14:paraId="1A05A7F2" w14:textId="686EE757" w:rsidR="005B5EAD" w:rsidRPr="00785C54" w:rsidRDefault="005B5EAD" w:rsidP="00785C54">
            <w:pPr>
              <w:pStyle w:val="Tablebody"/>
              <w:autoSpaceDE w:val="0"/>
              <w:autoSpaceDN w:val="0"/>
              <w:adjustRightInd w:val="0"/>
              <w:jc w:val="both"/>
              <w:rPr>
                <w:szCs w:val="20"/>
              </w:rPr>
            </w:pPr>
            <w:r w:rsidRPr="00785C54">
              <w:rPr>
                <w:szCs w:val="24"/>
              </w:rPr>
              <w:t>Conceptual Observation schema package</w:t>
            </w:r>
          </w:p>
        </w:tc>
      </w:tr>
      <w:tr w:rsidR="005B5EAD" w:rsidRPr="00785C54" w14:paraId="0F867DF9" w14:textId="77777777" w:rsidTr="00FD7078">
        <w:trPr>
          <w:jc w:val="center"/>
        </w:trPr>
        <w:tc>
          <w:tcPr>
            <w:tcW w:w="2356" w:type="dxa"/>
            <w:tcMar>
              <w:top w:w="100" w:type="dxa"/>
              <w:left w:w="100" w:type="dxa"/>
              <w:bottom w:w="100" w:type="dxa"/>
              <w:right w:w="100" w:type="dxa"/>
            </w:tcMar>
          </w:tcPr>
          <w:p w14:paraId="774D0556" w14:textId="4620748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96" w:type="dxa"/>
            <w:tcMar>
              <w:top w:w="100" w:type="dxa"/>
              <w:left w:w="100" w:type="dxa"/>
              <w:bottom w:w="100" w:type="dxa"/>
              <w:right w:w="100" w:type="dxa"/>
            </w:tcMar>
          </w:tcPr>
          <w:p w14:paraId="60D2BC16" w14:textId="4EA944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1959D9D" w14:textId="77777777" w:rsidTr="00FD7078">
        <w:trPr>
          <w:jc w:val="center"/>
        </w:trPr>
        <w:tc>
          <w:tcPr>
            <w:tcW w:w="2356" w:type="dxa"/>
            <w:tcMar>
              <w:top w:w="100" w:type="dxa"/>
              <w:left w:w="100" w:type="dxa"/>
              <w:bottom w:w="100" w:type="dxa"/>
              <w:right w:w="100" w:type="dxa"/>
            </w:tcMar>
          </w:tcPr>
          <w:p w14:paraId="359B751A" w14:textId="500A556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27E83067" w14:textId="126F7FCC" w:rsidR="005B5EAD" w:rsidRPr="00785C54" w:rsidRDefault="005B5EAD" w:rsidP="00785C54">
            <w:pPr>
              <w:pStyle w:val="Tablebody"/>
              <w:autoSpaceDE w:val="0"/>
              <w:autoSpaceDN w:val="0"/>
              <w:adjustRightInd w:val="0"/>
              <w:jc w:val="both"/>
              <w:rPr>
                <w:szCs w:val="20"/>
              </w:rPr>
            </w:pPr>
            <w:r w:rsidRPr="00785C54">
              <w:rPr>
                <w:szCs w:val="24"/>
              </w:rPr>
              <w:t>/req/obs-cpt/Observation</w:t>
            </w:r>
          </w:p>
        </w:tc>
      </w:tr>
      <w:tr w:rsidR="005B5EAD" w:rsidRPr="00785C54" w14:paraId="2F3BCF12" w14:textId="77777777" w:rsidTr="00FD7078">
        <w:trPr>
          <w:jc w:val="center"/>
        </w:trPr>
        <w:tc>
          <w:tcPr>
            <w:tcW w:w="2356" w:type="dxa"/>
            <w:tcMar>
              <w:top w:w="100" w:type="dxa"/>
              <w:left w:w="100" w:type="dxa"/>
              <w:bottom w:w="100" w:type="dxa"/>
              <w:right w:w="100" w:type="dxa"/>
            </w:tcMar>
          </w:tcPr>
          <w:p w14:paraId="33CC3A5F" w14:textId="1BD029A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3CE81A0A" w14:textId="1F81A143"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7858C6B1" w14:textId="77777777" w:rsidTr="00FD7078">
        <w:trPr>
          <w:jc w:val="center"/>
        </w:trPr>
        <w:tc>
          <w:tcPr>
            <w:tcW w:w="2356" w:type="dxa"/>
            <w:tcMar>
              <w:top w:w="100" w:type="dxa"/>
              <w:left w:w="100" w:type="dxa"/>
              <w:bottom w:w="100" w:type="dxa"/>
              <w:right w:w="100" w:type="dxa"/>
            </w:tcMar>
          </w:tcPr>
          <w:p w14:paraId="2483AC6C" w14:textId="36E8970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6A7A7EA1" w14:textId="5273B78D"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13C01E5A" w14:textId="77777777" w:rsidTr="00FD7078">
        <w:trPr>
          <w:jc w:val="center"/>
        </w:trPr>
        <w:tc>
          <w:tcPr>
            <w:tcW w:w="2356" w:type="dxa"/>
            <w:tcMar>
              <w:top w:w="100" w:type="dxa"/>
              <w:left w:w="100" w:type="dxa"/>
              <w:bottom w:w="100" w:type="dxa"/>
              <w:right w:w="100" w:type="dxa"/>
            </w:tcMar>
          </w:tcPr>
          <w:p w14:paraId="00CB7D33" w14:textId="0A29657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98EBB9C" w14:textId="2735735B"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68233320" w14:textId="77777777" w:rsidTr="00FD7078">
        <w:trPr>
          <w:jc w:val="center"/>
        </w:trPr>
        <w:tc>
          <w:tcPr>
            <w:tcW w:w="2356" w:type="dxa"/>
            <w:tcMar>
              <w:top w:w="100" w:type="dxa"/>
              <w:left w:w="100" w:type="dxa"/>
              <w:bottom w:w="100" w:type="dxa"/>
              <w:right w:w="100" w:type="dxa"/>
            </w:tcMar>
          </w:tcPr>
          <w:p w14:paraId="4C591708" w14:textId="54530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10D5762C" w14:textId="50A9ABB8"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34F7A510" w14:textId="77777777" w:rsidTr="00FD7078">
        <w:trPr>
          <w:jc w:val="center"/>
        </w:trPr>
        <w:tc>
          <w:tcPr>
            <w:tcW w:w="2356" w:type="dxa"/>
            <w:tcMar>
              <w:top w:w="100" w:type="dxa"/>
              <w:left w:w="100" w:type="dxa"/>
              <w:bottom w:w="100" w:type="dxa"/>
              <w:right w:w="100" w:type="dxa"/>
            </w:tcMar>
          </w:tcPr>
          <w:p w14:paraId="296D34DC" w14:textId="77E454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Mar>
              <w:top w:w="100" w:type="dxa"/>
              <w:left w:w="100" w:type="dxa"/>
              <w:bottom w:w="100" w:type="dxa"/>
              <w:right w:w="100" w:type="dxa"/>
            </w:tcMar>
          </w:tcPr>
          <w:p w14:paraId="5D91946B" w14:textId="4EEFCD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00B4C8B3" w14:textId="77777777" w:rsidTr="00FD7078">
        <w:trPr>
          <w:jc w:val="center"/>
        </w:trPr>
        <w:tc>
          <w:tcPr>
            <w:tcW w:w="2356" w:type="dxa"/>
            <w:tcBorders>
              <w:bottom w:val="single" w:sz="12" w:space="0" w:color="auto"/>
            </w:tcBorders>
            <w:tcMar>
              <w:top w:w="100" w:type="dxa"/>
              <w:left w:w="100" w:type="dxa"/>
              <w:bottom w:w="100" w:type="dxa"/>
              <w:right w:w="100" w:type="dxa"/>
            </w:tcMar>
          </w:tcPr>
          <w:p w14:paraId="1B8428A3" w14:textId="5D67E85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96" w:type="dxa"/>
            <w:tcBorders>
              <w:bottom w:val="single" w:sz="12" w:space="0" w:color="auto"/>
            </w:tcBorders>
            <w:tcMar>
              <w:top w:w="100" w:type="dxa"/>
              <w:left w:w="100" w:type="dxa"/>
              <w:bottom w:w="100" w:type="dxa"/>
              <w:right w:w="100" w:type="dxa"/>
            </w:tcMar>
          </w:tcPr>
          <w:p w14:paraId="3817B62E" w14:textId="5FBDD249"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bl>
    <w:p w14:paraId="3A2D086B" w14:textId="5EE0083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0" w:name="_Toc113373333"/>
      <w:r w:rsidRPr="00785C54">
        <w:rPr>
          <w:rFonts w:eastAsia="Times New Roman"/>
          <w:szCs w:val="24"/>
        </w:rPr>
        <w:t>Association relatedObservation</w:t>
      </w:r>
      <w:bookmarkEnd w:id="1920"/>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73FCCE4" w14:textId="77777777" w:rsidTr="001B2CF3">
        <w:trPr>
          <w:jc w:val="center"/>
        </w:trPr>
        <w:tc>
          <w:tcPr>
            <w:tcW w:w="4411" w:type="dxa"/>
            <w:tcMar>
              <w:top w:w="100" w:type="dxa"/>
              <w:left w:w="100" w:type="dxa"/>
              <w:bottom w:w="100" w:type="dxa"/>
              <w:right w:w="100" w:type="dxa"/>
            </w:tcMar>
          </w:tcPr>
          <w:p w14:paraId="20E8E2A4" w14:textId="0E4C6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/req/obs-cpt/gen/relatedObservation-sem</w:t>
            </w:r>
          </w:p>
        </w:tc>
        <w:tc>
          <w:tcPr>
            <w:tcW w:w="5341" w:type="dxa"/>
            <w:tcMar>
              <w:top w:w="100" w:type="dxa"/>
              <w:left w:w="100" w:type="dxa"/>
              <w:bottom w:w="100" w:type="dxa"/>
              <w:right w:w="100" w:type="dxa"/>
            </w:tcMar>
          </w:tcPr>
          <w:p w14:paraId="29EADA6B"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the object is related to.</w:t>
            </w:r>
          </w:p>
          <w:p w14:paraId="51878680" w14:textId="41FCDFC9"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w:t>
            </w:r>
            <w:r w:rsidRPr="00785C54">
              <w:rPr>
                <w:szCs w:val="24"/>
              </w:rPr>
              <w:t xml:space="preserve"> is provided, the association with role </w:t>
            </w:r>
            <w:r w:rsidRPr="00785C54">
              <w:rPr>
                <w:b/>
                <w:szCs w:val="24"/>
              </w:rPr>
              <w:t>relatedObservation</w:t>
            </w:r>
            <w:r w:rsidRPr="00785C54">
              <w:rPr>
                <w:szCs w:val="24"/>
              </w:rPr>
              <w:t xml:space="preserve"> </w:t>
            </w:r>
            <w:del w:id="1921" w:author="REID-JAMOND Alison" w:date="2022-04-04T14:14:00Z">
              <w:r w:rsidRPr="00785C54" w:rsidDel="008058B6">
                <w:rPr>
                  <w:szCs w:val="24"/>
                </w:rPr>
                <w:delText xml:space="preserve">SHALL </w:delText>
              </w:r>
            </w:del>
            <w:ins w:id="1922" w:author="REID-JAMOND Alison" w:date="2022-04-04T14:14:00Z">
              <w:r w:rsidR="008058B6">
                <w:rPr>
                  <w:szCs w:val="24"/>
                </w:rPr>
                <w:t>shall</w:t>
              </w:r>
              <w:r w:rsidR="008058B6" w:rsidRPr="00785C54">
                <w:rPr>
                  <w:szCs w:val="24"/>
                </w:rPr>
                <w:t xml:space="preserve"> </w:t>
              </w:r>
            </w:ins>
            <w:r w:rsidRPr="00785C54">
              <w:rPr>
                <w:szCs w:val="24"/>
              </w:rPr>
              <w:t xml:space="preserve">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BCB753C" w14:textId="712F597F" w:rsidR="005B5EAD" w:rsidRPr="00785C54" w:rsidRDefault="005B5EAD" w:rsidP="00785C54">
      <w:pPr>
        <w:pStyle w:val="Heading2"/>
        <w:tabs>
          <w:tab w:val="left" w:pos="400"/>
        </w:tabs>
        <w:autoSpaceDE w:val="0"/>
        <w:autoSpaceDN w:val="0"/>
        <w:adjustRightInd w:val="0"/>
        <w:rPr>
          <w:rFonts w:eastAsia="Times New Roman"/>
          <w:szCs w:val="24"/>
        </w:rPr>
      </w:pPr>
      <w:bookmarkStart w:id="1923" w:name="_Toc113373334"/>
      <w:r w:rsidRPr="00785C54">
        <w:rPr>
          <w:rFonts w:eastAsia="Times New Roman"/>
          <w:szCs w:val="24"/>
        </w:rPr>
        <w:t>Observation</w:t>
      </w:r>
      <w:bookmarkEnd w:id="1923"/>
    </w:p>
    <w:p w14:paraId="075D4D6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4" w:name="_Toc113373335"/>
      <w:r w:rsidRPr="00785C54">
        <w:rPr>
          <w:rFonts w:eastAsia="Times New Roman"/>
          <w:szCs w:val="24"/>
        </w:rPr>
        <w:t>Observation Requirements Class</w:t>
      </w:r>
      <w:bookmarkEnd w:id="1924"/>
    </w:p>
    <w:tbl>
      <w:tblPr>
        <w:tblW w:w="9752"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7DD50F6B" w14:textId="77777777" w:rsidTr="00935FAF">
        <w:trPr>
          <w:jc w:val="center"/>
        </w:trPr>
        <w:tc>
          <w:tcPr>
            <w:tcW w:w="2431" w:type="dxa"/>
            <w:tcBorders>
              <w:top w:val="single" w:sz="12" w:space="0" w:color="auto"/>
              <w:bottom w:val="single" w:sz="12" w:space="0" w:color="auto"/>
            </w:tcBorders>
            <w:tcMar>
              <w:top w:w="100" w:type="dxa"/>
              <w:left w:w="100" w:type="dxa"/>
              <w:bottom w:w="100" w:type="dxa"/>
              <w:right w:w="100" w:type="dxa"/>
            </w:tcMar>
          </w:tcPr>
          <w:p w14:paraId="3BEA7041" w14:textId="07D0605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bottom w:val="single" w:sz="12" w:space="0" w:color="auto"/>
            </w:tcBorders>
            <w:tcMar>
              <w:top w:w="100" w:type="dxa"/>
              <w:left w:w="100" w:type="dxa"/>
              <w:bottom w:w="100" w:type="dxa"/>
              <w:right w:w="100" w:type="dxa"/>
            </w:tcMar>
          </w:tcPr>
          <w:p w14:paraId="2BE1505F" w14:textId="3D035E78" w:rsidR="005B5EAD" w:rsidRPr="00785C54" w:rsidRDefault="005B5EAD" w:rsidP="00785C54">
            <w:pPr>
              <w:pStyle w:val="Tableheader"/>
              <w:autoSpaceDE w:val="0"/>
              <w:autoSpaceDN w:val="0"/>
              <w:adjustRightInd w:val="0"/>
              <w:jc w:val="both"/>
              <w:rPr>
                <w:szCs w:val="20"/>
              </w:rPr>
            </w:pPr>
            <w:r w:rsidRPr="00785C54">
              <w:rPr>
                <w:szCs w:val="24"/>
              </w:rPr>
              <w:t>/req/obs-cpt/Observation</w:t>
            </w:r>
          </w:p>
        </w:tc>
      </w:tr>
      <w:tr w:rsidR="005B5EAD" w:rsidRPr="00785C54" w14:paraId="34436D63" w14:textId="77777777" w:rsidTr="00935FAF">
        <w:trPr>
          <w:jc w:val="center"/>
        </w:trPr>
        <w:tc>
          <w:tcPr>
            <w:tcW w:w="2431" w:type="dxa"/>
            <w:tcBorders>
              <w:top w:val="single" w:sz="12" w:space="0" w:color="auto"/>
            </w:tcBorders>
            <w:tcMar>
              <w:top w:w="100" w:type="dxa"/>
              <w:left w:w="100" w:type="dxa"/>
              <w:bottom w:w="100" w:type="dxa"/>
              <w:right w:w="100" w:type="dxa"/>
            </w:tcMar>
          </w:tcPr>
          <w:p w14:paraId="71BD83F0" w14:textId="28A0281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tcBorders>
            <w:tcMar>
              <w:top w:w="100" w:type="dxa"/>
              <w:left w:w="100" w:type="dxa"/>
              <w:bottom w:w="100" w:type="dxa"/>
              <w:right w:w="100" w:type="dxa"/>
            </w:tcMar>
          </w:tcPr>
          <w:p w14:paraId="0E7B8900" w14:textId="682DCB6D"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E0D87FA" w14:textId="77777777" w:rsidTr="00935FAF">
        <w:trPr>
          <w:jc w:val="center"/>
        </w:trPr>
        <w:tc>
          <w:tcPr>
            <w:tcW w:w="2431" w:type="dxa"/>
            <w:tcMar>
              <w:top w:w="100" w:type="dxa"/>
              <w:left w:w="100" w:type="dxa"/>
              <w:bottom w:w="100" w:type="dxa"/>
              <w:right w:w="100" w:type="dxa"/>
            </w:tcMar>
          </w:tcPr>
          <w:p w14:paraId="19C84523" w14:textId="4BEEB8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Mar>
              <w:top w:w="100" w:type="dxa"/>
              <w:left w:w="100" w:type="dxa"/>
              <w:bottom w:w="100" w:type="dxa"/>
              <w:right w:w="100" w:type="dxa"/>
            </w:tcMar>
          </w:tcPr>
          <w:p w14:paraId="3310FED9" w14:textId="084E10BC" w:rsidR="005B5EAD" w:rsidRPr="00785C54" w:rsidRDefault="005B5EAD" w:rsidP="00785C54">
            <w:pPr>
              <w:pStyle w:val="Tablebody"/>
              <w:autoSpaceDE w:val="0"/>
              <w:autoSpaceDN w:val="0"/>
              <w:adjustRightInd w:val="0"/>
              <w:jc w:val="both"/>
              <w:rPr>
                <w:szCs w:val="20"/>
              </w:rPr>
            </w:pPr>
            <w:r w:rsidRPr="00785C54">
              <w:rPr>
                <w:szCs w:val="24"/>
              </w:rPr>
              <w:t xml:space="preserve">Conceptual Observation </w:t>
            </w:r>
            <w:del w:id="1925" w:author="Katharina Schleidt" w:date="2022-08-13T15:38:00Z">
              <w:r w:rsidRPr="00785C54" w:rsidDel="001574A6">
                <w:rPr>
                  <w:szCs w:val="24"/>
                </w:rPr>
                <w:delText>-</w:delText>
              </w:r>
            </w:del>
            <w:ins w:id="1926" w:author="Katharina Schleidt" w:date="2022-08-13T15:38:00Z">
              <w:r w:rsidR="001574A6">
                <w:rPr>
                  <w:szCs w:val="24"/>
                </w:rPr>
                <w:t>–</w:t>
              </w:r>
            </w:ins>
            <w:r w:rsidRPr="00785C54">
              <w:rPr>
                <w:szCs w:val="24"/>
              </w:rPr>
              <w:t xml:space="preserve"> Observation</w:t>
            </w:r>
          </w:p>
        </w:tc>
      </w:tr>
      <w:tr w:rsidR="005B5EAD" w:rsidRPr="00785C54" w14:paraId="3FAFD54D" w14:textId="77777777" w:rsidTr="00935FAF">
        <w:trPr>
          <w:jc w:val="center"/>
        </w:trPr>
        <w:tc>
          <w:tcPr>
            <w:tcW w:w="2431" w:type="dxa"/>
            <w:tcMar>
              <w:top w:w="100" w:type="dxa"/>
              <w:left w:w="100" w:type="dxa"/>
              <w:bottom w:w="100" w:type="dxa"/>
              <w:right w:w="100" w:type="dxa"/>
            </w:tcMar>
          </w:tcPr>
          <w:p w14:paraId="58263DB0" w14:textId="4EAFDA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E1967CC" w14:textId="35B6E4A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A4461E3" w14:textId="77777777" w:rsidTr="00935FAF">
        <w:trPr>
          <w:jc w:val="center"/>
        </w:trPr>
        <w:tc>
          <w:tcPr>
            <w:tcW w:w="2431" w:type="dxa"/>
            <w:tcMar>
              <w:top w:w="100" w:type="dxa"/>
              <w:left w:w="100" w:type="dxa"/>
              <w:bottom w:w="100" w:type="dxa"/>
              <w:right w:w="100" w:type="dxa"/>
            </w:tcMar>
          </w:tcPr>
          <w:p w14:paraId="5796BCCB" w14:textId="7E1BB78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21" w:type="dxa"/>
            <w:tcMar>
              <w:top w:w="100" w:type="dxa"/>
              <w:left w:w="100" w:type="dxa"/>
              <w:bottom w:w="100" w:type="dxa"/>
              <w:right w:w="100" w:type="dxa"/>
            </w:tcMar>
          </w:tcPr>
          <w:p w14:paraId="4CD59F12" w14:textId="69BFEEC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F1AF293" w14:textId="77777777" w:rsidTr="00935FAF">
        <w:trPr>
          <w:jc w:val="center"/>
        </w:trPr>
        <w:tc>
          <w:tcPr>
            <w:tcW w:w="2431" w:type="dxa"/>
            <w:tcMar>
              <w:top w:w="100" w:type="dxa"/>
              <w:left w:w="100" w:type="dxa"/>
              <w:bottom w:w="100" w:type="dxa"/>
              <w:right w:w="100" w:type="dxa"/>
            </w:tcMar>
          </w:tcPr>
          <w:p w14:paraId="6C6C0DF7" w14:textId="5DCE9DDC"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Mar>
              <w:top w:w="100" w:type="dxa"/>
              <w:left w:w="100" w:type="dxa"/>
              <w:bottom w:w="100" w:type="dxa"/>
              <w:right w:w="100" w:type="dxa"/>
            </w:tcMar>
          </w:tcPr>
          <w:p w14:paraId="0860A808" w14:textId="05AA52E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276DBE9D" w14:textId="77777777" w:rsidTr="00935FAF">
        <w:trPr>
          <w:jc w:val="center"/>
        </w:trPr>
        <w:tc>
          <w:tcPr>
            <w:tcW w:w="2431" w:type="dxa"/>
            <w:tcMar>
              <w:top w:w="100" w:type="dxa"/>
              <w:left w:w="100" w:type="dxa"/>
              <w:bottom w:w="100" w:type="dxa"/>
              <w:right w:w="100" w:type="dxa"/>
            </w:tcMar>
          </w:tcPr>
          <w:p w14:paraId="47D8F008" w14:textId="4ED0F3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7D3BD8" w14:textId="3752A7CC"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61D9A734" w14:textId="77777777" w:rsidTr="00935FAF">
        <w:trPr>
          <w:jc w:val="center"/>
        </w:trPr>
        <w:tc>
          <w:tcPr>
            <w:tcW w:w="2431" w:type="dxa"/>
            <w:tcMar>
              <w:top w:w="100" w:type="dxa"/>
              <w:left w:w="100" w:type="dxa"/>
              <w:bottom w:w="100" w:type="dxa"/>
              <w:right w:w="100" w:type="dxa"/>
            </w:tcMar>
          </w:tcPr>
          <w:p w14:paraId="38364B27" w14:textId="0886101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5EDE0E6" w14:textId="3F63E65F"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03B8FF13" w14:textId="77777777" w:rsidTr="00935FAF">
        <w:trPr>
          <w:jc w:val="center"/>
        </w:trPr>
        <w:tc>
          <w:tcPr>
            <w:tcW w:w="2431" w:type="dxa"/>
            <w:tcMar>
              <w:top w:w="100" w:type="dxa"/>
              <w:left w:w="100" w:type="dxa"/>
              <w:bottom w:w="100" w:type="dxa"/>
              <w:right w:w="100" w:type="dxa"/>
            </w:tcMar>
          </w:tcPr>
          <w:p w14:paraId="75F052F3" w14:textId="3362DF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FAB250C" w14:textId="72757984"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5FF6A661" w14:textId="77777777" w:rsidTr="00935FAF">
        <w:trPr>
          <w:jc w:val="center"/>
        </w:trPr>
        <w:tc>
          <w:tcPr>
            <w:tcW w:w="2431" w:type="dxa"/>
            <w:tcMar>
              <w:top w:w="100" w:type="dxa"/>
              <w:left w:w="100" w:type="dxa"/>
              <w:bottom w:w="100" w:type="dxa"/>
              <w:right w:w="100" w:type="dxa"/>
            </w:tcMar>
          </w:tcPr>
          <w:p w14:paraId="6B1E3AD7" w14:textId="2C0FE8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1C43A21" w14:textId="749A6740"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3E3D2FD" w14:textId="77777777" w:rsidTr="00935FAF">
        <w:trPr>
          <w:jc w:val="center"/>
        </w:trPr>
        <w:tc>
          <w:tcPr>
            <w:tcW w:w="2431" w:type="dxa"/>
            <w:tcMar>
              <w:top w:w="100" w:type="dxa"/>
              <w:left w:w="100" w:type="dxa"/>
              <w:bottom w:w="100" w:type="dxa"/>
              <w:right w:w="100" w:type="dxa"/>
            </w:tcMar>
          </w:tcPr>
          <w:p w14:paraId="1459BF65" w14:textId="2E60569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2103C3D" w14:textId="756A6961"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7935C5EE" w14:textId="77777777" w:rsidTr="00935FAF">
        <w:trPr>
          <w:jc w:val="center"/>
        </w:trPr>
        <w:tc>
          <w:tcPr>
            <w:tcW w:w="2431" w:type="dxa"/>
            <w:tcMar>
              <w:top w:w="100" w:type="dxa"/>
              <w:left w:w="100" w:type="dxa"/>
              <w:bottom w:w="100" w:type="dxa"/>
              <w:right w:w="100" w:type="dxa"/>
            </w:tcMar>
          </w:tcPr>
          <w:p w14:paraId="66222427" w14:textId="7748A6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6D1C9C1" w14:textId="22AF02BF"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14EEB4A7" w14:textId="77777777" w:rsidTr="00935FAF">
        <w:trPr>
          <w:jc w:val="center"/>
        </w:trPr>
        <w:tc>
          <w:tcPr>
            <w:tcW w:w="2431" w:type="dxa"/>
            <w:tcMar>
              <w:top w:w="100" w:type="dxa"/>
              <w:left w:w="100" w:type="dxa"/>
              <w:bottom w:w="100" w:type="dxa"/>
              <w:right w:w="100" w:type="dxa"/>
            </w:tcMar>
          </w:tcPr>
          <w:p w14:paraId="1EF72CFB" w14:textId="4A03232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8553DB" w14:textId="256DB17E"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7F0A718" w14:textId="77777777" w:rsidTr="00935FAF">
        <w:trPr>
          <w:jc w:val="center"/>
        </w:trPr>
        <w:tc>
          <w:tcPr>
            <w:tcW w:w="2431" w:type="dxa"/>
            <w:tcMar>
              <w:top w:w="100" w:type="dxa"/>
              <w:left w:w="100" w:type="dxa"/>
              <w:bottom w:w="100" w:type="dxa"/>
              <w:right w:w="100" w:type="dxa"/>
            </w:tcMar>
          </w:tcPr>
          <w:p w14:paraId="24953812" w14:textId="3B482C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B94D65F" w14:textId="20068CB9"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/req/obs-cpt/Observation/featureOfInterest-card</w:t>
            </w:r>
          </w:p>
        </w:tc>
      </w:tr>
      <w:tr w:rsidR="005B5EAD" w:rsidRPr="00785C54" w14:paraId="79E876E2" w14:textId="77777777" w:rsidTr="00935FAF">
        <w:trPr>
          <w:jc w:val="center"/>
        </w:trPr>
        <w:tc>
          <w:tcPr>
            <w:tcW w:w="2431" w:type="dxa"/>
            <w:tcMar>
              <w:top w:w="100" w:type="dxa"/>
              <w:left w:w="100" w:type="dxa"/>
              <w:bottom w:w="100" w:type="dxa"/>
              <w:right w:w="100" w:type="dxa"/>
            </w:tcMar>
          </w:tcPr>
          <w:p w14:paraId="1647207C" w14:textId="07CB1E5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B5E394" w14:textId="4444BC23"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24B0679D" w14:textId="77777777" w:rsidTr="00935FAF">
        <w:trPr>
          <w:jc w:val="center"/>
        </w:trPr>
        <w:tc>
          <w:tcPr>
            <w:tcW w:w="2431" w:type="dxa"/>
            <w:tcMar>
              <w:top w:w="100" w:type="dxa"/>
              <w:left w:w="100" w:type="dxa"/>
              <w:bottom w:w="100" w:type="dxa"/>
              <w:right w:w="100" w:type="dxa"/>
            </w:tcMar>
          </w:tcPr>
          <w:p w14:paraId="6625BF4D" w14:textId="5728626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5128C8E9" w14:textId="745D55D4"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4633DCD8" w14:textId="77777777" w:rsidTr="00935FAF">
        <w:trPr>
          <w:jc w:val="center"/>
        </w:trPr>
        <w:tc>
          <w:tcPr>
            <w:tcW w:w="2431" w:type="dxa"/>
            <w:tcMar>
              <w:top w:w="100" w:type="dxa"/>
              <w:left w:w="100" w:type="dxa"/>
              <w:bottom w:w="100" w:type="dxa"/>
              <w:right w:w="100" w:type="dxa"/>
            </w:tcMar>
          </w:tcPr>
          <w:p w14:paraId="1E83CB21" w14:textId="588C8E1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41146357" w14:textId="49942024"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05599652" w14:textId="77777777" w:rsidTr="00935FAF">
        <w:trPr>
          <w:jc w:val="center"/>
        </w:trPr>
        <w:tc>
          <w:tcPr>
            <w:tcW w:w="2431" w:type="dxa"/>
            <w:tcMar>
              <w:top w:w="100" w:type="dxa"/>
              <w:left w:w="100" w:type="dxa"/>
              <w:bottom w:w="100" w:type="dxa"/>
              <w:right w:w="100" w:type="dxa"/>
            </w:tcMar>
          </w:tcPr>
          <w:p w14:paraId="4EAC14F2" w14:textId="31A8765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3AAC76E2" w14:textId="11CB5D89"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60320252" w14:textId="77777777" w:rsidTr="00935FAF">
        <w:trPr>
          <w:jc w:val="center"/>
        </w:trPr>
        <w:tc>
          <w:tcPr>
            <w:tcW w:w="2431" w:type="dxa"/>
            <w:tcMar>
              <w:top w:w="100" w:type="dxa"/>
              <w:left w:w="100" w:type="dxa"/>
              <w:bottom w:w="100" w:type="dxa"/>
              <w:right w:w="100" w:type="dxa"/>
            </w:tcMar>
          </w:tcPr>
          <w:p w14:paraId="58E86F93" w14:textId="22E1591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680D458C" w14:textId="49D8AE8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55033DA1" w14:textId="77777777" w:rsidTr="00935FAF">
        <w:trPr>
          <w:jc w:val="center"/>
        </w:trPr>
        <w:tc>
          <w:tcPr>
            <w:tcW w:w="2431" w:type="dxa"/>
            <w:tcMar>
              <w:top w:w="100" w:type="dxa"/>
              <w:left w:w="100" w:type="dxa"/>
              <w:bottom w:w="100" w:type="dxa"/>
              <w:right w:w="100" w:type="dxa"/>
            </w:tcMar>
          </w:tcPr>
          <w:p w14:paraId="798FE44B" w14:textId="79131B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360FA7" w14:textId="5A342D7A"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195F202" w14:textId="77777777" w:rsidTr="00935FAF">
        <w:trPr>
          <w:jc w:val="center"/>
        </w:trPr>
        <w:tc>
          <w:tcPr>
            <w:tcW w:w="2431" w:type="dxa"/>
            <w:tcMar>
              <w:top w:w="100" w:type="dxa"/>
              <w:left w:w="100" w:type="dxa"/>
              <w:bottom w:w="100" w:type="dxa"/>
              <w:right w:w="100" w:type="dxa"/>
            </w:tcMar>
          </w:tcPr>
          <w:p w14:paraId="786019A9" w14:textId="1EAE14B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19C54FE0" w14:textId="305E282A"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472AF30B" w14:textId="77777777" w:rsidTr="00935FAF">
        <w:trPr>
          <w:jc w:val="center"/>
        </w:trPr>
        <w:tc>
          <w:tcPr>
            <w:tcW w:w="2431" w:type="dxa"/>
            <w:tcMar>
              <w:top w:w="100" w:type="dxa"/>
              <w:left w:w="100" w:type="dxa"/>
              <w:bottom w:w="100" w:type="dxa"/>
              <w:right w:w="100" w:type="dxa"/>
            </w:tcMar>
          </w:tcPr>
          <w:p w14:paraId="307201F5" w14:textId="29F6E9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20C1D592" w14:textId="5D918ED9"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68C8D07C" w14:textId="77777777" w:rsidTr="00935FAF">
        <w:trPr>
          <w:jc w:val="center"/>
        </w:trPr>
        <w:tc>
          <w:tcPr>
            <w:tcW w:w="2431" w:type="dxa"/>
            <w:tcMar>
              <w:top w:w="100" w:type="dxa"/>
              <w:left w:w="100" w:type="dxa"/>
              <w:bottom w:w="100" w:type="dxa"/>
              <w:right w:w="100" w:type="dxa"/>
            </w:tcMar>
          </w:tcPr>
          <w:p w14:paraId="55BABEE4" w14:textId="5AB2E80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83A1F1F" w14:textId="208D4F51"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54ADE714" w14:textId="77777777" w:rsidTr="00935FAF">
        <w:trPr>
          <w:jc w:val="center"/>
        </w:trPr>
        <w:tc>
          <w:tcPr>
            <w:tcW w:w="2431" w:type="dxa"/>
            <w:tcMar>
              <w:top w:w="100" w:type="dxa"/>
              <w:left w:w="100" w:type="dxa"/>
              <w:bottom w:w="100" w:type="dxa"/>
              <w:right w:w="100" w:type="dxa"/>
            </w:tcMar>
          </w:tcPr>
          <w:p w14:paraId="7AF3185C" w14:textId="1B17D5E9"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5AFA702A" w14:textId="1C721596"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33341DC1" w14:textId="77777777" w:rsidTr="00935FAF">
        <w:trPr>
          <w:jc w:val="center"/>
        </w:trPr>
        <w:tc>
          <w:tcPr>
            <w:tcW w:w="2431" w:type="dxa"/>
            <w:tcMar>
              <w:top w:w="100" w:type="dxa"/>
              <w:left w:w="100" w:type="dxa"/>
              <w:bottom w:w="100" w:type="dxa"/>
              <w:right w:w="100" w:type="dxa"/>
            </w:tcMar>
          </w:tcPr>
          <w:p w14:paraId="2E86D2B8" w14:textId="540AE965"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054E9844" w14:textId="0AA2B60C"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33624CE8" w14:textId="77777777" w:rsidTr="00935FAF">
        <w:trPr>
          <w:jc w:val="center"/>
        </w:trPr>
        <w:tc>
          <w:tcPr>
            <w:tcW w:w="2431" w:type="dxa"/>
            <w:tcMar>
              <w:top w:w="100" w:type="dxa"/>
              <w:left w:w="100" w:type="dxa"/>
              <w:bottom w:w="100" w:type="dxa"/>
              <w:right w:w="100" w:type="dxa"/>
            </w:tcMar>
          </w:tcPr>
          <w:p w14:paraId="71663FAA" w14:textId="2FABDC4D"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7AA552B1" w14:textId="5F4BD099"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5C47F647" w14:textId="77777777" w:rsidTr="00935FAF">
        <w:trPr>
          <w:jc w:val="center"/>
        </w:trPr>
        <w:tc>
          <w:tcPr>
            <w:tcW w:w="2431" w:type="dxa"/>
            <w:tcMar>
              <w:top w:w="100" w:type="dxa"/>
              <w:left w:w="100" w:type="dxa"/>
              <w:bottom w:w="100" w:type="dxa"/>
              <w:right w:w="100" w:type="dxa"/>
            </w:tcMar>
          </w:tcPr>
          <w:p w14:paraId="5D2D3CD1" w14:textId="34DED2E3"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21" w:type="dxa"/>
            <w:tcMar>
              <w:top w:w="100" w:type="dxa"/>
              <w:left w:w="100" w:type="dxa"/>
              <w:bottom w:w="100" w:type="dxa"/>
              <w:right w:w="100" w:type="dxa"/>
            </w:tcMar>
          </w:tcPr>
          <w:p w14:paraId="2B830448" w14:textId="6C204E27"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r w:rsidR="005B5EAD" w:rsidRPr="00785C54" w14:paraId="655CF055" w14:textId="77777777" w:rsidTr="00935FAF">
        <w:trPr>
          <w:jc w:val="center"/>
        </w:trPr>
        <w:tc>
          <w:tcPr>
            <w:tcW w:w="2431" w:type="dxa"/>
            <w:tcMar>
              <w:top w:w="100" w:type="dxa"/>
              <w:left w:w="100" w:type="dxa"/>
              <w:bottom w:w="100" w:type="dxa"/>
              <w:right w:w="100" w:type="dxa"/>
            </w:tcMar>
          </w:tcPr>
          <w:p w14:paraId="4FBFDD81" w14:textId="428C8C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EA1844B" w14:textId="5F7EA3B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135DCAA5" w14:textId="77777777" w:rsidTr="00935FAF">
        <w:trPr>
          <w:jc w:val="center"/>
        </w:trPr>
        <w:tc>
          <w:tcPr>
            <w:tcW w:w="2431" w:type="dxa"/>
            <w:tcMar>
              <w:top w:w="100" w:type="dxa"/>
              <w:left w:w="100" w:type="dxa"/>
              <w:bottom w:w="100" w:type="dxa"/>
              <w:right w:w="100" w:type="dxa"/>
            </w:tcMar>
          </w:tcPr>
          <w:p w14:paraId="397CEAD6" w14:textId="5B05BC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21" w:type="dxa"/>
            <w:tcMar>
              <w:top w:w="100" w:type="dxa"/>
              <w:left w:w="100" w:type="dxa"/>
              <w:bottom w:w="100" w:type="dxa"/>
              <w:right w:w="100" w:type="dxa"/>
            </w:tcMar>
          </w:tcPr>
          <w:p w14:paraId="0849D42F" w14:textId="434FF2DD"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51690641" w14:textId="77777777" w:rsidTr="00935FAF">
        <w:trPr>
          <w:jc w:val="center"/>
        </w:trPr>
        <w:tc>
          <w:tcPr>
            <w:tcW w:w="2431" w:type="dxa"/>
            <w:tcMar>
              <w:top w:w="100" w:type="dxa"/>
              <w:left w:w="100" w:type="dxa"/>
              <w:bottom w:w="100" w:type="dxa"/>
              <w:right w:w="100" w:type="dxa"/>
            </w:tcMar>
          </w:tcPr>
          <w:p w14:paraId="1033DEEE" w14:textId="11DB54AE" w:rsidR="005B5EAD" w:rsidRPr="00785C54" w:rsidRDefault="005B5EAD" w:rsidP="00785C54">
            <w:pPr>
              <w:pStyle w:val="Tablebody"/>
              <w:autoSpaceDE w:val="0"/>
              <w:autoSpaceDN w:val="0"/>
              <w:adjustRightInd w:val="0"/>
              <w:jc w:val="both"/>
              <w:rPr>
                <w:szCs w:val="20"/>
              </w:rPr>
            </w:pPr>
            <w:r w:rsidRPr="00785C54">
              <w:rPr>
                <w:szCs w:val="24"/>
              </w:rPr>
              <w:lastRenderedPageBreak/>
              <w:t>Recommendation</w:t>
            </w:r>
          </w:p>
        </w:tc>
        <w:tc>
          <w:tcPr>
            <w:tcW w:w="7321" w:type="dxa"/>
            <w:tcMar>
              <w:top w:w="100" w:type="dxa"/>
              <w:left w:w="100" w:type="dxa"/>
              <w:bottom w:w="100" w:type="dxa"/>
              <w:right w:w="100" w:type="dxa"/>
            </w:tcMar>
          </w:tcPr>
          <w:p w14:paraId="30FC12C6" w14:textId="1AB7227A"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bl>
    <w:p w14:paraId="05CDED55" w14:textId="0908B81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27" w:name="_Toc113373336"/>
      <w:commentRangeStart w:id="1928"/>
      <w:r w:rsidRPr="00785C54">
        <w:rPr>
          <w:rFonts w:eastAsia="Times New Roman"/>
          <w:szCs w:val="24"/>
        </w:rPr>
        <w:t>Interface Observation</w:t>
      </w:r>
      <w:commentRangeEnd w:id="1928"/>
      <w:r w:rsidR="008058B6">
        <w:rPr>
          <w:rStyle w:val="CommentReference"/>
          <w:b w:val="0"/>
        </w:rPr>
        <w:commentReference w:id="1928"/>
      </w:r>
      <w:bookmarkEnd w:id="19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76DEB2" w14:textId="77777777" w:rsidTr="001B2CF3">
        <w:trPr>
          <w:jc w:val="center"/>
        </w:trPr>
        <w:tc>
          <w:tcPr>
            <w:tcW w:w="4668" w:type="dxa"/>
            <w:tcMar>
              <w:top w:w="100" w:type="dxa"/>
              <w:left w:w="100" w:type="dxa"/>
              <w:bottom w:w="100" w:type="dxa"/>
              <w:right w:w="100" w:type="dxa"/>
            </w:tcMar>
          </w:tcPr>
          <w:p w14:paraId="21A6507E" w14:textId="4F211560"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/req/obs-cpt/Observation/Observation-sem</w:t>
            </w:r>
          </w:p>
        </w:tc>
        <w:tc>
          <w:tcPr>
            <w:tcW w:w="5103" w:type="dxa"/>
            <w:tcMar>
              <w:top w:w="100" w:type="dxa"/>
              <w:left w:w="100" w:type="dxa"/>
              <w:bottom w:w="100" w:type="dxa"/>
              <w:right w:w="100" w:type="dxa"/>
            </w:tcMar>
          </w:tcPr>
          <w:p w14:paraId="046AC792" w14:textId="716C761A" w:rsidR="005B5EAD" w:rsidRPr="00785C54" w:rsidRDefault="008E3E24" w:rsidP="00785C54">
            <w:pPr>
              <w:pStyle w:val="Tablebody"/>
              <w:autoSpaceDE w:val="0"/>
              <w:autoSpaceDN w:val="0"/>
              <w:adjustRightInd w:val="0"/>
              <w:jc w:val="both"/>
              <w:rPr>
                <w:szCs w:val="20"/>
              </w:rPr>
            </w:pPr>
            <w:ins w:id="1929" w:author="Katharina Schleidt" w:date="2022-08-10T19:54:00Z">
              <w:r>
                <w:t xml:space="preserve">An </w:t>
              </w:r>
              <w:r w:rsidRPr="00DA74AC">
                <w:rPr>
                  <w:b/>
                  <w:bCs/>
                  <w:rPrChange w:id="1930" w:author="Katharina Schleidt" w:date="2022-08-13T17:03:00Z">
                    <w:rPr/>
                  </w:rPrChange>
                </w:rPr>
                <w:t>Observation</w:t>
              </w:r>
              <w:r>
                <w:t xml:space="preserve"> shall be defined as</w:t>
              </w:r>
            </w:ins>
            <w:ins w:id="1931" w:author="Katharina Schleidt" w:date="2022-08-25T13:50:00Z">
              <w:r w:rsidR="007376C2">
                <w:t xml:space="preserve"> </w:t>
              </w:r>
            </w:ins>
            <w:del w:id="1932" w:author="Katharina Schleidt" w:date="2022-08-10T19:54:00Z">
              <w:r w:rsidR="005B5EAD" w:rsidRPr="00785C54" w:rsidDel="008E3E24">
                <w:rPr>
                  <w:szCs w:val="24"/>
                </w:rPr>
                <w:delText xml:space="preserve">An observation is </w:delText>
              </w:r>
            </w:del>
            <w:r w:rsidR="005B5EAD" w:rsidRPr="00785C54">
              <w:rPr>
                <w:szCs w:val="24"/>
              </w:rPr>
              <w:t xml:space="preserve">an act carried out by an </w:t>
            </w:r>
            <w:r w:rsidR="005B5EAD" w:rsidRPr="00785C54">
              <w:rPr>
                <w:b/>
                <w:szCs w:val="24"/>
              </w:rPr>
              <w:t>Observer</w:t>
            </w:r>
            <w:r w:rsidR="005B5EAD" w:rsidRPr="00785C54">
              <w:rPr>
                <w:szCs w:val="24"/>
              </w:rPr>
              <w:t xml:space="preserve"> to determine the value of an </w:t>
            </w:r>
            <w:r w:rsidR="005B5EAD" w:rsidRPr="00785C54">
              <w:rPr>
                <w:b/>
                <w:szCs w:val="24"/>
              </w:rPr>
              <w:t>ObservableProperty</w:t>
            </w:r>
            <w:r w:rsidR="005B5EAD" w:rsidRPr="00785C54">
              <w:rPr>
                <w:szCs w:val="24"/>
              </w:rPr>
              <w:t xml:space="preserve"> of an object (</w:t>
            </w:r>
            <w:r w:rsidR="005B5EAD" w:rsidRPr="00785C54">
              <w:rPr>
                <w:b/>
                <w:szCs w:val="24"/>
              </w:rPr>
              <w:t>featureOfInterest)</w:t>
            </w:r>
            <w:r w:rsidR="005B5EAD" w:rsidRPr="00785C54">
              <w:rPr>
                <w:szCs w:val="24"/>
              </w:rPr>
              <w:t xml:space="preserve"> by using an </w:t>
            </w:r>
            <w:r w:rsidR="005B5EAD" w:rsidRPr="00785C54">
              <w:rPr>
                <w:b/>
                <w:szCs w:val="24"/>
              </w:rPr>
              <w:t>ObservingProcedure</w:t>
            </w:r>
            <w:r w:rsidR="005B5EAD" w:rsidRPr="00785C54">
              <w:rPr>
                <w:szCs w:val="24"/>
              </w:rPr>
              <w:t xml:space="preserve">; the value is provided as the </w:t>
            </w:r>
            <w:r w:rsidR="005B5EAD" w:rsidRPr="00785C54">
              <w:rPr>
                <w:b/>
                <w:szCs w:val="24"/>
              </w:rPr>
              <w:t>result</w:t>
            </w:r>
            <w:r w:rsidR="005B5EAD" w:rsidRPr="00785C54">
              <w:rPr>
                <w:szCs w:val="24"/>
              </w:rPr>
              <w:t>.</w:t>
            </w:r>
          </w:p>
        </w:tc>
      </w:tr>
    </w:tbl>
    <w:p w14:paraId="5DE5A467" w14:textId="116B6AA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It is important to note that the terms ‘observation’, ‘interpretation’, ‘forecast’, ‘simulation’ do correspond to this definition. This aspect is further clarified in </w:t>
      </w:r>
      <w:r w:rsidRPr="00785C54">
        <w:rPr>
          <w:rStyle w:val="citesec"/>
          <w:szCs w:val="24"/>
          <w:shd w:val="clear" w:color="auto" w:fill="auto"/>
        </w:rPr>
        <w:t>Clause 7</w:t>
      </w:r>
      <w:ins w:id="1933" w:author="REID-JAMOND Alison" w:date="2022-04-04T14:14:00Z">
        <w:r w:rsidR="008058B6">
          <w:rPr>
            <w:szCs w:val="24"/>
          </w:rPr>
          <w:t>.</w:t>
        </w:r>
      </w:ins>
      <w:del w:id="1934" w:author="REID-JAMOND Alison" w:date="2022-04-04T14:14:00Z">
        <w:r w:rsidRPr="00785C54" w:rsidDel="008058B6">
          <w:rPr>
            <w:szCs w:val="24"/>
          </w:rPr>
          <w:delText xml:space="preserve"> “Fundamental characteristics of observations and samples (informative)”.</w:delText>
        </w:r>
      </w:del>
    </w:p>
    <w:p w14:paraId="4DE0F23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35" w:name="_Toc113373337"/>
      <w:r w:rsidRPr="00785C54">
        <w:rPr>
          <w:rFonts w:eastAsia="Times New Roman"/>
          <w:szCs w:val="24"/>
        </w:rPr>
        <w:t>Attribute phenomenonTime</w:t>
      </w:r>
      <w:bookmarkEnd w:id="19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48A6EF1" w14:textId="77777777" w:rsidTr="001B2CF3">
        <w:trPr>
          <w:jc w:val="center"/>
        </w:trPr>
        <w:tc>
          <w:tcPr>
            <w:tcW w:w="4668" w:type="dxa"/>
            <w:tcMar>
              <w:top w:w="100" w:type="dxa"/>
              <w:left w:w="100" w:type="dxa"/>
              <w:bottom w:w="100" w:type="dxa"/>
              <w:right w:w="100" w:type="dxa"/>
            </w:tcMar>
          </w:tcPr>
          <w:p w14:paraId="79FDD114" w14:textId="76B5EB5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/req/obs-cpt/Observation/phenomenonTime-sem</w:t>
            </w:r>
          </w:p>
        </w:tc>
        <w:tc>
          <w:tcPr>
            <w:tcW w:w="5103" w:type="dxa"/>
            <w:tcMar>
              <w:top w:w="100" w:type="dxa"/>
              <w:left w:w="100" w:type="dxa"/>
              <w:bottom w:w="100" w:type="dxa"/>
              <w:right w:w="100" w:type="dxa"/>
            </w:tcMar>
          </w:tcPr>
          <w:p w14:paraId="6E38156A" w14:textId="1998D05F" w:rsidR="005B5EAD" w:rsidRPr="00785C54" w:rsidRDefault="005B5EAD" w:rsidP="00785C54">
            <w:pPr>
              <w:pStyle w:val="Tablebody"/>
              <w:autoSpaceDE w:val="0"/>
              <w:autoSpaceDN w:val="0"/>
              <w:adjustRightInd w:val="0"/>
              <w:jc w:val="both"/>
              <w:rPr>
                <w:szCs w:val="24"/>
              </w:rPr>
            </w:pPr>
            <w:r w:rsidRPr="00785C54">
              <w:rPr>
                <w:szCs w:val="24"/>
              </w:rPr>
              <w:t xml:space="preserve">The time </w:t>
            </w:r>
            <w:del w:id="1936" w:author="Katharina Schleidt" w:date="2022-08-25T13:50:00Z">
              <w:r w:rsidRPr="00785C54" w:rsidDel="007376C2">
                <w:rPr>
                  <w:szCs w:val="24"/>
                </w:rPr>
                <w:delText xml:space="preserve">that </w:delText>
              </w:r>
            </w:del>
            <w:ins w:id="1937" w:author="Katharina Schleidt" w:date="2022-08-25T13:50:00Z">
              <w:r w:rsidR="007376C2">
                <w:rPr>
                  <w:szCs w:val="24"/>
                </w:rPr>
                <w:t>for which</w:t>
              </w:r>
              <w:r w:rsidR="007376C2" w:rsidRPr="00785C54">
                <w:rPr>
                  <w:szCs w:val="24"/>
                </w:rPr>
                <w:t xml:space="preserve"> </w:t>
              </w:r>
            </w:ins>
            <w:r w:rsidRPr="00785C54">
              <w:rPr>
                <w:szCs w:val="24"/>
              </w:rPr>
              <w:t xml:space="preserve">the </w:t>
            </w:r>
            <w:r w:rsidRPr="00785C54">
              <w:rPr>
                <w:b/>
                <w:szCs w:val="24"/>
              </w:rPr>
              <w:t>result</w:t>
            </w:r>
            <w:r w:rsidRPr="00785C54">
              <w:rPr>
                <w:szCs w:val="24"/>
              </w:rPr>
              <w:t xml:space="preserve"> applies to the characteristic of the </w:t>
            </w:r>
            <w:r w:rsidRPr="00785C54">
              <w:rPr>
                <w:b/>
                <w:szCs w:val="24"/>
              </w:rPr>
              <w:t>FeatureOfInterest</w:t>
            </w:r>
            <w:r w:rsidRPr="00785C54">
              <w:rPr>
                <w:szCs w:val="24"/>
              </w:rPr>
              <w:t xml:space="preserve"> being observed.</w:t>
            </w:r>
          </w:p>
          <w:p w14:paraId="6DBA70E8" w14:textId="2A20131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phenomenonTime</w:t>
            </w:r>
            <w:r w:rsidRPr="00785C54">
              <w:rPr>
                <w:szCs w:val="24"/>
              </w:rPr>
              <w:t xml:space="preserve"> is described, this </w:t>
            </w:r>
            <w:del w:id="1938" w:author="REID-JAMOND Alison" w:date="2022-04-04T14:14:00Z">
              <w:r w:rsidRPr="00785C54" w:rsidDel="008058B6">
                <w:rPr>
                  <w:szCs w:val="24"/>
                </w:rPr>
                <w:delText xml:space="preserve">SHALL </w:delText>
              </w:r>
            </w:del>
            <w:ins w:id="1939" w:author="REID-JAMOND Alison" w:date="2022-04-04T14:14: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phenomenonTime:TM_Object</w:t>
            </w:r>
          </w:p>
        </w:tc>
      </w:tr>
    </w:tbl>
    <w:p w14:paraId="44CFDFD5" w14:textId="59DBA745" w:rsidR="005B5EAD" w:rsidRPr="00785C54" w:rsidDel="00325C73"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0" w:author="Katharina Schleidt" w:date="2022-08-13T16:15:00Z"/>
          <w:szCs w:val="24"/>
        </w:rPr>
      </w:pPr>
      <w:commentRangeStart w:id="1941"/>
      <w:r w:rsidRPr="00785C54">
        <w:rPr>
          <w:szCs w:val="24"/>
        </w:rPr>
        <w:t>NOTE 1</w:t>
      </w:r>
      <w:r w:rsidRPr="00785C54">
        <w:rPr>
          <w:szCs w:val="24"/>
        </w:rPr>
        <w:tab/>
      </w:r>
      <w:ins w:id="1942" w:author="Katharina Schleidt" w:date="2022-08-13T16:15:00Z">
        <w:r w:rsidR="00325C73">
          <w:t>The phenomenonTime is often the time of interaction with a real-world feature either by a SamplingProcedure (time at which a Sample has been taken) or by an ObservingProcedure.</w:t>
        </w:r>
      </w:ins>
      <w:del w:id="1943" w:author="Katharina Schleidt" w:date="2022-08-13T16:15:00Z">
        <w:r w:rsidRPr="00785C54" w:rsidDel="00325C73">
          <w:rPr>
            <w:szCs w:val="24"/>
          </w:rPr>
          <w:delText xml:space="preserve">The phenomenonTime is often the time </w:delText>
        </w:r>
      </w:del>
      <w:ins w:id="1944" w:author="REID-JAMOND Alison" w:date="2022-04-04T14:15:00Z">
        <w:del w:id="1945" w:author="Katharina Schleidt" w:date="2022-08-13T16:15:00Z">
          <w:r w:rsidR="008058B6" w:rsidDel="00325C73">
            <w:rPr>
              <w:szCs w:val="24"/>
            </w:rPr>
            <w:delText xml:space="preserve">at which </w:delText>
          </w:r>
        </w:del>
      </w:ins>
      <w:del w:id="1946" w:author="Katharina Schleidt" w:date="2022-08-13T16:15:00Z">
        <w:r w:rsidRPr="00785C54" w:rsidDel="00325C73">
          <w:rPr>
            <w:szCs w:val="24"/>
          </w:rPr>
          <w:delText>the Sample has been taken.</w:delText>
        </w:r>
      </w:del>
    </w:p>
    <w:p w14:paraId="75CAC36B" w14:textId="4B12283B" w:rsidR="005B5EAD" w:rsidDel="007376C2" w:rsidRDefault="005B5EAD"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1947" w:author="Katharina Schleidt" w:date="2022-08-13T16:15:00Z"/>
          <w:szCs w:val="24"/>
        </w:rPr>
      </w:pPr>
      <w:del w:id="1948" w:author="Katharina Schleidt" w:date="2022-08-13T16:15:00Z">
        <w:r w:rsidRPr="00785C54" w:rsidDel="00325C73">
          <w:rPr>
            <w:szCs w:val="24"/>
          </w:rPr>
          <w:delText>NOTE 2</w:delText>
        </w:r>
        <w:r w:rsidRPr="00785C54" w:rsidDel="00325C73">
          <w:rPr>
            <w:szCs w:val="24"/>
          </w:rPr>
          <w:tab/>
          <w:delText>This is often the time of interaction by a sampling Procedure or observation Procedure with a real-world feature.</w:delText>
        </w:r>
        <w:commentRangeEnd w:id="1941"/>
        <w:r w:rsidR="008058B6" w:rsidDel="00325C73">
          <w:rPr>
            <w:rStyle w:val="CommentReference"/>
            <w:rFonts w:eastAsia="MS Mincho"/>
            <w:lang w:eastAsia="ja-JP"/>
          </w:rPr>
          <w:commentReference w:id="1941"/>
        </w:r>
      </w:del>
    </w:p>
    <w:p w14:paraId="129E2FE9" w14:textId="77777777" w:rsidR="007376C2" w:rsidRPr="00785C54" w:rsidRDefault="007376C2" w:rsidP="00325C73">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1949" w:author="Katharina Schleidt" w:date="2022-08-25T13:52:00Z"/>
          <w:szCs w:val="24"/>
        </w:rPr>
      </w:pPr>
    </w:p>
    <w:p w14:paraId="7EB7E64A" w14:textId="23FDEE5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w:t>
      </w:r>
      <w:ins w:id="1950" w:author="Katharina Schleidt" w:date="2022-08-13T16:15:00Z">
        <w:r w:rsidR="00325C73">
          <w:rPr>
            <w:szCs w:val="24"/>
          </w:rPr>
          <w:t>2</w:t>
        </w:r>
      </w:ins>
      <w:del w:id="1951" w:author="Katharina Schleidt" w:date="2022-08-13T16:15:00Z">
        <w:r w:rsidRPr="00785C54" w:rsidDel="00325C73">
          <w:rPr>
            <w:szCs w:val="24"/>
          </w:rPr>
          <w:delText>3</w:delText>
        </w:r>
      </w:del>
      <w:r w:rsidRPr="00785C54">
        <w:rPr>
          <w:szCs w:val="24"/>
        </w:rPr>
        <w:tab/>
        <w:t>If the result is the average of multiple samples taken at different times, then the phenomenonTime is the time interval over which these measurements were taken.</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E81A100" w14:textId="77777777" w:rsidTr="001B2CF3">
        <w:trPr>
          <w:jc w:val="center"/>
        </w:trPr>
        <w:tc>
          <w:tcPr>
            <w:tcW w:w="4668" w:type="dxa"/>
            <w:tcMar>
              <w:top w:w="100" w:type="dxa"/>
              <w:left w:w="100" w:type="dxa"/>
              <w:bottom w:w="100" w:type="dxa"/>
              <w:right w:w="100" w:type="dxa"/>
            </w:tcMar>
          </w:tcPr>
          <w:p w14:paraId="62A89788" w14:textId="0A56C1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/req/obs-cpt/Observation/phenomenonTime-card</w:t>
            </w:r>
          </w:p>
        </w:tc>
        <w:tc>
          <w:tcPr>
            <w:tcW w:w="5103" w:type="dxa"/>
            <w:tcMar>
              <w:top w:w="100" w:type="dxa"/>
              <w:left w:w="100" w:type="dxa"/>
              <w:bottom w:w="100" w:type="dxa"/>
              <w:right w:w="100" w:type="dxa"/>
            </w:tcMar>
          </w:tcPr>
          <w:p w14:paraId="78CA2886" w14:textId="48091CA0"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2" w:author="REID-JAMOND Alison" w:date="2022-04-04T14:16:00Z">
              <w:r w:rsidRPr="00785C54" w:rsidDel="008058B6">
                <w:rPr>
                  <w:szCs w:val="24"/>
                </w:rPr>
                <w:delText xml:space="preserve">SHALL </w:delText>
              </w:r>
            </w:del>
            <w:ins w:id="1953"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phenomenonTime.</w:t>
            </w:r>
          </w:p>
        </w:tc>
      </w:tr>
    </w:tbl>
    <w:p w14:paraId="2CF1A0CD" w14:textId="2A570F3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18D78D6" w14:textId="77777777" w:rsidTr="001B2CF3">
        <w:trPr>
          <w:jc w:val="center"/>
        </w:trPr>
        <w:tc>
          <w:tcPr>
            <w:tcW w:w="4668" w:type="dxa"/>
            <w:tcMar>
              <w:top w:w="100" w:type="dxa"/>
              <w:left w:w="100" w:type="dxa"/>
              <w:bottom w:w="100" w:type="dxa"/>
              <w:right w:w="100" w:type="dxa"/>
            </w:tcMar>
          </w:tcPr>
          <w:p w14:paraId="7BB1BC50" w14:textId="53E22FAC"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/rec/obs-cpt/Observation/phenomenonTimeResult-con</w:t>
            </w:r>
          </w:p>
        </w:tc>
        <w:tc>
          <w:tcPr>
            <w:tcW w:w="5103" w:type="dxa"/>
            <w:tcMar>
              <w:top w:w="100" w:type="dxa"/>
              <w:left w:w="100" w:type="dxa"/>
              <w:bottom w:w="100" w:type="dxa"/>
              <w:right w:w="100" w:type="dxa"/>
            </w:tcMar>
          </w:tcPr>
          <w:p w14:paraId="6C923F26" w14:textId="4083A8DB"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observedProperty</w:t>
            </w:r>
            <w:r w:rsidRPr="00785C54">
              <w:rPr>
                <w:szCs w:val="24"/>
              </w:rPr>
              <w:t xml:space="preserve"> of an </w:t>
            </w:r>
            <w:r w:rsidRPr="00785C54">
              <w:rPr>
                <w:b/>
                <w:szCs w:val="24"/>
              </w:rPr>
              <w:t>Observation</w:t>
            </w:r>
            <w:r w:rsidRPr="00785C54">
              <w:rPr>
                <w:szCs w:val="24"/>
              </w:rPr>
              <w:t xml:space="preserve"> is ‘occurrence time’ then the </w:t>
            </w:r>
            <w:r w:rsidRPr="00785C54">
              <w:rPr>
                <w:b/>
                <w:szCs w:val="24"/>
              </w:rPr>
              <w:t>result</w:t>
            </w:r>
            <w:r w:rsidRPr="00785C54">
              <w:rPr>
                <w:szCs w:val="24"/>
              </w:rPr>
              <w:t xml:space="preserve"> </w:t>
            </w:r>
            <w:del w:id="1954" w:author="REID-JAMOND Alison" w:date="2022-04-04T14:16:00Z">
              <w:r w:rsidRPr="00785C54" w:rsidDel="008058B6">
                <w:rPr>
                  <w:szCs w:val="24"/>
                </w:rPr>
                <w:delText xml:space="preserve">SHOULD </w:delText>
              </w:r>
            </w:del>
            <w:ins w:id="1955" w:author="REID-JAMOND Alison" w:date="2022-04-04T14:16:00Z">
              <w:r w:rsidR="008058B6">
                <w:rPr>
                  <w:szCs w:val="24"/>
                </w:rPr>
                <w:t>should</w:t>
              </w:r>
              <w:r w:rsidR="008058B6" w:rsidRPr="00785C54">
                <w:rPr>
                  <w:szCs w:val="24"/>
                </w:rPr>
                <w:t xml:space="preserve"> </w:t>
              </w:r>
            </w:ins>
            <w:r w:rsidRPr="00785C54">
              <w:rPr>
                <w:szCs w:val="24"/>
              </w:rPr>
              <w:t xml:space="preserve">be the same as the </w:t>
            </w:r>
            <w:r w:rsidRPr="00785C54">
              <w:rPr>
                <w:b/>
                <w:szCs w:val="24"/>
              </w:rPr>
              <w:t>phenomenonTime.</w:t>
            </w:r>
          </w:p>
        </w:tc>
      </w:tr>
    </w:tbl>
    <w:p w14:paraId="34348089" w14:textId="21CB7E1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56" w:name="_Toc113373338"/>
      <w:r w:rsidRPr="00785C54">
        <w:rPr>
          <w:rFonts w:eastAsia="Times New Roman"/>
          <w:szCs w:val="24"/>
        </w:rPr>
        <w:t>Attribute resultTime</w:t>
      </w:r>
      <w:bookmarkEnd w:id="19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1E6BAAC" w14:textId="77777777" w:rsidTr="001B2CF3">
        <w:trPr>
          <w:jc w:val="center"/>
        </w:trPr>
        <w:tc>
          <w:tcPr>
            <w:tcW w:w="4668" w:type="dxa"/>
            <w:tcMar>
              <w:top w:w="100" w:type="dxa"/>
              <w:left w:w="100" w:type="dxa"/>
              <w:bottom w:w="100" w:type="dxa"/>
              <w:right w:w="100" w:type="dxa"/>
            </w:tcMar>
          </w:tcPr>
          <w:p w14:paraId="2646DEAE" w14:textId="0B7F18D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/req/obs-cpt/Observation/resultTime-sem</w:t>
            </w:r>
          </w:p>
        </w:tc>
        <w:tc>
          <w:tcPr>
            <w:tcW w:w="5103" w:type="dxa"/>
            <w:tcMar>
              <w:top w:w="100" w:type="dxa"/>
              <w:left w:w="100" w:type="dxa"/>
              <w:bottom w:w="100" w:type="dxa"/>
              <w:right w:w="100" w:type="dxa"/>
            </w:tcMar>
          </w:tcPr>
          <w:p w14:paraId="5776DB5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instant of time when the </w:t>
            </w:r>
            <w:r w:rsidRPr="00785C54">
              <w:rPr>
                <w:b/>
                <w:szCs w:val="24"/>
              </w:rPr>
              <w:t>result</w:t>
            </w:r>
            <w:r w:rsidRPr="00785C54">
              <w:rPr>
                <w:szCs w:val="24"/>
              </w:rPr>
              <w:t xml:space="preserve"> of the </w:t>
            </w:r>
            <w:r w:rsidRPr="00785C54">
              <w:rPr>
                <w:b/>
                <w:szCs w:val="24"/>
              </w:rPr>
              <w:t>Observation</w:t>
            </w:r>
            <w:r w:rsidRPr="00785C54">
              <w:rPr>
                <w:szCs w:val="24"/>
              </w:rPr>
              <w:t xml:space="preserve"> became available.</w:t>
            </w:r>
          </w:p>
          <w:p w14:paraId="3F015A01" w14:textId="1E84FA83"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resultTime</w:t>
            </w:r>
            <w:r w:rsidRPr="00785C54">
              <w:rPr>
                <w:szCs w:val="24"/>
              </w:rPr>
              <w:t xml:space="preserve"> is described, this </w:t>
            </w:r>
            <w:del w:id="1957" w:author="REID-JAMOND Alison" w:date="2022-04-04T14:16:00Z">
              <w:r w:rsidRPr="00785C54" w:rsidDel="008058B6">
                <w:rPr>
                  <w:szCs w:val="24"/>
                </w:rPr>
                <w:delText xml:space="preserve">SHALL </w:delText>
              </w:r>
            </w:del>
            <w:ins w:id="1958"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resultTime:TM_Object</w:t>
            </w:r>
          </w:p>
        </w:tc>
      </w:tr>
    </w:tbl>
    <w:p w14:paraId="4A308B13" w14:textId="3E5510F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resultTime typically corresponds to when the Procedure associated with the Observation was completed. For some observations this is identical to the phenomenonTime. However, there are important cases where they differ.</w:t>
      </w:r>
    </w:p>
    <w:p w14:paraId="43542AE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EXAMPLE 2</w:t>
      </w:r>
      <w:r w:rsidRPr="00785C54">
        <w:rPr>
          <w:szCs w:val="24"/>
        </w:rPr>
        <w:tab/>
        <w:t>Where a measurement is made on a specimen in a laboratory, the phenomenonTime is the time the specimen was retrieved from its host, while the resultTime is the time the laboratory procedure was applied.</w:t>
      </w:r>
    </w:p>
    <w:p w14:paraId="0EFF8378"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The resultTime also supports disambiguation of repeat measurements made of the same property of a feature using the same procedure.</w:t>
      </w:r>
    </w:p>
    <w:p w14:paraId="7B633D0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Where sensor observation results are post-processed, the resultTime is the post-processing time, while the phenomenonTime is the time of initial interaction with the world.</w:t>
      </w:r>
    </w:p>
    <w:p w14:paraId="292821D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5</w:t>
      </w:r>
      <w:r w:rsidRPr="00785C54">
        <w:rPr>
          <w:szCs w:val="24"/>
        </w:rPr>
        <w:tab/>
        <w:t>Simulations may be used to estimate the values for phenomena in the future or past. The phenomenonTime is the time that the result applies to, while the resultTime is the time that the simulation was executed.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CEBBC30" w14:textId="77777777" w:rsidTr="001B2CF3">
        <w:trPr>
          <w:jc w:val="center"/>
        </w:trPr>
        <w:tc>
          <w:tcPr>
            <w:tcW w:w="4668" w:type="dxa"/>
            <w:tcMar>
              <w:top w:w="100" w:type="dxa"/>
              <w:left w:w="100" w:type="dxa"/>
              <w:bottom w:w="100" w:type="dxa"/>
              <w:right w:w="100" w:type="dxa"/>
            </w:tcMar>
          </w:tcPr>
          <w:p w14:paraId="57A2A149" w14:textId="3245F84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/req/obs-cpt/Observation/resultTime-card</w:t>
            </w:r>
          </w:p>
        </w:tc>
        <w:tc>
          <w:tcPr>
            <w:tcW w:w="5103" w:type="dxa"/>
            <w:tcMar>
              <w:top w:w="100" w:type="dxa"/>
              <w:left w:w="100" w:type="dxa"/>
              <w:bottom w:w="100" w:type="dxa"/>
              <w:right w:w="100" w:type="dxa"/>
            </w:tcMar>
          </w:tcPr>
          <w:p w14:paraId="15125FA3" w14:textId="6E938869"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1959" w:author="REID-JAMOND Alison" w:date="2022-04-04T14:16:00Z">
              <w:r w:rsidRPr="00785C54" w:rsidDel="008058B6">
                <w:rPr>
                  <w:szCs w:val="24"/>
                </w:rPr>
                <w:delText xml:space="preserve">SHALL </w:delText>
              </w:r>
            </w:del>
            <w:ins w:id="1960" w:author="REID-JAMOND Alison" w:date="2022-04-04T14:16: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resultTime</w:t>
            </w:r>
            <w:r w:rsidRPr="00785C54">
              <w:rPr>
                <w:szCs w:val="24"/>
              </w:rPr>
              <w:t>.</w:t>
            </w:r>
          </w:p>
        </w:tc>
      </w:tr>
    </w:tbl>
    <w:p w14:paraId="37ED8CA0" w14:textId="4A6A439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1" w:name="_Toc113373339"/>
      <w:r w:rsidRPr="00785C54">
        <w:rPr>
          <w:rFonts w:eastAsia="Times New Roman"/>
          <w:szCs w:val="24"/>
        </w:rPr>
        <w:t>Attribute validTime</w:t>
      </w:r>
      <w:bookmarkEnd w:id="196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3C5B529" w14:textId="77777777" w:rsidTr="001B2CF3">
        <w:trPr>
          <w:jc w:val="center"/>
        </w:trPr>
        <w:tc>
          <w:tcPr>
            <w:tcW w:w="4668" w:type="dxa"/>
            <w:tcMar>
              <w:top w:w="100" w:type="dxa"/>
              <w:left w:w="100" w:type="dxa"/>
              <w:bottom w:w="100" w:type="dxa"/>
              <w:right w:w="100" w:type="dxa"/>
            </w:tcMar>
          </w:tcPr>
          <w:p w14:paraId="2C396E9D" w14:textId="182C96D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/req/obs-cpt/Observation/validTime-sem</w:t>
            </w:r>
          </w:p>
        </w:tc>
        <w:tc>
          <w:tcPr>
            <w:tcW w:w="5103" w:type="dxa"/>
            <w:tcMar>
              <w:top w:w="100" w:type="dxa"/>
              <w:left w:w="100" w:type="dxa"/>
              <w:bottom w:w="100" w:type="dxa"/>
              <w:right w:w="100" w:type="dxa"/>
            </w:tcMar>
          </w:tcPr>
          <w:p w14:paraId="4CF8B32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interval during which the </w:t>
            </w:r>
            <w:r w:rsidRPr="00785C54">
              <w:rPr>
                <w:b/>
                <w:szCs w:val="24"/>
              </w:rPr>
              <w:t>result</w:t>
            </w:r>
            <w:r w:rsidRPr="00785C54">
              <w:rPr>
                <w:szCs w:val="24"/>
              </w:rPr>
              <w:t xml:space="preserve"> is assumed to be applicable for use.</w:t>
            </w:r>
          </w:p>
          <w:p w14:paraId="609FF6A3" w14:textId="626A36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validTime(s)</w:t>
            </w:r>
            <w:r w:rsidRPr="00785C54">
              <w:rPr>
                <w:szCs w:val="24"/>
              </w:rPr>
              <w:t xml:space="preserve"> are described they </w:t>
            </w:r>
            <w:del w:id="1962" w:author="REID-JAMOND Alison" w:date="2022-04-04T14:16:00Z">
              <w:r w:rsidRPr="00785C54" w:rsidDel="008058B6">
                <w:rPr>
                  <w:szCs w:val="24"/>
                </w:rPr>
                <w:delText xml:space="preserve">SHALL </w:delText>
              </w:r>
            </w:del>
            <w:ins w:id="1963" w:author="REID-JAMOND Alison" w:date="2022-04-04T14:16:00Z">
              <w:r w:rsidR="008058B6">
                <w:rPr>
                  <w:szCs w:val="24"/>
                </w:rPr>
                <w:t>shall</w:t>
              </w:r>
              <w:r w:rsidR="008058B6" w:rsidRPr="00785C54">
                <w:rPr>
                  <w:szCs w:val="24"/>
                </w:rPr>
                <w:t xml:space="preserve"> </w:t>
              </w:r>
            </w:ins>
            <w:r w:rsidRPr="00785C54">
              <w:rPr>
                <w:szCs w:val="24"/>
              </w:rPr>
              <w:t xml:space="preserve">be provided by the attribute </w:t>
            </w:r>
            <w:r w:rsidRPr="00785C54">
              <w:rPr>
                <w:b/>
                <w:szCs w:val="24"/>
              </w:rPr>
              <w:t>validTime:TM_Period</w:t>
            </w:r>
          </w:p>
        </w:tc>
      </w:tr>
    </w:tbl>
    <w:p w14:paraId="1C067B5E" w14:textId="3213093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1964" w:author="Katharina Schleidt" w:date="2022-08-10T19:19:00Z">
        <w:r w:rsidR="00113B7F">
          <w:rPr>
            <w:szCs w:val="24"/>
          </w:rPr>
          <w:t xml:space="preserve"> 1</w:t>
        </w:r>
      </w:ins>
      <w:r w:rsidRPr="00785C54">
        <w:rPr>
          <w:szCs w:val="24"/>
        </w:rPr>
        <w:tab/>
        <w:t>This attribute is commonly required in forecasting applications.</w:t>
      </w:r>
    </w:p>
    <w:p w14:paraId="2C294B03" w14:textId="77777777" w:rsidR="00C63DF3" w:rsidRPr="00785C54" w:rsidRDefault="00C63DF3" w:rsidP="00785C54">
      <w:pPr>
        <w:pStyle w:val="BodyText"/>
      </w:pPr>
      <w:r w:rsidRPr="00785C54">
        <w:br w:type="page"/>
      </w:r>
    </w:p>
    <w:p w14:paraId="3FB788F5" w14:textId="1754D2D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65" w:name="_Toc113373340"/>
      <w:r w:rsidRPr="00785C54">
        <w:rPr>
          <w:rFonts w:eastAsia="Times New Roman"/>
          <w:szCs w:val="24"/>
        </w:rPr>
        <w:lastRenderedPageBreak/>
        <w:t>Association featureOfInterest</w:t>
      </w:r>
      <w:bookmarkEnd w:id="196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D7C1D1" w14:textId="77777777" w:rsidTr="001B2CF3">
        <w:trPr>
          <w:jc w:val="center"/>
        </w:trPr>
        <w:tc>
          <w:tcPr>
            <w:tcW w:w="4668" w:type="dxa"/>
            <w:tcMar>
              <w:top w:w="100" w:type="dxa"/>
              <w:left w:w="100" w:type="dxa"/>
              <w:bottom w:w="100" w:type="dxa"/>
              <w:right w:w="100" w:type="dxa"/>
            </w:tcMar>
          </w:tcPr>
          <w:p w14:paraId="58468EAA" w14:textId="0A3E541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/req/obs-cpt/Observation/featureOfInterest-sem</w:t>
            </w:r>
          </w:p>
        </w:tc>
        <w:tc>
          <w:tcPr>
            <w:tcW w:w="5103" w:type="dxa"/>
            <w:tcMar>
              <w:top w:w="100" w:type="dxa"/>
              <w:left w:w="100" w:type="dxa"/>
              <w:bottom w:w="100" w:type="dxa"/>
              <w:right w:w="100" w:type="dxa"/>
            </w:tcMar>
          </w:tcPr>
          <w:p w14:paraId="0F89F30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subject of the </w:t>
            </w:r>
            <w:r w:rsidRPr="00785C54">
              <w:rPr>
                <w:b/>
                <w:szCs w:val="24"/>
              </w:rPr>
              <w:t>Observation</w:t>
            </w:r>
            <w:r w:rsidRPr="00785C54">
              <w:rPr>
                <w:szCs w:val="24"/>
              </w:rPr>
              <w:t>.</w:t>
            </w:r>
          </w:p>
          <w:p w14:paraId="48E784A0" w14:textId="4FD59EEF" w:rsidR="005B5EAD" w:rsidRPr="00785C54" w:rsidRDefault="005B5EAD" w:rsidP="00785C54">
            <w:pPr>
              <w:pStyle w:val="Tablebody"/>
              <w:autoSpaceDE w:val="0"/>
              <w:autoSpaceDN w:val="0"/>
              <w:adjustRightInd w:val="0"/>
              <w:jc w:val="both"/>
              <w:rPr>
                <w:szCs w:val="20"/>
              </w:rPr>
            </w:pPr>
            <w:r w:rsidRPr="00785C54">
              <w:rPr>
                <w:szCs w:val="24"/>
              </w:rPr>
              <w:t xml:space="preserve">The reference(s) to </w:t>
            </w:r>
            <w:r w:rsidRPr="00785C54">
              <w:rPr>
                <w:b/>
                <w:szCs w:val="24"/>
              </w:rPr>
              <w:t>featureOfInterest(s)</w:t>
            </w:r>
            <w:r w:rsidRPr="00785C54">
              <w:rPr>
                <w:szCs w:val="24"/>
              </w:rPr>
              <w:t xml:space="preserve"> </w:t>
            </w:r>
            <w:del w:id="1966" w:author="REID-JAMOND Alison" w:date="2022-04-04T14:16:00Z">
              <w:r w:rsidRPr="00785C54" w:rsidDel="008058B6">
                <w:rPr>
                  <w:szCs w:val="24"/>
                </w:rPr>
                <w:delText xml:space="preserve">SHALL </w:delText>
              </w:r>
            </w:del>
            <w:ins w:id="1967" w:author="REID-JAMOND Alison" w:date="2022-04-04T14:16:00Z">
              <w:r w:rsidR="008058B6">
                <w:rPr>
                  <w:szCs w:val="24"/>
                </w:rPr>
                <w:t>shall</w:t>
              </w:r>
              <w:r w:rsidR="008058B6" w:rsidRPr="00785C54">
                <w:rPr>
                  <w:szCs w:val="24"/>
                </w:rPr>
                <w:t xml:space="preserve"> </w:t>
              </w:r>
            </w:ins>
            <w:r w:rsidRPr="00785C54">
              <w:rPr>
                <w:szCs w:val="24"/>
              </w:rPr>
              <w:t xml:space="preserve">be provided using the association </w:t>
            </w:r>
            <w:r w:rsidRPr="00785C54">
              <w:rPr>
                <w:b/>
                <w:szCs w:val="24"/>
              </w:rPr>
              <w:t>Domain</w:t>
            </w:r>
            <w:r w:rsidRPr="00785C54">
              <w:rPr>
                <w:szCs w:val="24"/>
              </w:rPr>
              <w:t xml:space="preserve"> with the role </w:t>
            </w:r>
            <w:r w:rsidRPr="00785C54">
              <w:rPr>
                <w:b/>
                <w:szCs w:val="24"/>
              </w:rPr>
              <w:t>featureOfInterest</w:t>
            </w:r>
            <w:r w:rsidRPr="00785C54">
              <w:rPr>
                <w:szCs w:val="24"/>
              </w:rPr>
              <w:t>.</w:t>
            </w:r>
          </w:p>
        </w:tc>
      </w:tr>
    </w:tbl>
    <w:p w14:paraId="320BB2B4" w14:textId="1D1A9FC6" w:rsidR="005B5EAD" w:rsidRPr="00785C54" w:rsidDel="00113B7F"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1968" w:author="Katharina Schleidt" w:date="2022-08-10T19:20:00Z"/>
          <w:szCs w:val="24"/>
        </w:rPr>
      </w:pPr>
      <w:moveFromRangeStart w:id="1969" w:author="Katharina Schleidt" w:date="2022-08-10T19:20:00Z" w:name="move111051638"/>
      <w:moveFrom w:id="1970" w:author="Katharina Schleidt" w:date="2022-08-10T19:20:00Z">
        <w:r w:rsidRPr="00785C54" w:rsidDel="00113B7F">
          <w:rPr>
            <w:szCs w:val="24"/>
          </w:rPr>
          <w:t>NOTE 1</w:t>
        </w:r>
        <w:r w:rsidRPr="00785C54" w:rsidDel="00113B7F">
          <w:rPr>
            <w:szCs w:val="24"/>
          </w:rPr>
          <w:tab/>
          <w:t>The featureOfInterest can be of Any type</w:t>
        </w:r>
        <w:ins w:id="1971" w:author="REID-JAMOND Alison" w:date="2022-04-04T14:17:00Z">
          <w:r w:rsidR="008058B6" w:rsidDel="00113B7F">
            <w:rPr>
              <w:szCs w:val="24"/>
            </w:rPr>
            <w:t>.</w:t>
          </w:r>
        </w:ins>
      </w:moveFrom>
    </w:p>
    <w:moveFromRangeEnd w:id="1969"/>
    <w:p w14:paraId="05D36A0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An instance of a feature modelled in a specific domain model (Borehole according to OGC GeoSciML).</w:t>
      </w:r>
    </w:p>
    <w:p w14:paraId="1A983337"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The bubble of air around the intake of an air quality monitoring station.</w:t>
      </w:r>
    </w:p>
    <w:p w14:paraId="5BF18B3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An existing well being used for water quality measurements.</w:t>
      </w:r>
    </w:p>
    <w:p w14:paraId="0F0B8954" w14:textId="77777777" w:rsidR="00113B7F" w:rsidRPr="00785C54" w:rsidRDefault="00113B7F" w:rsidP="00113B7F">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1972" w:author="Katharina Schleidt" w:date="2022-08-10T19:20:00Z"/>
          <w:szCs w:val="24"/>
        </w:rPr>
      </w:pPr>
      <w:moveToRangeStart w:id="1973" w:author="Katharina Schleidt" w:date="2022-08-10T19:20:00Z" w:name="move111051638"/>
      <w:moveTo w:id="1974" w:author="Katharina Schleidt" w:date="2022-08-10T19:20:00Z">
        <w:r w:rsidRPr="00785C54">
          <w:rPr>
            <w:szCs w:val="24"/>
          </w:rPr>
          <w:t>NOTE 1</w:t>
        </w:r>
        <w:r w:rsidRPr="00785C54">
          <w:rPr>
            <w:szCs w:val="24"/>
          </w:rPr>
          <w:tab/>
          <w:t>The featureOfInterest can be of Any type</w:t>
        </w:r>
        <w:r>
          <w:rPr>
            <w:szCs w:val="24"/>
          </w:rPr>
          <w:t>.</w:t>
        </w:r>
      </w:moveTo>
    </w:p>
    <w:moveToRangeEnd w:id="1973"/>
    <w:p w14:paraId="5C7591D8" w14:textId="23DDA77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r>
      <w:ins w:id="1975" w:author="Katharina Schleidt" w:date="2022-08-13T15:40:00Z">
        <w:r w:rsidR="001574A6" w:rsidRPr="001574A6">
          <w:rPr>
            <w:szCs w:val="24"/>
          </w:rPr>
          <w:t xml:space="preserve">This object is </w:t>
        </w:r>
      </w:ins>
      <w:ins w:id="1976" w:author="Katharina Schleidt" w:date="2022-08-13T15:41:00Z">
        <w:r w:rsidR="001574A6">
          <w:rPr>
            <w:szCs w:val="24"/>
          </w:rPr>
          <w:t xml:space="preserve">either </w:t>
        </w:r>
      </w:ins>
      <w:ins w:id="1977" w:author="Katharina Schleidt" w:date="2022-08-13T15:40:00Z">
        <w:r w:rsidR="001574A6" w:rsidRPr="001574A6">
          <w:rPr>
            <w:szCs w:val="24"/>
          </w:rPr>
          <w:t xml:space="preserve">the real-world object whose properties are under observation, or </w:t>
        </w:r>
      </w:ins>
      <w:ins w:id="1978" w:author="Katharina Schleidt" w:date="2022-08-13T15:41:00Z">
        <w:r w:rsidR="001574A6">
          <w:rPr>
            <w:szCs w:val="24"/>
          </w:rPr>
          <w:t xml:space="preserve">it </w:t>
        </w:r>
      </w:ins>
      <w:ins w:id="1979" w:author="Katharina Schleidt" w:date="2022-08-13T15:40:00Z">
        <w:r w:rsidR="001574A6" w:rsidRPr="001574A6">
          <w:rPr>
            <w:szCs w:val="24"/>
          </w:rPr>
          <w:t>is an object used as a proxy for a real-world object that is not directly observable, as described in clause 7.2 Sample Schema. An observation instance serves as a propertyValueProvider for its feature-of-interest.</w:t>
        </w:r>
      </w:ins>
      <w:del w:id="1980" w:author="Katharina Schleidt" w:date="2022-08-13T15:40:00Z">
        <w:r w:rsidRPr="00785C54" w:rsidDel="001574A6">
          <w:rPr>
            <w:szCs w:val="24"/>
          </w:rPr>
          <w:delText xml:space="preserve">This object is the real-world object whose properties are under observation, </w:delText>
        </w:r>
        <w:commentRangeStart w:id="1981"/>
        <w:r w:rsidRPr="00785C54" w:rsidDel="001574A6">
          <w:rPr>
            <w:szCs w:val="24"/>
          </w:rPr>
          <w:delText>or is an object created with the intention to sample the real-world object,</w:delText>
        </w:r>
        <w:commentRangeEnd w:id="1981"/>
        <w:r w:rsidR="008058B6" w:rsidDel="001574A6">
          <w:rPr>
            <w:rStyle w:val="CommentReference"/>
            <w:rFonts w:eastAsia="MS Mincho"/>
            <w:lang w:eastAsia="ja-JP"/>
          </w:rPr>
          <w:commentReference w:id="1981"/>
        </w:r>
        <w:r w:rsidRPr="00785C54" w:rsidDel="001574A6">
          <w:rPr>
            <w:szCs w:val="24"/>
          </w:rPr>
          <w:delText xml:space="preserve"> as described </w:delText>
        </w:r>
        <w:commentRangeStart w:id="1982"/>
        <w:r w:rsidRPr="00785C54" w:rsidDel="001574A6">
          <w:rPr>
            <w:szCs w:val="24"/>
          </w:rPr>
          <w:delText xml:space="preserve">in the Sampling part of </w:delText>
        </w:r>
        <w:r w:rsidRPr="00785C54" w:rsidDel="001574A6">
          <w:rPr>
            <w:rStyle w:val="citesec"/>
            <w:szCs w:val="24"/>
            <w:shd w:val="clear" w:color="auto" w:fill="auto"/>
          </w:rPr>
          <w:delText>section 7</w:delText>
        </w:r>
        <w:commentRangeEnd w:id="1982"/>
        <w:r w:rsidR="008058B6" w:rsidDel="001574A6">
          <w:rPr>
            <w:rStyle w:val="CommentReference"/>
            <w:rFonts w:eastAsia="MS Mincho"/>
            <w:lang w:eastAsia="ja-JP"/>
          </w:rPr>
          <w:commentReference w:id="1982"/>
        </w:r>
        <w:r w:rsidRPr="00785C54" w:rsidDel="001574A6">
          <w:rPr>
            <w:szCs w:val="24"/>
          </w:rPr>
          <w:delText>. An observation instance serves as a propertyValueProvider for its feature-of-interest.</w:delText>
        </w:r>
      </w:del>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DBA08C8" w14:textId="77777777" w:rsidTr="001B2CF3">
        <w:trPr>
          <w:jc w:val="center"/>
        </w:trPr>
        <w:tc>
          <w:tcPr>
            <w:tcW w:w="4385" w:type="dxa"/>
            <w:tcMar>
              <w:top w:w="100" w:type="dxa"/>
              <w:left w:w="100" w:type="dxa"/>
              <w:bottom w:w="100" w:type="dxa"/>
              <w:right w:w="100" w:type="dxa"/>
            </w:tcMar>
          </w:tcPr>
          <w:p w14:paraId="44F55094" w14:textId="7D8D367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/req/obs-cpt/Observation/featureOfInterest-card</w:t>
            </w:r>
          </w:p>
        </w:tc>
        <w:tc>
          <w:tcPr>
            <w:tcW w:w="5386" w:type="dxa"/>
            <w:tcMar>
              <w:top w:w="100" w:type="dxa"/>
              <w:left w:w="100" w:type="dxa"/>
              <w:bottom w:w="100" w:type="dxa"/>
              <w:right w:w="100" w:type="dxa"/>
            </w:tcMar>
          </w:tcPr>
          <w:p w14:paraId="5C674958" w14:textId="31230EE4"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w:t>
            </w:r>
            <w:r w:rsidRPr="00785C54">
              <w:rPr>
                <w:szCs w:val="24"/>
              </w:rPr>
              <w:t xml:space="preserve"> </w:t>
            </w:r>
            <w:del w:id="1983" w:author="REID-JAMOND Alison" w:date="2022-04-04T14:18:00Z">
              <w:r w:rsidRPr="00785C54" w:rsidDel="008058B6">
                <w:rPr>
                  <w:szCs w:val="24"/>
                </w:rPr>
                <w:delText xml:space="preserve">SHALL </w:delText>
              </w:r>
            </w:del>
            <w:ins w:id="1984" w:author="REID-JAMOND Alison" w:date="2022-04-04T14:18:00Z">
              <w:r w:rsidR="008058B6">
                <w:rPr>
                  <w:szCs w:val="24"/>
                </w:rPr>
                <w:t>shall</w:t>
              </w:r>
              <w:r w:rsidR="008058B6" w:rsidRPr="00785C54">
                <w:rPr>
                  <w:szCs w:val="24"/>
                </w:rPr>
                <w:t xml:space="preserve"> </w:t>
              </w:r>
            </w:ins>
            <w:r w:rsidRPr="00785C54">
              <w:rPr>
                <w:szCs w:val="24"/>
              </w:rPr>
              <w:t xml:space="preserve">have at least 1 </w:t>
            </w:r>
            <w:r w:rsidRPr="00785C54">
              <w:rPr>
                <w:b/>
                <w:szCs w:val="24"/>
              </w:rPr>
              <w:t>featureOfInterest</w:t>
            </w:r>
            <w:r w:rsidRPr="00785C54">
              <w:rPr>
                <w:szCs w:val="24"/>
              </w:rPr>
              <w:t xml:space="preserve"> and </w:t>
            </w:r>
            <w:del w:id="1985" w:author="REID-JAMOND Alison" w:date="2022-04-04T14:19:00Z">
              <w:r w:rsidRPr="00785C54" w:rsidDel="008058B6">
                <w:rPr>
                  <w:szCs w:val="24"/>
                </w:rPr>
                <w:delText xml:space="preserve">MAY </w:delText>
              </w:r>
            </w:del>
            <w:ins w:id="1986" w:author="REID-JAMOND Alison" w:date="2022-04-04T14:19:00Z">
              <w:r w:rsidR="008058B6">
                <w:rPr>
                  <w:szCs w:val="24"/>
                </w:rPr>
                <w:t>may</w:t>
              </w:r>
              <w:r w:rsidR="008058B6" w:rsidRPr="00785C54">
                <w:rPr>
                  <w:szCs w:val="24"/>
                </w:rPr>
                <w:t xml:space="preserve"> </w:t>
              </w:r>
            </w:ins>
            <w:r w:rsidRPr="00785C54">
              <w:rPr>
                <w:szCs w:val="24"/>
              </w:rPr>
              <w:t>have more than 1 in cases objects are created with the intention to sample the real-world object</w:t>
            </w:r>
          </w:p>
          <w:p w14:paraId="5B538249" w14:textId="7EB8D43E" w:rsidR="005B5EAD" w:rsidRPr="00785C54" w:rsidRDefault="005B5EAD" w:rsidP="00785C54">
            <w:pPr>
              <w:pStyle w:val="Tablebody"/>
              <w:autoSpaceDE w:val="0"/>
              <w:autoSpaceDN w:val="0"/>
              <w:adjustRightInd w:val="0"/>
              <w:jc w:val="both"/>
              <w:rPr>
                <w:szCs w:val="20"/>
              </w:rPr>
            </w:pPr>
            <w:r w:rsidRPr="00785C54">
              <w:rPr>
                <w:szCs w:val="24"/>
              </w:rPr>
              <w:t xml:space="preserve">The cardinality of the </w:t>
            </w:r>
            <w:r w:rsidRPr="00785C54">
              <w:rPr>
                <w:b/>
                <w:szCs w:val="24"/>
              </w:rPr>
              <w:t>featureOfInterest</w:t>
            </w:r>
            <w:r w:rsidRPr="00785C54">
              <w:rPr>
                <w:szCs w:val="24"/>
              </w:rPr>
              <w:t xml:space="preserve"> association </w:t>
            </w:r>
            <w:del w:id="1987" w:author="REID-JAMOND Alison" w:date="2022-04-04T14:19:00Z">
              <w:r w:rsidRPr="00785C54" w:rsidDel="008058B6">
                <w:rPr>
                  <w:szCs w:val="24"/>
                </w:rPr>
                <w:delText xml:space="preserve">SHALL </w:delText>
              </w:r>
            </w:del>
            <w:ins w:id="1988" w:author="REID-JAMOND Alison" w:date="2022-04-04T14:19:00Z">
              <w:r w:rsidR="008058B6">
                <w:rPr>
                  <w:szCs w:val="24"/>
                </w:rPr>
                <w:t>shall</w:t>
              </w:r>
              <w:r w:rsidR="008058B6" w:rsidRPr="00785C54">
                <w:rPr>
                  <w:szCs w:val="24"/>
                </w:rPr>
                <w:t xml:space="preserve"> </w:t>
              </w:r>
            </w:ins>
            <w:r w:rsidRPr="00785C54">
              <w:rPr>
                <w:szCs w:val="24"/>
              </w:rPr>
              <w:t>be 1 at minimum.</w:t>
            </w:r>
          </w:p>
        </w:tc>
      </w:tr>
    </w:tbl>
    <w:p w14:paraId="381C7E58" w14:textId="116D6D3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89" w:name="_Toc113373341"/>
      <w:r w:rsidRPr="00785C54">
        <w:rPr>
          <w:rFonts w:eastAsia="Times New Roman"/>
          <w:szCs w:val="24"/>
        </w:rPr>
        <w:t>Association observedProperty</w:t>
      </w:r>
      <w:bookmarkEnd w:id="19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37C8161F" w14:textId="77777777" w:rsidTr="001B2CF3">
        <w:trPr>
          <w:jc w:val="center"/>
        </w:trPr>
        <w:tc>
          <w:tcPr>
            <w:tcW w:w="4385" w:type="dxa"/>
            <w:tcMar>
              <w:top w:w="100" w:type="dxa"/>
              <w:left w:w="100" w:type="dxa"/>
              <w:bottom w:w="100" w:type="dxa"/>
              <w:right w:w="100" w:type="dxa"/>
            </w:tcMar>
          </w:tcPr>
          <w:p w14:paraId="691A185A" w14:textId="7264A4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/req/obs-cpt/Observation/observedProperty-sem</w:t>
            </w:r>
          </w:p>
        </w:tc>
        <w:tc>
          <w:tcPr>
            <w:tcW w:w="5386" w:type="dxa"/>
            <w:tcMar>
              <w:top w:w="100" w:type="dxa"/>
              <w:left w:w="100" w:type="dxa"/>
              <w:bottom w:w="100" w:type="dxa"/>
              <w:right w:w="100" w:type="dxa"/>
            </w:tcMar>
          </w:tcPr>
          <w:p w14:paraId="08D7775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ObservableProperty</w:t>
            </w:r>
            <w:r w:rsidRPr="00785C54">
              <w:rPr>
                <w:szCs w:val="24"/>
              </w:rPr>
              <w:t xml:space="preserve"> that is the subject of the </w:t>
            </w:r>
            <w:r w:rsidRPr="00785C54">
              <w:rPr>
                <w:b/>
                <w:szCs w:val="24"/>
              </w:rPr>
              <w:t>Observation</w:t>
            </w:r>
            <w:r w:rsidRPr="00785C54">
              <w:rPr>
                <w:szCs w:val="24"/>
              </w:rPr>
              <w:t>.</w:t>
            </w:r>
          </w:p>
          <w:p w14:paraId="6073065D" w14:textId="4F54EF92"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ObservableProperty</w:t>
            </w:r>
            <w:r w:rsidRPr="00785C54">
              <w:rPr>
                <w:szCs w:val="24"/>
              </w:rPr>
              <w:t xml:space="preserve"> is provided, the association with the role </w:t>
            </w:r>
            <w:r w:rsidRPr="00785C54">
              <w:rPr>
                <w:b/>
                <w:szCs w:val="24"/>
              </w:rPr>
              <w:t>observedProperty</w:t>
            </w:r>
            <w:r w:rsidRPr="00785C54">
              <w:rPr>
                <w:szCs w:val="24"/>
              </w:rPr>
              <w:t xml:space="preserve"> </w:t>
            </w:r>
            <w:del w:id="1990" w:author="REID-JAMOND Alison" w:date="2022-04-04T14:19:00Z">
              <w:r w:rsidRPr="00785C54" w:rsidDel="008058B6">
                <w:rPr>
                  <w:szCs w:val="24"/>
                </w:rPr>
                <w:delText xml:space="preserve">SHALL </w:delText>
              </w:r>
            </w:del>
            <w:ins w:id="1991" w:author="REID-JAMOND Alison" w:date="2022-04-04T14:19:00Z">
              <w:r w:rsidR="008058B6">
                <w:rPr>
                  <w:szCs w:val="24"/>
                </w:rPr>
                <w:t xml:space="preserve">shall </w:t>
              </w:r>
            </w:ins>
            <w:r w:rsidRPr="00785C54">
              <w:rPr>
                <w:szCs w:val="24"/>
              </w:rPr>
              <w:t>be used.</w:t>
            </w:r>
          </w:p>
        </w:tc>
      </w:tr>
    </w:tbl>
    <w:p w14:paraId="59F2FF92" w14:textId="32A38C4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11731765" w14:textId="77777777" w:rsidTr="001B2CF3">
        <w:trPr>
          <w:jc w:val="center"/>
        </w:trPr>
        <w:tc>
          <w:tcPr>
            <w:tcW w:w="4385" w:type="dxa"/>
            <w:tcMar>
              <w:top w:w="100" w:type="dxa"/>
              <w:left w:w="100" w:type="dxa"/>
              <w:bottom w:w="100" w:type="dxa"/>
              <w:right w:w="100" w:type="dxa"/>
            </w:tcMar>
          </w:tcPr>
          <w:p w14:paraId="6641693A" w14:textId="0BBA4D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/req/obs-cpt/Observation/observedProperty-card</w:t>
            </w:r>
          </w:p>
        </w:tc>
        <w:tc>
          <w:tcPr>
            <w:tcW w:w="5386" w:type="dxa"/>
            <w:tcMar>
              <w:top w:w="100" w:type="dxa"/>
              <w:left w:w="100" w:type="dxa"/>
              <w:bottom w:w="100" w:type="dxa"/>
              <w:right w:w="100" w:type="dxa"/>
            </w:tcMar>
          </w:tcPr>
          <w:p w14:paraId="766EBDC5" w14:textId="4D1D33B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ins w:id="1992" w:author="REID-JAMOND Alison" w:date="2022-04-04T14:19:00Z">
              <w:r w:rsidR="008058B6">
                <w:rPr>
                  <w:szCs w:val="24"/>
                </w:rPr>
                <w:t>shall</w:t>
              </w:r>
            </w:ins>
            <w:del w:id="1993" w:author="REID-JAMOND Alison" w:date="2022-04-04T14:19:00Z">
              <w:r w:rsidRPr="00785C54" w:rsidDel="008058B6">
                <w:rPr>
                  <w:szCs w:val="24"/>
                </w:rPr>
                <w:delText>SHALL</w:delText>
              </w:r>
            </w:del>
            <w:r w:rsidRPr="00785C54">
              <w:rPr>
                <w:szCs w:val="24"/>
              </w:rPr>
              <w:t xml:space="preserve"> have exactly 1 </w:t>
            </w:r>
            <w:r w:rsidRPr="00785C54">
              <w:rPr>
                <w:b/>
                <w:szCs w:val="24"/>
              </w:rPr>
              <w:t>observedProperty</w:t>
            </w:r>
            <w:r w:rsidRPr="00785C54">
              <w:rPr>
                <w:szCs w:val="24"/>
              </w:rPr>
              <w:t>.</w:t>
            </w:r>
          </w:p>
        </w:tc>
      </w:tr>
    </w:tbl>
    <w:p w14:paraId="599495AE" w14:textId="677681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1994" w:name="_Toc113373342"/>
      <w:r w:rsidRPr="00785C54">
        <w:rPr>
          <w:rFonts w:eastAsia="Times New Roman"/>
          <w:szCs w:val="24"/>
        </w:rPr>
        <w:t>Association result</w:t>
      </w:r>
      <w:bookmarkEnd w:id="19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27275F22" w14:textId="77777777" w:rsidTr="001B2CF3">
        <w:trPr>
          <w:jc w:val="center"/>
        </w:trPr>
        <w:tc>
          <w:tcPr>
            <w:tcW w:w="4385" w:type="dxa"/>
            <w:tcMar>
              <w:top w:w="100" w:type="dxa"/>
              <w:left w:w="100" w:type="dxa"/>
              <w:bottom w:w="100" w:type="dxa"/>
              <w:right w:w="100" w:type="dxa"/>
            </w:tcMar>
          </w:tcPr>
          <w:p w14:paraId="73CE2616" w14:textId="69D1345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/req/obs-cpt/Observation/result-sem</w:t>
            </w:r>
          </w:p>
        </w:tc>
        <w:tc>
          <w:tcPr>
            <w:tcW w:w="5386" w:type="dxa"/>
            <w:tcMar>
              <w:top w:w="100" w:type="dxa"/>
              <w:left w:w="100" w:type="dxa"/>
              <w:bottom w:w="100" w:type="dxa"/>
              <w:right w:w="100" w:type="dxa"/>
            </w:tcMar>
          </w:tcPr>
          <w:p w14:paraId="7961291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result</w:t>
            </w:r>
            <w:r w:rsidRPr="00785C54">
              <w:rPr>
                <w:szCs w:val="24"/>
              </w:rPr>
              <w:t xml:space="preserve"> of the </w:t>
            </w:r>
            <w:r w:rsidRPr="00785C54">
              <w:rPr>
                <w:b/>
                <w:szCs w:val="24"/>
              </w:rPr>
              <w:t>Observation</w:t>
            </w:r>
            <w:r w:rsidRPr="00785C54">
              <w:rPr>
                <w:szCs w:val="24"/>
              </w:rPr>
              <w:t>.</w:t>
            </w:r>
          </w:p>
          <w:p w14:paraId="373FD6FC" w14:textId="22117A65"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result</w:t>
            </w:r>
            <w:r w:rsidRPr="00785C54">
              <w:rPr>
                <w:szCs w:val="24"/>
              </w:rPr>
              <w:t xml:space="preserve"> is provided, the association </w:t>
            </w:r>
            <w:r w:rsidRPr="00785C54">
              <w:rPr>
                <w:b/>
                <w:szCs w:val="24"/>
              </w:rPr>
              <w:t>Range</w:t>
            </w:r>
            <w:r w:rsidRPr="00785C54">
              <w:rPr>
                <w:szCs w:val="24"/>
              </w:rPr>
              <w:t xml:space="preserve"> with the role </w:t>
            </w:r>
            <w:r w:rsidRPr="00785C54">
              <w:rPr>
                <w:b/>
                <w:szCs w:val="24"/>
              </w:rPr>
              <w:t>result</w:t>
            </w:r>
            <w:r w:rsidRPr="00785C54">
              <w:rPr>
                <w:szCs w:val="24"/>
              </w:rPr>
              <w:t xml:space="preserve"> </w:t>
            </w:r>
            <w:ins w:id="1995" w:author="REID-JAMOND Alison" w:date="2022-04-04T14:19:00Z">
              <w:r w:rsidR="008058B6">
                <w:rPr>
                  <w:szCs w:val="24"/>
                </w:rPr>
                <w:t>shall</w:t>
              </w:r>
            </w:ins>
            <w:del w:id="1996" w:author="REID-JAMOND Alison" w:date="2022-04-04T14:19:00Z">
              <w:r w:rsidRPr="00785C54" w:rsidDel="008058B6">
                <w:rPr>
                  <w:szCs w:val="24"/>
                </w:rPr>
                <w:delText>SHALL</w:delText>
              </w:r>
            </w:del>
            <w:r w:rsidRPr="00785C54">
              <w:rPr>
                <w:szCs w:val="24"/>
              </w:rPr>
              <w:t xml:space="preserve"> be used.</w:t>
            </w:r>
          </w:p>
        </w:tc>
      </w:tr>
    </w:tbl>
    <w:p w14:paraId="616ACC81" w14:textId="37DDE05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1997"/>
      <w:r w:rsidRPr="00785C54">
        <w:rPr>
          <w:szCs w:val="24"/>
        </w:rPr>
        <w:t>NOTE 1</w:t>
      </w:r>
      <w:r w:rsidRPr="00785C54">
        <w:rPr>
          <w:szCs w:val="24"/>
        </w:rPr>
        <w:tab/>
        <w:t>The result can be of Any type as it may represent the value of any feature property.</w:t>
      </w:r>
    </w:p>
    <w:p w14:paraId="59346992" w14:textId="6BD728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 xml:space="preserve">If the observed property is a spatial operation or function, the type of the result </w:t>
      </w:r>
      <w:del w:id="1998" w:author="Katharina Schleidt" w:date="2022-08-13T16:00:00Z">
        <w:r w:rsidRPr="00785C54" w:rsidDel="00DD1147">
          <w:rPr>
            <w:szCs w:val="24"/>
          </w:rPr>
          <w:delText xml:space="preserve">may </w:delText>
        </w:r>
      </w:del>
      <w:ins w:id="1999" w:author="Katharina Schleidt" w:date="2022-08-13T16:00:00Z">
        <w:r w:rsidR="00DD1147">
          <w:rPr>
            <w:szCs w:val="24"/>
          </w:rPr>
          <w:t>can</w:t>
        </w:r>
        <w:r w:rsidR="00DD1147" w:rsidRPr="00785C54">
          <w:rPr>
            <w:szCs w:val="24"/>
          </w:rPr>
          <w:t xml:space="preserve"> </w:t>
        </w:r>
      </w:ins>
      <w:r w:rsidRPr="00785C54">
        <w:rPr>
          <w:szCs w:val="24"/>
        </w:rPr>
        <w:t>be a coverage.</w:t>
      </w:r>
      <w:commentRangeEnd w:id="1997"/>
      <w:r w:rsidR="008058B6">
        <w:rPr>
          <w:rStyle w:val="CommentReference"/>
          <w:rFonts w:eastAsia="MS Mincho"/>
          <w:lang w:eastAsia="ja-JP"/>
        </w:rPr>
        <w:commentReference w:id="1997"/>
      </w:r>
    </w:p>
    <w:p w14:paraId="4AC2F7C8"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NOTE 3</w:t>
      </w:r>
      <w:r w:rsidRPr="00785C54">
        <w:rPr>
          <w:szCs w:val="24"/>
        </w:rPr>
        <w:tab/>
        <w:t>In some contexts, particularly in earth and environmental sciences, the term “observation” is used to refer to the result itself.</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385"/>
        <w:gridCol w:w="5386"/>
      </w:tblGrid>
      <w:tr w:rsidR="005B5EAD" w:rsidRPr="00785C54" w14:paraId="588CFB19" w14:textId="77777777" w:rsidTr="001B2CF3">
        <w:trPr>
          <w:jc w:val="center"/>
        </w:trPr>
        <w:tc>
          <w:tcPr>
            <w:tcW w:w="4385" w:type="dxa"/>
            <w:tcMar>
              <w:top w:w="100" w:type="dxa"/>
              <w:left w:w="100" w:type="dxa"/>
              <w:bottom w:w="100" w:type="dxa"/>
              <w:right w:w="100" w:type="dxa"/>
            </w:tcMar>
          </w:tcPr>
          <w:p w14:paraId="3FBC64A8" w14:textId="1FF5E16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/req/obs-cpt/Observation/result-card</w:t>
            </w:r>
          </w:p>
        </w:tc>
        <w:tc>
          <w:tcPr>
            <w:tcW w:w="5386" w:type="dxa"/>
            <w:tcMar>
              <w:top w:w="100" w:type="dxa"/>
              <w:left w:w="100" w:type="dxa"/>
              <w:bottom w:w="100" w:type="dxa"/>
              <w:right w:w="100" w:type="dxa"/>
            </w:tcMar>
          </w:tcPr>
          <w:p w14:paraId="396E53AE" w14:textId="72E93F86"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0" w:author="REID-JAMOND Alison" w:date="2022-04-04T14:21:00Z">
              <w:r w:rsidRPr="00785C54" w:rsidDel="008058B6">
                <w:rPr>
                  <w:szCs w:val="24"/>
                </w:rPr>
                <w:delText xml:space="preserve">SHALL </w:delText>
              </w:r>
            </w:del>
            <w:ins w:id="2001"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result</w:t>
            </w:r>
            <w:del w:id="2002" w:author="REID-JAMOND Alison" w:date="2022-04-04T14:21:00Z">
              <w:r w:rsidRPr="00785C54" w:rsidDel="008058B6">
                <w:rPr>
                  <w:szCs w:val="24"/>
                </w:rPr>
                <w:delText xml:space="preserve"> </w:delText>
              </w:r>
            </w:del>
            <w:r w:rsidRPr="00785C54">
              <w:rPr>
                <w:szCs w:val="24"/>
              </w:rPr>
              <w:t>.</w:t>
            </w:r>
          </w:p>
        </w:tc>
      </w:tr>
    </w:tbl>
    <w:p w14:paraId="4F7AC26F" w14:textId="6E9A5DE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3" w:name="_Toc113373343"/>
      <w:r w:rsidRPr="00785C54">
        <w:rPr>
          <w:rFonts w:eastAsia="Times New Roman"/>
          <w:szCs w:val="24"/>
        </w:rPr>
        <w:t>Association observingProcedure</w:t>
      </w:r>
      <w:bookmarkEnd w:id="20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4D761420" w14:textId="77777777" w:rsidTr="001B2CF3">
        <w:trPr>
          <w:jc w:val="center"/>
        </w:trPr>
        <w:tc>
          <w:tcPr>
            <w:tcW w:w="4668" w:type="dxa"/>
            <w:tcMar>
              <w:top w:w="100" w:type="dxa"/>
              <w:left w:w="100" w:type="dxa"/>
              <w:bottom w:w="100" w:type="dxa"/>
              <w:right w:w="100" w:type="dxa"/>
            </w:tcMar>
          </w:tcPr>
          <w:p w14:paraId="1EA79A15" w14:textId="541FBB2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/req/obs-cpt/Observation/observingProcedure-sem</w:t>
            </w:r>
          </w:p>
        </w:tc>
        <w:tc>
          <w:tcPr>
            <w:tcW w:w="5103" w:type="dxa"/>
            <w:tcMar>
              <w:top w:w="100" w:type="dxa"/>
              <w:left w:w="100" w:type="dxa"/>
              <w:bottom w:w="100" w:type="dxa"/>
              <w:right w:w="100" w:type="dxa"/>
            </w:tcMar>
          </w:tcPr>
          <w:p w14:paraId="55F5B704"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ObservingProcedure</w:t>
            </w:r>
            <w:r w:rsidRPr="00785C54">
              <w:rPr>
                <w:szCs w:val="24"/>
              </w:rPr>
              <w:t xml:space="preserve"> used by the </w:t>
            </w:r>
            <w:r w:rsidRPr="00785C54">
              <w:rPr>
                <w:b/>
                <w:szCs w:val="24"/>
              </w:rPr>
              <w:t>Observation</w:t>
            </w:r>
            <w:r w:rsidRPr="00785C54">
              <w:rPr>
                <w:szCs w:val="24"/>
              </w:rPr>
              <w:t xml:space="preserve"> to determine the value of the </w:t>
            </w:r>
            <w:r w:rsidRPr="00785C54">
              <w:rPr>
                <w:b/>
                <w:szCs w:val="24"/>
              </w:rPr>
              <w:t>ObservableProperty</w:t>
            </w:r>
            <w:r w:rsidRPr="00785C54">
              <w:rPr>
                <w:szCs w:val="24"/>
              </w:rPr>
              <w:t xml:space="preserve"> provided by the </w:t>
            </w:r>
            <w:r w:rsidRPr="00785C54">
              <w:rPr>
                <w:b/>
                <w:szCs w:val="24"/>
              </w:rPr>
              <w:t>result.</w:t>
            </w:r>
          </w:p>
          <w:p w14:paraId="554EDCB6" w14:textId="6DF402E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ObservingProcedure</w:t>
            </w:r>
            <w:r w:rsidRPr="00785C54">
              <w:rPr>
                <w:szCs w:val="24"/>
              </w:rPr>
              <w:t xml:space="preserve"> is provided, the association with the role </w:t>
            </w:r>
            <w:r w:rsidRPr="00785C54">
              <w:rPr>
                <w:b/>
                <w:szCs w:val="24"/>
              </w:rPr>
              <w:t>procedure</w:t>
            </w:r>
            <w:del w:id="2004" w:author="REID-JAMOND Alison" w:date="2022-04-04T14:21:00Z">
              <w:r w:rsidRPr="00785C54" w:rsidDel="008058B6">
                <w:rPr>
                  <w:szCs w:val="24"/>
                </w:rPr>
                <w:delText xml:space="preserve"> SHALL</w:delText>
              </w:r>
            </w:del>
            <w:ins w:id="2005" w:author="REID-JAMOND Alison" w:date="2022-04-04T14:21:00Z">
              <w:r w:rsidR="008058B6">
                <w:rPr>
                  <w:szCs w:val="24"/>
                </w:rPr>
                <w:t>shall</w:t>
              </w:r>
            </w:ins>
            <w:r w:rsidRPr="00785C54">
              <w:rPr>
                <w:szCs w:val="24"/>
              </w:rPr>
              <w:t xml:space="preserve"> be used.</w:t>
            </w:r>
          </w:p>
        </w:tc>
      </w:tr>
    </w:tbl>
    <w:p w14:paraId="52D25049" w14:textId="07A2BCE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ins w:id="2006" w:author="Katharina Schleidt" w:date="2022-08-10T19:23:00Z">
        <w:r w:rsidR="00113B7F">
          <w:rPr>
            <w:szCs w:val="24"/>
          </w:rPr>
          <w:t xml:space="preserve"> 1</w:t>
        </w:r>
      </w:ins>
      <w:r w:rsidRPr="00785C54">
        <w:rPr>
          <w:szCs w:val="24"/>
        </w:rPr>
        <w:tab/>
        <w:t>Observed radiance wavelength is determined by the response characteristics of the sensor.</w:t>
      </w:r>
    </w:p>
    <w:p w14:paraId="695ED38A" w14:textId="77777777" w:rsidR="005B5EAD" w:rsidRPr="00785C54" w:rsidRDefault="005B5EAD" w:rsidP="00785C54">
      <w:pPr>
        <w:pStyle w:val="BodyText"/>
        <w:autoSpaceDE w:val="0"/>
        <w:autoSpaceDN w:val="0"/>
        <w:adjustRightInd w:val="0"/>
        <w:rPr>
          <w:szCs w:val="24"/>
        </w:rPr>
      </w:pPr>
      <w:r w:rsidRPr="00785C54">
        <w:rPr>
          <w:szCs w:val="24"/>
        </w:rPr>
        <w:t>A description of the observation procedure provides or implies an indication of the reliability or quality of the observation result.</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EF8C8F9" w14:textId="77777777" w:rsidTr="001B2CF3">
        <w:trPr>
          <w:jc w:val="center"/>
        </w:trPr>
        <w:tc>
          <w:tcPr>
            <w:tcW w:w="4526" w:type="dxa"/>
            <w:tcMar>
              <w:top w:w="100" w:type="dxa"/>
              <w:left w:w="100" w:type="dxa"/>
              <w:bottom w:w="100" w:type="dxa"/>
              <w:right w:w="100" w:type="dxa"/>
            </w:tcMar>
          </w:tcPr>
          <w:p w14:paraId="1C20470F" w14:textId="760CC22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/req/obs-cpt/Observation/observingProcedure-card</w:t>
            </w:r>
          </w:p>
        </w:tc>
        <w:tc>
          <w:tcPr>
            <w:tcW w:w="5245" w:type="dxa"/>
            <w:tcMar>
              <w:top w:w="100" w:type="dxa"/>
              <w:left w:w="100" w:type="dxa"/>
              <w:bottom w:w="100" w:type="dxa"/>
              <w:right w:w="100" w:type="dxa"/>
            </w:tcMar>
          </w:tcPr>
          <w:p w14:paraId="1D52DD19" w14:textId="72504EFE" w:rsidR="005B5EAD" w:rsidRPr="00785C54" w:rsidRDefault="005B5EAD" w:rsidP="00785C54">
            <w:pPr>
              <w:pStyle w:val="Tablebody"/>
              <w:autoSpaceDE w:val="0"/>
              <w:autoSpaceDN w:val="0"/>
              <w:adjustRightInd w:val="0"/>
              <w:jc w:val="both"/>
              <w:rPr>
                <w:szCs w:val="20"/>
              </w:rPr>
            </w:pPr>
            <w:r w:rsidRPr="00785C54">
              <w:rPr>
                <w:szCs w:val="24"/>
              </w:rPr>
              <w:t xml:space="preserve">An </w:t>
            </w:r>
            <w:r w:rsidRPr="00785C54">
              <w:rPr>
                <w:b/>
                <w:szCs w:val="24"/>
              </w:rPr>
              <w:t>Observation</w:t>
            </w:r>
            <w:r w:rsidRPr="00785C54">
              <w:rPr>
                <w:szCs w:val="24"/>
              </w:rPr>
              <w:t xml:space="preserve"> </w:t>
            </w:r>
            <w:del w:id="2007" w:author="REID-JAMOND Alison" w:date="2022-04-04T14:21:00Z">
              <w:r w:rsidRPr="00785C54" w:rsidDel="008058B6">
                <w:rPr>
                  <w:szCs w:val="24"/>
                </w:rPr>
                <w:delText xml:space="preserve">SHALL </w:delText>
              </w:r>
            </w:del>
            <w:ins w:id="2008" w:author="REID-JAMOND Alison" w:date="2022-04-04T14:21:00Z">
              <w:r w:rsidR="008058B6">
                <w:rPr>
                  <w:szCs w:val="24"/>
                </w:rPr>
                <w:t>shall</w:t>
              </w:r>
              <w:r w:rsidR="008058B6" w:rsidRPr="00785C54">
                <w:rPr>
                  <w:szCs w:val="24"/>
                </w:rPr>
                <w:t xml:space="preserve"> </w:t>
              </w:r>
            </w:ins>
            <w:r w:rsidRPr="00785C54">
              <w:rPr>
                <w:szCs w:val="24"/>
              </w:rPr>
              <w:t xml:space="preserve">have exactly 1 </w:t>
            </w:r>
            <w:r w:rsidRPr="00785C54">
              <w:rPr>
                <w:b/>
                <w:szCs w:val="24"/>
              </w:rPr>
              <w:t>observingProcedure</w:t>
            </w:r>
            <w:r w:rsidRPr="00785C54">
              <w:rPr>
                <w:szCs w:val="24"/>
              </w:rPr>
              <w:t>.</w:t>
            </w:r>
          </w:p>
        </w:tc>
      </w:tr>
    </w:tbl>
    <w:p w14:paraId="30B28E7F" w14:textId="0E82DDD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09" w:name="_Toc113373344"/>
      <w:r w:rsidRPr="00785C54">
        <w:rPr>
          <w:rFonts w:eastAsia="Times New Roman"/>
          <w:szCs w:val="24"/>
        </w:rPr>
        <w:t>Association observer</w:t>
      </w:r>
      <w:bookmarkEnd w:id="20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9803D0E" w14:textId="77777777" w:rsidTr="001B2CF3">
        <w:trPr>
          <w:jc w:val="center"/>
        </w:trPr>
        <w:tc>
          <w:tcPr>
            <w:tcW w:w="4668" w:type="dxa"/>
            <w:tcMar>
              <w:top w:w="100" w:type="dxa"/>
              <w:left w:w="100" w:type="dxa"/>
              <w:bottom w:w="100" w:type="dxa"/>
              <w:right w:w="100" w:type="dxa"/>
            </w:tcMar>
          </w:tcPr>
          <w:p w14:paraId="2F4EE4DC" w14:textId="6389817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/req/obs-cpt/Observation/observer-sem</w:t>
            </w:r>
          </w:p>
        </w:tc>
        <w:tc>
          <w:tcPr>
            <w:tcW w:w="5103" w:type="dxa"/>
            <w:tcMar>
              <w:top w:w="100" w:type="dxa"/>
              <w:left w:w="100" w:type="dxa"/>
              <w:bottom w:w="100" w:type="dxa"/>
              <w:right w:w="100" w:type="dxa"/>
            </w:tcMar>
          </w:tcPr>
          <w:p w14:paraId="7C264DFF" w14:textId="46AB3C82"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del w:id="2010" w:author="Katharina Schleidt" w:date="2022-08-13T16:17:00Z">
              <w:r w:rsidRPr="00785C54" w:rsidDel="005E5AD4">
                <w:rPr>
                  <w:b/>
                  <w:szCs w:val="24"/>
                </w:rPr>
                <w:delText xml:space="preserve"> (ref)</w:delText>
              </w:r>
            </w:del>
            <w:r w:rsidRPr="00785C54">
              <w:rPr>
                <w:szCs w:val="24"/>
              </w:rPr>
              <w:t xml:space="preserve"> that is involved in the creation of this </w:t>
            </w:r>
            <w:r w:rsidRPr="00785C54">
              <w:rPr>
                <w:b/>
                <w:szCs w:val="24"/>
              </w:rPr>
              <w:t>Observation</w:t>
            </w:r>
            <w:r w:rsidRPr="00785C54">
              <w:rPr>
                <w:szCs w:val="24"/>
              </w:rPr>
              <w:t>.</w:t>
            </w:r>
          </w:p>
          <w:p w14:paraId="5103CA99" w14:textId="6FF667C4"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commentRangeStart w:id="2011"/>
            <w:del w:id="2012" w:author="Katharina Schleidt" w:date="2022-08-10T19:13:00Z">
              <w:r w:rsidRPr="00785C54" w:rsidDel="002F2035">
                <w:rPr>
                  <w:szCs w:val="24"/>
                </w:rPr>
                <w:delText>SHALL</w:delText>
              </w:r>
            </w:del>
            <w:ins w:id="2013" w:author="Katharina Schleidt" w:date="2022-08-10T19:13:00Z">
              <w:r w:rsidR="002F2035">
                <w:rPr>
                  <w:szCs w:val="24"/>
                </w:rPr>
                <w:t>shall</w:t>
              </w:r>
            </w:ins>
            <w:r w:rsidRPr="00785C54">
              <w:rPr>
                <w:szCs w:val="24"/>
              </w:rPr>
              <w:t xml:space="preserve"> </w:t>
            </w:r>
            <w:commentRangeEnd w:id="2011"/>
            <w:r w:rsidR="008058B6">
              <w:rPr>
                <w:rStyle w:val="CommentReference"/>
                <w:rFonts w:eastAsia="MS Mincho"/>
                <w:lang w:eastAsia="ja-JP"/>
              </w:rPr>
              <w:commentReference w:id="2011"/>
            </w:r>
            <w:r w:rsidRPr="00785C54">
              <w:rPr>
                <w:szCs w:val="24"/>
              </w:rPr>
              <w:t>be used.</w:t>
            </w:r>
          </w:p>
        </w:tc>
      </w:tr>
    </w:tbl>
    <w:p w14:paraId="57577C42" w14:textId="32C5C46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4" w:name="_Toc113373345"/>
      <w:r w:rsidRPr="00785C54">
        <w:rPr>
          <w:rFonts w:eastAsia="Times New Roman"/>
          <w:szCs w:val="24"/>
        </w:rPr>
        <w:t>Association host</w:t>
      </w:r>
      <w:bookmarkEnd w:id="20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6638F66" w14:textId="77777777" w:rsidTr="001B2CF3">
        <w:trPr>
          <w:jc w:val="center"/>
        </w:trPr>
        <w:tc>
          <w:tcPr>
            <w:tcW w:w="4668" w:type="dxa"/>
            <w:tcMar>
              <w:top w:w="100" w:type="dxa"/>
              <w:left w:w="100" w:type="dxa"/>
              <w:bottom w:w="100" w:type="dxa"/>
              <w:right w:w="100" w:type="dxa"/>
            </w:tcMar>
          </w:tcPr>
          <w:p w14:paraId="04372062" w14:textId="7F45C3B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/req/obs-cpt/Observation/host-sem</w:t>
            </w:r>
          </w:p>
        </w:tc>
        <w:tc>
          <w:tcPr>
            <w:tcW w:w="5103" w:type="dxa"/>
            <w:tcMar>
              <w:top w:w="100" w:type="dxa"/>
              <w:left w:w="100" w:type="dxa"/>
              <w:bottom w:w="100" w:type="dxa"/>
              <w:right w:w="100" w:type="dxa"/>
            </w:tcMar>
          </w:tcPr>
          <w:p w14:paraId="21AF4A1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that is involved in the creation of this </w:t>
            </w:r>
            <w:r w:rsidRPr="00785C54">
              <w:rPr>
                <w:b/>
                <w:szCs w:val="24"/>
              </w:rPr>
              <w:t>Observation</w:t>
            </w:r>
          </w:p>
          <w:p w14:paraId="0F57CD16" w14:textId="111464F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015" w:author="Katharina Schleidt" w:date="2022-08-10T19:13:00Z">
              <w:r w:rsidRPr="00785C54" w:rsidDel="002F2035">
                <w:rPr>
                  <w:szCs w:val="24"/>
                </w:rPr>
                <w:delText>SHALL</w:delText>
              </w:r>
            </w:del>
            <w:ins w:id="2016" w:author="Katharina Schleidt" w:date="2022-08-10T19:13:00Z">
              <w:r w:rsidR="002F2035">
                <w:rPr>
                  <w:szCs w:val="24"/>
                </w:rPr>
                <w:t>shall</w:t>
              </w:r>
            </w:ins>
            <w:r w:rsidRPr="00785C54">
              <w:rPr>
                <w:szCs w:val="24"/>
              </w:rPr>
              <w:t xml:space="preserve"> be used.</w:t>
            </w:r>
          </w:p>
        </w:tc>
      </w:tr>
    </w:tbl>
    <w:p w14:paraId="2293DB1A" w14:textId="07E717A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17" w:name="_Toc113373346"/>
      <w:r w:rsidRPr="00785C54">
        <w:rPr>
          <w:rFonts w:eastAsia="Times New Roman"/>
          <w:szCs w:val="24"/>
        </w:rPr>
        <w:t>Constraint Observer or Host</w:t>
      </w:r>
      <w:bookmarkEnd w:id="201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9D042D8" w14:textId="77777777" w:rsidTr="001B2CF3">
        <w:trPr>
          <w:jc w:val="center"/>
        </w:trPr>
        <w:tc>
          <w:tcPr>
            <w:tcW w:w="4728" w:type="dxa"/>
            <w:tcMar>
              <w:top w:w="100" w:type="dxa"/>
              <w:left w:w="100" w:type="dxa"/>
              <w:bottom w:w="100" w:type="dxa"/>
              <w:right w:w="100" w:type="dxa"/>
            </w:tcMar>
          </w:tcPr>
          <w:p w14:paraId="1C4DC63C" w14:textId="7481E3AE"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/rec/obs-cpt/Observation/observerhost-con</w:t>
            </w:r>
          </w:p>
        </w:tc>
        <w:tc>
          <w:tcPr>
            <w:tcW w:w="5024" w:type="dxa"/>
            <w:tcMar>
              <w:top w:w="100" w:type="dxa"/>
              <w:left w:w="100" w:type="dxa"/>
              <w:bottom w:w="100" w:type="dxa"/>
              <w:right w:w="100" w:type="dxa"/>
            </w:tcMar>
          </w:tcPr>
          <w:p w14:paraId="6EBAA81D" w14:textId="105328B6"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018" w:author="Katharina Schleidt" w:date="2022-08-10T19:15:00Z">
              <w:r w:rsidRPr="00785C54" w:rsidDel="002F2035">
                <w:rPr>
                  <w:szCs w:val="24"/>
                </w:rPr>
                <w:delText>SHOULD</w:delText>
              </w:r>
            </w:del>
            <w:ins w:id="2019" w:author="Katharina Schleidt" w:date="2022-08-10T19:15:00Z">
              <w:r w:rsidR="002F2035">
                <w:rPr>
                  <w:szCs w:val="24"/>
                </w:rPr>
                <w:t>should</w:t>
              </w:r>
            </w:ins>
            <w:r w:rsidRPr="00785C54">
              <w:rPr>
                <w:szCs w:val="24"/>
              </w:rPr>
              <w:t xml:space="preserve"> be provided</w:t>
            </w:r>
          </w:p>
        </w:tc>
      </w:tr>
    </w:tbl>
    <w:p w14:paraId="53CFA7C5" w14:textId="5F835A4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0" w:name="_Toc113373347"/>
      <w:r w:rsidRPr="00785C54">
        <w:rPr>
          <w:rFonts w:eastAsia="Times New Roman"/>
          <w:szCs w:val="24"/>
        </w:rPr>
        <w:t>Constraint ObservableProperty characteristic associated with featureOfInterest</w:t>
      </w:r>
      <w:bookmarkEnd w:id="202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77A1EA07" w14:textId="77777777" w:rsidTr="001B2CF3">
        <w:trPr>
          <w:jc w:val="center"/>
        </w:trPr>
        <w:tc>
          <w:tcPr>
            <w:tcW w:w="4728" w:type="dxa"/>
            <w:tcMar>
              <w:top w:w="100" w:type="dxa"/>
              <w:left w:w="100" w:type="dxa"/>
              <w:bottom w:w="100" w:type="dxa"/>
              <w:right w:w="100" w:type="dxa"/>
            </w:tcMar>
          </w:tcPr>
          <w:p w14:paraId="789F8D12" w14:textId="39EBCE40"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/rec/obs-cpt/Observation/observedProperty-con</w:t>
            </w:r>
          </w:p>
        </w:tc>
        <w:tc>
          <w:tcPr>
            <w:tcW w:w="5024" w:type="dxa"/>
            <w:tcMar>
              <w:top w:w="100" w:type="dxa"/>
              <w:left w:w="100" w:type="dxa"/>
              <w:bottom w:w="100" w:type="dxa"/>
              <w:right w:w="100" w:type="dxa"/>
            </w:tcMar>
          </w:tcPr>
          <w:p w14:paraId="1BF3EB98" w14:textId="20B99CDA"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021" w:author="Katharina Schleidt" w:date="2022-08-10T19:15:00Z">
              <w:r w:rsidRPr="00785C54" w:rsidDel="002F2035">
                <w:rPr>
                  <w:szCs w:val="24"/>
                </w:rPr>
                <w:delText>SHOULD</w:delText>
              </w:r>
            </w:del>
            <w:ins w:id="2022" w:author="Katharina Schleidt" w:date="2022-08-10T19:15:00Z">
              <w:r w:rsidR="002F2035">
                <w:rPr>
                  <w:szCs w:val="24"/>
                </w:rPr>
                <w:t>should</w:t>
              </w:r>
            </w:ins>
            <w:r w:rsidRPr="00785C54">
              <w:rPr>
                <w:szCs w:val="24"/>
              </w:rPr>
              <w:t xml:space="preserve"> correspond to a characteristic associated with the </w:t>
            </w:r>
            <w:r w:rsidRPr="00785C54">
              <w:rPr>
                <w:b/>
                <w:szCs w:val="24"/>
              </w:rPr>
              <w:t>featureOfInterest</w:t>
            </w:r>
          </w:p>
        </w:tc>
      </w:tr>
    </w:tbl>
    <w:p w14:paraId="4E450D75" w14:textId="484D06F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3" w:name="_Toc113373348"/>
      <w:r w:rsidRPr="00785C54">
        <w:rPr>
          <w:rFonts w:eastAsia="Times New Roman"/>
          <w:szCs w:val="24"/>
        </w:rPr>
        <w:lastRenderedPageBreak/>
        <w:t>Constraint suitable ObservableProperty</w:t>
      </w:r>
      <w:bookmarkEnd w:id="202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6808D4C" w14:textId="77777777" w:rsidTr="001B2CF3">
        <w:trPr>
          <w:jc w:val="center"/>
        </w:trPr>
        <w:tc>
          <w:tcPr>
            <w:tcW w:w="4728" w:type="dxa"/>
            <w:tcMar>
              <w:top w:w="100" w:type="dxa"/>
              <w:left w:w="100" w:type="dxa"/>
              <w:bottom w:w="100" w:type="dxa"/>
              <w:right w:w="100" w:type="dxa"/>
            </w:tcMar>
          </w:tcPr>
          <w:p w14:paraId="1CA78C4D" w14:textId="63D9D242"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/rec/obs-cpt/Observation/observingProcedure-con</w:t>
            </w:r>
          </w:p>
        </w:tc>
        <w:tc>
          <w:tcPr>
            <w:tcW w:w="5024" w:type="dxa"/>
            <w:tcMar>
              <w:top w:w="100" w:type="dxa"/>
              <w:left w:w="100" w:type="dxa"/>
              <w:bottom w:w="100" w:type="dxa"/>
              <w:right w:w="100" w:type="dxa"/>
            </w:tcMar>
          </w:tcPr>
          <w:p w14:paraId="62BE383E" w14:textId="6B54C8F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024" w:author="Katharina Schleidt" w:date="2022-08-10T19:15:00Z">
              <w:r w:rsidRPr="00785C54" w:rsidDel="002F2035">
                <w:rPr>
                  <w:szCs w:val="24"/>
                </w:rPr>
                <w:delText>SHOULD</w:delText>
              </w:r>
            </w:del>
            <w:ins w:id="2025"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1D6442F7" w14:textId="44A338E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6" w:name="_Toc113373349"/>
      <w:r w:rsidRPr="00785C54">
        <w:rPr>
          <w:rFonts w:eastAsia="Times New Roman"/>
          <w:szCs w:val="24"/>
        </w:rPr>
        <w:t>Constraint suitable result type</w:t>
      </w:r>
      <w:bookmarkEnd w:id="202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6E266B7F" w14:textId="77777777" w:rsidTr="001B2CF3">
        <w:trPr>
          <w:jc w:val="center"/>
        </w:trPr>
        <w:tc>
          <w:tcPr>
            <w:tcW w:w="4728" w:type="dxa"/>
            <w:tcMar>
              <w:top w:w="100" w:type="dxa"/>
              <w:left w:w="100" w:type="dxa"/>
              <w:bottom w:w="100" w:type="dxa"/>
              <w:right w:w="100" w:type="dxa"/>
            </w:tcMar>
          </w:tcPr>
          <w:p w14:paraId="35A01A54" w14:textId="3790E92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/rec/obs-cpt/Observation/result-con</w:t>
            </w:r>
          </w:p>
        </w:tc>
        <w:tc>
          <w:tcPr>
            <w:tcW w:w="5024" w:type="dxa"/>
            <w:tcMar>
              <w:top w:w="100" w:type="dxa"/>
              <w:left w:w="100" w:type="dxa"/>
              <w:bottom w:w="100" w:type="dxa"/>
              <w:right w:w="100" w:type="dxa"/>
            </w:tcMar>
          </w:tcPr>
          <w:p w14:paraId="5A1EE43A" w14:textId="7318879E"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027" w:author="Katharina Schleidt" w:date="2022-08-10T19:15:00Z">
              <w:r w:rsidRPr="00785C54" w:rsidDel="002F2035">
                <w:rPr>
                  <w:szCs w:val="24"/>
                </w:rPr>
                <w:delText>SHOULD</w:delText>
              </w:r>
            </w:del>
            <w:ins w:id="2028"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p>
        </w:tc>
      </w:tr>
    </w:tbl>
    <w:p w14:paraId="5D91B3B1" w14:textId="3045ACF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29" w:name="_Toc113373350"/>
      <w:r w:rsidRPr="00785C54">
        <w:rPr>
          <w:rFonts w:eastAsia="Times New Roman"/>
          <w:szCs w:val="24"/>
        </w:rPr>
        <w:t>Constraint unit of measure</w:t>
      </w:r>
      <w:bookmarkEnd w:id="202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3D625B4E" w14:textId="77777777" w:rsidTr="001B2CF3">
        <w:trPr>
          <w:jc w:val="center"/>
        </w:trPr>
        <w:tc>
          <w:tcPr>
            <w:tcW w:w="4728" w:type="dxa"/>
            <w:tcMar>
              <w:top w:w="100" w:type="dxa"/>
              <w:left w:w="100" w:type="dxa"/>
              <w:bottom w:w="100" w:type="dxa"/>
              <w:right w:w="100" w:type="dxa"/>
            </w:tcMar>
          </w:tcPr>
          <w:p w14:paraId="689C65AF" w14:textId="0BF129B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/req/obs-cpt/Observation/uom</w:t>
            </w:r>
          </w:p>
        </w:tc>
        <w:tc>
          <w:tcPr>
            <w:tcW w:w="5024" w:type="dxa"/>
            <w:tcMar>
              <w:top w:w="100" w:type="dxa"/>
              <w:left w:w="100" w:type="dxa"/>
              <w:bottom w:w="100" w:type="dxa"/>
              <w:right w:w="100" w:type="dxa"/>
            </w:tcMar>
          </w:tcPr>
          <w:p w14:paraId="52F5DE6A" w14:textId="23E604E4"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Observation</w:t>
            </w:r>
            <w:r w:rsidRPr="00785C54">
              <w:rPr>
                <w:szCs w:val="24"/>
              </w:rPr>
              <w:t xml:space="preserve"> </w:t>
            </w:r>
            <w:del w:id="2030" w:author="Katharina Schleidt" w:date="2022-08-10T19:13:00Z">
              <w:r w:rsidRPr="00785C54" w:rsidDel="002F2035">
                <w:rPr>
                  <w:szCs w:val="24"/>
                </w:rPr>
                <w:delText>SHALL</w:delText>
              </w:r>
            </w:del>
            <w:ins w:id="2031" w:author="Katharina Schleidt" w:date="2022-08-10T19:13:00Z">
              <w:r w:rsidR="002F2035">
                <w:rPr>
                  <w:szCs w:val="24"/>
                </w:rPr>
                <w:t>shall</w:t>
              </w:r>
            </w:ins>
            <w:r w:rsidRPr="00785C54">
              <w:rPr>
                <w:szCs w:val="24"/>
              </w:rPr>
              <w:t xml:space="preserve"> provide a unit of measure (UoM) if the result is measurable. If the UoM is not contained in the result, it </w:t>
            </w:r>
            <w:del w:id="2032" w:author="Katharina Schleidt" w:date="2022-08-10T19:13:00Z">
              <w:r w:rsidRPr="00785C54" w:rsidDel="002F2035">
                <w:rPr>
                  <w:szCs w:val="24"/>
                </w:rPr>
                <w:delText>SHALL</w:delText>
              </w:r>
            </w:del>
            <w:ins w:id="2033" w:author="Katharina Schleidt" w:date="2022-08-10T19:13:00Z">
              <w:r w:rsidR="002F2035">
                <w:rPr>
                  <w:szCs w:val="24"/>
                </w:rPr>
                <w:t>shall</w:t>
              </w:r>
            </w:ins>
            <w:r w:rsidRPr="00785C54">
              <w:rPr>
                <w:szCs w:val="24"/>
              </w:rPr>
              <w:t xml:space="preserve"> be provided in the context of the </w:t>
            </w:r>
            <w:r w:rsidRPr="00785C54">
              <w:rPr>
                <w:b/>
                <w:szCs w:val="24"/>
              </w:rPr>
              <w:t>Observation</w:t>
            </w:r>
            <w:r w:rsidRPr="00785C54">
              <w:rPr>
                <w:szCs w:val="24"/>
              </w:rPr>
              <w:t>; the provision modality is to be defined by communities.</w:t>
            </w:r>
          </w:p>
        </w:tc>
      </w:tr>
    </w:tbl>
    <w:p w14:paraId="33C95F23" w14:textId="5DF3A383"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728"/>
        <w:gridCol w:w="5024"/>
      </w:tblGrid>
      <w:tr w:rsidR="005B5EAD" w:rsidRPr="00785C54" w14:paraId="0E73AD44" w14:textId="77777777" w:rsidTr="001B2CF3">
        <w:trPr>
          <w:jc w:val="center"/>
        </w:trPr>
        <w:tc>
          <w:tcPr>
            <w:tcW w:w="4728" w:type="dxa"/>
            <w:tcMar>
              <w:top w:w="100" w:type="dxa"/>
              <w:left w:w="100" w:type="dxa"/>
              <w:bottom w:w="100" w:type="dxa"/>
              <w:right w:w="100" w:type="dxa"/>
            </w:tcMar>
          </w:tcPr>
          <w:p w14:paraId="55106D6E" w14:textId="2F6CD2E7"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/rec/obs-cpt/Observation/uom-con</w:t>
            </w:r>
          </w:p>
        </w:tc>
        <w:tc>
          <w:tcPr>
            <w:tcW w:w="5024" w:type="dxa"/>
            <w:tcMar>
              <w:top w:w="100" w:type="dxa"/>
              <w:left w:w="100" w:type="dxa"/>
              <w:bottom w:w="100" w:type="dxa"/>
              <w:right w:w="100" w:type="dxa"/>
            </w:tcMar>
          </w:tcPr>
          <w:p w14:paraId="7242F9BD" w14:textId="27965032" w:rsidR="005B5EAD" w:rsidRPr="00785C54" w:rsidRDefault="005B5EAD" w:rsidP="00785C54">
            <w:pPr>
              <w:pStyle w:val="Tablebody"/>
              <w:autoSpaceDE w:val="0"/>
              <w:autoSpaceDN w:val="0"/>
              <w:adjustRightInd w:val="0"/>
              <w:jc w:val="both"/>
              <w:rPr>
                <w:szCs w:val="20"/>
              </w:rPr>
            </w:pPr>
            <w:r w:rsidRPr="00785C54">
              <w:rPr>
                <w:szCs w:val="24"/>
              </w:rPr>
              <w:t xml:space="preserve">The unit of measure </w:t>
            </w:r>
            <w:del w:id="2034" w:author="Katharina Schleidt" w:date="2022-08-10T19:15:00Z">
              <w:r w:rsidRPr="00785C54" w:rsidDel="002F2035">
                <w:rPr>
                  <w:szCs w:val="24"/>
                </w:rPr>
                <w:delText>SHOULD</w:delText>
              </w:r>
            </w:del>
            <w:ins w:id="2035" w:author="Katharina Schleidt" w:date="2022-08-10T19:15:00Z">
              <w:r w:rsidR="002F2035">
                <w:rPr>
                  <w:szCs w:val="24"/>
                </w:rPr>
                <w:t>should</w:t>
              </w:r>
            </w:ins>
            <w:r w:rsidRPr="00785C54">
              <w:rPr>
                <w:szCs w:val="24"/>
              </w:rPr>
              <w:t xml:space="preserve"> be suitable for the associated </w:t>
            </w:r>
            <w:r w:rsidRPr="00785C54">
              <w:rPr>
                <w:b/>
                <w:szCs w:val="24"/>
              </w:rPr>
              <w:t>ObservableProperty</w:t>
            </w:r>
            <w:r w:rsidRPr="00785C54">
              <w:rPr>
                <w:szCs w:val="24"/>
              </w:rPr>
              <w:t xml:space="preserve"> and </w:t>
            </w:r>
            <w:r w:rsidRPr="00785C54">
              <w:rPr>
                <w:b/>
                <w:szCs w:val="24"/>
              </w:rPr>
              <w:t>ObservingProcedure</w:t>
            </w:r>
          </w:p>
        </w:tc>
      </w:tr>
    </w:tbl>
    <w:p w14:paraId="7359BD21" w14:textId="4F5E65D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036"/>
      <w:r w:rsidRPr="00785C54">
        <w:rPr>
          <w:szCs w:val="24"/>
        </w:rPr>
        <w:t>NOTE</w:t>
      </w:r>
      <w:ins w:id="2037" w:author="Katharina Schleidt" w:date="2022-08-10T19:24:00Z">
        <w:r w:rsidR="00113B7F">
          <w:rPr>
            <w:szCs w:val="24"/>
          </w:rPr>
          <w:t xml:space="preserve"> 1</w:t>
        </w:r>
      </w:ins>
      <w:r w:rsidRPr="00785C54">
        <w:rPr>
          <w:szCs w:val="24"/>
        </w:rPr>
        <w:tab/>
        <w:t xml:space="preserve">In the case where the result of the Observation is a classification, for which no unit exists, the UoM </w:t>
      </w:r>
      <w:del w:id="2038" w:author="Katharina Schleidt" w:date="2022-08-13T15:57:00Z">
        <w:r w:rsidRPr="00785C54" w:rsidDel="002A0086">
          <w:rPr>
            <w:szCs w:val="24"/>
          </w:rPr>
          <w:delText xml:space="preserve">should </w:delText>
        </w:r>
      </w:del>
      <w:ins w:id="2039" w:author="Katharina Schleidt" w:date="2022-08-13T15:57:00Z">
        <w:r w:rsidR="002A0086">
          <w:rPr>
            <w:szCs w:val="24"/>
          </w:rPr>
          <w:t>can</w:t>
        </w:r>
        <w:r w:rsidR="002A0086" w:rsidRPr="00785C54">
          <w:rPr>
            <w:szCs w:val="24"/>
          </w:rPr>
          <w:t xml:space="preserve"> </w:t>
        </w:r>
      </w:ins>
      <w:r w:rsidRPr="00785C54">
        <w:rPr>
          <w:szCs w:val="24"/>
        </w:rPr>
        <w:t xml:space="preserve">be declared as unitless </w:t>
      </w:r>
      <w:commentRangeEnd w:id="2036"/>
      <w:r w:rsidR="008058B6">
        <w:rPr>
          <w:rStyle w:val="CommentReference"/>
          <w:rFonts w:eastAsia="MS Mincho"/>
          <w:lang w:eastAsia="ja-JP"/>
        </w:rPr>
        <w:commentReference w:id="2036"/>
      </w:r>
      <w:r w:rsidRPr="00785C54">
        <w:rPr>
          <w:szCs w:val="24"/>
        </w:rPr>
        <w:t>(e.g., referencing</w:t>
      </w:r>
      <w:ins w:id="2040" w:author="Katharina Schleidt" w:date="2022-08-13T15:58:00Z">
        <w:r w:rsidR="00DD1147">
          <w:rPr>
            <w:szCs w:val="24"/>
          </w:rPr>
          <w:t xml:space="preserve"> the</w:t>
        </w:r>
      </w:ins>
      <w:r w:rsidRPr="00785C54">
        <w:rPr>
          <w:szCs w:val="24"/>
        </w:rPr>
        <w:t xml:space="preserve"> QUDT</w:t>
      </w:r>
      <w:r w:rsidRPr="00785C54">
        <w:rPr>
          <w:szCs w:val="24"/>
          <w:vertAlign w:val="superscript"/>
        </w:rPr>
        <w:t>[</w:t>
      </w:r>
      <w:r w:rsidRPr="00785C54">
        <w:rPr>
          <w:rStyle w:val="citebib"/>
          <w:szCs w:val="24"/>
          <w:shd w:val="clear" w:color="auto" w:fill="auto"/>
          <w:vertAlign w:val="superscript"/>
        </w:rPr>
        <w:t>28</w:t>
      </w:r>
      <w:r w:rsidRPr="00785C54">
        <w:rPr>
          <w:szCs w:val="24"/>
          <w:vertAlign w:val="superscript"/>
        </w:rPr>
        <w:t>]</w:t>
      </w:r>
      <w:r w:rsidRPr="00785C54">
        <w:rPr>
          <w:szCs w:val="24"/>
        </w:rPr>
        <w:t xml:space="preserve"> </w:t>
      </w:r>
      <w:commentRangeStart w:id="2041"/>
      <w:commentRangeStart w:id="2042"/>
      <w:r w:rsidR="00DD2582">
        <w:rPr>
          <w:rStyle w:val="Hyperlink"/>
          <w:szCs w:val="24"/>
          <w:lang w:val="en-GB" w:eastAsia="ja-JP"/>
        </w:rPr>
        <w:fldChar w:fldCharType="begin"/>
      </w:r>
      <w:r w:rsidR="00DD2582">
        <w:rPr>
          <w:rStyle w:val="Hyperlink"/>
          <w:szCs w:val="24"/>
          <w:lang w:val="en-GB" w:eastAsia="ja-JP"/>
        </w:rPr>
        <w:instrText xml:space="preserve"> HYPERLINK "http://qudt.org/vocab/unit/UNITLESS" </w:instrText>
      </w:r>
      <w:r w:rsidR="00DD2582">
        <w:rPr>
          <w:rStyle w:val="Hyperlink"/>
          <w:szCs w:val="24"/>
          <w:lang w:val="en-GB" w:eastAsia="ja-JP"/>
        </w:rPr>
        <w:fldChar w:fldCharType="separate"/>
      </w:r>
      <w:r w:rsidRPr="00785C54">
        <w:rPr>
          <w:rStyle w:val="Hyperlink"/>
          <w:szCs w:val="24"/>
          <w:lang w:val="en-GB" w:eastAsia="ja-JP"/>
        </w:rPr>
        <w:t>http://qudt.org/vocab/unit/UNITLESS</w:t>
      </w:r>
      <w:r w:rsidR="00DD2582">
        <w:rPr>
          <w:rStyle w:val="Hyperlink"/>
          <w:szCs w:val="24"/>
          <w:lang w:val="en-GB" w:eastAsia="ja-JP"/>
        </w:rPr>
        <w:fldChar w:fldCharType="end"/>
      </w:r>
      <w:commentRangeEnd w:id="2041"/>
      <w:r w:rsidR="008058B6">
        <w:rPr>
          <w:rStyle w:val="CommentReference"/>
          <w:rFonts w:eastAsia="MS Mincho"/>
          <w:lang w:eastAsia="ja-JP"/>
        </w:rPr>
        <w:commentReference w:id="2041"/>
      </w:r>
      <w:commentRangeEnd w:id="2042"/>
      <w:r w:rsidR="008B6B3B">
        <w:rPr>
          <w:rStyle w:val="CommentReference"/>
          <w:rFonts w:eastAsia="MS Mincho"/>
          <w:lang w:eastAsia="ja-JP"/>
        </w:rPr>
        <w:commentReference w:id="2042"/>
      </w:r>
      <w:r w:rsidRPr="00785C54">
        <w:rPr>
          <w:szCs w:val="24"/>
        </w:rPr>
        <w:t xml:space="preserve"> or UCUM</w:t>
      </w:r>
      <w:r w:rsidRPr="00785C54">
        <w:rPr>
          <w:szCs w:val="24"/>
          <w:vertAlign w:val="superscript"/>
        </w:rPr>
        <w:t>[</w:t>
      </w:r>
      <w:r w:rsidRPr="00785C54">
        <w:rPr>
          <w:rStyle w:val="citebib"/>
          <w:szCs w:val="24"/>
          <w:shd w:val="clear" w:color="auto" w:fill="auto"/>
          <w:vertAlign w:val="superscript"/>
        </w:rPr>
        <w:t>20</w:t>
      </w:r>
      <w:r w:rsidRPr="00785C54">
        <w:rPr>
          <w:szCs w:val="24"/>
          <w:vertAlign w:val="superscript"/>
        </w:rPr>
        <w:t>]</w:t>
      </w:r>
      <w:r w:rsidRPr="00785C54">
        <w:rPr>
          <w:szCs w:val="24"/>
        </w:rPr>
        <w:t xml:space="preserve"> </w:t>
      </w:r>
      <w:ins w:id="2043" w:author="Katharina Schleidt" w:date="2022-08-12T19:21:00Z">
        <w:r w:rsidR="008B6B3B">
          <w:rPr>
            <w:szCs w:val="24"/>
          </w:rPr>
          <w:t xml:space="preserve">entry </w:t>
        </w:r>
      </w:ins>
      <w:r w:rsidRPr="00785C54">
        <w:rPr>
          <w:szCs w:val="24"/>
        </w:rPr>
        <w:t>for “no units”).</w:t>
      </w:r>
    </w:p>
    <w:p w14:paraId="54B980D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044" w:name="_Toc113373351"/>
      <w:r w:rsidRPr="00785C54">
        <w:rPr>
          <w:rFonts w:eastAsia="Times New Roman"/>
          <w:szCs w:val="24"/>
        </w:rPr>
        <w:t>ObservableProperty</w:t>
      </w:r>
      <w:bookmarkEnd w:id="2044"/>
    </w:p>
    <w:p w14:paraId="6B8FA6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5" w:name="_Toc113373352"/>
      <w:r w:rsidRPr="00785C54">
        <w:rPr>
          <w:rFonts w:eastAsia="Times New Roman"/>
          <w:szCs w:val="24"/>
        </w:rPr>
        <w:t>ObservableProperty Requirements Class</w:t>
      </w:r>
      <w:bookmarkEnd w:id="204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87"/>
        <w:gridCol w:w="7465"/>
      </w:tblGrid>
      <w:tr w:rsidR="005B5EAD" w:rsidRPr="00785C54" w14:paraId="5E0854F3" w14:textId="77777777" w:rsidTr="00935FAF">
        <w:trPr>
          <w:jc w:val="center"/>
        </w:trPr>
        <w:tc>
          <w:tcPr>
            <w:tcW w:w="2287" w:type="dxa"/>
            <w:tcBorders>
              <w:top w:val="single" w:sz="12" w:space="0" w:color="auto"/>
              <w:bottom w:val="single" w:sz="12" w:space="0" w:color="auto"/>
              <w:right w:val="single" w:sz="4" w:space="0" w:color="auto"/>
            </w:tcBorders>
            <w:tcMar>
              <w:top w:w="100" w:type="dxa"/>
              <w:left w:w="100" w:type="dxa"/>
              <w:bottom w:w="100" w:type="dxa"/>
              <w:right w:w="100" w:type="dxa"/>
            </w:tcMar>
          </w:tcPr>
          <w:p w14:paraId="19C6AE3A" w14:textId="4A6F93B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465" w:type="dxa"/>
            <w:tcBorders>
              <w:top w:val="single" w:sz="12" w:space="0" w:color="auto"/>
              <w:left w:val="single" w:sz="4" w:space="0" w:color="auto"/>
              <w:bottom w:val="single" w:sz="12" w:space="0" w:color="auto"/>
            </w:tcBorders>
            <w:tcMar>
              <w:top w:w="100" w:type="dxa"/>
              <w:left w:w="100" w:type="dxa"/>
              <w:bottom w:w="100" w:type="dxa"/>
              <w:right w:w="100" w:type="dxa"/>
            </w:tcMar>
          </w:tcPr>
          <w:p w14:paraId="7616A6C2" w14:textId="3293A2DF" w:rsidR="005B5EAD" w:rsidRPr="00785C54" w:rsidRDefault="005B5EAD" w:rsidP="00785C54">
            <w:pPr>
              <w:pStyle w:val="Tableheader"/>
              <w:autoSpaceDE w:val="0"/>
              <w:autoSpaceDN w:val="0"/>
              <w:adjustRightInd w:val="0"/>
              <w:jc w:val="both"/>
              <w:rPr>
                <w:szCs w:val="20"/>
              </w:rPr>
            </w:pPr>
            <w:r w:rsidRPr="00785C54">
              <w:rPr>
                <w:szCs w:val="24"/>
              </w:rPr>
              <w:t>/req/obs-cpt/ObservableProperty</w:t>
            </w:r>
          </w:p>
        </w:tc>
      </w:tr>
      <w:tr w:rsidR="005B5EAD" w:rsidRPr="00785C54" w14:paraId="708BA61A" w14:textId="77777777" w:rsidTr="00935FAF">
        <w:trPr>
          <w:jc w:val="center"/>
        </w:trPr>
        <w:tc>
          <w:tcPr>
            <w:tcW w:w="2287" w:type="dxa"/>
            <w:tcBorders>
              <w:top w:val="single" w:sz="12" w:space="0" w:color="auto"/>
              <w:bottom w:val="single" w:sz="4" w:space="0" w:color="auto"/>
              <w:right w:val="single" w:sz="4" w:space="0" w:color="auto"/>
            </w:tcBorders>
            <w:tcMar>
              <w:top w:w="100" w:type="dxa"/>
              <w:left w:w="100" w:type="dxa"/>
              <w:bottom w:w="100" w:type="dxa"/>
              <w:right w:w="100" w:type="dxa"/>
            </w:tcMar>
          </w:tcPr>
          <w:p w14:paraId="00AFE93D" w14:textId="1F26816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465" w:type="dxa"/>
            <w:tcBorders>
              <w:top w:val="single" w:sz="12" w:space="0" w:color="auto"/>
              <w:left w:val="single" w:sz="4" w:space="0" w:color="auto"/>
              <w:bottom w:val="single" w:sz="4" w:space="0" w:color="auto"/>
            </w:tcBorders>
            <w:tcMar>
              <w:top w:w="100" w:type="dxa"/>
              <w:left w:w="100" w:type="dxa"/>
              <w:bottom w:w="100" w:type="dxa"/>
              <w:right w:w="100" w:type="dxa"/>
            </w:tcMar>
          </w:tcPr>
          <w:p w14:paraId="77937F68" w14:textId="4754C20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EA6C258"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3870196C" w14:textId="53D181D0" w:rsidR="005B5EAD" w:rsidRPr="00785C54" w:rsidRDefault="005B5EAD" w:rsidP="00785C54">
            <w:pPr>
              <w:pStyle w:val="Tablebody"/>
              <w:autoSpaceDE w:val="0"/>
              <w:autoSpaceDN w:val="0"/>
              <w:adjustRightInd w:val="0"/>
              <w:jc w:val="both"/>
              <w:rPr>
                <w:szCs w:val="20"/>
              </w:rPr>
            </w:pPr>
            <w:r w:rsidRPr="00785C54">
              <w:rPr>
                <w:szCs w:val="24"/>
              </w:rPr>
              <w:t>Name</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3F8C2651" w14:textId="11B981B3" w:rsidR="005B5EAD" w:rsidRPr="00785C54" w:rsidRDefault="005B5EAD" w:rsidP="00785C54">
            <w:pPr>
              <w:pStyle w:val="Tablebody"/>
              <w:autoSpaceDE w:val="0"/>
              <w:autoSpaceDN w:val="0"/>
              <w:adjustRightInd w:val="0"/>
              <w:jc w:val="both"/>
              <w:rPr>
                <w:szCs w:val="20"/>
              </w:rPr>
            </w:pPr>
            <w:r w:rsidRPr="00785C54">
              <w:rPr>
                <w:szCs w:val="24"/>
              </w:rPr>
              <w:t>Conceptual Observation - ObservableProperty</w:t>
            </w:r>
          </w:p>
        </w:tc>
      </w:tr>
      <w:tr w:rsidR="005B5EAD" w:rsidRPr="00785C54" w14:paraId="4ED1EBA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5E7AB0C3" w14:textId="1D7160D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23DC205A" w14:textId="0B68F6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993A6E0"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664AEA31" w14:textId="08CDCC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6307494B" w14:textId="1C56B798" w:rsidR="005B5EAD" w:rsidRPr="00785C54" w:rsidRDefault="005B5EAD" w:rsidP="00785C54">
            <w:pPr>
              <w:pStyle w:val="Tablebody"/>
              <w:autoSpaceDE w:val="0"/>
              <w:autoSpaceDN w:val="0"/>
              <w:adjustRightInd w:val="0"/>
              <w:jc w:val="both"/>
              <w:rPr>
                <w:szCs w:val="20"/>
              </w:rPr>
            </w:pPr>
            <w:r w:rsidRPr="00785C54">
              <w:rPr>
                <w:szCs w:val="24"/>
              </w:rPr>
              <w:t>/req/obs-cpt/ObservableProperty/ObservableProperty-sem</w:t>
            </w:r>
          </w:p>
        </w:tc>
      </w:tr>
      <w:tr w:rsidR="005B5EAD" w:rsidRPr="00785C54" w14:paraId="010F953B" w14:textId="77777777" w:rsidTr="00935FAF">
        <w:trPr>
          <w:jc w:val="center"/>
        </w:trPr>
        <w:tc>
          <w:tcPr>
            <w:tcW w:w="2287" w:type="dxa"/>
            <w:tcBorders>
              <w:top w:val="single" w:sz="4" w:space="0" w:color="auto"/>
              <w:bottom w:val="single" w:sz="4" w:space="0" w:color="auto"/>
              <w:right w:val="single" w:sz="4" w:space="0" w:color="auto"/>
            </w:tcBorders>
            <w:tcMar>
              <w:top w:w="100" w:type="dxa"/>
              <w:left w:w="100" w:type="dxa"/>
              <w:bottom w:w="100" w:type="dxa"/>
              <w:right w:w="100" w:type="dxa"/>
            </w:tcMar>
          </w:tcPr>
          <w:p w14:paraId="2075B70B" w14:textId="3772940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4" w:space="0" w:color="auto"/>
            </w:tcBorders>
            <w:tcMar>
              <w:top w:w="100" w:type="dxa"/>
              <w:left w:w="100" w:type="dxa"/>
              <w:bottom w:w="100" w:type="dxa"/>
              <w:right w:w="100" w:type="dxa"/>
            </w:tcMar>
          </w:tcPr>
          <w:p w14:paraId="5EFBE867" w14:textId="4A441D78" w:rsidR="005B5EAD" w:rsidRPr="00785C54" w:rsidRDefault="005B5EAD" w:rsidP="00785C54">
            <w:pPr>
              <w:pStyle w:val="Tablebody"/>
              <w:autoSpaceDE w:val="0"/>
              <w:autoSpaceDN w:val="0"/>
              <w:adjustRightInd w:val="0"/>
              <w:jc w:val="both"/>
              <w:rPr>
                <w:szCs w:val="20"/>
              </w:rPr>
            </w:pPr>
            <w:r w:rsidRPr="00785C54">
              <w:rPr>
                <w:szCs w:val="24"/>
              </w:rPr>
              <w:t>/req/obs-cpt/ObservableProperty/observer-sem</w:t>
            </w:r>
          </w:p>
        </w:tc>
      </w:tr>
      <w:tr w:rsidR="005B5EAD" w:rsidRPr="00785C54" w14:paraId="0529481B" w14:textId="77777777" w:rsidTr="00935FAF">
        <w:trPr>
          <w:jc w:val="center"/>
        </w:trPr>
        <w:tc>
          <w:tcPr>
            <w:tcW w:w="2287" w:type="dxa"/>
            <w:tcBorders>
              <w:top w:val="single" w:sz="4" w:space="0" w:color="auto"/>
              <w:bottom w:val="single" w:sz="12" w:space="0" w:color="auto"/>
              <w:right w:val="single" w:sz="4" w:space="0" w:color="auto"/>
            </w:tcBorders>
            <w:tcMar>
              <w:top w:w="100" w:type="dxa"/>
              <w:left w:w="100" w:type="dxa"/>
              <w:bottom w:w="100" w:type="dxa"/>
              <w:right w:w="100" w:type="dxa"/>
            </w:tcMar>
          </w:tcPr>
          <w:p w14:paraId="4DDCBBCB" w14:textId="28F4E9C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465" w:type="dxa"/>
            <w:tcBorders>
              <w:top w:val="single" w:sz="4" w:space="0" w:color="auto"/>
              <w:left w:val="single" w:sz="4" w:space="0" w:color="auto"/>
              <w:bottom w:val="single" w:sz="12" w:space="0" w:color="auto"/>
            </w:tcBorders>
            <w:tcMar>
              <w:top w:w="100" w:type="dxa"/>
              <w:left w:w="100" w:type="dxa"/>
              <w:bottom w:w="100" w:type="dxa"/>
              <w:right w:w="100" w:type="dxa"/>
            </w:tcMar>
          </w:tcPr>
          <w:p w14:paraId="281D3FE7" w14:textId="6709830E"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0D1A2621" w14:textId="23BDBDB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46" w:name="_Toc113373353"/>
      <w:r w:rsidRPr="00785C54">
        <w:rPr>
          <w:rFonts w:eastAsia="Times New Roman"/>
          <w:szCs w:val="24"/>
        </w:rPr>
        <w:lastRenderedPageBreak/>
        <w:t>Interface ObservableProperty</w:t>
      </w:r>
      <w:bookmarkEnd w:id="20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E9F4395" w14:textId="77777777" w:rsidTr="001B2CF3">
        <w:trPr>
          <w:jc w:val="center"/>
        </w:trPr>
        <w:tc>
          <w:tcPr>
            <w:tcW w:w="4668" w:type="dxa"/>
            <w:tcMar>
              <w:top w:w="100" w:type="dxa"/>
              <w:left w:w="100" w:type="dxa"/>
              <w:bottom w:w="100" w:type="dxa"/>
              <w:right w:w="100" w:type="dxa"/>
            </w:tcMar>
          </w:tcPr>
          <w:p w14:paraId="0413A5F2" w14:textId="00D2B15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/req/obs-cpt/ObservableProperty/ObservableProperty-sem</w:t>
            </w:r>
          </w:p>
        </w:tc>
        <w:tc>
          <w:tcPr>
            <w:tcW w:w="5103" w:type="dxa"/>
            <w:tcMar>
              <w:top w:w="100" w:type="dxa"/>
              <w:left w:w="100" w:type="dxa"/>
              <w:bottom w:w="100" w:type="dxa"/>
              <w:right w:w="100" w:type="dxa"/>
            </w:tcMar>
          </w:tcPr>
          <w:p w14:paraId="00D1E087" w14:textId="16CD20C7" w:rsidR="005B5EAD" w:rsidRPr="00785C54" w:rsidRDefault="004C36B0" w:rsidP="00785C54">
            <w:pPr>
              <w:pStyle w:val="Tablebody"/>
              <w:autoSpaceDE w:val="0"/>
              <w:autoSpaceDN w:val="0"/>
              <w:adjustRightInd w:val="0"/>
              <w:jc w:val="both"/>
              <w:rPr>
                <w:szCs w:val="20"/>
              </w:rPr>
            </w:pPr>
            <w:ins w:id="2047" w:author="Katharina Schleidt" w:date="2022-08-10T19:55:00Z">
              <w:r>
                <w:t xml:space="preserve">An </w:t>
              </w:r>
              <w:r w:rsidRPr="00E91BC4">
                <w:rPr>
                  <w:b/>
                  <w:bCs/>
                  <w:szCs w:val="24"/>
                  <w:rPrChange w:id="2048" w:author="Katharina Schleidt" w:date="2022-08-13T17:28:00Z">
                    <w:rPr>
                      <w:szCs w:val="24"/>
                    </w:rPr>
                  </w:rPrChange>
                </w:rPr>
                <w:t>ObservableProperty</w:t>
              </w:r>
              <w:r>
                <w:t xml:space="preserve"> shall be defined as </w:t>
              </w:r>
            </w:ins>
            <w:del w:id="2049" w:author="Katharina Schleidt" w:date="2022-08-10T19:55:00Z">
              <w:r w:rsidR="005B5EAD" w:rsidRPr="00785C54" w:rsidDel="004C36B0">
                <w:rPr>
                  <w:szCs w:val="24"/>
                </w:rPr>
                <w:delText xml:space="preserve">A </w:delText>
              </w:r>
            </w:del>
            <w:ins w:id="2050" w:author="Katharina Schleidt" w:date="2022-08-10T19:55:00Z">
              <w:r>
                <w:rPr>
                  <w:szCs w:val="24"/>
                </w:rPr>
                <w:t>a</w:t>
              </w:r>
              <w:r w:rsidRPr="00785C54">
                <w:rPr>
                  <w:szCs w:val="24"/>
                </w:rPr>
                <w:t xml:space="preserve"> </w:t>
              </w:r>
            </w:ins>
            <w:r w:rsidR="005B5EAD" w:rsidRPr="00785C54">
              <w:rPr>
                <w:szCs w:val="24"/>
              </w:rPr>
              <w:t xml:space="preserve">quality (property, characteristic) of the </w:t>
            </w:r>
            <w:r w:rsidR="005B5EAD" w:rsidRPr="00785C54">
              <w:rPr>
                <w:b/>
                <w:szCs w:val="24"/>
              </w:rPr>
              <w:t>feature-of-interest</w:t>
            </w:r>
            <w:r w:rsidR="005B5EAD" w:rsidRPr="00785C54">
              <w:rPr>
                <w:szCs w:val="24"/>
              </w:rPr>
              <w:t xml:space="preserve"> that can be observed.</w:t>
            </w:r>
          </w:p>
        </w:tc>
      </w:tr>
    </w:tbl>
    <w:p w14:paraId="0B989697" w14:textId="60DE4FCC"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The height of a tree, the depth of a water body, or the temperature of a surface are examples of observable properties, while the value of a classic car is not (directly) observable but asserted.</w:t>
      </w:r>
    </w:p>
    <w:p w14:paraId="77D5D0FB"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Groundwater Level</w:t>
      </w:r>
    </w:p>
    <w:p w14:paraId="60BF1AE0" w14:textId="5C407129" w:rsidR="005B5EAD" w:rsidRPr="00785C54" w:rsidRDefault="005B5EAD" w:rsidP="00785C54">
      <w:pPr>
        <w:pStyle w:val="Examplecontinued"/>
      </w:pPr>
      <w:commentRangeStart w:id="2051"/>
      <w:r w:rsidRPr="00785C54">
        <w:t>On a groundwater well</w:t>
      </w:r>
      <w:ins w:id="2052" w:author="Katharina Schleidt" w:date="2022-08-12T19:10:00Z">
        <w:r w:rsidR="009A7292">
          <w:t>,</w:t>
        </w:r>
      </w:ins>
      <w:ins w:id="2053" w:author="Katharina Schleidt" w:date="2022-08-12T19:14:00Z">
        <w:r w:rsidR="009A7292">
          <w:t xml:space="preserve"> the</w:t>
        </w:r>
      </w:ins>
      <w:del w:id="2054" w:author="Katharina Schleidt" w:date="2022-08-12T19:10:00Z">
        <w:r w:rsidRPr="00785C54" w:rsidDel="009A7292">
          <w:delText xml:space="preserve"> we</w:delText>
        </w:r>
      </w:del>
      <w:del w:id="2055" w:author="Katharina Schleidt" w:date="2022-08-12T19:13:00Z">
        <w:r w:rsidRPr="00785C54" w:rsidDel="009A7292">
          <w:delText>:</w:delText>
        </w:r>
      </w:del>
      <w:commentRangeEnd w:id="2051"/>
      <w:r w:rsidR="008058B6">
        <w:rPr>
          <w:rStyle w:val="CommentReference"/>
          <w:rFonts w:eastAsia="MS Mincho"/>
          <w:lang w:eastAsia="ja-JP"/>
        </w:rPr>
        <w:commentReference w:id="2051"/>
      </w:r>
    </w:p>
    <w:p w14:paraId="1E770095" w14:textId="155688E5" w:rsidR="005B5EAD"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56" w:author="Katharina Schleidt" w:date="2022-08-12T19:14:00Z"/>
          <w:szCs w:val="24"/>
        </w:rPr>
      </w:pPr>
      <w:r w:rsidRPr="00785C54">
        <w:rPr>
          <w:szCs w:val="24"/>
        </w:rPr>
        <w:t>a)</w:t>
      </w:r>
      <w:r w:rsidRPr="00785C54">
        <w:rPr>
          <w:szCs w:val="24"/>
        </w:rPr>
        <w:tab/>
      </w:r>
      <w:del w:id="2057" w:author="Katharina Schleidt" w:date="2022-08-12T19:14:00Z">
        <w:r w:rsidRPr="00785C54" w:rsidDel="009A7292">
          <w:rPr>
            <w:szCs w:val="24"/>
          </w:rPr>
          <w:delText xml:space="preserve">Monitor </w:delText>
        </w:r>
      </w:del>
      <w:r w:rsidRPr="00785C54">
        <w:rPr>
          <w:szCs w:val="24"/>
        </w:rPr>
        <w:t>Groundwater Level (1 observable property)</w:t>
      </w:r>
    </w:p>
    <w:p w14:paraId="33CE6ADF" w14:textId="6F25CF0C" w:rsidR="009A7292" w:rsidRPr="00785C54" w:rsidRDefault="009A7292"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058" w:author="Katharina Schleidt" w:date="2022-08-12T19:14:00Z">
        <w:r>
          <w:rPr>
            <w:szCs w:val="24"/>
          </w:rPr>
          <w:t>is monitored</w:t>
        </w:r>
      </w:ins>
    </w:p>
    <w:p w14:paraId="565E1B9C" w14:textId="19C47F79"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059" w:author="Katharina Schleidt" w:date="2022-08-12T19:14:00Z">
        <w:r w:rsidRPr="00785C54" w:rsidDel="009A7292">
          <w:rPr>
            <w:szCs w:val="24"/>
          </w:rPr>
          <w:delText xml:space="preserve">With </w:delText>
        </w:r>
      </w:del>
      <w:ins w:id="2060" w:author="Katharina Schleidt" w:date="2022-08-12T19:14:00Z">
        <w:r w:rsidR="009A7292">
          <w:rPr>
            <w:szCs w:val="24"/>
          </w:rPr>
          <w:t>w</w:t>
        </w:r>
        <w:r w:rsidR="009A7292" w:rsidRPr="00785C54">
          <w:rPr>
            <w:szCs w:val="24"/>
          </w:rPr>
          <w:t xml:space="preserve">ith </w:t>
        </w:r>
      </w:ins>
      <w:r w:rsidRPr="00785C54">
        <w:rPr>
          <w:szCs w:val="24"/>
        </w:rPr>
        <w:t>an automated probe (that remains in the ground all year, constituting 1 procedure).</w:t>
      </w:r>
    </w:p>
    <w:p w14:paraId="73561473" w14:textId="1006E145" w:rsidR="005B5EAD" w:rsidRPr="00785C54" w:rsidRDefault="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61"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ins w:id="2062" w:author="Katharina Schleidt" w:date="2022-08-12T19:15:00Z">
        <w:r>
          <w:rPr>
            <w:szCs w:val="24"/>
          </w:rPr>
          <w:t xml:space="preserve">In addition, </w:t>
        </w:r>
        <w:r w:rsidRPr="00785C54">
          <w:rPr>
            <w:szCs w:val="24"/>
          </w:rPr>
          <w:t xml:space="preserve">the groundwater well </w:t>
        </w:r>
        <w:r>
          <w:rPr>
            <w:szCs w:val="24"/>
          </w:rPr>
          <w:t xml:space="preserve">is revisited in the context of </w:t>
        </w:r>
      </w:ins>
      <w:del w:id="2063" w:author="Katharina Schleidt" w:date="2022-08-12T19:15:00Z">
        <w:r w:rsidR="005B5EAD" w:rsidRPr="00785C54" w:rsidDel="009A7292">
          <w:rPr>
            <w:szCs w:val="24"/>
          </w:rPr>
          <w:delText xml:space="preserve">Then we have </w:delText>
        </w:r>
      </w:del>
      <w:r w:rsidR="005B5EAD" w:rsidRPr="00785C54">
        <w:rPr>
          <w:szCs w:val="24"/>
        </w:rPr>
        <w:t xml:space="preserve">physical campaigns </w:t>
      </w:r>
      <w:del w:id="2064" w:author="Katharina Schleidt" w:date="2022-08-12T19:16:00Z">
        <w:r w:rsidR="005B5EAD" w:rsidRPr="00785C54" w:rsidDel="00E10000">
          <w:rPr>
            <w:szCs w:val="24"/>
          </w:rPr>
          <w:delText>where we revisit the groundwater well and:</w:delText>
        </w:r>
      </w:del>
      <w:ins w:id="2065" w:author="Katharina Schleidt" w:date="2022-08-12T19:16:00Z">
        <w:r w:rsidR="00E10000">
          <w:rPr>
            <w:szCs w:val="24"/>
          </w:rPr>
          <w:t>where the</w:t>
        </w:r>
      </w:ins>
    </w:p>
    <w:p w14:paraId="485B6561" w14:textId="64DBF436" w:rsidR="005B5EAD" w:rsidRDefault="00E10000" w:rsidP="009A7292">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066" w:author="Katharina Schleidt" w:date="2022-08-12T19:16:00Z"/>
          <w:szCs w:val="24"/>
        </w:rPr>
      </w:pPr>
      <w:ins w:id="2067" w:author="Katharina Schleidt" w:date="2022-08-12T19:17:00Z">
        <w:r>
          <w:rPr>
            <w:szCs w:val="24"/>
          </w:rPr>
          <w:t>c)</w:t>
        </w:r>
      </w:ins>
      <w:r w:rsidR="005B5EAD" w:rsidRPr="009A7292">
        <w:rPr>
          <w:szCs w:val="24"/>
        </w:rPr>
        <w:tab/>
      </w:r>
      <w:del w:id="2068" w:author="Katharina Schleidt" w:date="2022-08-12T19:16:00Z">
        <w:r w:rsidR="005B5EAD" w:rsidRPr="009A7292" w:rsidDel="00E10000">
          <w:rPr>
            <w:szCs w:val="24"/>
          </w:rPr>
          <w:delText xml:space="preserve">Measure the </w:delText>
        </w:r>
      </w:del>
      <w:r w:rsidR="005B5EAD" w:rsidRPr="009A7292">
        <w:rPr>
          <w:szCs w:val="24"/>
        </w:rPr>
        <w:t>Groundwater Level (still the same observable property as above)</w:t>
      </w:r>
      <w:r w:rsidR="005B5EAD" w:rsidRPr="009A7292">
        <w:rPr>
          <w:szCs w:val="24"/>
        </w:rPr>
        <w:br/>
      </w:r>
      <w:del w:id="2069" w:author="Katharina Schleidt" w:date="2022-08-12T19:16:00Z">
        <w:r w:rsidR="005B5EAD" w:rsidRPr="009A7292" w:rsidDel="00E10000">
          <w:rPr>
            <w:szCs w:val="24"/>
          </w:rPr>
          <w:delText>but</w:delText>
        </w:r>
      </w:del>
    </w:p>
    <w:p w14:paraId="0F1BEF65" w14:textId="31EF4B5D" w:rsidR="00E10000"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0" w:author="Katharina Schleidt" w:date="2022-08-12T19:15:00Z">
          <w:pPr>
            <w:pStyle w:val="ListContinue2-"/>
          </w:pPr>
        </w:pPrChange>
      </w:pPr>
      <w:ins w:id="2071" w:author="Katharina Schleidt" w:date="2022-08-12T19:17:00Z">
        <w:r>
          <w:rPr>
            <w:szCs w:val="24"/>
          </w:rPr>
          <w:t>i</w:t>
        </w:r>
      </w:ins>
      <w:ins w:id="2072" w:author="Katharina Schleidt" w:date="2022-08-12T19:16:00Z">
        <w:r>
          <w:rPr>
            <w:szCs w:val="24"/>
          </w:rPr>
          <w:t xml:space="preserve">s measured, but </w:t>
        </w:r>
      </w:ins>
    </w:p>
    <w:p w14:paraId="754D1FC3" w14:textId="2CFB98E5" w:rsidR="005B5EAD" w:rsidRPr="009A7292" w:rsidRDefault="00E1000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73" w:author="Katharina Schleidt" w:date="2022-08-12T19:15:00Z">
          <w:pPr>
            <w:pStyle w:val="ListContinue2-"/>
          </w:pPr>
        </w:pPrChange>
      </w:pPr>
      <w:ins w:id="2074" w:author="Katharina Schleidt" w:date="2022-08-12T19:17:00Z">
        <w:r>
          <w:rPr>
            <w:szCs w:val="24"/>
          </w:rPr>
          <w:t>d)</w:t>
        </w:r>
      </w:ins>
      <w:r w:rsidR="005B5EAD" w:rsidRPr="009A7292">
        <w:rPr>
          <w:szCs w:val="24"/>
        </w:rPr>
        <w:tab/>
      </w:r>
      <w:del w:id="2075" w:author="Katharina Schleidt" w:date="2022-08-12T19:17:00Z">
        <w:r w:rsidR="005B5EAD" w:rsidRPr="009A7292" w:rsidDel="00E10000">
          <w:rPr>
            <w:szCs w:val="24"/>
          </w:rPr>
          <w:delText xml:space="preserve">With </w:delText>
        </w:r>
      </w:del>
      <w:ins w:id="2076" w:author="Katharina Schleidt" w:date="2022-08-12T19:17:00Z">
        <w:r>
          <w:rPr>
            <w:szCs w:val="24"/>
          </w:rPr>
          <w:t>w</w:t>
        </w:r>
        <w:r w:rsidRPr="009A7292">
          <w:rPr>
            <w:szCs w:val="24"/>
          </w:rPr>
          <w:t xml:space="preserve">ith </w:t>
        </w:r>
      </w:ins>
      <w:r w:rsidR="005B5EAD" w:rsidRPr="009A7292">
        <w:rPr>
          <w:szCs w:val="24"/>
        </w:rPr>
        <w:t>a manual probe</w:t>
      </w:r>
      <w:del w:id="2077" w:author="Katharina Schleidt" w:date="2022-08-12T19:17:00Z">
        <w:r w:rsidR="005B5EAD" w:rsidRPr="009A7292" w:rsidDel="00E10000">
          <w:rPr>
            <w:szCs w:val="24"/>
          </w:rPr>
          <w:delText xml:space="preserve">, </w:delText>
        </w:r>
      </w:del>
      <w:ins w:id="2078" w:author="Katharina Schleidt" w:date="2022-08-12T19:17:00Z">
        <w:r>
          <w:rPr>
            <w:szCs w:val="24"/>
          </w:rPr>
          <w:t>.</w:t>
        </w:r>
        <w:r w:rsidRPr="009A7292">
          <w:rPr>
            <w:szCs w:val="24"/>
          </w:rPr>
          <w:t xml:space="preserve"> </w:t>
        </w:r>
        <w:r>
          <w:rPr>
            <w:szCs w:val="24"/>
          </w:rPr>
          <w:t>(</w:t>
        </w:r>
      </w:ins>
      <w:r w:rsidR="005B5EAD" w:rsidRPr="009A7292">
        <w:rPr>
          <w:szCs w:val="24"/>
        </w:rPr>
        <w:t>this is a different procedure</w:t>
      </w:r>
      <w:ins w:id="2079" w:author="Katharina Schleidt" w:date="2022-08-12T19:17:00Z">
        <w:r>
          <w:rPr>
            <w:szCs w:val="24"/>
          </w:rPr>
          <w:t xml:space="preserve"> than use</w:t>
        </w:r>
      </w:ins>
      <w:ins w:id="2080" w:author="Katharina Schleidt" w:date="2022-08-12T19:18:00Z">
        <w:r>
          <w:rPr>
            <w:szCs w:val="24"/>
          </w:rPr>
          <w:t>d</w:t>
        </w:r>
      </w:ins>
      <w:ins w:id="2081" w:author="Katharina Schleidt" w:date="2022-08-12T19:17:00Z">
        <w:r>
          <w:rPr>
            <w:szCs w:val="24"/>
          </w:rPr>
          <w:t xml:space="preserve"> above)</w:t>
        </w:r>
      </w:ins>
      <w:r w:rsidR="005B5EAD" w:rsidRPr="009A7292">
        <w:rPr>
          <w:szCs w:val="24"/>
        </w:rPr>
        <w:t>.</w:t>
      </w:r>
    </w:p>
    <w:p w14:paraId="2AC880C4" w14:textId="77777777" w:rsidR="005B5EAD" w:rsidRPr="00785C54" w:rsidRDefault="005B5EAD">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082" w:author="Katharina Schleidt" w:date="2022-08-12T19:15:00Z">
          <w:pPr>
            <w:pStyle w:val="Exampleindentcontinued"/>
            <w:tabs>
              <w:tab w:val="left" w:pos="397"/>
              <w:tab w:val="left" w:pos="794"/>
              <w:tab w:val="left" w:pos="1191"/>
              <w:tab w:val="left" w:pos="1354"/>
              <w:tab w:val="left" w:pos="1588"/>
              <w:tab w:val="left" w:pos="1985"/>
              <w:tab w:val="left" w:pos="2381"/>
              <w:tab w:val="left" w:pos="2778"/>
              <w:tab w:val="left" w:pos="3175"/>
              <w:tab w:val="left" w:pos="3572"/>
              <w:tab w:val="left" w:pos="3969"/>
            </w:tabs>
            <w:autoSpaceDE w:val="0"/>
            <w:autoSpaceDN w:val="0"/>
            <w:adjustRightInd w:val="0"/>
          </w:pPr>
        </w:pPrChange>
      </w:pPr>
      <w:r w:rsidRPr="00785C54">
        <w:rPr>
          <w:szCs w:val="24"/>
        </w:rPr>
        <w:t>This allows for checking whether the probe needs recalibration.</w:t>
      </w:r>
    </w:p>
    <w:p w14:paraId="69009BA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3" w:name="_Toc113373354"/>
      <w:r w:rsidRPr="00785C54">
        <w:rPr>
          <w:rFonts w:eastAsia="Times New Roman"/>
          <w:szCs w:val="24"/>
        </w:rPr>
        <w:t>Association observer</w:t>
      </w:r>
      <w:bookmarkEnd w:id="20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231ADA4" w14:textId="77777777" w:rsidTr="001B2CF3">
        <w:trPr>
          <w:jc w:val="center"/>
        </w:trPr>
        <w:tc>
          <w:tcPr>
            <w:tcW w:w="4668" w:type="dxa"/>
            <w:tcMar>
              <w:top w:w="100" w:type="dxa"/>
              <w:left w:w="100" w:type="dxa"/>
              <w:bottom w:w="100" w:type="dxa"/>
              <w:right w:w="100" w:type="dxa"/>
            </w:tcMar>
          </w:tcPr>
          <w:p w14:paraId="3A65D05F" w14:textId="0AF070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/req/obs-cpt/ObservableProperty/observer-sem</w:t>
            </w:r>
          </w:p>
        </w:tc>
        <w:tc>
          <w:tcPr>
            <w:tcW w:w="5103" w:type="dxa"/>
            <w:tcMar>
              <w:top w:w="100" w:type="dxa"/>
              <w:left w:w="100" w:type="dxa"/>
              <w:bottom w:w="100" w:type="dxa"/>
              <w:right w:w="100" w:type="dxa"/>
            </w:tcMar>
          </w:tcPr>
          <w:p w14:paraId="13217DF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observing this </w:t>
            </w:r>
            <w:r w:rsidRPr="00785C54">
              <w:rPr>
                <w:b/>
                <w:szCs w:val="24"/>
              </w:rPr>
              <w:t>ObservableProperty</w:t>
            </w:r>
            <w:r w:rsidRPr="00785C54">
              <w:rPr>
                <w:szCs w:val="24"/>
              </w:rPr>
              <w:t>.</w:t>
            </w:r>
          </w:p>
          <w:p w14:paraId="4ECEE4F0" w14:textId="661ED70F" w:rsidR="005B5EAD" w:rsidRPr="00785C54" w:rsidRDefault="005B5EAD" w:rsidP="00785C54">
            <w:pPr>
              <w:pStyle w:val="Tablebody"/>
              <w:autoSpaceDE w:val="0"/>
              <w:autoSpaceDN w:val="0"/>
              <w:adjustRightInd w:val="0"/>
              <w:jc w:val="both"/>
              <w:rPr>
                <w:szCs w:val="20"/>
              </w:rPr>
            </w:pPr>
            <w:r w:rsidRPr="00785C54">
              <w:rPr>
                <w:szCs w:val="24"/>
              </w:rPr>
              <w:t xml:space="preserve">If a reference to the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084" w:author="Katharina Schleidt" w:date="2022-08-10T19:13:00Z">
              <w:r w:rsidRPr="00785C54" w:rsidDel="002F2035">
                <w:rPr>
                  <w:szCs w:val="24"/>
                </w:rPr>
                <w:delText>SHALL</w:delText>
              </w:r>
            </w:del>
            <w:ins w:id="2085" w:author="Katharina Schleidt" w:date="2022-08-10T19:13:00Z">
              <w:r w:rsidR="002F2035">
                <w:rPr>
                  <w:szCs w:val="24"/>
                </w:rPr>
                <w:t>shall</w:t>
              </w:r>
            </w:ins>
            <w:r w:rsidRPr="00785C54">
              <w:rPr>
                <w:szCs w:val="24"/>
              </w:rPr>
              <w:t xml:space="preserve"> be used.</w:t>
            </w:r>
          </w:p>
        </w:tc>
      </w:tr>
    </w:tbl>
    <w:p w14:paraId="3BEAB928" w14:textId="6F3DBCFD" w:rsidR="005B5EAD" w:rsidRPr="00785C54" w:rsidRDefault="005B5EAD" w:rsidP="00785C54">
      <w:pPr>
        <w:pStyle w:val="Heading2"/>
        <w:tabs>
          <w:tab w:val="left" w:pos="400"/>
        </w:tabs>
        <w:autoSpaceDE w:val="0"/>
        <w:autoSpaceDN w:val="0"/>
        <w:adjustRightInd w:val="0"/>
        <w:rPr>
          <w:rFonts w:eastAsia="Times New Roman"/>
          <w:szCs w:val="24"/>
        </w:rPr>
      </w:pPr>
      <w:bookmarkStart w:id="2086" w:name="_Toc113373355"/>
      <w:r w:rsidRPr="00785C54">
        <w:rPr>
          <w:rFonts w:eastAsia="Times New Roman"/>
          <w:szCs w:val="24"/>
        </w:rPr>
        <w:t>Procedure</w:t>
      </w:r>
      <w:bookmarkEnd w:id="2086"/>
    </w:p>
    <w:p w14:paraId="36CDF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7" w:name="_Toc113373356"/>
      <w:r w:rsidRPr="00785C54">
        <w:rPr>
          <w:rFonts w:eastAsia="Times New Roman"/>
          <w:szCs w:val="24"/>
        </w:rPr>
        <w:t>Procedure Requirements Class</w:t>
      </w:r>
      <w:bookmarkEnd w:id="20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3E64069"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E7305A3" w14:textId="3040177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DAC3E7E" w14:textId="19840DB2" w:rsidR="005B5EAD" w:rsidRPr="00785C54" w:rsidRDefault="005B5EAD" w:rsidP="00785C54">
            <w:pPr>
              <w:pStyle w:val="Tableheader"/>
              <w:autoSpaceDE w:val="0"/>
              <w:autoSpaceDN w:val="0"/>
              <w:adjustRightInd w:val="0"/>
              <w:jc w:val="both"/>
              <w:rPr>
                <w:szCs w:val="20"/>
              </w:rPr>
            </w:pPr>
            <w:r w:rsidRPr="00785C54">
              <w:rPr>
                <w:szCs w:val="24"/>
              </w:rPr>
              <w:t>/req/obs-cpt/Procedure</w:t>
            </w:r>
          </w:p>
        </w:tc>
      </w:tr>
      <w:tr w:rsidR="005B5EAD" w:rsidRPr="00785C54" w14:paraId="6891286C"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341F7C7" w14:textId="165228A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CB5BE4" w14:textId="01D4F5A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3E3FE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C894F9" w14:textId="6551CDD5"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107D0D9" w14:textId="5FF80B14" w:rsidR="005B5EAD" w:rsidRPr="00785C54" w:rsidRDefault="005B5EAD" w:rsidP="00785C54">
            <w:pPr>
              <w:pStyle w:val="Tablebody"/>
              <w:autoSpaceDE w:val="0"/>
              <w:autoSpaceDN w:val="0"/>
              <w:adjustRightInd w:val="0"/>
              <w:jc w:val="both"/>
              <w:rPr>
                <w:szCs w:val="20"/>
              </w:rPr>
            </w:pPr>
            <w:r w:rsidRPr="00785C54">
              <w:rPr>
                <w:szCs w:val="24"/>
              </w:rPr>
              <w:t>Conceptual Observation - Procedure</w:t>
            </w:r>
          </w:p>
        </w:tc>
      </w:tr>
      <w:tr w:rsidR="005B5EAD" w:rsidRPr="00785C54" w14:paraId="6B43CEB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983383" w14:textId="28BEB5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FD2365" w14:textId="2C921E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91296BB"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35EAB23" w14:textId="0E07ED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1D8110B" w14:textId="58790DA4" w:rsidR="005B5EAD" w:rsidRPr="00785C54" w:rsidRDefault="005B5EAD" w:rsidP="00785C54">
            <w:pPr>
              <w:pStyle w:val="Tablebody"/>
              <w:autoSpaceDE w:val="0"/>
              <w:autoSpaceDN w:val="0"/>
              <w:adjustRightInd w:val="0"/>
              <w:jc w:val="both"/>
              <w:rPr>
                <w:szCs w:val="20"/>
              </w:rPr>
            </w:pPr>
            <w:r w:rsidRPr="00785C54">
              <w:rPr>
                <w:szCs w:val="24"/>
              </w:rPr>
              <w:t>/req/obs-cpt/Procedure/Procedure-sem</w:t>
            </w:r>
          </w:p>
        </w:tc>
      </w:tr>
    </w:tbl>
    <w:p w14:paraId="22B1C90E" w14:textId="205BD32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088" w:name="_Toc113373357"/>
      <w:r w:rsidRPr="00785C54">
        <w:rPr>
          <w:rFonts w:eastAsia="Times New Roman"/>
          <w:szCs w:val="24"/>
        </w:rPr>
        <w:lastRenderedPageBreak/>
        <w:t>Interface Procedure</w:t>
      </w:r>
      <w:bookmarkEnd w:id="20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FDF34AA" w14:textId="77777777" w:rsidTr="001B2CF3">
        <w:trPr>
          <w:jc w:val="center"/>
        </w:trPr>
        <w:tc>
          <w:tcPr>
            <w:tcW w:w="4526" w:type="dxa"/>
            <w:tcMar>
              <w:top w:w="100" w:type="dxa"/>
              <w:left w:w="100" w:type="dxa"/>
              <w:bottom w:w="100" w:type="dxa"/>
              <w:right w:w="100" w:type="dxa"/>
            </w:tcMar>
          </w:tcPr>
          <w:p w14:paraId="199DBDC7" w14:textId="773AA4B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/req/obs-cpt/Procedure/Procedure-sem</w:t>
            </w:r>
          </w:p>
        </w:tc>
        <w:tc>
          <w:tcPr>
            <w:tcW w:w="5245" w:type="dxa"/>
            <w:tcMar>
              <w:top w:w="100" w:type="dxa"/>
              <w:left w:w="100" w:type="dxa"/>
              <w:bottom w:w="100" w:type="dxa"/>
              <w:right w:w="100" w:type="dxa"/>
            </w:tcMar>
          </w:tcPr>
          <w:p w14:paraId="53863D01" w14:textId="05537C87" w:rsidR="005B5EAD" w:rsidRPr="00785C54" w:rsidRDefault="004C36B0" w:rsidP="00785C54">
            <w:pPr>
              <w:pStyle w:val="Tablebody"/>
              <w:autoSpaceDE w:val="0"/>
              <w:autoSpaceDN w:val="0"/>
              <w:adjustRightInd w:val="0"/>
              <w:jc w:val="both"/>
              <w:rPr>
                <w:szCs w:val="20"/>
              </w:rPr>
            </w:pPr>
            <w:ins w:id="2089" w:author="Katharina Schleidt" w:date="2022-08-10T19:56:00Z">
              <w:r w:rsidRPr="004C36B0">
                <w:rPr>
                  <w:szCs w:val="24"/>
                </w:rPr>
                <w:t xml:space="preserve">A </w:t>
              </w:r>
              <w:r w:rsidRPr="00E91BC4">
                <w:rPr>
                  <w:b/>
                  <w:bCs/>
                  <w:szCs w:val="24"/>
                  <w:rPrChange w:id="2090" w:author="Katharina Schleidt" w:date="2022-08-13T17:29:00Z">
                    <w:rPr>
                      <w:szCs w:val="24"/>
                    </w:rPr>
                  </w:rPrChange>
                </w:rPr>
                <w:t>Procedure</w:t>
              </w:r>
              <w:r w:rsidRPr="004C36B0">
                <w:rPr>
                  <w:szCs w:val="24"/>
                </w:rPr>
                <w:t xml:space="preserve"> shall be defined as </w:t>
              </w:r>
            </w:ins>
            <w:commentRangeStart w:id="2091"/>
            <w:del w:id="2092" w:author="Katharina Schleidt" w:date="2022-08-13T17:29:00Z">
              <w:r w:rsidR="005B5EAD" w:rsidRPr="00785C54" w:rsidDel="00E91BC4">
                <w:rPr>
                  <w:szCs w:val="24"/>
                </w:rPr>
                <w:delText xml:space="preserve">A </w:delText>
              </w:r>
            </w:del>
            <w:ins w:id="2093" w:author="Katharina Schleidt" w:date="2022-08-13T17:29:00Z">
              <w:r w:rsidR="00E91BC4">
                <w:rPr>
                  <w:szCs w:val="24"/>
                </w:rPr>
                <w:t>a</w:t>
              </w:r>
              <w:r w:rsidR="00E91BC4" w:rsidRPr="00785C54">
                <w:rPr>
                  <w:szCs w:val="24"/>
                </w:rPr>
                <w:t xml:space="preserve"> </w:t>
              </w:r>
            </w:ins>
            <w:r w:rsidR="005B5EAD" w:rsidRPr="00785C54">
              <w:rPr>
                <w:szCs w:val="24"/>
              </w:rPr>
              <w:t>description of steps performed.</w:t>
            </w:r>
            <w:commentRangeEnd w:id="2091"/>
            <w:r w:rsidR="008058B6">
              <w:rPr>
                <w:rStyle w:val="CommentReference"/>
                <w:rFonts w:eastAsia="MS Mincho"/>
                <w:lang w:eastAsia="ja-JP"/>
              </w:rPr>
              <w:commentReference w:id="2091"/>
            </w:r>
          </w:p>
        </w:tc>
      </w:tr>
    </w:tbl>
    <w:p w14:paraId="45B9959B" w14:textId="5CC63E55" w:rsidR="005B5EAD" w:rsidRPr="008058B6" w:rsidDel="008058B6" w:rsidRDefault="005B5EAD">
      <w:pPr>
        <w:pStyle w:val="Note"/>
        <w:rPr>
          <w:del w:id="2094" w:author="REID-JAMOND Alison" w:date="2022-04-04T14:27:00Z"/>
        </w:rPr>
        <w:pPrChange w:id="2095" w:author="REID-JAMOND Alison" w:date="2022-04-04T14:27: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8058B6">
        <w:t>NOTE</w:t>
      </w:r>
      <w:ins w:id="2096" w:author="REID-JAMOND Alison" w:date="2022-04-04T14:27:00Z">
        <w:r w:rsidR="008058B6" w:rsidRPr="008058B6">
          <w:t xml:space="preserve"> 1</w:t>
        </w:r>
      </w:ins>
      <w:del w:id="2097" w:author="REID-JAMOND Alison" w:date="2022-04-04T14:27:00Z">
        <w:r w:rsidRPr="008058B6" w:rsidDel="008058B6">
          <w:delText>S:</w:delText>
        </w:r>
        <w:r w:rsidR="00564377" w:rsidRPr="008058B6" w:rsidDel="008058B6">
          <w:tab/>
          <w:delText> </w:delText>
        </w:r>
      </w:del>
    </w:p>
    <w:p w14:paraId="7BAD46D4" w14:textId="396E9F1D" w:rsidR="005B5EAD" w:rsidRPr="00100651" w:rsidRDefault="005B5EAD">
      <w:pPr>
        <w:pStyle w:val="Note"/>
        <w:pPrChange w:id="2098" w:author="REID-JAMOND Alison" w:date="2022-04-04T14:27: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099" w:author="REID-JAMOND Alison" w:date="2022-04-04T14:27:00Z">
        <w:r w:rsidRPr="00100651" w:rsidDel="008058B6">
          <w:delText>1)</w:delText>
        </w:r>
      </w:del>
      <w:r w:rsidRPr="00100651">
        <w:tab/>
        <w:t>Procedure is an abstract concept that is then further specialized in the various procedure types defined in this document. All share the commonality of describing a defined series of steps to a specific purpose.</w:t>
      </w:r>
    </w:p>
    <w:p w14:paraId="418325F5" w14:textId="6BC8BFE3"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100" w:author="REID-JAMOND Alison" w:date="2022-04-04T14:27:00Z">
        <w:r w:rsidRPr="00785C54" w:rsidDel="008058B6">
          <w:rPr>
            <w:szCs w:val="24"/>
          </w:rPr>
          <w:delText>2)</w:delText>
        </w:r>
      </w:del>
      <w:ins w:id="2101" w:author="REID-JAMOND Alison" w:date="2022-04-04T14:27:00Z">
        <w:r w:rsidR="008058B6">
          <w:rPr>
            <w:szCs w:val="24"/>
          </w:rPr>
          <w:t>NOTE 2</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was purposely dropped in</w:t>
      </w:r>
      <w:ins w:id="2102" w:author="REID-JAMOND Alison" w:date="2022-04-04T14:27:00Z">
        <w:r w:rsidR="008058B6">
          <w:rPr>
            <w:szCs w:val="24"/>
          </w:rPr>
          <w:t xml:space="preserve"> </w:t>
        </w:r>
        <w:r w:rsidR="008058B6" w:rsidRPr="00785C54">
          <w:rPr>
            <w:rStyle w:val="stdpublisher"/>
            <w:szCs w:val="24"/>
            <w:shd w:val="clear" w:color="auto" w:fill="auto"/>
          </w:rPr>
          <w:t>ISO</w:t>
        </w:r>
        <w:r w:rsidR="008058B6" w:rsidRPr="00785C54">
          <w:rPr>
            <w:szCs w:val="24"/>
          </w:rPr>
          <w:t> </w:t>
        </w:r>
        <w:r w:rsidR="008058B6" w:rsidRPr="00785C54">
          <w:rPr>
            <w:rStyle w:val="stddocNumber"/>
            <w:szCs w:val="24"/>
            <w:shd w:val="clear" w:color="auto" w:fill="auto"/>
          </w:rPr>
          <w:t>19156</w:t>
        </w:r>
        <w:r w:rsidR="008058B6" w:rsidRPr="00785C54">
          <w:rPr>
            <w:szCs w:val="24"/>
          </w:rPr>
          <w:t>:</w:t>
        </w:r>
        <w:r w:rsidR="008058B6" w:rsidRPr="00785C54">
          <w:rPr>
            <w:rStyle w:val="stdyear"/>
            <w:szCs w:val="24"/>
            <w:shd w:val="clear" w:color="auto" w:fill="auto"/>
          </w:rPr>
          <w:t>20</w:t>
        </w:r>
        <w:del w:id="2103" w:author="Katharina Schleidt" w:date="2022-08-12T18:24:00Z">
          <w:r w:rsidR="008058B6" w:rsidRPr="00785C54" w:rsidDel="00193100">
            <w:rPr>
              <w:rStyle w:val="stdyear"/>
              <w:szCs w:val="24"/>
              <w:shd w:val="clear" w:color="auto" w:fill="auto"/>
            </w:rPr>
            <w:delText>11</w:delText>
          </w:r>
        </w:del>
      </w:ins>
      <w:ins w:id="2104" w:author="Katharina Schleidt" w:date="2022-08-12T18:24:00Z">
        <w:r w:rsidR="00193100">
          <w:rPr>
            <w:rStyle w:val="stdyear"/>
            <w:szCs w:val="24"/>
            <w:shd w:val="clear" w:color="auto" w:fill="auto"/>
          </w:rPr>
          <w:t>22</w:t>
        </w:r>
      </w:ins>
      <w:ins w:id="2105" w:author="REID-JAMOND Alison" w:date="2022-04-04T14:27:00Z">
        <w:r w:rsidR="008058B6" w:rsidRPr="00785C54">
          <w:rPr>
            <w:szCs w:val="24"/>
          </w:rPr>
          <w:t xml:space="preserve"> </w:t>
        </w:r>
        <w:r w:rsidR="008058B6">
          <w:rPr>
            <w:szCs w:val="24"/>
          </w:rPr>
          <w:t>(</w:t>
        </w:r>
      </w:ins>
      <w:del w:id="2106" w:author="REID-JAMOND Alison" w:date="2022-04-04T14:27:00Z">
        <w:r w:rsidRPr="00785C54" w:rsidDel="008058B6">
          <w:rPr>
            <w:szCs w:val="24"/>
          </w:rPr>
          <w:delText xml:space="preserve"> </w:delText>
        </w:r>
      </w:del>
      <w:r w:rsidRPr="00785C54">
        <w:rPr>
          <w:szCs w:val="24"/>
        </w:rPr>
        <w:t xml:space="preserve">this </w:t>
      </w:r>
      <w:del w:id="2107" w:author="REID-JAMOND Alison" w:date="2022-04-04T14:27:00Z">
        <w:r w:rsidRPr="00785C54" w:rsidDel="008058B6">
          <w:rPr>
            <w:szCs w:val="24"/>
          </w:rPr>
          <w:delText>version t</w:delText>
        </w:r>
      </w:del>
      <w:ins w:id="2108" w:author="REID-JAMOND Alison" w:date="2022-04-04T14:27:00Z">
        <w:r w:rsidR="008058B6">
          <w:rPr>
            <w:szCs w:val="24"/>
          </w:rPr>
          <w:t>document) t</w:t>
        </w:r>
      </w:ins>
      <w:r w:rsidRPr="00785C54">
        <w:rPr>
          <w:szCs w:val="24"/>
        </w:rPr>
        <w:t xml:space="preserve">o avoid unnecessary confusion between the terms </w:t>
      </w:r>
      <w:ins w:id="2109" w:author="REID-JAMOND Alison" w:date="2022-04-04T14:28:00Z">
        <w:r w:rsidR="008058B6">
          <w:rPr>
            <w:szCs w:val="24"/>
          </w:rPr>
          <w:t>"</w:t>
        </w:r>
      </w:ins>
      <w:r w:rsidRPr="00785C54">
        <w:rPr>
          <w:szCs w:val="24"/>
        </w:rPr>
        <w:t>procedure</w:t>
      </w:r>
      <w:ins w:id="2110" w:author="REID-JAMOND Alison" w:date="2022-04-04T14:28:00Z">
        <w:r w:rsidR="008058B6">
          <w:rPr>
            <w:szCs w:val="24"/>
          </w:rPr>
          <w:t>"</w:t>
        </w:r>
      </w:ins>
      <w:r w:rsidRPr="00785C54">
        <w:rPr>
          <w:szCs w:val="24"/>
        </w:rPr>
        <w:t xml:space="preserve"> and </w:t>
      </w:r>
      <w:ins w:id="2111" w:author="REID-JAMOND Alison" w:date="2022-04-04T14:28:00Z">
        <w:r w:rsidR="008058B6">
          <w:rPr>
            <w:szCs w:val="24"/>
          </w:rPr>
          <w:t>"</w:t>
        </w:r>
      </w:ins>
      <w:r w:rsidRPr="00785C54">
        <w:rPr>
          <w:szCs w:val="24"/>
        </w:rPr>
        <w:t>process</w:t>
      </w:r>
      <w:ins w:id="2112" w:author="REID-JAMOND Alison" w:date="2022-04-04T14:28:00Z">
        <w:r w:rsidR="008058B6">
          <w:rPr>
            <w:szCs w:val="24"/>
          </w:rPr>
          <w:t>"</w:t>
        </w:r>
      </w:ins>
      <w:r w:rsidRPr="00785C54">
        <w:rPr>
          <w:szCs w:val="24"/>
        </w:rPr>
        <w:t>.</w:t>
      </w:r>
    </w:p>
    <w:p w14:paraId="5F53F4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113" w:name="_Toc113373358"/>
      <w:r w:rsidRPr="00785C54">
        <w:rPr>
          <w:rFonts w:eastAsia="Times New Roman"/>
          <w:szCs w:val="24"/>
        </w:rPr>
        <w:t>ObservingProcedure</w:t>
      </w:r>
      <w:bookmarkEnd w:id="2113"/>
    </w:p>
    <w:p w14:paraId="32C6A4F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14" w:name="_Toc113373359"/>
      <w:r w:rsidRPr="00785C54">
        <w:rPr>
          <w:rFonts w:eastAsia="Times New Roman"/>
          <w:szCs w:val="24"/>
        </w:rPr>
        <w:t>ObservingProcedure Requirements Class</w:t>
      </w:r>
      <w:bookmarkEnd w:id="211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ECC3330"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A705F83" w14:textId="0B7A88B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40CEC25" w14:textId="6148CE97" w:rsidR="005B5EAD" w:rsidRPr="00785C54" w:rsidRDefault="005B5EAD" w:rsidP="00785C54">
            <w:pPr>
              <w:pStyle w:val="Tableheader"/>
              <w:autoSpaceDE w:val="0"/>
              <w:autoSpaceDN w:val="0"/>
              <w:adjustRightInd w:val="0"/>
              <w:jc w:val="both"/>
              <w:rPr>
                <w:szCs w:val="20"/>
              </w:rPr>
            </w:pPr>
            <w:r w:rsidRPr="00785C54">
              <w:rPr>
                <w:szCs w:val="24"/>
              </w:rPr>
              <w:t>/req/obs-cpt/ObservingProcedure</w:t>
            </w:r>
          </w:p>
        </w:tc>
      </w:tr>
      <w:tr w:rsidR="005B5EAD" w:rsidRPr="00785C54" w14:paraId="0CC1027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D499EB" w14:textId="6DB5046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921B246" w14:textId="5187279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B942D3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8883AB" w14:textId="7C6375B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301B4E" w14:textId="69C48DBD" w:rsidR="005B5EAD" w:rsidRPr="00785C54" w:rsidRDefault="005B5EAD" w:rsidP="00785C54">
            <w:pPr>
              <w:pStyle w:val="Tablebody"/>
              <w:autoSpaceDE w:val="0"/>
              <w:autoSpaceDN w:val="0"/>
              <w:adjustRightInd w:val="0"/>
              <w:jc w:val="both"/>
              <w:rPr>
                <w:szCs w:val="20"/>
              </w:rPr>
            </w:pPr>
            <w:r w:rsidRPr="00785C54">
              <w:rPr>
                <w:szCs w:val="24"/>
              </w:rPr>
              <w:t>Conceptual Observation - ObservingProcedure</w:t>
            </w:r>
          </w:p>
        </w:tc>
      </w:tr>
      <w:tr w:rsidR="005B5EAD" w:rsidRPr="00785C54" w14:paraId="11D93A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9690EF" w14:textId="154E2B0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2FC63" w14:textId="23272A0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D90B2F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A461D6" w14:textId="72476B0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4A2596" w14:textId="5461D687"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D31BC9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32EDF3C" w14:textId="3042FC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36E666" w14:textId="3FFC0018" w:rsidR="005B5EAD" w:rsidRPr="00785C54" w:rsidRDefault="005B5EAD" w:rsidP="00785C54">
            <w:pPr>
              <w:pStyle w:val="Tablebody"/>
              <w:autoSpaceDE w:val="0"/>
              <w:autoSpaceDN w:val="0"/>
              <w:adjustRightInd w:val="0"/>
              <w:jc w:val="both"/>
              <w:rPr>
                <w:szCs w:val="20"/>
              </w:rPr>
            </w:pPr>
            <w:r w:rsidRPr="00785C54">
              <w:rPr>
                <w:szCs w:val="24"/>
              </w:rPr>
              <w:t>/req/obs-cpt/ObservingProcedure/ObservingProcedure-sem</w:t>
            </w:r>
          </w:p>
        </w:tc>
      </w:tr>
      <w:tr w:rsidR="005B5EAD" w:rsidRPr="00785C54" w14:paraId="259E378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1C7EAF" w14:textId="20D84D2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83508C4" w14:textId="4F2EBDBF" w:rsidR="005B5EAD" w:rsidRPr="00785C54" w:rsidRDefault="005B5EAD" w:rsidP="00785C54">
            <w:pPr>
              <w:pStyle w:val="Tablebody"/>
              <w:autoSpaceDE w:val="0"/>
              <w:autoSpaceDN w:val="0"/>
              <w:adjustRightInd w:val="0"/>
              <w:jc w:val="both"/>
              <w:rPr>
                <w:szCs w:val="20"/>
              </w:rPr>
            </w:pPr>
            <w:r w:rsidRPr="00785C54">
              <w:rPr>
                <w:szCs w:val="24"/>
              </w:rPr>
              <w:t>/req/obs-cpt/ObservingProcedure/observer-sem</w:t>
            </w:r>
          </w:p>
        </w:tc>
      </w:tr>
      <w:tr w:rsidR="005B5EAD" w:rsidRPr="00785C54" w14:paraId="27D9DF8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1C4CDF2" w14:textId="74E606E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61D9495" w14:textId="0C8CA905"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71F5C7D7" w14:textId="07DE17C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15" w:name="_Toc113373360"/>
      <w:r w:rsidRPr="00785C54">
        <w:rPr>
          <w:rFonts w:eastAsia="Times New Roman"/>
          <w:szCs w:val="24"/>
        </w:rPr>
        <w:t>Interface ObservingProcedure</w:t>
      </w:r>
      <w:bookmarkEnd w:id="211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887D421" w14:textId="77777777" w:rsidTr="001B2CF3">
        <w:trPr>
          <w:jc w:val="center"/>
        </w:trPr>
        <w:tc>
          <w:tcPr>
            <w:tcW w:w="4278" w:type="dxa"/>
            <w:tcMar>
              <w:top w:w="100" w:type="dxa"/>
              <w:left w:w="100" w:type="dxa"/>
              <w:bottom w:w="100" w:type="dxa"/>
              <w:right w:w="100" w:type="dxa"/>
            </w:tcMar>
          </w:tcPr>
          <w:p w14:paraId="16A36C12" w14:textId="72BBD53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/req/obs-cpt/ObservingProcedure/ObservingProcedure-sem</w:t>
            </w:r>
          </w:p>
        </w:tc>
        <w:tc>
          <w:tcPr>
            <w:tcW w:w="5474" w:type="dxa"/>
            <w:tcMar>
              <w:top w:w="100" w:type="dxa"/>
              <w:left w:w="100" w:type="dxa"/>
              <w:bottom w:w="100" w:type="dxa"/>
              <w:right w:w="100" w:type="dxa"/>
            </w:tcMar>
          </w:tcPr>
          <w:p w14:paraId="16759953" w14:textId="4A445C68" w:rsidR="005B5EAD" w:rsidRPr="00785C54" w:rsidRDefault="005B5EAD" w:rsidP="00785C54">
            <w:pPr>
              <w:pStyle w:val="Tablebody"/>
              <w:autoSpaceDE w:val="0"/>
              <w:autoSpaceDN w:val="0"/>
              <w:adjustRightInd w:val="0"/>
              <w:jc w:val="both"/>
              <w:rPr>
                <w:szCs w:val="20"/>
              </w:rPr>
            </w:pPr>
            <w:del w:id="2116" w:author="Katharina Schleidt" w:date="2022-08-10T19:57:00Z">
              <w:r w:rsidRPr="00785C54" w:rsidDel="004C36B0">
                <w:rPr>
                  <w:szCs w:val="24"/>
                </w:rPr>
                <w:delText xml:space="preserve">The </w:delText>
              </w:r>
            </w:del>
            <w:ins w:id="2117" w:author="Katharina Schleidt" w:date="2022-08-10T19:57:00Z">
              <w:r w:rsidR="004C36B0" w:rsidRPr="004C36B0">
                <w:rPr>
                  <w:szCs w:val="24"/>
                </w:rPr>
                <w:t xml:space="preserve">An </w:t>
              </w:r>
              <w:r w:rsidR="004C36B0" w:rsidRPr="00E91BC4">
                <w:rPr>
                  <w:b/>
                  <w:bCs/>
                  <w:szCs w:val="24"/>
                  <w:rPrChange w:id="2118" w:author="Katharina Schleidt" w:date="2022-08-13T17:29:00Z">
                    <w:rPr>
                      <w:szCs w:val="24"/>
                    </w:rPr>
                  </w:rPrChange>
                </w:rPr>
                <w:t>ObservingProcedure</w:t>
              </w:r>
              <w:r w:rsidR="004C36B0" w:rsidRPr="004C36B0">
                <w:rPr>
                  <w:szCs w:val="24"/>
                </w:rPr>
                <w:t xml:space="preserve"> shall be defined as </w:t>
              </w:r>
              <w:r w:rsidR="004C36B0">
                <w:rPr>
                  <w:szCs w:val="24"/>
                </w:rPr>
                <w:t>t</w:t>
              </w:r>
              <w:r w:rsidR="004C36B0" w:rsidRPr="00785C54">
                <w:rPr>
                  <w:szCs w:val="24"/>
                </w:rPr>
                <w:t xml:space="preserve">he </w:t>
              </w:r>
            </w:ins>
            <w:r w:rsidRPr="00785C54">
              <w:rPr>
                <w:szCs w:val="24"/>
              </w:rPr>
              <w:t xml:space="preserve">description of steps performed in order to determine the value of an </w:t>
            </w:r>
            <w:r w:rsidRPr="00785C54">
              <w:rPr>
                <w:b/>
                <w:szCs w:val="24"/>
              </w:rPr>
              <w:t>observableProperty</w:t>
            </w:r>
            <w:r w:rsidRPr="00785C54">
              <w:rPr>
                <w:szCs w:val="24"/>
              </w:rPr>
              <w:t xml:space="preserve"> by an </w:t>
            </w:r>
            <w:r w:rsidRPr="00785C54">
              <w:rPr>
                <w:b/>
                <w:szCs w:val="24"/>
              </w:rPr>
              <w:t>Observer</w:t>
            </w:r>
            <w:r w:rsidRPr="00785C54">
              <w:rPr>
                <w:szCs w:val="24"/>
              </w:rPr>
              <w:t>.</w:t>
            </w:r>
          </w:p>
        </w:tc>
      </w:tr>
    </w:tbl>
    <w:p w14:paraId="5F9F918F" w14:textId="1CC73D2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119"/>
      <w:del w:id="2120" w:author="Katharina Schleidt" w:date="2022-08-10T19:24:00Z">
        <w:r w:rsidRPr="00785C54" w:rsidDel="002E12FD">
          <w:rPr>
            <w:szCs w:val="24"/>
          </w:rPr>
          <w:delText>NOTES:</w:delText>
        </w:r>
        <w:r w:rsidR="00564377" w:rsidRPr="00785C54" w:rsidDel="002E12FD">
          <w:rPr>
            <w:szCs w:val="24"/>
          </w:rPr>
          <w:tab/>
          <w:delText> </w:delText>
        </w:r>
      </w:del>
    </w:p>
    <w:p w14:paraId="07A008DF" w14:textId="16C8CA6F"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1" w:author="Katharina Schleidt" w:date="2022-08-10T19:24:00Z">
        <w:r w:rsidRPr="00785C54">
          <w:rPr>
            <w:szCs w:val="24"/>
          </w:rPr>
          <w:t>NOTE</w:t>
        </w:r>
      </w:ins>
      <w:ins w:id="2122" w:author="Katharina Schleidt" w:date="2022-08-10T19:25:00Z">
        <w:r>
          <w:rPr>
            <w:szCs w:val="24"/>
          </w:rPr>
          <w:t xml:space="preserve"> </w:t>
        </w:r>
      </w:ins>
      <w:r w:rsidR="005B5EAD" w:rsidRPr="00785C54">
        <w:rPr>
          <w:szCs w:val="24"/>
        </w:rPr>
        <w:t>1</w:t>
      </w:r>
      <w:del w:id="2123" w:author="Katharina Schleidt" w:date="2022-08-10T19:25:00Z">
        <w:r w:rsidR="005B5EAD" w:rsidRPr="00785C54" w:rsidDel="002E12FD">
          <w:rPr>
            <w:szCs w:val="24"/>
          </w:rPr>
          <w:delText>)</w:delText>
        </w:r>
      </w:del>
      <w:r w:rsidR="005B5EAD" w:rsidRPr="00785C54">
        <w:rPr>
          <w:szCs w:val="24"/>
        </w:rPr>
        <w:tab/>
        <w:t>Depending on the complexity of the use case, the procedure will be more or less explicitly described. Especially pertaining to historical data, there may be very little or no information available - this information should also be provided;</w:t>
      </w:r>
    </w:p>
    <w:p w14:paraId="21811866" w14:textId="2D0F351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4" w:author="Katharina Schleidt" w:date="2022-08-10T19:25:00Z">
        <w:r w:rsidRPr="00785C54">
          <w:rPr>
            <w:szCs w:val="24"/>
          </w:rPr>
          <w:t>NOTE</w:t>
        </w:r>
        <w:r>
          <w:rPr>
            <w:szCs w:val="24"/>
          </w:rPr>
          <w:t xml:space="preserve"> </w:t>
        </w:r>
      </w:ins>
      <w:r w:rsidR="005B5EAD" w:rsidRPr="00785C54">
        <w:rPr>
          <w:szCs w:val="24"/>
        </w:rPr>
        <w:t>2</w:t>
      </w:r>
      <w:del w:id="2125" w:author="Katharina Schleidt" w:date="2022-08-10T19:25:00Z">
        <w:r w:rsidR="005B5EAD" w:rsidRPr="00785C54" w:rsidDel="002E12FD">
          <w:rPr>
            <w:szCs w:val="24"/>
          </w:rPr>
          <w:delText>)</w:delText>
        </w:r>
      </w:del>
      <w:r w:rsidR="005B5EAD" w:rsidRPr="00785C54">
        <w:rPr>
          <w:szCs w:val="24"/>
        </w:rPr>
        <w:tab/>
        <w:t xml:space="preserve">The recipe that the observer (cook) follows to generate the </w:t>
      </w:r>
      <w:del w:id="2126" w:author="Katharina Schleidt" w:date="2022-08-13T17:04:00Z">
        <w:r w:rsidR="005B5EAD" w:rsidRPr="00785C54" w:rsidDel="00DA74AC">
          <w:rPr>
            <w:szCs w:val="24"/>
          </w:rPr>
          <w:delText>observation</w:delText>
        </w:r>
      </w:del>
      <w:ins w:id="2127" w:author="Katharina Schleidt" w:date="2022-08-13T17:04:00Z">
        <w:r w:rsidR="00DA74AC">
          <w:rPr>
            <w:szCs w:val="24"/>
          </w:rPr>
          <w:t>O</w:t>
        </w:r>
        <w:r w:rsidR="00DA74AC" w:rsidRPr="00785C54">
          <w:rPr>
            <w:szCs w:val="24"/>
          </w:rPr>
          <w:t>bservation</w:t>
        </w:r>
      </w:ins>
      <w:r w:rsidR="005B5EAD" w:rsidRPr="00785C54">
        <w:rPr>
          <w:szCs w:val="24"/>
        </w:rPr>
        <w:t>;</w:t>
      </w:r>
    </w:p>
    <w:p w14:paraId="7091BC2C" w14:textId="3560222A"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28" w:author="Katharina Schleidt" w:date="2022-08-10T19:25:00Z">
        <w:r w:rsidRPr="00785C54">
          <w:rPr>
            <w:szCs w:val="24"/>
          </w:rPr>
          <w:t>NOTE</w:t>
        </w:r>
        <w:r>
          <w:rPr>
            <w:szCs w:val="24"/>
          </w:rPr>
          <w:t xml:space="preserve"> </w:t>
        </w:r>
      </w:ins>
      <w:r w:rsidR="005B5EAD" w:rsidRPr="00785C54">
        <w:rPr>
          <w:szCs w:val="24"/>
        </w:rPr>
        <w:t>3</w:t>
      </w:r>
      <w:del w:id="2129" w:author="Katharina Schleidt" w:date="2022-08-10T19:25:00Z">
        <w:r w:rsidR="005B5EAD" w:rsidRPr="00785C54" w:rsidDel="002E12FD">
          <w:rPr>
            <w:szCs w:val="24"/>
          </w:rPr>
          <w:delText>)</w:delText>
        </w:r>
      </w:del>
      <w:r w:rsidR="005B5EAD" w:rsidRPr="00785C54">
        <w:rPr>
          <w:szCs w:val="24"/>
        </w:rPr>
        <w:tab/>
        <w:t>The procedure is often referred to as the method;</w:t>
      </w:r>
    </w:p>
    <w:p w14:paraId="21ECC9E4" w14:textId="0418B9CD"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0" w:author="Katharina Schleidt" w:date="2022-08-10T19:25:00Z">
        <w:r w:rsidRPr="00785C54">
          <w:rPr>
            <w:szCs w:val="24"/>
          </w:rPr>
          <w:t>NOTE</w:t>
        </w:r>
        <w:r>
          <w:rPr>
            <w:szCs w:val="24"/>
          </w:rPr>
          <w:t xml:space="preserve"> </w:t>
        </w:r>
      </w:ins>
      <w:r w:rsidR="005B5EAD" w:rsidRPr="00785C54">
        <w:rPr>
          <w:szCs w:val="24"/>
        </w:rPr>
        <w:t>4</w:t>
      </w:r>
      <w:del w:id="2131" w:author="Katharina Schleidt" w:date="2022-08-10T19:25:00Z">
        <w:r w:rsidR="005B5EAD" w:rsidRPr="00785C54" w:rsidDel="002E12FD">
          <w:rPr>
            <w:szCs w:val="24"/>
          </w:rPr>
          <w:delText>)</w:delText>
        </w:r>
      </w:del>
      <w:r w:rsidR="005B5EAD" w:rsidRPr="00785C54">
        <w:rPr>
          <w:szCs w:val="24"/>
        </w:rPr>
        <w:tab/>
        <w:t>Different observers can follow the same (reusable) procedure for the creation of different observations;</w:t>
      </w:r>
    </w:p>
    <w:p w14:paraId="1409E481" w14:textId="0200F814"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2" w:author="Katharina Schleidt" w:date="2022-08-10T19:25:00Z">
        <w:r w:rsidRPr="00785C54">
          <w:rPr>
            <w:szCs w:val="24"/>
          </w:rPr>
          <w:lastRenderedPageBreak/>
          <w:t>NOTE</w:t>
        </w:r>
        <w:r>
          <w:rPr>
            <w:szCs w:val="24"/>
          </w:rPr>
          <w:t xml:space="preserve"> </w:t>
        </w:r>
      </w:ins>
      <w:r w:rsidR="005B5EAD" w:rsidRPr="00785C54">
        <w:rPr>
          <w:szCs w:val="24"/>
        </w:rPr>
        <w:t>5</w:t>
      </w:r>
      <w:del w:id="2133" w:author="Katharina Schleidt" w:date="2022-08-10T19:25:00Z">
        <w:r w:rsidR="005B5EAD" w:rsidRPr="00785C54" w:rsidDel="002E12FD">
          <w:rPr>
            <w:szCs w:val="24"/>
          </w:rPr>
          <w:delText>)</w:delText>
        </w:r>
      </w:del>
      <w:r w:rsidR="005B5EAD" w:rsidRPr="00785C54">
        <w:rPr>
          <w:szCs w:val="24"/>
        </w:rPr>
        <w:tab/>
        <w:t>The procedure is a workflow, protocol, plan, algorithm, or computational method specifying how to make an observation;</w:t>
      </w:r>
    </w:p>
    <w:p w14:paraId="5A8FF6F0" w14:textId="38CFBF99"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34" w:author="Katharina Schleidt" w:date="2022-08-10T19:25:00Z">
        <w:r w:rsidRPr="00785C54">
          <w:rPr>
            <w:szCs w:val="24"/>
          </w:rPr>
          <w:t>NOTE</w:t>
        </w:r>
        <w:r>
          <w:rPr>
            <w:szCs w:val="24"/>
          </w:rPr>
          <w:t xml:space="preserve"> </w:t>
        </w:r>
      </w:ins>
      <w:r w:rsidR="005B5EAD" w:rsidRPr="00785C54">
        <w:rPr>
          <w:szCs w:val="24"/>
        </w:rPr>
        <w:t>6</w:t>
      </w:r>
      <w:del w:id="2135" w:author="Katharina Schleidt" w:date="2022-08-10T19:25:00Z">
        <w:r w:rsidR="005B5EAD" w:rsidRPr="00785C54" w:rsidDel="002E12FD">
          <w:rPr>
            <w:szCs w:val="24"/>
          </w:rPr>
          <w:delText>)</w:delText>
        </w:r>
      </w:del>
      <w:r w:rsidR="005B5EAD" w:rsidRPr="00785C54">
        <w:rPr>
          <w:szCs w:val="24"/>
        </w:rPr>
        <w:tab/>
        <w:t>The observing procedure cannot describe a sensor instance, but it can describe the sensor type.</w:t>
      </w:r>
    </w:p>
    <w:p w14:paraId="6001395D" w14:textId="702718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ins w:id="2136" w:author="Katharina Schleidt" w:date="2022-08-10T19:25:00Z">
        <w:r w:rsidR="002E12FD">
          <w:rPr>
            <w:szCs w:val="24"/>
          </w:rPr>
          <w:t xml:space="preserve"> 7</w:t>
        </w:r>
      </w:ins>
      <w:r w:rsidRPr="00785C54">
        <w:rPr>
          <w:szCs w:val="24"/>
        </w:rPr>
        <w:tab/>
        <w:t xml:space="preserve">The term process that was used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has been purposely dropped in </w:t>
      </w:r>
      <w:ins w:id="2137" w:author="Katharina Schleidt" w:date="2022-08-12T18:24:00Z">
        <w:r w:rsidR="00193100" w:rsidRPr="00193100">
          <w:rPr>
            <w:szCs w:val="24"/>
          </w:rPr>
          <w:t>ISO 19156:2022</w:t>
        </w:r>
      </w:ins>
      <w:del w:id="2138" w:author="Katharina Schleidt" w:date="2022-08-12T18:24:00Z">
        <w:r w:rsidRPr="00785C54" w:rsidDel="00193100">
          <w:rPr>
            <w:szCs w:val="24"/>
          </w:rPr>
          <w:delText xml:space="preserve">this version </w:delText>
        </w:r>
      </w:del>
      <w:r w:rsidRPr="00785C54">
        <w:rPr>
          <w:szCs w:val="24"/>
        </w:rPr>
        <w:t>to avoid unnecessary confusion between the terms procedure and process.</w:t>
      </w:r>
      <w:commentRangeEnd w:id="2119"/>
      <w:r w:rsidR="008058B6">
        <w:rPr>
          <w:rStyle w:val="CommentReference"/>
          <w:rFonts w:eastAsia="MS Mincho"/>
          <w:lang w:eastAsia="ja-JP"/>
        </w:rPr>
        <w:commentReference w:id="2119"/>
      </w:r>
    </w:p>
    <w:p w14:paraId="2A029F5F"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An instance of Procedure is a description of the process utilized by an observer, this could be a chemical analysis method, a protocol for measuring an object, but could also be a checklist utilized by a human observer during a biodiversity campaign. Procedure could further describe the algorithms behind simulators or models used to generate a result from other inputs.</w:t>
      </w:r>
    </w:p>
    <w:p w14:paraId="41A8B94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39" w:name="_Toc113373361"/>
      <w:r w:rsidRPr="00785C54">
        <w:rPr>
          <w:rFonts w:eastAsia="Times New Roman"/>
          <w:szCs w:val="24"/>
        </w:rPr>
        <w:t>Association observer</w:t>
      </w:r>
      <w:bookmarkEnd w:id="21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2340E14" w14:textId="77777777" w:rsidTr="001B2CF3">
        <w:trPr>
          <w:jc w:val="center"/>
        </w:trPr>
        <w:tc>
          <w:tcPr>
            <w:tcW w:w="4526" w:type="dxa"/>
            <w:tcMar>
              <w:top w:w="100" w:type="dxa"/>
              <w:left w:w="100" w:type="dxa"/>
              <w:bottom w:w="100" w:type="dxa"/>
              <w:right w:w="100" w:type="dxa"/>
            </w:tcMar>
          </w:tcPr>
          <w:p w14:paraId="1A4B9D56" w14:textId="17B613F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/req/obs-cpt/ObservingProcedure/observer-sem</w:t>
            </w:r>
          </w:p>
        </w:tc>
        <w:tc>
          <w:tcPr>
            <w:tcW w:w="5245" w:type="dxa"/>
            <w:tcMar>
              <w:top w:w="100" w:type="dxa"/>
              <w:left w:w="100" w:type="dxa"/>
              <w:bottom w:w="100" w:type="dxa"/>
              <w:right w:w="100" w:type="dxa"/>
            </w:tcMar>
          </w:tcPr>
          <w:p w14:paraId="3676E78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Observer</w:t>
            </w:r>
            <w:r w:rsidRPr="00785C54">
              <w:rPr>
                <w:szCs w:val="24"/>
              </w:rPr>
              <w:t xml:space="preserve"> capable of performing this </w:t>
            </w:r>
            <w:r w:rsidRPr="00785C54">
              <w:rPr>
                <w:b/>
                <w:szCs w:val="24"/>
              </w:rPr>
              <w:t>ObservingProcedure</w:t>
            </w:r>
            <w:r w:rsidRPr="00785C54">
              <w:rPr>
                <w:szCs w:val="24"/>
              </w:rPr>
              <w:t>.</w:t>
            </w:r>
          </w:p>
          <w:p w14:paraId="3238A58E" w14:textId="6A13E0E3" w:rsidR="005B5EAD" w:rsidRPr="00785C54" w:rsidRDefault="005B5EAD" w:rsidP="00785C54">
            <w:pPr>
              <w:pStyle w:val="Tablebody"/>
              <w:autoSpaceDE w:val="0"/>
              <w:autoSpaceDN w:val="0"/>
              <w:adjustRightInd w:val="0"/>
              <w:jc w:val="both"/>
              <w:rPr>
                <w:szCs w:val="20"/>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140" w:author="Katharina Schleidt" w:date="2022-08-10T19:13:00Z">
              <w:r w:rsidRPr="00785C54" w:rsidDel="002F2035">
                <w:rPr>
                  <w:szCs w:val="24"/>
                </w:rPr>
                <w:delText>SHALL</w:delText>
              </w:r>
            </w:del>
            <w:ins w:id="2141" w:author="Katharina Schleidt" w:date="2022-08-10T19:13:00Z">
              <w:r w:rsidR="002F2035">
                <w:rPr>
                  <w:szCs w:val="24"/>
                </w:rPr>
                <w:t>shall</w:t>
              </w:r>
            </w:ins>
            <w:r w:rsidRPr="00785C54">
              <w:rPr>
                <w:szCs w:val="24"/>
              </w:rPr>
              <w:t xml:space="preserve"> be used.</w:t>
            </w:r>
          </w:p>
        </w:tc>
      </w:tr>
    </w:tbl>
    <w:p w14:paraId="7DCEDBEE" w14:textId="4A290D60" w:rsidR="005B5EAD" w:rsidRPr="00785C54" w:rsidRDefault="005B5EAD" w:rsidP="00785C54">
      <w:pPr>
        <w:pStyle w:val="Heading2"/>
        <w:tabs>
          <w:tab w:val="left" w:pos="400"/>
        </w:tabs>
        <w:autoSpaceDE w:val="0"/>
        <w:autoSpaceDN w:val="0"/>
        <w:adjustRightInd w:val="0"/>
        <w:rPr>
          <w:rFonts w:eastAsia="Times New Roman"/>
          <w:szCs w:val="24"/>
        </w:rPr>
      </w:pPr>
      <w:bookmarkStart w:id="2142" w:name="_Toc113373362"/>
      <w:r w:rsidRPr="00785C54">
        <w:rPr>
          <w:rFonts w:eastAsia="Times New Roman"/>
          <w:szCs w:val="24"/>
        </w:rPr>
        <w:t>Observer</w:t>
      </w:r>
      <w:bookmarkEnd w:id="2142"/>
    </w:p>
    <w:p w14:paraId="03D825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3" w:name="_Toc113373363"/>
      <w:r w:rsidRPr="00785C54">
        <w:rPr>
          <w:rFonts w:eastAsia="Times New Roman"/>
          <w:szCs w:val="24"/>
        </w:rPr>
        <w:t>Observer Requirements Class</w:t>
      </w:r>
      <w:bookmarkEnd w:id="21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68781B"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E247811" w14:textId="4449355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81EF9F8" w14:textId="3366D47F" w:rsidR="005B5EAD" w:rsidRPr="00785C54" w:rsidRDefault="005B5EAD" w:rsidP="00785C54">
            <w:pPr>
              <w:pStyle w:val="Tableheader"/>
              <w:autoSpaceDE w:val="0"/>
              <w:autoSpaceDN w:val="0"/>
              <w:adjustRightInd w:val="0"/>
              <w:jc w:val="both"/>
              <w:rPr>
                <w:szCs w:val="20"/>
              </w:rPr>
            </w:pPr>
            <w:r w:rsidRPr="00785C54">
              <w:rPr>
                <w:szCs w:val="24"/>
              </w:rPr>
              <w:t>/req/obs-cpt/Observer</w:t>
            </w:r>
          </w:p>
        </w:tc>
      </w:tr>
      <w:tr w:rsidR="005B5EAD" w:rsidRPr="00785C54" w14:paraId="3667DE0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DD49BEC" w14:textId="4DE1959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06E66BA" w14:textId="594AF1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258FC5E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BDF1C2" w14:textId="06FA324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08E4C" w14:textId="73E0FD7B" w:rsidR="005B5EAD" w:rsidRPr="00785C54" w:rsidRDefault="005B5EAD" w:rsidP="00785C54">
            <w:pPr>
              <w:pStyle w:val="Tablebody"/>
              <w:autoSpaceDE w:val="0"/>
              <w:autoSpaceDN w:val="0"/>
              <w:adjustRightInd w:val="0"/>
              <w:jc w:val="both"/>
              <w:rPr>
                <w:szCs w:val="20"/>
              </w:rPr>
            </w:pPr>
            <w:r w:rsidRPr="00785C54">
              <w:rPr>
                <w:szCs w:val="24"/>
              </w:rPr>
              <w:t>Conceptual Observation - Observer</w:t>
            </w:r>
          </w:p>
        </w:tc>
      </w:tr>
      <w:tr w:rsidR="005B5EAD" w:rsidRPr="00785C54" w14:paraId="460280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A76BDC" w14:textId="0CB9846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E19AF6" w14:textId="67D7C15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BBF428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FAEECB" w14:textId="3DC7189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DA7DC66" w14:textId="617381CD" w:rsidR="005B5EAD" w:rsidRPr="00785C54" w:rsidRDefault="005B5EAD" w:rsidP="00785C54">
            <w:pPr>
              <w:pStyle w:val="Tablebody"/>
              <w:autoSpaceDE w:val="0"/>
              <w:autoSpaceDN w:val="0"/>
              <w:adjustRightInd w:val="0"/>
              <w:jc w:val="both"/>
              <w:rPr>
                <w:szCs w:val="20"/>
              </w:rPr>
            </w:pPr>
            <w:r w:rsidRPr="00785C54">
              <w:rPr>
                <w:szCs w:val="24"/>
              </w:rPr>
              <w:t>/req/obs-cpt/Observer/Observer-sem</w:t>
            </w:r>
          </w:p>
        </w:tc>
      </w:tr>
      <w:tr w:rsidR="005B5EAD" w:rsidRPr="00785C54" w14:paraId="57AE49C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67BFC2" w14:textId="306794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E344E58" w14:textId="1A1B8347" w:rsidR="005B5EAD" w:rsidRPr="00785C54" w:rsidRDefault="005B5EAD" w:rsidP="00785C54">
            <w:pPr>
              <w:pStyle w:val="Tablebody"/>
              <w:autoSpaceDE w:val="0"/>
              <w:autoSpaceDN w:val="0"/>
              <w:adjustRightInd w:val="0"/>
              <w:jc w:val="both"/>
              <w:rPr>
                <w:szCs w:val="20"/>
              </w:rPr>
            </w:pPr>
            <w:r w:rsidRPr="00785C54">
              <w:rPr>
                <w:szCs w:val="24"/>
              </w:rPr>
              <w:t>/req/obs-cpt/Observer/observableProperty-sem</w:t>
            </w:r>
          </w:p>
        </w:tc>
      </w:tr>
      <w:tr w:rsidR="005B5EAD" w:rsidRPr="00785C54" w14:paraId="2967B70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513FE4" w14:textId="215183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C0CFD8C" w14:textId="42E3FDE8" w:rsidR="005B5EAD" w:rsidRPr="00785C54" w:rsidRDefault="005B5EAD" w:rsidP="00785C54">
            <w:pPr>
              <w:pStyle w:val="Tablebody"/>
              <w:autoSpaceDE w:val="0"/>
              <w:autoSpaceDN w:val="0"/>
              <w:adjustRightInd w:val="0"/>
              <w:jc w:val="both"/>
              <w:rPr>
                <w:szCs w:val="20"/>
              </w:rPr>
            </w:pPr>
            <w:r w:rsidRPr="00785C54">
              <w:rPr>
                <w:szCs w:val="24"/>
              </w:rPr>
              <w:t>/req/obs-cpt/Observer/observingProcedure-sem</w:t>
            </w:r>
          </w:p>
        </w:tc>
      </w:tr>
      <w:tr w:rsidR="005B5EAD" w:rsidRPr="00785C54" w14:paraId="4A68E60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E57936" w14:textId="54D50FE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067D526" w14:textId="78F325CA" w:rsidR="005B5EAD" w:rsidRPr="00785C54" w:rsidRDefault="005B5EAD" w:rsidP="00785C54">
            <w:pPr>
              <w:pStyle w:val="Tablebody"/>
              <w:autoSpaceDE w:val="0"/>
              <w:autoSpaceDN w:val="0"/>
              <w:adjustRightInd w:val="0"/>
              <w:jc w:val="both"/>
              <w:rPr>
                <w:szCs w:val="20"/>
              </w:rPr>
            </w:pPr>
            <w:r w:rsidRPr="00785C54">
              <w:rPr>
                <w:szCs w:val="24"/>
              </w:rPr>
              <w:t>/req/obs-cpt/Observer/deployment-sem</w:t>
            </w:r>
          </w:p>
        </w:tc>
      </w:tr>
      <w:tr w:rsidR="005B5EAD" w:rsidRPr="00785C54" w14:paraId="68DE30F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54E52FF" w14:textId="688C2A7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8D2C50D" w14:textId="59B9FA7A"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3D6F0DF" w14:textId="4164330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44" w:name="_Toc113373364"/>
      <w:r w:rsidRPr="00785C54">
        <w:rPr>
          <w:rFonts w:eastAsia="Times New Roman"/>
          <w:szCs w:val="24"/>
        </w:rPr>
        <w:t>Interface Observer</w:t>
      </w:r>
      <w:bookmarkEnd w:id="214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4ECC795" w14:textId="77777777" w:rsidTr="001B2CF3">
        <w:trPr>
          <w:jc w:val="center"/>
        </w:trPr>
        <w:tc>
          <w:tcPr>
            <w:tcW w:w="4278" w:type="dxa"/>
            <w:tcMar>
              <w:top w:w="100" w:type="dxa"/>
              <w:left w:w="100" w:type="dxa"/>
              <w:bottom w:w="100" w:type="dxa"/>
              <w:right w:w="100" w:type="dxa"/>
            </w:tcMar>
          </w:tcPr>
          <w:p w14:paraId="6EE67FC2" w14:textId="5758FC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/req/obs-cpt/Observer/Observer-sem</w:t>
            </w:r>
          </w:p>
        </w:tc>
        <w:tc>
          <w:tcPr>
            <w:tcW w:w="5474" w:type="dxa"/>
            <w:tcMar>
              <w:top w:w="100" w:type="dxa"/>
              <w:left w:w="100" w:type="dxa"/>
              <w:bottom w:w="100" w:type="dxa"/>
              <w:right w:w="100" w:type="dxa"/>
            </w:tcMar>
          </w:tcPr>
          <w:p w14:paraId="1BC02233" w14:textId="40D6A8E4" w:rsidR="005B5EAD" w:rsidRPr="00785C54" w:rsidRDefault="005B5EAD" w:rsidP="00785C54">
            <w:pPr>
              <w:pStyle w:val="Tablebody"/>
              <w:autoSpaceDE w:val="0"/>
              <w:autoSpaceDN w:val="0"/>
              <w:adjustRightInd w:val="0"/>
              <w:jc w:val="both"/>
              <w:rPr>
                <w:szCs w:val="20"/>
              </w:rPr>
            </w:pPr>
            <w:del w:id="2145" w:author="Katharina Schleidt" w:date="2022-08-10T19:57:00Z">
              <w:r w:rsidRPr="00785C54" w:rsidDel="004C36B0">
                <w:rPr>
                  <w:szCs w:val="24"/>
                </w:rPr>
                <w:delText xml:space="preserve">An </w:delText>
              </w:r>
            </w:del>
            <w:ins w:id="2146" w:author="Katharina Schleidt" w:date="2022-08-10T19:57:00Z">
              <w:r w:rsidR="004C36B0" w:rsidRPr="004C36B0">
                <w:rPr>
                  <w:szCs w:val="24"/>
                </w:rPr>
                <w:t xml:space="preserve">An </w:t>
              </w:r>
              <w:r w:rsidR="004C36B0" w:rsidRPr="00DA74AC">
                <w:rPr>
                  <w:b/>
                  <w:bCs/>
                  <w:szCs w:val="24"/>
                  <w:rPrChange w:id="2147" w:author="Katharina Schleidt" w:date="2022-08-13T17:05:00Z">
                    <w:rPr>
                      <w:szCs w:val="24"/>
                    </w:rPr>
                  </w:rPrChange>
                </w:rPr>
                <w:t>Observer</w:t>
              </w:r>
              <w:r w:rsidR="004C36B0" w:rsidRPr="004C36B0">
                <w:rPr>
                  <w:szCs w:val="24"/>
                </w:rPr>
                <w:t xml:space="preserve"> shall be defined as </w:t>
              </w:r>
              <w:r w:rsidR="004C36B0">
                <w:rPr>
                  <w:szCs w:val="24"/>
                </w:rPr>
                <w:t>a</w:t>
              </w:r>
              <w:r w:rsidR="004C36B0" w:rsidRPr="00785C54">
                <w:rPr>
                  <w:szCs w:val="24"/>
                </w:rPr>
                <w:t xml:space="preserve">n </w:t>
              </w:r>
            </w:ins>
            <w:r w:rsidRPr="00785C54">
              <w:rPr>
                <w:szCs w:val="24"/>
              </w:rPr>
              <w:t xml:space="preserve">identifiable entity that can generate </w:t>
            </w:r>
            <w:r w:rsidRPr="00785C54">
              <w:rPr>
                <w:b/>
                <w:szCs w:val="24"/>
              </w:rPr>
              <w:t>Observations</w:t>
            </w:r>
            <w:r w:rsidRPr="00785C54">
              <w:rPr>
                <w:szCs w:val="24"/>
              </w:rPr>
              <w:t xml:space="preserve"> pertaining to an </w:t>
            </w:r>
            <w:r w:rsidRPr="00785C54">
              <w:rPr>
                <w:b/>
                <w:szCs w:val="24"/>
              </w:rPr>
              <w:t>observableProperty</w:t>
            </w:r>
            <w:r w:rsidRPr="00785C54">
              <w:rPr>
                <w:szCs w:val="24"/>
              </w:rPr>
              <w:t xml:space="preserve"> by implementing an </w:t>
            </w:r>
            <w:r w:rsidRPr="00785C54">
              <w:rPr>
                <w:b/>
                <w:szCs w:val="24"/>
              </w:rPr>
              <w:t>ObservingProcedure</w:t>
            </w:r>
            <w:r w:rsidRPr="00785C54">
              <w:rPr>
                <w:szCs w:val="24"/>
              </w:rPr>
              <w:t>.</w:t>
            </w:r>
          </w:p>
        </w:tc>
      </w:tr>
    </w:tbl>
    <w:p w14:paraId="5EC532A7" w14:textId="27E26EC3"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48" w:author="Katharina Schleidt" w:date="2022-08-10T19:26:00Z"/>
          <w:szCs w:val="24"/>
        </w:rPr>
      </w:pPr>
      <w:del w:id="2149" w:author="Katharina Schleidt" w:date="2022-08-10T19:26:00Z">
        <w:r w:rsidRPr="00785C54" w:rsidDel="002E12FD">
          <w:rPr>
            <w:szCs w:val="24"/>
          </w:rPr>
          <w:delText>NOTES:</w:delText>
        </w:r>
        <w:r w:rsidR="00AB3AC6" w:rsidRPr="00785C54" w:rsidDel="002E12FD">
          <w:rPr>
            <w:szCs w:val="24"/>
          </w:rPr>
          <w:tab/>
          <w:delText> </w:delText>
        </w:r>
      </w:del>
    </w:p>
    <w:p w14:paraId="4E352AE0" w14:textId="7D13E65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0" w:author="Katharina Schleidt" w:date="2022-08-10T19:25:00Z">
        <w:r w:rsidRPr="00785C54">
          <w:rPr>
            <w:szCs w:val="24"/>
          </w:rPr>
          <w:lastRenderedPageBreak/>
          <w:t>NOTE</w:t>
        </w:r>
        <w:r>
          <w:rPr>
            <w:szCs w:val="24"/>
          </w:rPr>
          <w:t xml:space="preserve"> 1</w:t>
        </w:r>
      </w:ins>
      <w:del w:id="2151" w:author="Katharina Schleidt" w:date="2022-08-10T19:25:00Z">
        <w:r w:rsidR="005B5EAD" w:rsidRPr="00785C54" w:rsidDel="002E12FD">
          <w:rPr>
            <w:szCs w:val="24"/>
          </w:rPr>
          <w:delText>a)</w:delText>
        </w:r>
      </w:del>
      <w:r w:rsidR="005B5EAD" w:rsidRPr="00785C54">
        <w:rPr>
          <w:szCs w:val="24"/>
        </w:rPr>
        <w:tab/>
        <w:t>Different Observers can follow the same (reusable) observing Procedure for the creation of different Observations;</w:t>
      </w:r>
    </w:p>
    <w:p w14:paraId="68BAB707" w14:textId="4B548F6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2" w:author="Katharina Schleidt" w:date="2022-08-10T19:26:00Z">
        <w:r w:rsidRPr="00785C54">
          <w:rPr>
            <w:szCs w:val="24"/>
          </w:rPr>
          <w:t>NOTE</w:t>
        </w:r>
        <w:r>
          <w:rPr>
            <w:szCs w:val="24"/>
          </w:rPr>
          <w:t xml:space="preserve"> 2</w:t>
        </w:r>
      </w:ins>
      <w:del w:id="2153" w:author="Katharina Schleidt" w:date="2022-08-10T19:26:00Z">
        <w:r w:rsidR="005B5EAD" w:rsidRPr="00785C54" w:rsidDel="002E12FD">
          <w:rPr>
            <w:szCs w:val="24"/>
          </w:rPr>
          <w:delText>b)</w:delText>
        </w:r>
      </w:del>
      <w:r w:rsidR="005B5EAD" w:rsidRPr="00785C54">
        <w:rPr>
          <w:szCs w:val="24"/>
        </w:rPr>
        <w:tab/>
        <w:t>The Observer is the entity instance, not the entity type. Pertaining to sensors, the Observer would reference the explicit sensor, while the Procedure would reference the methodology utilized by that sensor type;</w:t>
      </w:r>
    </w:p>
    <w:p w14:paraId="5E0C77B6" w14:textId="5AFB11A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4" w:author="Katharina Schleidt" w:date="2022-08-10T19:26:00Z">
        <w:r w:rsidRPr="00785C54">
          <w:rPr>
            <w:szCs w:val="24"/>
          </w:rPr>
          <w:t>NOTE</w:t>
        </w:r>
        <w:r>
          <w:rPr>
            <w:szCs w:val="24"/>
          </w:rPr>
          <w:t xml:space="preserve"> 3</w:t>
        </w:r>
      </w:ins>
      <w:del w:id="2155" w:author="Katharina Schleidt" w:date="2022-08-10T19:26:00Z">
        <w:r w:rsidR="005B5EAD" w:rsidRPr="00785C54" w:rsidDel="002E12FD">
          <w:rPr>
            <w:szCs w:val="24"/>
          </w:rPr>
          <w:delText>c)</w:delText>
        </w:r>
      </w:del>
      <w:r w:rsidR="005B5EAD" w:rsidRPr="00785C54">
        <w:rPr>
          <w:szCs w:val="24"/>
        </w:rPr>
        <w:tab/>
        <w:t>An Observer is closely linked with an observableProperty that it generates results for;</w:t>
      </w:r>
    </w:p>
    <w:p w14:paraId="1F5957BD" w14:textId="04EE9506"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6" w:author="Katharina Schleidt" w:date="2022-08-10T19:26:00Z">
        <w:r w:rsidRPr="00785C54">
          <w:rPr>
            <w:szCs w:val="24"/>
          </w:rPr>
          <w:t>NOTE</w:t>
        </w:r>
        <w:r>
          <w:rPr>
            <w:szCs w:val="24"/>
          </w:rPr>
          <w:t xml:space="preserve"> 4</w:t>
        </w:r>
      </w:ins>
      <w:del w:id="2157" w:author="Katharina Schleidt" w:date="2022-08-10T19:26:00Z">
        <w:r w:rsidR="005B5EAD" w:rsidRPr="00785C54" w:rsidDel="002E12FD">
          <w:rPr>
            <w:szCs w:val="24"/>
          </w:rPr>
          <w:delText>d)</w:delText>
        </w:r>
      </w:del>
      <w:r w:rsidR="005B5EAD" w:rsidRPr="00785C54">
        <w:rPr>
          <w:szCs w:val="24"/>
        </w:rPr>
        <w:tab/>
        <w:t>An Observer can be hosted by one or more Host;</w:t>
      </w:r>
    </w:p>
    <w:p w14:paraId="4187A03D" w14:textId="50D130E5"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58" w:author="Katharina Schleidt" w:date="2022-08-10T19:26:00Z">
        <w:r w:rsidRPr="00785C54">
          <w:rPr>
            <w:szCs w:val="24"/>
          </w:rPr>
          <w:t>NOTE</w:t>
        </w:r>
        <w:r>
          <w:rPr>
            <w:szCs w:val="24"/>
          </w:rPr>
          <w:t xml:space="preserve"> 5</w:t>
        </w:r>
      </w:ins>
      <w:del w:id="2159" w:author="Katharina Schleidt" w:date="2022-08-10T19:26:00Z">
        <w:r w:rsidR="005B5EAD" w:rsidRPr="00785C54" w:rsidDel="002E12FD">
          <w:rPr>
            <w:szCs w:val="24"/>
          </w:rPr>
          <w:delText>e)</w:delText>
        </w:r>
      </w:del>
      <w:r w:rsidR="005B5EAD" w:rsidRPr="00785C54">
        <w:rPr>
          <w:szCs w:val="24"/>
        </w:rPr>
        <w:tab/>
        <w:t>The Observer is an instance of a sensor, instrument, implementation of an algorithm, or a being such as a person.</w:t>
      </w:r>
    </w:p>
    <w:p w14:paraId="0B1B0EF1" w14:textId="397070BB" w:rsidR="005B5EAD" w:rsidRPr="00785C54" w:rsidRDefault="005B5EAD" w:rsidP="00785C54">
      <w:pPr>
        <w:pStyle w:val="BodyText"/>
        <w:autoSpaceDE w:val="0"/>
        <w:autoSpaceDN w:val="0"/>
        <w:adjustRightInd w:val="0"/>
        <w:rPr>
          <w:szCs w:val="24"/>
        </w:rPr>
      </w:pPr>
      <w:r w:rsidRPr="00785C54">
        <w:rPr>
          <w:szCs w:val="24"/>
        </w:rPr>
        <w:t>An Observer responds to a stimulus, e.g.</w:t>
      </w:r>
      <w:del w:id="2160" w:author="REID-JAMOND Alison" w:date="2022-04-04T14:30:00Z">
        <w:r w:rsidRPr="00785C54" w:rsidDel="008058B6">
          <w:rPr>
            <w:szCs w:val="24"/>
          </w:rPr>
          <w:delText>,</w:delText>
        </w:r>
      </w:del>
      <w:r w:rsidRPr="00785C54">
        <w:rPr>
          <w:szCs w:val="24"/>
        </w:rPr>
        <w:t xml:space="preserve"> a change in the environment, or input data composed from the results of prior Observations, and generates a result.</w:t>
      </w:r>
    </w:p>
    <w:p w14:paraId="2818F1AB" w14:textId="077E679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Accelerometers, gyroscopes, barometers, magnetometers, and so forth are Observers that are typically mounted on a modern smartphone (which acts as Host). </w:t>
      </w:r>
      <w:commentRangeStart w:id="2161"/>
      <w:r w:rsidRPr="00785C54">
        <w:rPr>
          <w:szCs w:val="24"/>
        </w:rPr>
        <w:t xml:space="preserve">Other examples of </w:t>
      </w:r>
      <w:del w:id="2162" w:author="Katharina Schleidt" w:date="2022-08-13T17:22:00Z">
        <w:r w:rsidRPr="00785C54" w:rsidDel="009C7946">
          <w:rPr>
            <w:szCs w:val="24"/>
          </w:rPr>
          <w:delText xml:space="preserve">Sensors </w:delText>
        </w:r>
      </w:del>
      <w:ins w:id="2163" w:author="Katharina Schleidt" w:date="2022-08-13T17:22:00Z">
        <w:r w:rsidR="009C7946">
          <w:rPr>
            <w:szCs w:val="24"/>
          </w:rPr>
          <w:t>s</w:t>
        </w:r>
        <w:r w:rsidR="009C7946" w:rsidRPr="00785C54">
          <w:rPr>
            <w:szCs w:val="24"/>
          </w:rPr>
          <w:t xml:space="preserve">ensors </w:t>
        </w:r>
      </w:ins>
      <w:r w:rsidRPr="00785C54">
        <w:rPr>
          <w:szCs w:val="24"/>
        </w:rPr>
        <w:t>include the human eyes.</w:t>
      </w:r>
      <w:commentRangeEnd w:id="2161"/>
      <w:r w:rsidR="008058B6">
        <w:rPr>
          <w:rStyle w:val="CommentReference"/>
          <w:rFonts w:eastAsia="MS Mincho"/>
          <w:lang w:eastAsia="ja-JP"/>
        </w:rPr>
        <w:commentReference w:id="2161"/>
      </w:r>
    </w:p>
    <w:p w14:paraId="5FFBF6D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64" w:name="_Toc113373365"/>
      <w:r w:rsidRPr="00785C54">
        <w:rPr>
          <w:rFonts w:eastAsia="Times New Roman"/>
          <w:szCs w:val="24"/>
        </w:rPr>
        <w:t>Association observableProperty</w:t>
      </w:r>
      <w:bookmarkEnd w:id="216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18783510" w14:textId="77777777" w:rsidTr="001B2CF3">
        <w:trPr>
          <w:jc w:val="center"/>
        </w:trPr>
        <w:tc>
          <w:tcPr>
            <w:tcW w:w="4411" w:type="dxa"/>
            <w:tcMar>
              <w:top w:w="100" w:type="dxa"/>
              <w:left w:w="100" w:type="dxa"/>
              <w:bottom w:w="100" w:type="dxa"/>
              <w:right w:w="100" w:type="dxa"/>
            </w:tcMar>
          </w:tcPr>
          <w:p w14:paraId="2640B388" w14:textId="45ECB18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/req/obs-cpt/Observer/observableProperty-sem</w:t>
            </w:r>
          </w:p>
        </w:tc>
        <w:tc>
          <w:tcPr>
            <w:tcW w:w="5341" w:type="dxa"/>
            <w:tcMar>
              <w:top w:w="100" w:type="dxa"/>
              <w:left w:w="100" w:type="dxa"/>
              <w:bottom w:w="100" w:type="dxa"/>
              <w:right w:w="100" w:type="dxa"/>
            </w:tcMar>
          </w:tcPr>
          <w:p w14:paraId="3E7C7DD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ObservableProperty</w:t>
            </w:r>
            <w:r w:rsidRPr="00785C54">
              <w:rPr>
                <w:szCs w:val="24"/>
              </w:rPr>
              <w:t xml:space="preserve"> that this </w:t>
            </w:r>
            <w:r w:rsidRPr="00785C54">
              <w:rPr>
                <w:b/>
                <w:szCs w:val="24"/>
              </w:rPr>
              <w:t>Observer</w:t>
            </w:r>
            <w:r w:rsidRPr="00785C54">
              <w:rPr>
                <w:szCs w:val="24"/>
              </w:rPr>
              <w:t xml:space="preserve"> can observe.</w:t>
            </w:r>
          </w:p>
          <w:p w14:paraId="321CDDDD" w14:textId="5E8EC32B"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ObservableProperty</w:t>
            </w:r>
            <w:r w:rsidRPr="00785C54">
              <w:rPr>
                <w:szCs w:val="24"/>
              </w:rPr>
              <w:t xml:space="preserve">(s) is provided, the association with the role </w:t>
            </w:r>
            <w:r w:rsidRPr="00785C54">
              <w:rPr>
                <w:b/>
                <w:szCs w:val="24"/>
              </w:rPr>
              <w:t>observableProperty</w:t>
            </w:r>
            <w:r w:rsidRPr="00785C54">
              <w:rPr>
                <w:szCs w:val="24"/>
              </w:rPr>
              <w:t xml:space="preserve"> </w:t>
            </w:r>
            <w:del w:id="2165" w:author="Katharina Schleidt" w:date="2022-08-10T19:13:00Z">
              <w:r w:rsidRPr="00785C54" w:rsidDel="002F2035">
                <w:rPr>
                  <w:szCs w:val="24"/>
                </w:rPr>
                <w:delText>SHALL</w:delText>
              </w:r>
            </w:del>
            <w:ins w:id="2166" w:author="Katharina Schleidt" w:date="2022-08-10T19:13:00Z">
              <w:r w:rsidR="002F2035">
                <w:rPr>
                  <w:szCs w:val="24"/>
                </w:rPr>
                <w:t>shall</w:t>
              </w:r>
            </w:ins>
            <w:r w:rsidRPr="00785C54">
              <w:rPr>
                <w:szCs w:val="24"/>
              </w:rPr>
              <w:t xml:space="preserve"> be used.</w:t>
            </w:r>
          </w:p>
        </w:tc>
      </w:tr>
    </w:tbl>
    <w:p w14:paraId="320E8B81" w14:textId="3B2D3AB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67" w:name="_Toc113373366"/>
      <w:r w:rsidRPr="00785C54">
        <w:rPr>
          <w:rFonts w:eastAsia="Times New Roman"/>
          <w:szCs w:val="24"/>
        </w:rPr>
        <w:t>Association observingProcedure</w:t>
      </w:r>
      <w:bookmarkEnd w:id="216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11"/>
        <w:gridCol w:w="5341"/>
      </w:tblGrid>
      <w:tr w:rsidR="005B5EAD" w:rsidRPr="00785C54" w14:paraId="5D7D96B1" w14:textId="77777777" w:rsidTr="001B2CF3">
        <w:trPr>
          <w:jc w:val="center"/>
        </w:trPr>
        <w:tc>
          <w:tcPr>
            <w:tcW w:w="4411" w:type="dxa"/>
            <w:tcMar>
              <w:top w:w="100" w:type="dxa"/>
              <w:left w:w="100" w:type="dxa"/>
              <w:bottom w:w="100" w:type="dxa"/>
              <w:right w:w="100" w:type="dxa"/>
            </w:tcMar>
          </w:tcPr>
          <w:p w14:paraId="7A523418" w14:textId="531E30B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/req/obs-cpt/Observer/observingProcedure-sem</w:t>
            </w:r>
          </w:p>
        </w:tc>
        <w:tc>
          <w:tcPr>
            <w:tcW w:w="5341" w:type="dxa"/>
            <w:tcMar>
              <w:top w:w="100" w:type="dxa"/>
              <w:left w:w="100" w:type="dxa"/>
              <w:bottom w:w="100" w:type="dxa"/>
              <w:right w:w="100" w:type="dxa"/>
            </w:tcMar>
          </w:tcPr>
          <w:p w14:paraId="2DFBCF3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ObservingProcedure</w:t>
            </w:r>
            <w:r w:rsidRPr="00785C54">
              <w:rPr>
                <w:szCs w:val="24"/>
              </w:rPr>
              <w:t xml:space="preserve"> that this </w:t>
            </w:r>
            <w:r w:rsidRPr="00785C54">
              <w:rPr>
                <w:b/>
                <w:szCs w:val="24"/>
              </w:rPr>
              <w:t>Observer</w:t>
            </w:r>
            <w:r w:rsidRPr="00785C54">
              <w:rPr>
                <w:szCs w:val="24"/>
              </w:rPr>
              <w:t xml:space="preserve"> can perform.</w:t>
            </w:r>
          </w:p>
          <w:p w14:paraId="6F16EC8C" w14:textId="44416CE6"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ObservingProcedure</w:t>
            </w:r>
            <w:r w:rsidRPr="00785C54">
              <w:rPr>
                <w:szCs w:val="24"/>
              </w:rPr>
              <w:t xml:space="preserve">(s) is provided, the association with the role </w:t>
            </w:r>
            <w:r w:rsidRPr="00785C54">
              <w:rPr>
                <w:b/>
                <w:szCs w:val="24"/>
              </w:rPr>
              <w:t>observingProcedure</w:t>
            </w:r>
            <w:r w:rsidRPr="00785C54">
              <w:rPr>
                <w:szCs w:val="24"/>
              </w:rPr>
              <w:t xml:space="preserve"> </w:t>
            </w:r>
            <w:del w:id="2168" w:author="Katharina Schleidt" w:date="2022-08-10T19:13:00Z">
              <w:r w:rsidRPr="00785C54" w:rsidDel="002F2035">
                <w:rPr>
                  <w:szCs w:val="24"/>
                </w:rPr>
                <w:delText>SHALL</w:delText>
              </w:r>
            </w:del>
            <w:ins w:id="2169" w:author="Katharina Schleidt" w:date="2022-08-10T19:13:00Z">
              <w:r w:rsidR="002F2035">
                <w:rPr>
                  <w:szCs w:val="24"/>
                </w:rPr>
                <w:t>shall</w:t>
              </w:r>
            </w:ins>
            <w:r w:rsidRPr="00785C54">
              <w:rPr>
                <w:szCs w:val="24"/>
              </w:rPr>
              <w:t xml:space="preserve"> be used.</w:t>
            </w:r>
          </w:p>
        </w:tc>
      </w:tr>
    </w:tbl>
    <w:p w14:paraId="6288E8FD" w14:textId="4C4B43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0" w:name="_Toc113373367"/>
      <w:r w:rsidRPr="00785C54">
        <w:rPr>
          <w:rFonts w:eastAsia="Times New Roman"/>
          <w:szCs w:val="24"/>
        </w:rPr>
        <w:t>Association deployment</w:t>
      </w:r>
      <w:bookmarkEnd w:id="2170"/>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AA07296" w14:textId="77777777" w:rsidTr="001B2CF3">
        <w:trPr>
          <w:jc w:val="center"/>
        </w:trPr>
        <w:tc>
          <w:tcPr>
            <w:tcW w:w="4271" w:type="dxa"/>
            <w:tcMar>
              <w:top w:w="100" w:type="dxa"/>
              <w:left w:w="100" w:type="dxa"/>
              <w:bottom w:w="100" w:type="dxa"/>
              <w:right w:w="100" w:type="dxa"/>
            </w:tcMar>
          </w:tcPr>
          <w:p w14:paraId="0F6C49C0" w14:textId="1551CA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/req/obs-cpt/Observer/deployment-sem</w:t>
            </w:r>
          </w:p>
        </w:tc>
        <w:tc>
          <w:tcPr>
            <w:tcW w:w="5481" w:type="dxa"/>
            <w:tcMar>
              <w:top w:w="100" w:type="dxa"/>
              <w:left w:w="100" w:type="dxa"/>
              <w:bottom w:w="100" w:type="dxa"/>
              <w:right w:w="100" w:type="dxa"/>
            </w:tcMar>
          </w:tcPr>
          <w:p w14:paraId="75F5DE94"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to which this </w:t>
            </w:r>
            <w:r w:rsidRPr="00785C54">
              <w:rPr>
                <w:b/>
                <w:szCs w:val="24"/>
              </w:rPr>
              <w:t>Observer</w:t>
            </w:r>
            <w:r w:rsidRPr="00785C54">
              <w:rPr>
                <w:szCs w:val="24"/>
              </w:rPr>
              <w:t xml:space="preserve"> is either physically or organizationally attached.</w:t>
            </w:r>
          </w:p>
          <w:p w14:paraId="1639989D" w14:textId="138DF793"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Deployment</w:t>
            </w:r>
            <w:r w:rsidRPr="00785C54">
              <w:rPr>
                <w:szCs w:val="24"/>
              </w:rPr>
              <w:t xml:space="preserve">(s) is provided, the association with the role </w:t>
            </w:r>
            <w:r w:rsidRPr="00785C54">
              <w:rPr>
                <w:b/>
                <w:szCs w:val="24"/>
              </w:rPr>
              <w:t>deployment</w:t>
            </w:r>
            <w:r w:rsidRPr="00785C54">
              <w:rPr>
                <w:szCs w:val="24"/>
              </w:rPr>
              <w:t xml:space="preserve"> </w:t>
            </w:r>
            <w:del w:id="2171" w:author="Katharina Schleidt" w:date="2022-08-10T19:13:00Z">
              <w:r w:rsidRPr="00785C54" w:rsidDel="002F2035">
                <w:rPr>
                  <w:szCs w:val="24"/>
                </w:rPr>
                <w:delText>SHALL</w:delText>
              </w:r>
            </w:del>
            <w:ins w:id="2172" w:author="Katharina Schleidt" w:date="2022-08-10T19:13:00Z">
              <w:r w:rsidR="002F2035">
                <w:rPr>
                  <w:szCs w:val="24"/>
                </w:rPr>
                <w:t>shall</w:t>
              </w:r>
            </w:ins>
            <w:r w:rsidRPr="00785C54">
              <w:rPr>
                <w:szCs w:val="24"/>
              </w:rPr>
              <w:t xml:space="preserve"> be used.</w:t>
            </w:r>
          </w:p>
        </w:tc>
      </w:tr>
    </w:tbl>
    <w:p w14:paraId="1FAC6745" w14:textId="3681701F" w:rsidR="005B5EAD" w:rsidRPr="00785C54" w:rsidRDefault="005B5EAD" w:rsidP="00785C54">
      <w:pPr>
        <w:pStyle w:val="Heading2"/>
        <w:tabs>
          <w:tab w:val="left" w:pos="400"/>
        </w:tabs>
        <w:autoSpaceDE w:val="0"/>
        <w:autoSpaceDN w:val="0"/>
        <w:adjustRightInd w:val="0"/>
        <w:rPr>
          <w:rFonts w:eastAsia="Times New Roman"/>
          <w:szCs w:val="24"/>
        </w:rPr>
      </w:pPr>
      <w:bookmarkStart w:id="2173" w:name="_Toc113373368"/>
      <w:r w:rsidRPr="00785C54">
        <w:rPr>
          <w:rFonts w:eastAsia="Times New Roman"/>
          <w:szCs w:val="24"/>
        </w:rPr>
        <w:t>Host</w:t>
      </w:r>
      <w:bookmarkEnd w:id="2173"/>
    </w:p>
    <w:p w14:paraId="34028B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4" w:name="_Toc113373369"/>
      <w:r w:rsidRPr="00785C54">
        <w:rPr>
          <w:rFonts w:eastAsia="Times New Roman"/>
          <w:szCs w:val="24"/>
        </w:rPr>
        <w:t>Host Requirements Class</w:t>
      </w:r>
      <w:bookmarkEnd w:id="217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05CBD8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27D2352" w14:textId="61751C19"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05C0CBF2" w14:textId="3DC0B518" w:rsidR="005B5EAD" w:rsidRPr="00785C54" w:rsidRDefault="005B5EAD" w:rsidP="00785C54">
            <w:pPr>
              <w:pStyle w:val="Tableheader"/>
              <w:autoSpaceDE w:val="0"/>
              <w:autoSpaceDN w:val="0"/>
              <w:adjustRightInd w:val="0"/>
              <w:jc w:val="both"/>
              <w:rPr>
                <w:szCs w:val="20"/>
              </w:rPr>
            </w:pPr>
            <w:r w:rsidRPr="00785C54">
              <w:rPr>
                <w:szCs w:val="24"/>
              </w:rPr>
              <w:t>/req/obs-cpt/Host</w:t>
            </w:r>
          </w:p>
        </w:tc>
      </w:tr>
      <w:tr w:rsidR="005B5EAD" w:rsidRPr="00785C54" w14:paraId="1438AED2"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0DEFFB8" w14:textId="1D5C502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604E100" w14:textId="642872BA"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7B966A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975E64" w14:textId="6D4667B5"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0D13B3" w14:textId="68A664AE" w:rsidR="005B5EAD" w:rsidRPr="00785C54" w:rsidRDefault="005B5EAD" w:rsidP="00785C54">
            <w:pPr>
              <w:pStyle w:val="Tablebody"/>
              <w:autoSpaceDE w:val="0"/>
              <w:autoSpaceDN w:val="0"/>
              <w:adjustRightInd w:val="0"/>
              <w:jc w:val="both"/>
              <w:rPr>
                <w:szCs w:val="20"/>
              </w:rPr>
            </w:pPr>
            <w:r w:rsidRPr="00785C54">
              <w:rPr>
                <w:szCs w:val="24"/>
              </w:rPr>
              <w:t>Conceptual Observation - Host</w:t>
            </w:r>
          </w:p>
        </w:tc>
      </w:tr>
      <w:tr w:rsidR="005B5EAD" w:rsidRPr="00785C54" w14:paraId="2B8E848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A52B4E" w14:textId="2DFA488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7B202F" w14:textId="133423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C2D132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7F7754" w14:textId="2E7109B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119925" w14:textId="1C8FDCC1" w:rsidR="005B5EAD" w:rsidRPr="00785C54" w:rsidRDefault="005B5EAD" w:rsidP="00785C54">
            <w:pPr>
              <w:pStyle w:val="Tablebody"/>
              <w:autoSpaceDE w:val="0"/>
              <w:autoSpaceDN w:val="0"/>
              <w:adjustRightInd w:val="0"/>
              <w:jc w:val="both"/>
              <w:rPr>
                <w:szCs w:val="20"/>
              </w:rPr>
            </w:pPr>
            <w:r w:rsidRPr="00785C54">
              <w:rPr>
                <w:szCs w:val="24"/>
              </w:rPr>
              <w:t>/req/obs-cpt/Host/Host-sem</w:t>
            </w:r>
          </w:p>
        </w:tc>
      </w:tr>
      <w:tr w:rsidR="005B5EAD" w:rsidRPr="00785C54" w14:paraId="56EC221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44C2E4" w14:textId="05FFC1F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0F58B42" w14:textId="67A05752" w:rsidR="005B5EAD" w:rsidRPr="00785C54" w:rsidRDefault="005B5EAD" w:rsidP="00785C54">
            <w:pPr>
              <w:pStyle w:val="Tablebody"/>
              <w:autoSpaceDE w:val="0"/>
              <w:autoSpaceDN w:val="0"/>
              <w:adjustRightInd w:val="0"/>
              <w:jc w:val="both"/>
              <w:rPr>
                <w:szCs w:val="20"/>
              </w:rPr>
            </w:pPr>
            <w:r w:rsidRPr="00785C54">
              <w:rPr>
                <w:szCs w:val="24"/>
              </w:rPr>
              <w:t>/req/obs-cpt/Host/deployment-sem</w:t>
            </w:r>
          </w:p>
        </w:tc>
      </w:tr>
      <w:tr w:rsidR="005B5EAD" w:rsidRPr="00785C54" w14:paraId="6B24DB4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E3BDC4" w14:textId="16BD1ED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F3EF02" w14:textId="0EE03791" w:rsidR="005B5EAD" w:rsidRPr="00785C54" w:rsidRDefault="005B5EAD" w:rsidP="00785C54">
            <w:pPr>
              <w:pStyle w:val="Tablebody"/>
              <w:autoSpaceDE w:val="0"/>
              <w:autoSpaceDN w:val="0"/>
              <w:adjustRightInd w:val="0"/>
              <w:jc w:val="both"/>
              <w:rPr>
                <w:szCs w:val="20"/>
              </w:rPr>
            </w:pPr>
            <w:r w:rsidRPr="00785C54">
              <w:rPr>
                <w:szCs w:val="24"/>
              </w:rPr>
              <w:t>/req/obs-cpt/Host/relatedHost-sem</w:t>
            </w:r>
          </w:p>
        </w:tc>
      </w:tr>
      <w:tr w:rsidR="005B5EAD" w:rsidRPr="00785C54" w14:paraId="1AF99155"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FFDB597" w14:textId="4D1C93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2C710B" w14:textId="79925E9C"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6052BB0D" w14:textId="251E331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75" w:name="_Toc113373370"/>
      <w:r w:rsidRPr="00785C54">
        <w:rPr>
          <w:rFonts w:eastAsia="Times New Roman"/>
          <w:szCs w:val="24"/>
        </w:rPr>
        <w:t>Interface Host</w:t>
      </w:r>
      <w:bookmarkEnd w:id="21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D7EB30" w14:textId="77777777" w:rsidTr="001B2CF3">
        <w:trPr>
          <w:jc w:val="center"/>
        </w:trPr>
        <w:tc>
          <w:tcPr>
            <w:tcW w:w="4526" w:type="dxa"/>
            <w:tcMar>
              <w:top w:w="100" w:type="dxa"/>
              <w:left w:w="100" w:type="dxa"/>
              <w:bottom w:w="100" w:type="dxa"/>
              <w:right w:w="100" w:type="dxa"/>
            </w:tcMar>
          </w:tcPr>
          <w:p w14:paraId="608E3E47" w14:textId="1AEFD6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/req/obs-cpt/Host/Host-sem</w:t>
            </w:r>
          </w:p>
        </w:tc>
        <w:tc>
          <w:tcPr>
            <w:tcW w:w="5245" w:type="dxa"/>
            <w:tcMar>
              <w:top w:w="100" w:type="dxa"/>
              <w:left w:w="100" w:type="dxa"/>
              <w:bottom w:w="100" w:type="dxa"/>
              <w:right w:w="100" w:type="dxa"/>
            </w:tcMar>
          </w:tcPr>
          <w:p w14:paraId="4BF818B0" w14:textId="24583FC7" w:rsidR="005B5EAD" w:rsidRPr="00785C54" w:rsidRDefault="005B5EAD" w:rsidP="00785C54">
            <w:pPr>
              <w:pStyle w:val="Tablebody"/>
              <w:autoSpaceDE w:val="0"/>
              <w:autoSpaceDN w:val="0"/>
              <w:adjustRightInd w:val="0"/>
              <w:jc w:val="both"/>
              <w:rPr>
                <w:szCs w:val="20"/>
              </w:rPr>
            </w:pPr>
            <w:del w:id="2176" w:author="Katharina Schleidt" w:date="2022-08-10T19:57:00Z">
              <w:r w:rsidRPr="00785C54" w:rsidDel="004C36B0">
                <w:rPr>
                  <w:szCs w:val="24"/>
                </w:rPr>
                <w:delText xml:space="preserve">A </w:delText>
              </w:r>
            </w:del>
            <w:ins w:id="2177" w:author="Katharina Schleidt" w:date="2022-08-10T19:58:00Z">
              <w:r w:rsidR="004C36B0" w:rsidRPr="004C36B0">
                <w:rPr>
                  <w:szCs w:val="24"/>
                </w:rPr>
                <w:t xml:space="preserve">A </w:t>
              </w:r>
              <w:r w:rsidR="004C36B0" w:rsidRPr="00E91BC4">
                <w:rPr>
                  <w:b/>
                  <w:bCs/>
                  <w:szCs w:val="24"/>
                  <w:rPrChange w:id="2178" w:author="Katharina Schleidt" w:date="2022-08-13T17:29:00Z">
                    <w:rPr>
                      <w:szCs w:val="24"/>
                    </w:rPr>
                  </w:rPrChange>
                </w:rPr>
                <w:t>Host</w:t>
              </w:r>
              <w:r w:rsidR="004C36B0" w:rsidRPr="004C36B0">
                <w:rPr>
                  <w:szCs w:val="24"/>
                </w:rPr>
                <w:t xml:space="preserve"> shall be defined as </w:t>
              </w:r>
            </w:ins>
            <w:ins w:id="2179" w:author="Katharina Schleidt" w:date="2022-08-10T19:57:00Z">
              <w:r w:rsidR="004C36B0">
                <w:rPr>
                  <w:szCs w:val="24"/>
                </w:rPr>
                <w:t>a</w:t>
              </w:r>
              <w:r w:rsidR="004C36B0" w:rsidRPr="00785C54">
                <w:rPr>
                  <w:szCs w:val="24"/>
                </w:rPr>
                <w:t xml:space="preserve"> </w:t>
              </w:r>
            </w:ins>
            <w:r w:rsidRPr="00785C54">
              <w:rPr>
                <w:szCs w:val="24"/>
              </w:rPr>
              <w:t xml:space="preserve">grouping of </w:t>
            </w:r>
            <w:r w:rsidRPr="00785C54">
              <w:rPr>
                <w:b/>
                <w:szCs w:val="24"/>
              </w:rPr>
              <w:t>Observer</w:t>
            </w:r>
            <w:r w:rsidRPr="00785C54">
              <w:rPr>
                <w:szCs w:val="24"/>
              </w:rPr>
              <w:t>s for a specific reason.</w:t>
            </w:r>
          </w:p>
        </w:tc>
      </w:tr>
    </w:tbl>
    <w:p w14:paraId="66FDC627" w14:textId="21702CE9"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180" w:author="Katharina Schleidt" w:date="2022-08-10T19:27:00Z"/>
          <w:szCs w:val="24"/>
        </w:rPr>
      </w:pPr>
      <w:commentRangeStart w:id="2181"/>
      <w:del w:id="2182" w:author="Katharina Schleidt" w:date="2022-08-10T19:27:00Z">
        <w:r w:rsidRPr="00785C54" w:rsidDel="002E12FD">
          <w:rPr>
            <w:szCs w:val="24"/>
          </w:rPr>
          <w:delText>NOTES:</w:delText>
        </w:r>
        <w:r w:rsidR="00AB3AC6" w:rsidRPr="00785C54" w:rsidDel="002E12FD">
          <w:rPr>
            <w:szCs w:val="24"/>
          </w:rPr>
          <w:tab/>
          <w:delText> </w:delText>
        </w:r>
      </w:del>
    </w:p>
    <w:p w14:paraId="30A7BAAF" w14:textId="479B3E62"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3" w:author="Katharina Schleidt" w:date="2022-08-10T19:26:00Z">
        <w:r w:rsidRPr="00785C54">
          <w:rPr>
            <w:szCs w:val="24"/>
          </w:rPr>
          <w:t>NOTE</w:t>
        </w:r>
        <w:r>
          <w:rPr>
            <w:szCs w:val="24"/>
          </w:rPr>
          <w:t xml:space="preserve"> 1</w:t>
        </w:r>
      </w:ins>
      <w:del w:id="2184" w:author="Katharina Schleidt" w:date="2022-08-10T19:26:00Z">
        <w:r w:rsidR="005B5EAD" w:rsidRPr="00785C54" w:rsidDel="002E12FD">
          <w:rPr>
            <w:szCs w:val="24"/>
          </w:rPr>
          <w:delText>a)</w:delText>
        </w:r>
      </w:del>
      <w:r w:rsidR="005B5EAD" w:rsidRPr="00785C54">
        <w:rPr>
          <w:szCs w:val="24"/>
        </w:rPr>
        <w:tab/>
        <w:t>In many use cases, the Host is the environmental monitoring facility;</w:t>
      </w:r>
    </w:p>
    <w:p w14:paraId="2DB1905C" w14:textId="5B220F38"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5" w:author="Katharina Schleidt" w:date="2022-08-10T19:26:00Z">
        <w:r w:rsidRPr="00785C54">
          <w:rPr>
            <w:szCs w:val="24"/>
          </w:rPr>
          <w:t>NOTE</w:t>
        </w:r>
        <w:r>
          <w:rPr>
            <w:szCs w:val="24"/>
          </w:rPr>
          <w:t xml:space="preserve"> 2</w:t>
        </w:r>
      </w:ins>
      <w:del w:id="2186" w:author="Katharina Schleidt" w:date="2022-08-10T19:26:00Z">
        <w:r w:rsidR="005B5EAD" w:rsidRPr="00785C54" w:rsidDel="002E12FD">
          <w:rPr>
            <w:szCs w:val="24"/>
          </w:rPr>
          <w:delText>b)</w:delText>
        </w:r>
      </w:del>
      <w:r w:rsidR="005B5EAD" w:rsidRPr="00785C54">
        <w:rPr>
          <w:szCs w:val="24"/>
        </w:rPr>
        <w:tab/>
        <w:t>The Host can be a platform that hosts a set of sensors;</w:t>
      </w:r>
    </w:p>
    <w:p w14:paraId="0FFBE986" w14:textId="1F26064C" w:rsidR="005B5EAD" w:rsidRPr="00785C54" w:rsidRDefault="002E12F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187" w:author="Katharina Schleidt" w:date="2022-08-10T19:27:00Z">
        <w:r w:rsidRPr="00785C54">
          <w:rPr>
            <w:szCs w:val="24"/>
          </w:rPr>
          <w:t>NOTE</w:t>
        </w:r>
        <w:r>
          <w:rPr>
            <w:szCs w:val="24"/>
          </w:rPr>
          <w:t xml:space="preserve"> 3</w:t>
        </w:r>
      </w:ins>
      <w:del w:id="2188" w:author="Katharina Schleidt" w:date="2022-08-10T19:27:00Z">
        <w:r w:rsidR="005B5EAD" w:rsidRPr="00785C54" w:rsidDel="002E12FD">
          <w:rPr>
            <w:szCs w:val="24"/>
          </w:rPr>
          <w:delText>c)</w:delText>
        </w:r>
      </w:del>
      <w:r w:rsidR="005B5EAD" w:rsidRPr="00785C54">
        <w:rPr>
          <w:szCs w:val="24"/>
        </w:rPr>
        <w:tab/>
        <w:t>An alternative usage could pertain to a biodiversity survey campaign. In this scenario, the team performing the survey would be modelled as observers whereas the entire survey campaign can be represented as a Host.</w:t>
      </w:r>
      <w:commentRangeEnd w:id="2181"/>
      <w:r w:rsidR="008058B6">
        <w:rPr>
          <w:rStyle w:val="CommentReference"/>
          <w:rFonts w:eastAsia="MS Mincho"/>
          <w:lang w:eastAsia="ja-JP"/>
        </w:rPr>
        <w:commentReference w:id="2181"/>
      </w:r>
    </w:p>
    <w:p w14:paraId="4E3A73D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89" w:name="_Toc113373371"/>
      <w:r w:rsidRPr="00785C54">
        <w:rPr>
          <w:rFonts w:eastAsia="Times New Roman"/>
          <w:szCs w:val="24"/>
        </w:rPr>
        <w:t>Association deployment</w:t>
      </w:r>
      <w:bookmarkEnd w:id="21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67D766E" w14:textId="77777777" w:rsidTr="001B2CF3">
        <w:trPr>
          <w:jc w:val="center"/>
        </w:trPr>
        <w:tc>
          <w:tcPr>
            <w:tcW w:w="4526" w:type="dxa"/>
            <w:tcMar>
              <w:top w:w="100" w:type="dxa"/>
              <w:left w:w="100" w:type="dxa"/>
              <w:bottom w:w="100" w:type="dxa"/>
              <w:right w:w="100" w:type="dxa"/>
            </w:tcMar>
          </w:tcPr>
          <w:p w14:paraId="739D998C" w14:textId="6EF646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/req/obs-cpt/Host/deployment-sem</w:t>
            </w:r>
          </w:p>
        </w:tc>
        <w:tc>
          <w:tcPr>
            <w:tcW w:w="5245" w:type="dxa"/>
            <w:tcMar>
              <w:top w:w="100" w:type="dxa"/>
              <w:left w:w="100" w:type="dxa"/>
              <w:bottom w:w="100" w:type="dxa"/>
              <w:right w:w="100" w:type="dxa"/>
            </w:tcMar>
          </w:tcPr>
          <w:p w14:paraId="6186E14F"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Deployment</w:t>
            </w:r>
            <w:r w:rsidRPr="00785C54">
              <w:rPr>
                <w:szCs w:val="24"/>
              </w:rPr>
              <w:t xml:space="preserve"> at this </w:t>
            </w:r>
            <w:r w:rsidRPr="00785C54">
              <w:rPr>
                <w:b/>
                <w:szCs w:val="24"/>
              </w:rPr>
              <w:t>Host</w:t>
            </w:r>
            <w:r w:rsidRPr="00785C54">
              <w:rPr>
                <w:szCs w:val="24"/>
              </w:rPr>
              <w:t>.</w:t>
            </w:r>
          </w:p>
          <w:p w14:paraId="365C8595" w14:textId="796B2A7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w:t>
            </w:r>
            <w:r w:rsidRPr="00785C54">
              <w:rPr>
                <w:b/>
                <w:szCs w:val="24"/>
              </w:rPr>
              <w:t>Deployment</w:t>
            </w:r>
            <w:r w:rsidRPr="00785C54">
              <w:rPr>
                <w:szCs w:val="24"/>
              </w:rPr>
              <w:t xml:space="preserve"> is provided, the association with the role </w:t>
            </w:r>
            <w:r w:rsidRPr="00785C54">
              <w:rPr>
                <w:b/>
                <w:szCs w:val="24"/>
              </w:rPr>
              <w:t>host</w:t>
            </w:r>
            <w:r w:rsidRPr="00785C54">
              <w:rPr>
                <w:szCs w:val="24"/>
              </w:rPr>
              <w:t xml:space="preserve"> </w:t>
            </w:r>
            <w:del w:id="2190" w:author="Katharina Schleidt" w:date="2022-08-10T19:13:00Z">
              <w:r w:rsidRPr="00785C54" w:rsidDel="002F2035">
                <w:rPr>
                  <w:szCs w:val="24"/>
                </w:rPr>
                <w:delText>SHALL</w:delText>
              </w:r>
            </w:del>
            <w:ins w:id="2191" w:author="Katharina Schleidt" w:date="2022-08-10T19:13:00Z">
              <w:r w:rsidR="002F2035">
                <w:rPr>
                  <w:szCs w:val="24"/>
                </w:rPr>
                <w:t>shall</w:t>
              </w:r>
            </w:ins>
            <w:r w:rsidRPr="00785C54">
              <w:rPr>
                <w:szCs w:val="24"/>
              </w:rPr>
              <w:t xml:space="preserve"> be used.</w:t>
            </w:r>
          </w:p>
        </w:tc>
      </w:tr>
    </w:tbl>
    <w:p w14:paraId="1CD85CDC" w14:textId="05AFC1B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2" w:name="_Toc113373372"/>
      <w:r w:rsidRPr="00785C54">
        <w:rPr>
          <w:rFonts w:eastAsia="Times New Roman"/>
          <w:szCs w:val="24"/>
        </w:rPr>
        <w:t>Association relatedHost</w:t>
      </w:r>
      <w:bookmarkEnd w:id="219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3BAA5AB2" w14:textId="77777777" w:rsidTr="001B2CF3">
        <w:trPr>
          <w:jc w:val="center"/>
        </w:trPr>
        <w:tc>
          <w:tcPr>
            <w:tcW w:w="4278" w:type="dxa"/>
            <w:tcMar>
              <w:top w:w="100" w:type="dxa"/>
              <w:left w:w="100" w:type="dxa"/>
              <w:bottom w:w="100" w:type="dxa"/>
              <w:right w:w="100" w:type="dxa"/>
            </w:tcMar>
          </w:tcPr>
          <w:p w14:paraId="48F28971" w14:textId="1B5ED1E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/req/obs-cpt/Host/relatedHost-sem</w:t>
            </w:r>
          </w:p>
        </w:tc>
        <w:tc>
          <w:tcPr>
            <w:tcW w:w="5474" w:type="dxa"/>
            <w:tcMar>
              <w:top w:w="100" w:type="dxa"/>
              <w:left w:w="100" w:type="dxa"/>
              <w:bottom w:w="100" w:type="dxa"/>
              <w:right w:w="100" w:type="dxa"/>
            </w:tcMar>
          </w:tcPr>
          <w:p w14:paraId="74D0B845"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Host</w:t>
            </w:r>
            <w:r w:rsidRPr="00785C54">
              <w:rPr>
                <w:szCs w:val="24"/>
              </w:rPr>
              <w:t xml:space="preserve"> the </w:t>
            </w:r>
            <w:r w:rsidRPr="00785C54">
              <w:rPr>
                <w:b/>
                <w:szCs w:val="24"/>
              </w:rPr>
              <w:t>Host</w:t>
            </w:r>
            <w:r w:rsidRPr="00785C54">
              <w:rPr>
                <w:szCs w:val="24"/>
              </w:rPr>
              <w:t xml:space="preserve"> is related to.</w:t>
            </w:r>
          </w:p>
          <w:p w14:paraId="75E05F06" w14:textId="3F8464D1"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Host</w:t>
            </w:r>
            <w:r w:rsidRPr="00785C54">
              <w:rPr>
                <w:szCs w:val="24"/>
              </w:rPr>
              <w:t xml:space="preserve"> is provided, the association with role </w:t>
            </w:r>
            <w:r w:rsidRPr="00785C54">
              <w:rPr>
                <w:b/>
                <w:szCs w:val="24"/>
              </w:rPr>
              <w:t>relatedHost</w:t>
            </w:r>
            <w:r w:rsidRPr="00785C54">
              <w:rPr>
                <w:szCs w:val="24"/>
              </w:rPr>
              <w:t xml:space="preserve"> </w:t>
            </w:r>
            <w:del w:id="2193" w:author="Katharina Schleidt" w:date="2022-08-10T19:13:00Z">
              <w:r w:rsidRPr="00785C54" w:rsidDel="002F2035">
                <w:rPr>
                  <w:szCs w:val="24"/>
                </w:rPr>
                <w:delText>SHALL</w:delText>
              </w:r>
            </w:del>
            <w:ins w:id="2194" w:author="Katharina Schleidt" w:date="2022-08-10T19:13: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841773" w14:textId="0DD8FF36" w:rsidR="005B5EAD" w:rsidRPr="00785C54" w:rsidRDefault="005B5EAD" w:rsidP="00785C54">
      <w:pPr>
        <w:pStyle w:val="Heading2"/>
        <w:tabs>
          <w:tab w:val="left" w:pos="400"/>
        </w:tabs>
        <w:autoSpaceDE w:val="0"/>
        <w:autoSpaceDN w:val="0"/>
        <w:adjustRightInd w:val="0"/>
        <w:rPr>
          <w:rFonts w:eastAsia="Times New Roman"/>
          <w:szCs w:val="24"/>
        </w:rPr>
      </w:pPr>
      <w:bookmarkStart w:id="2195" w:name="_Toc113373373"/>
      <w:r w:rsidRPr="00785C54">
        <w:rPr>
          <w:rFonts w:eastAsia="Times New Roman"/>
          <w:szCs w:val="24"/>
        </w:rPr>
        <w:t>Deployment</w:t>
      </w:r>
      <w:bookmarkEnd w:id="2195"/>
    </w:p>
    <w:p w14:paraId="3B846BA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6" w:name="_Toc113373374"/>
      <w:r w:rsidRPr="00785C54">
        <w:rPr>
          <w:rFonts w:eastAsia="Times New Roman"/>
          <w:szCs w:val="24"/>
        </w:rPr>
        <w:t>Deployment Requirements Class</w:t>
      </w:r>
      <w:bookmarkEnd w:id="219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330"/>
        <w:gridCol w:w="5422"/>
      </w:tblGrid>
      <w:tr w:rsidR="005B5EAD" w:rsidRPr="00785C54" w14:paraId="7E0C4B55" w14:textId="77777777" w:rsidTr="00935FAF">
        <w:trPr>
          <w:jc w:val="center"/>
        </w:trPr>
        <w:tc>
          <w:tcPr>
            <w:tcW w:w="4330" w:type="dxa"/>
            <w:tcBorders>
              <w:top w:val="single" w:sz="12" w:space="0" w:color="auto"/>
              <w:bottom w:val="single" w:sz="12" w:space="0" w:color="auto"/>
              <w:right w:val="single" w:sz="4" w:space="0" w:color="auto"/>
            </w:tcBorders>
            <w:tcMar>
              <w:top w:w="100" w:type="dxa"/>
              <w:left w:w="100" w:type="dxa"/>
              <w:bottom w:w="100" w:type="dxa"/>
              <w:right w:w="100" w:type="dxa"/>
            </w:tcMar>
          </w:tcPr>
          <w:p w14:paraId="05B05226" w14:textId="6DCC64E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422" w:type="dxa"/>
            <w:tcBorders>
              <w:top w:val="single" w:sz="12" w:space="0" w:color="auto"/>
              <w:left w:val="single" w:sz="4" w:space="0" w:color="auto"/>
              <w:bottom w:val="single" w:sz="12" w:space="0" w:color="auto"/>
            </w:tcBorders>
            <w:tcMar>
              <w:top w:w="100" w:type="dxa"/>
              <w:left w:w="100" w:type="dxa"/>
              <w:bottom w:w="100" w:type="dxa"/>
              <w:right w:w="100" w:type="dxa"/>
            </w:tcMar>
          </w:tcPr>
          <w:p w14:paraId="584C314D" w14:textId="4EE43718" w:rsidR="005B5EAD" w:rsidRPr="00785C54" w:rsidRDefault="005B5EAD" w:rsidP="00785C54">
            <w:pPr>
              <w:pStyle w:val="Tableheader"/>
              <w:autoSpaceDE w:val="0"/>
              <w:autoSpaceDN w:val="0"/>
              <w:adjustRightInd w:val="0"/>
              <w:jc w:val="both"/>
              <w:rPr>
                <w:szCs w:val="20"/>
              </w:rPr>
            </w:pPr>
            <w:r w:rsidRPr="00785C54">
              <w:rPr>
                <w:szCs w:val="24"/>
              </w:rPr>
              <w:t>/req/obs-cpt/Deployment</w:t>
            </w:r>
          </w:p>
        </w:tc>
      </w:tr>
      <w:tr w:rsidR="005B5EAD" w:rsidRPr="00785C54" w14:paraId="5D839771" w14:textId="77777777" w:rsidTr="00935FAF">
        <w:trPr>
          <w:jc w:val="center"/>
        </w:trPr>
        <w:tc>
          <w:tcPr>
            <w:tcW w:w="4330" w:type="dxa"/>
            <w:tcBorders>
              <w:top w:val="single" w:sz="12" w:space="0" w:color="auto"/>
              <w:bottom w:val="single" w:sz="4" w:space="0" w:color="auto"/>
              <w:right w:val="single" w:sz="4" w:space="0" w:color="auto"/>
            </w:tcBorders>
            <w:tcMar>
              <w:top w:w="100" w:type="dxa"/>
              <w:left w:w="100" w:type="dxa"/>
              <w:bottom w:w="100" w:type="dxa"/>
              <w:right w:w="100" w:type="dxa"/>
            </w:tcMar>
          </w:tcPr>
          <w:p w14:paraId="38B2FF74" w14:textId="33B95AB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422" w:type="dxa"/>
            <w:tcBorders>
              <w:top w:val="single" w:sz="12" w:space="0" w:color="auto"/>
              <w:left w:val="single" w:sz="4" w:space="0" w:color="auto"/>
              <w:bottom w:val="single" w:sz="4" w:space="0" w:color="auto"/>
            </w:tcBorders>
            <w:tcMar>
              <w:top w:w="100" w:type="dxa"/>
              <w:left w:w="100" w:type="dxa"/>
              <w:bottom w:w="100" w:type="dxa"/>
              <w:right w:w="100" w:type="dxa"/>
            </w:tcMar>
          </w:tcPr>
          <w:p w14:paraId="45FEDD7B" w14:textId="4D9030D5"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316E833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1C55A923" w14:textId="1B65A207" w:rsidR="005B5EAD" w:rsidRPr="00785C54" w:rsidRDefault="005B5EAD" w:rsidP="00785C54">
            <w:pPr>
              <w:pStyle w:val="Tablebody"/>
              <w:autoSpaceDE w:val="0"/>
              <w:autoSpaceDN w:val="0"/>
              <w:adjustRightInd w:val="0"/>
              <w:jc w:val="both"/>
              <w:rPr>
                <w:szCs w:val="20"/>
              </w:rPr>
            </w:pPr>
            <w:r w:rsidRPr="00785C54">
              <w:rPr>
                <w:szCs w:val="24"/>
              </w:rPr>
              <w:t>Name</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D466A73" w14:textId="28B64D76" w:rsidR="005B5EAD" w:rsidRPr="00785C54" w:rsidRDefault="005B5EAD" w:rsidP="00785C54">
            <w:pPr>
              <w:pStyle w:val="Tablebody"/>
              <w:autoSpaceDE w:val="0"/>
              <w:autoSpaceDN w:val="0"/>
              <w:adjustRightInd w:val="0"/>
              <w:jc w:val="both"/>
              <w:rPr>
                <w:szCs w:val="20"/>
              </w:rPr>
            </w:pPr>
            <w:r w:rsidRPr="00785C54">
              <w:rPr>
                <w:szCs w:val="24"/>
              </w:rPr>
              <w:t>Conceptual Observation - Deployment</w:t>
            </w:r>
          </w:p>
        </w:tc>
      </w:tr>
      <w:tr w:rsidR="005B5EAD" w:rsidRPr="00785C54" w14:paraId="11EE6A9D"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77AD7D3E" w14:textId="4DB5192D"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55AABBAB" w14:textId="6218861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5265CDE"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027CB433" w14:textId="1194A7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0519AD9F" w14:textId="07001B03" w:rsidR="005B5EAD" w:rsidRPr="00785C54" w:rsidRDefault="005B5EAD" w:rsidP="00785C54">
            <w:pPr>
              <w:pStyle w:val="Tablebody"/>
              <w:autoSpaceDE w:val="0"/>
              <w:autoSpaceDN w:val="0"/>
              <w:adjustRightInd w:val="0"/>
              <w:jc w:val="both"/>
              <w:rPr>
                <w:szCs w:val="20"/>
              </w:rPr>
            </w:pPr>
            <w:r w:rsidRPr="00785C54">
              <w:rPr>
                <w:szCs w:val="24"/>
              </w:rPr>
              <w:t>/req/obs-cpt/Deployment/Deployment-sem</w:t>
            </w:r>
          </w:p>
        </w:tc>
      </w:tr>
      <w:tr w:rsidR="005B5EAD" w:rsidRPr="00785C54" w14:paraId="75A0C6FC" w14:textId="77777777" w:rsidTr="00935FAF">
        <w:trPr>
          <w:jc w:val="center"/>
        </w:trPr>
        <w:tc>
          <w:tcPr>
            <w:tcW w:w="4330" w:type="dxa"/>
            <w:tcBorders>
              <w:top w:val="single" w:sz="4" w:space="0" w:color="auto"/>
              <w:bottom w:val="single" w:sz="4" w:space="0" w:color="auto"/>
              <w:right w:val="single" w:sz="4" w:space="0" w:color="auto"/>
            </w:tcBorders>
            <w:tcMar>
              <w:top w:w="100" w:type="dxa"/>
              <w:left w:w="100" w:type="dxa"/>
              <w:bottom w:w="100" w:type="dxa"/>
              <w:right w:w="100" w:type="dxa"/>
            </w:tcMar>
          </w:tcPr>
          <w:p w14:paraId="6BC592A5" w14:textId="0E5FAA3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4" w:space="0" w:color="auto"/>
            </w:tcBorders>
            <w:tcMar>
              <w:top w:w="100" w:type="dxa"/>
              <w:left w:w="100" w:type="dxa"/>
              <w:bottom w:w="100" w:type="dxa"/>
              <w:right w:w="100" w:type="dxa"/>
            </w:tcMar>
          </w:tcPr>
          <w:p w14:paraId="1597A4FA" w14:textId="37593B27" w:rsidR="005B5EAD" w:rsidRPr="00785C54" w:rsidRDefault="005B5EAD" w:rsidP="00785C54">
            <w:pPr>
              <w:pStyle w:val="Tablebody"/>
              <w:autoSpaceDE w:val="0"/>
              <w:autoSpaceDN w:val="0"/>
              <w:adjustRightInd w:val="0"/>
              <w:jc w:val="both"/>
              <w:rPr>
                <w:szCs w:val="20"/>
              </w:rPr>
            </w:pPr>
            <w:r w:rsidRPr="00785C54">
              <w:rPr>
                <w:szCs w:val="24"/>
              </w:rPr>
              <w:t>/req/obs-cpt/Deployment/observer-sem</w:t>
            </w:r>
          </w:p>
        </w:tc>
      </w:tr>
      <w:tr w:rsidR="005B5EAD" w:rsidRPr="00785C54" w14:paraId="1E3A6A59" w14:textId="77777777" w:rsidTr="00935FAF">
        <w:trPr>
          <w:jc w:val="center"/>
        </w:trPr>
        <w:tc>
          <w:tcPr>
            <w:tcW w:w="4330" w:type="dxa"/>
            <w:tcBorders>
              <w:top w:val="single" w:sz="4" w:space="0" w:color="auto"/>
              <w:bottom w:val="single" w:sz="12" w:space="0" w:color="auto"/>
              <w:right w:val="single" w:sz="4" w:space="0" w:color="auto"/>
            </w:tcBorders>
            <w:tcMar>
              <w:top w:w="100" w:type="dxa"/>
              <w:left w:w="100" w:type="dxa"/>
              <w:bottom w:w="100" w:type="dxa"/>
              <w:right w:w="100" w:type="dxa"/>
            </w:tcMar>
          </w:tcPr>
          <w:p w14:paraId="33FEAC48" w14:textId="470DB1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422" w:type="dxa"/>
            <w:tcBorders>
              <w:top w:val="single" w:sz="4" w:space="0" w:color="auto"/>
              <w:left w:val="single" w:sz="4" w:space="0" w:color="auto"/>
              <w:bottom w:val="single" w:sz="12" w:space="0" w:color="auto"/>
            </w:tcBorders>
            <w:tcMar>
              <w:top w:w="100" w:type="dxa"/>
              <w:left w:w="100" w:type="dxa"/>
              <w:bottom w:w="100" w:type="dxa"/>
              <w:right w:w="100" w:type="dxa"/>
            </w:tcMar>
          </w:tcPr>
          <w:p w14:paraId="4C240E03" w14:textId="0EDC5A38" w:rsidR="005B5EAD" w:rsidRPr="00785C54" w:rsidRDefault="005B5EAD" w:rsidP="00785C54">
            <w:pPr>
              <w:pStyle w:val="Tablebody"/>
              <w:autoSpaceDE w:val="0"/>
              <w:autoSpaceDN w:val="0"/>
              <w:adjustRightInd w:val="0"/>
              <w:jc w:val="both"/>
              <w:rPr>
                <w:szCs w:val="20"/>
              </w:rPr>
            </w:pPr>
            <w:r w:rsidRPr="00785C54">
              <w:rPr>
                <w:szCs w:val="24"/>
              </w:rPr>
              <w:t>/req/obs-cpt/Deployment/host-sem</w:t>
            </w:r>
          </w:p>
        </w:tc>
      </w:tr>
    </w:tbl>
    <w:p w14:paraId="0E8473E0" w14:textId="417BB1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197" w:name="_Toc113373375"/>
      <w:r w:rsidRPr="00785C54">
        <w:rPr>
          <w:rFonts w:eastAsia="Times New Roman"/>
          <w:szCs w:val="24"/>
        </w:rPr>
        <w:t>Interface Deployment</w:t>
      </w:r>
      <w:bookmarkEnd w:id="219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66"/>
        <w:gridCol w:w="5286"/>
      </w:tblGrid>
      <w:tr w:rsidR="005B5EAD" w:rsidRPr="00785C54" w14:paraId="7C073EBE" w14:textId="77777777" w:rsidTr="001B2CF3">
        <w:trPr>
          <w:jc w:val="center"/>
        </w:trPr>
        <w:tc>
          <w:tcPr>
            <w:tcW w:w="4466" w:type="dxa"/>
            <w:tcMar>
              <w:top w:w="100" w:type="dxa"/>
              <w:left w:w="100" w:type="dxa"/>
              <w:bottom w:w="100" w:type="dxa"/>
              <w:right w:w="100" w:type="dxa"/>
            </w:tcMar>
          </w:tcPr>
          <w:p w14:paraId="5486810A" w14:textId="290AE1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/req/obs-cpt/Deployment/Deployment-sem</w:t>
            </w:r>
          </w:p>
        </w:tc>
        <w:tc>
          <w:tcPr>
            <w:tcW w:w="5286" w:type="dxa"/>
            <w:tcMar>
              <w:top w:w="100" w:type="dxa"/>
              <w:left w:w="100" w:type="dxa"/>
              <w:bottom w:w="100" w:type="dxa"/>
              <w:right w:w="100" w:type="dxa"/>
            </w:tcMar>
          </w:tcPr>
          <w:p w14:paraId="47114169" w14:textId="3717BB6B" w:rsidR="005B5EAD" w:rsidRPr="00785C54" w:rsidRDefault="004C36B0" w:rsidP="00785C54">
            <w:pPr>
              <w:pStyle w:val="Tablebody"/>
              <w:autoSpaceDE w:val="0"/>
              <w:autoSpaceDN w:val="0"/>
              <w:adjustRightInd w:val="0"/>
              <w:jc w:val="both"/>
              <w:rPr>
                <w:b/>
                <w:szCs w:val="20"/>
              </w:rPr>
            </w:pPr>
            <w:ins w:id="2198" w:author="Katharina Schleidt" w:date="2022-08-10T19:58:00Z">
              <w:r w:rsidRPr="004C36B0">
                <w:rPr>
                  <w:szCs w:val="24"/>
                </w:rPr>
                <w:t xml:space="preserve">A </w:t>
              </w:r>
              <w:r w:rsidRPr="00E91BC4">
                <w:rPr>
                  <w:b/>
                  <w:bCs/>
                  <w:szCs w:val="24"/>
                  <w:rPrChange w:id="2199" w:author="Katharina Schleidt" w:date="2022-08-13T17:29:00Z">
                    <w:rPr>
                      <w:szCs w:val="24"/>
                    </w:rPr>
                  </w:rPrChange>
                </w:rPr>
                <w:t>Deployment</w:t>
              </w:r>
              <w:r w:rsidRPr="004C36B0">
                <w:rPr>
                  <w:szCs w:val="24"/>
                </w:rPr>
                <w:t xml:space="preserve"> shall be defined as </w:t>
              </w:r>
              <w:r>
                <w:rPr>
                  <w:szCs w:val="24"/>
                </w:rPr>
                <w:t>i</w:t>
              </w:r>
            </w:ins>
            <w:del w:id="2200" w:author="Katharina Schleidt" w:date="2022-08-10T19:58:00Z">
              <w:r w:rsidR="005B5EAD" w:rsidRPr="00785C54" w:rsidDel="004C36B0">
                <w:rPr>
                  <w:szCs w:val="24"/>
                </w:rPr>
                <w:delText>I</w:delText>
              </w:r>
            </w:del>
            <w:r w:rsidR="005B5EAD" w:rsidRPr="00785C54">
              <w:rPr>
                <w:szCs w:val="24"/>
              </w:rPr>
              <w:t xml:space="preserve">nformation on the assignment of an </w:t>
            </w:r>
            <w:r w:rsidR="005B5EAD" w:rsidRPr="00785C54">
              <w:rPr>
                <w:b/>
                <w:szCs w:val="24"/>
              </w:rPr>
              <w:t>Observer</w:t>
            </w:r>
            <w:r w:rsidR="005B5EAD" w:rsidRPr="00785C54">
              <w:rPr>
                <w:szCs w:val="24"/>
              </w:rPr>
              <w:t xml:space="preserve"> to a </w:t>
            </w:r>
            <w:r w:rsidR="005B5EAD" w:rsidRPr="00785C54">
              <w:rPr>
                <w:b/>
                <w:szCs w:val="24"/>
              </w:rPr>
              <w:t>Host.</w:t>
            </w:r>
          </w:p>
        </w:tc>
      </w:tr>
    </w:tbl>
    <w:p w14:paraId="4422D141" w14:textId="148D3790" w:rsidR="005B5EAD" w:rsidRPr="00785C54" w:rsidDel="002E12FD"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01" w:author="Katharina Schleidt" w:date="2022-08-10T19:27:00Z"/>
          <w:szCs w:val="24"/>
        </w:rPr>
      </w:pPr>
      <w:commentRangeStart w:id="2202"/>
      <w:del w:id="2203" w:author="Katharina Schleidt" w:date="2022-08-10T19:27:00Z">
        <w:r w:rsidRPr="00785C54" w:rsidDel="002E12FD">
          <w:rPr>
            <w:szCs w:val="24"/>
          </w:rPr>
          <w:delText>NOTE</w:delText>
        </w:r>
        <w:r w:rsidRPr="00785C54" w:rsidDel="002E12FD">
          <w:rPr>
            <w:szCs w:val="24"/>
          </w:rPr>
          <w:tab/>
          <w:delText>Examples of deployment are:</w:delText>
        </w:r>
        <w:commentRangeEnd w:id="2202"/>
        <w:r w:rsidR="008058B6" w:rsidDel="002E12FD">
          <w:rPr>
            <w:rStyle w:val="CommentReference"/>
            <w:rFonts w:eastAsia="MS Mincho"/>
            <w:lang w:eastAsia="ja-JP"/>
          </w:rPr>
          <w:commentReference w:id="2202"/>
        </w:r>
      </w:del>
    </w:p>
    <w:p w14:paraId="06C290D2" w14:textId="45C5C9E8"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4" w:author="Katharina Schleidt" w:date="2022-08-10T19:31:00Z">
        <w:r>
          <w:rPr>
            <w:szCs w:val="24"/>
          </w:rPr>
          <w:t>EXAMPLE</w:t>
        </w:r>
      </w:ins>
      <w:ins w:id="2205" w:author="Katharina Schleidt" w:date="2022-08-10T19:27:00Z">
        <w:r w:rsidR="002E12FD">
          <w:rPr>
            <w:szCs w:val="24"/>
          </w:rPr>
          <w:t xml:space="preserve"> 1</w:t>
        </w:r>
      </w:ins>
      <w:del w:id="2206" w:author="Katharina Schleidt" w:date="2022-08-10T19:27:00Z">
        <w:r w:rsidR="005B5EAD" w:rsidRPr="00785C54" w:rsidDel="002E12FD">
          <w:rPr>
            <w:szCs w:val="24"/>
          </w:rPr>
          <w:delText>a)</w:delText>
        </w:r>
      </w:del>
      <w:r w:rsidR="005B5EAD" w:rsidRPr="00785C54">
        <w:rPr>
          <w:szCs w:val="24"/>
        </w:rPr>
        <w:tab/>
        <w:t>Information regarding a sensor being attached to a pole.</w:t>
      </w:r>
    </w:p>
    <w:p w14:paraId="713A7279" w14:textId="00B653F4"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07" w:author="Katharina Schleidt" w:date="2022-08-10T19:31:00Z">
        <w:r>
          <w:rPr>
            <w:szCs w:val="24"/>
          </w:rPr>
          <w:t xml:space="preserve">EXAMPLE </w:t>
        </w:r>
      </w:ins>
      <w:ins w:id="2208" w:author="Katharina Schleidt" w:date="2022-08-10T19:27:00Z">
        <w:r w:rsidR="002E12FD">
          <w:rPr>
            <w:szCs w:val="24"/>
          </w:rPr>
          <w:t>2</w:t>
        </w:r>
      </w:ins>
      <w:del w:id="2209" w:author="Katharina Schleidt" w:date="2022-08-10T19:27:00Z">
        <w:r w:rsidR="005B5EAD" w:rsidRPr="00785C54" w:rsidDel="002E12FD">
          <w:rPr>
            <w:szCs w:val="24"/>
          </w:rPr>
          <w:delText>b)</w:delText>
        </w:r>
      </w:del>
      <w:r w:rsidR="005B5EAD" w:rsidRPr="00785C54">
        <w:rPr>
          <w:szCs w:val="24"/>
        </w:rPr>
        <w:tab/>
        <w:t>The monitoring facilities pertaining to an environmental monitoring network.</w:t>
      </w:r>
    </w:p>
    <w:p w14:paraId="6A466FE9" w14:textId="678F6520"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0" w:author="Katharina Schleidt" w:date="2022-08-10T19:31:00Z">
        <w:r>
          <w:rPr>
            <w:szCs w:val="24"/>
          </w:rPr>
          <w:t xml:space="preserve">EXAMPLE </w:t>
        </w:r>
      </w:ins>
      <w:ins w:id="2211" w:author="Katharina Schleidt" w:date="2022-08-10T19:27:00Z">
        <w:r w:rsidR="002E12FD">
          <w:rPr>
            <w:szCs w:val="24"/>
          </w:rPr>
          <w:t>3</w:t>
        </w:r>
      </w:ins>
      <w:del w:id="2212" w:author="Katharina Schleidt" w:date="2022-08-10T19:27:00Z">
        <w:r w:rsidR="005B5EAD" w:rsidRPr="00785C54" w:rsidDel="002E12FD">
          <w:rPr>
            <w:szCs w:val="24"/>
          </w:rPr>
          <w:delText>c)</w:delText>
        </w:r>
      </w:del>
      <w:r w:rsidR="005B5EAD" w:rsidRPr="00785C54">
        <w:rPr>
          <w:szCs w:val="24"/>
        </w:rPr>
        <w:tab/>
        <w:t>The description of a ship cruise linking a research vessel with a marine network.</w:t>
      </w:r>
    </w:p>
    <w:p w14:paraId="2B402379" w14:textId="146B31C7" w:rsidR="005B5EAD" w:rsidRPr="00785C54" w:rsidRDefault="00411947"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213" w:author="Katharina Schleidt" w:date="2022-08-10T19:31:00Z">
        <w:r>
          <w:rPr>
            <w:szCs w:val="24"/>
          </w:rPr>
          <w:t xml:space="preserve">EXAMPLE </w:t>
        </w:r>
      </w:ins>
      <w:ins w:id="2214" w:author="Katharina Schleidt" w:date="2022-08-10T19:27:00Z">
        <w:r w:rsidR="002E12FD">
          <w:rPr>
            <w:szCs w:val="24"/>
          </w:rPr>
          <w:t>4</w:t>
        </w:r>
      </w:ins>
      <w:del w:id="2215" w:author="Katharina Schleidt" w:date="2022-08-10T19:27:00Z">
        <w:r w:rsidR="005B5EAD" w:rsidRPr="00785C54" w:rsidDel="002E12FD">
          <w:rPr>
            <w:szCs w:val="24"/>
          </w:rPr>
          <w:delText>d)</w:delText>
        </w:r>
      </w:del>
      <w:r w:rsidR="005B5EAD" w:rsidRPr="00785C54">
        <w:rPr>
          <w:szCs w:val="24"/>
        </w:rPr>
        <w:tab/>
        <w:t>The participation of a citizen in a citizen-science project involving crowd sensing.</w:t>
      </w:r>
    </w:p>
    <w:p w14:paraId="569DAD0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6" w:name="_Toc113373376"/>
      <w:r w:rsidRPr="00785C54">
        <w:rPr>
          <w:rFonts w:eastAsia="Times New Roman"/>
          <w:szCs w:val="24"/>
        </w:rPr>
        <w:t>Association observer</w:t>
      </w:r>
      <w:bookmarkEnd w:id="22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1F83DC2B" w14:textId="77777777" w:rsidTr="001B2CF3">
        <w:trPr>
          <w:jc w:val="center"/>
        </w:trPr>
        <w:tc>
          <w:tcPr>
            <w:tcW w:w="4668" w:type="dxa"/>
            <w:tcMar>
              <w:top w:w="100" w:type="dxa"/>
              <w:left w:w="100" w:type="dxa"/>
              <w:bottom w:w="100" w:type="dxa"/>
              <w:right w:w="100" w:type="dxa"/>
            </w:tcMar>
          </w:tcPr>
          <w:p w14:paraId="7BACB176" w14:textId="6511F0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/req/obs-cpt/Deployment/observer-sem</w:t>
            </w:r>
          </w:p>
        </w:tc>
        <w:tc>
          <w:tcPr>
            <w:tcW w:w="5103" w:type="dxa"/>
            <w:tcMar>
              <w:top w:w="100" w:type="dxa"/>
              <w:left w:w="100" w:type="dxa"/>
              <w:bottom w:w="100" w:type="dxa"/>
              <w:right w:w="100" w:type="dxa"/>
            </w:tcMar>
          </w:tcPr>
          <w:p w14:paraId="4D6BB87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Observer</w:t>
            </w:r>
            <w:r w:rsidRPr="00785C54">
              <w:rPr>
                <w:szCs w:val="24"/>
              </w:rPr>
              <w:t xml:space="preserve"> associated with this </w:t>
            </w:r>
            <w:r w:rsidRPr="00785C54">
              <w:rPr>
                <w:b/>
                <w:szCs w:val="24"/>
              </w:rPr>
              <w:t>Deployment</w:t>
            </w:r>
            <w:r w:rsidRPr="00785C54">
              <w:rPr>
                <w:szCs w:val="24"/>
              </w:rPr>
              <w:t>.</w:t>
            </w:r>
          </w:p>
          <w:p w14:paraId="68910BF0" w14:textId="657E4940" w:rsidR="005B5EAD" w:rsidRPr="00785C54" w:rsidRDefault="005B5EAD" w:rsidP="00785C54">
            <w:pPr>
              <w:pStyle w:val="Tablebody"/>
              <w:autoSpaceDE w:val="0"/>
              <w:autoSpaceDN w:val="0"/>
              <w:adjustRightInd w:val="0"/>
              <w:jc w:val="both"/>
              <w:rPr>
                <w:b/>
                <w:color w:val="24292E"/>
                <w:sz w:val="21"/>
                <w:szCs w:val="21"/>
              </w:rPr>
            </w:pPr>
            <w:r w:rsidRPr="00785C54">
              <w:rPr>
                <w:szCs w:val="24"/>
              </w:rPr>
              <w:t xml:space="preserve">If a reference to an </w:t>
            </w:r>
            <w:r w:rsidRPr="00785C54">
              <w:rPr>
                <w:b/>
                <w:szCs w:val="24"/>
              </w:rPr>
              <w:t>Observer</w:t>
            </w:r>
            <w:r w:rsidRPr="00785C54">
              <w:rPr>
                <w:szCs w:val="24"/>
              </w:rPr>
              <w:t xml:space="preserve"> is provided, the association with the role </w:t>
            </w:r>
            <w:r w:rsidRPr="00785C54">
              <w:rPr>
                <w:b/>
                <w:szCs w:val="24"/>
              </w:rPr>
              <w:t>observer</w:t>
            </w:r>
            <w:r w:rsidRPr="00785C54">
              <w:rPr>
                <w:szCs w:val="24"/>
              </w:rPr>
              <w:t xml:space="preserve"> </w:t>
            </w:r>
            <w:del w:id="2217" w:author="Katharina Schleidt" w:date="2022-08-10T19:13:00Z">
              <w:r w:rsidRPr="00785C54" w:rsidDel="002F2035">
                <w:rPr>
                  <w:szCs w:val="24"/>
                </w:rPr>
                <w:delText>SHALL</w:delText>
              </w:r>
            </w:del>
            <w:ins w:id="2218" w:author="Katharina Schleidt" w:date="2022-08-10T19:13:00Z">
              <w:r w:rsidR="002F2035">
                <w:rPr>
                  <w:szCs w:val="24"/>
                </w:rPr>
                <w:t>shall</w:t>
              </w:r>
            </w:ins>
            <w:r w:rsidRPr="00785C54">
              <w:rPr>
                <w:szCs w:val="24"/>
              </w:rPr>
              <w:t xml:space="preserve"> be used.</w:t>
            </w:r>
          </w:p>
        </w:tc>
      </w:tr>
    </w:tbl>
    <w:p w14:paraId="637CA1F3" w14:textId="0C32B6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19" w:name="_Toc113373377"/>
      <w:r w:rsidRPr="00785C54">
        <w:rPr>
          <w:rFonts w:eastAsia="Times New Roman"/>
          <w:szCs w:val="24"/>
        </w:rPr>
        <w:t>Association host</w:t>
      </w:r>
      <w:bookmarkEnd w:id="221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0D3768D" w14:textId="77777777" w:rsidTr="001B2CF3">
        <w:trPr>
          <w:jc w:val="center"/>
        </w:trPr>
        <w:tc>
          <w:tcPr>
            <w:tcW w:w="4668" w:type="dxa"/>
            <w:tcMar>
              <w:top w:w="100" w:type="dxa"/>
              <w:left w:w="100" w:type="dxa"/>
              <w:bottom w:w="100" w:type="dxa"/>
              <w:right w:w="100" w:type="dxa"/>
            </w:tcMar>
          </w:tcPr>
          <w:p w14:paraId="0DAEEC14" w14:textId="131A7E8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/req/obs-cpt/Deployment/host-sem</w:t>
            </w:r>
          </w:p>
        </w:tc>
        <w:tc>
          <w:tcPr>
            <w:tcW w:w="5103" w:type="dxa"/>
            <w:tcMar>
              <w:top w:w="100" w:type="dxa"/>
              <w:left w:w="100" w:type="dxa"/>
              <w:bottom w:w="100" w:type="dxa"/>
              <w:right w:w="100" w:type="dxa"/>
            </w:tcMar>
          </w:tcPr>
          <w:p w14:paraId="2FD42D6F"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Host</w:t>
            </w:r>
            <w:r w:rsidRPr="00785C54">
              <w:rPr>
                <w:szCs w:val="24"/>
              </w:rPr>
              <w:t xml:space="preserve"> to which this </w:t>
            </w:r>
            <w:r w:rsidRPr="00785C54">
              <w:rPr>
                <w:b/>
                <w:szCs w:val="24"/>
              </w:rPr>
              <w:t>Deployment</w:t>
            </w:r>
            <w:r w:rsidRPr="00785C54">
              <w:rPr>
                <w:szCs w:val="24"/>
              </w:rPr>
              <w:t xml:space="preserve"> pertains.</w:t>
            </w:r>
          </w:p>
          <w:p w14:paraId="4C0BEEC2" w14:textId="09923BE2" w:rsidR="005B5EAD" w:rsidRPr="00785C54" w:rsidRDefault="005B5EAD" w:rsidP="00785C54">
            <w:pPr>
              <w:pStyle w:val="Tablebody"/>
              <w:autoSpaceDE w:val="0"/>
              <w:autoSpaceDN w:val="0"/>
              <w:adjustRightInd w:val="0"/>
              <w:jc w:val="both"/>
              <w:rPr>
                <w:color w:val="24292E"/>
                <w:sz w:val="21"/>
                <w:szCs w:val="21"/>
              </w:rPr>
            </w:pPr>
            <w:r w:rsidRPr="00785C54">
              <w:rPr>
                <w:szCs w:val="24"/>
              </w:rPr>
              <w:t xml:space="preserve">If a reference to a </w:t>
            </w:r>
            <w:r w:rsidRPr="00785C54">
              <w:rPr>
                <w:b/>
                <w:szCs w:val="24"/>
              </w:rPr>
              <w:t>Host</w:t>
            </w:r>
            <w:r w:rsidRPr="00785C54">
              <w:rPr>
                <w:szCs w:val="24"/>
              </w:rPr>
              <w:t xml:space="preserve"> is provided, the association with the role </w:t>
            </w:r>
            <w:r w:rsidRPr="00785C54">
              <w:rPr>
                <w:b/>
                <w:szCs w:val="24"/>
              </w:rPr>
              <w:t>host</w:t>
            </w:r>
            <w:r w:rsidRPr="00785C54">
              <w:rPr>
                <w:szCs w:val="24"/>
              </w:rPr>
              <w:t xml:space="preserve"> </w:t>
            </w:r>
            <w:del w:id="2220" w:author="Katharina Schleidt" w:date="2022-08-10T19:13:00Z">
              <w:r w:rsidRPr="00785C54" w:rsidDel="002F2035">
                <w:rPr>
                  <w:szCs w:val="24"/>
                </w:rPr>
                <w:delText>SHALL</w:delText>
              </w:r>
            </w:del>
            <w:ins w:id="2221" w:author="Katharina Schleidt" w:date="2022-08-10T19:13:00Z">
              <w:r w:rsidR="002F2035">
                <w:rPr>
                  <w:szCs w:val="24"/>
                </w:rPr>
                <w:t>shall</w:t>
              </w:r>
            </w:ins>
            <w:r w:rsidRPr="00785C54">
              <w:rPr>
                <w:szCs w:val="24"/>
              </w:rPr>
              <w:t xml:space="preserve"> be used</w:t>
            </w:r>
          </w:p>
        </w:tc>
      </w:tr>
    </w:tbl>
    <w:p w14:paraId="68ED0AE1" w14:textId="6C80A935" w:rsidR="005B5EAD" w:rsidRPr="00785C54" w:rsidRDefault="005B5EAD" w:rsidP="00785C54">
      <w:pPr>
        <w:pStyle w:val="Heading1"/>
        <w:autoSpaceDE w:val="0"/>
        <w:autoSpaceDN w:val="0"/>
        <w:adjustRightInd w:val="0"/>
        <w:rPr>
          <w:rFonts w:eastAsia="Times New Roman"/>
          <w:szCs w:val="24"/>
        </w:rPr>
      </w:pPr>
      <w:bookmarkStart w:id="2222" w:name="_Toc113373378"/>
      <w:r w:rsidRPr="00785C54">
        <w:rPr>
          <w:rFonts w:eastAsia="Times New Roman"/>
          <w:szCs w:val="24"/>
        </w:rPr>
        <w:t>Abstract Observation Core</w:t>
      </w:r>
      <w:bookmarkEnd w:id="2222"/>
    </w:p>
    <w:p w14:paraId="68C755B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23" w:name="_Toc113373379"/>
      <w:r w:rsidRPr="00785C54">
        <w:rPr>
          <w:rFonts w:eastAsia="Times New Roman"/>
          <w:szCs w:val="24"/>
        </w:rPr>
        <w:t>General</w:t>
      </w:r>
      <w:bookmarkEnd w:id="2223"/>
    </w:p>
    <w:p w14:paraId="42314B7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4" w:name="_Toc113373380"/>
      <w:r w:rsidRPr="00785C54">
        <w:rPr>
          <w:rFonts w:eastAsia="Times New Roman"/>
          <w:szCs w:val="24"/>
        </w:rPr>
        <w:t>Abstract Observation Core Package Requirements Class</w:t>
      </w:r>
      <w:bookmarkEnd w:id="2224"/>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31"/>
        <w:gridCol w:w="7321"/>
      </w:tblGrid>
      <w:tr w:rsidR="005B5EAD" w:rsidRPr="00785C54" w14:paraId="4066925C" w14:textId="77777777" w:rsidTr="00935FAF">
        <w:trPr>
          <w:jc w:val="center"/>
        </w:trPr>
        <w:tc>
          <w:tcPr>
            <w:tcW w:w="2431" w:type="dxa"/>
            <w:tcBorders>
              <w:top w:val="single" w:sz="12" w:space="0" w:color="auto"/>
              <w:bottom w:val="single" w:sz="12" w:space="0" w:color="auto"/>
              <w:right w:val="single" w:sz="4" w:space="0" w:color="auto"/>
            </w:tcBorders>
            <w:tcMar>
              <w:top w:w="100" w:type="dxa"/>
              <w:left w:w="100" w:type="dxa"/>
              <w:bottom w:w="100" w:type="dxa"/>
              <w:right w:w="100" w:type="dxa"/>
            </w:tcMar>
          </w:tcPr>
          <w:p w14:paraId="5547B9F4" w14:textId="028763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21" w:type="dxa"/>
            <w:tcBorders>
              <w:top w:val="single" w:sz="12" w:space="0" w:color="auto"/>
              <w:left w:val="single" w:sz="4" w:space="0" w:color="auto"/>
              <w:bottom w:val="single" w:sz="12" w:space="0" w:color="auto"/>
            </w:tcBorders>
            <w:tcMar>
              <w:top w:w="100" w:type="dxa"/>
              <w:left w:w="100" w:type="dxa"/>
              <w:bottom w:w="100" w:type="dxa"/>
              <w:right w:w="100" w:type="dxa"/>
            </w:tcMar>
          </w:tcPr>
          <w:p w14:paraId="3BB596CA" w14:textId="243FF094" w:rsidR="005B5EAD" w:rsidRPr="00785C54" w:rsidRDefault="005B5EAD" w:rsidP="00785C54">
            <w:pPr>
              <w:pStyle w:val="Tableheader"/>
              <w:autoSpaceDE w:val="0"/>
              <w:autoSpaceDN w:val="0"/>
              <w:adjustRightInd w:val="0"/>
              <w:jc w:val="both"/>
              <w:rPr>
                <w:szCs w:val="20"/>
              </w:rPr>
            </w:pPr>
            <w:r w:rsidRPr="00785C54">
              <w:rPr>
                <w:szCs w:val="24"/>
              </w:rPr>
              <w:t>/req/obs-core</w:t>
            </w:r>
          </w:p>
        </w:tc>
      </w:tr>
      <w:tr w:rsidR="005B5EAD" w:rsidRPr="00785C54" w14:paraId="26C46850" w14:textId="77777777" w:rsidTr="00935FAF">
        <w:trPr>
          <w:jc w:val="center"/>
        </w:trPr>
        <w:tc>
          <w:tcPr>
            <w:tcW w:w="2431" w:type="dxa"/>
            <w:tcBorders>
              <w:top w:val="single" w:sz="12" w:space="0" w:color="auto"/>
              <w:bottom w:val="single" w:sz="4" w:space="0" w:color="auto"/>
              <w:right w:val="single" w:sz="4" w:space="0" w:color="auto"/>
            </w:tcBorders>
            <w:tcMar>
              <w:top w:w="100" w:type="dxa"/>
              <w:left w:w="100" w:type="dxa"/>
              <w:bottom w:w="100" w:type="dxa"/>
              <w:right w:w="100" w:type="dxa"/>
            </w:tcMar>
          </w:tcPr>
          <w:p w14:paraId="3A099822" w14:textId="6B9C8F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21" w:type="dxa"/>
            <w:tcBorders>
              <w:top w:val="single" w:sz="12" w:space="0" w:color="auto"/>
              <w:left w:val="single" w:sz="4" w:space="0" w:color="auto"/>
              <w:bottom w:val="single" w:sz="4" w:space="0" w:color="auto"/>
            </w:tcBorders>
            <w:tcMar>
              <w:top w:w="100" w:type="dxa"/>
              <w:left w:w="100" w:type="dxa"/>
              <w:bottom w:w="100" w:type="dxa"/>
              <w:right w:w="100" w:type="dxa"/>
            </w:tcMar>
          </w:tcPr>
          <w:p w14:paraId="1D1E197C" w14:textId="2D6C053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2DC6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57E29CBA" w14:textId="034E3FF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2BA37958" w14:textId="40153AF8"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25" w:author="Katharina Schleidt" w:date="2022-08-13T16:37:00Z">
              <w:r w:rsidRPr="00785C54" w:rsidDel="00022C0A">
                <w:rPr>
                  <w:szCs w:val="24"/>
                </w:rPr>
                <w:delText xml:space="preserve">core </w:delText>
              </w:r>
            </w:del>
            <w:ins w:id="2226" w:author="Katharina Schleidt" w:date="2022-08-13T16:37:00Z">
              <w:r w:rsidR="00022C0A">
                <w:rPr>
                  <w:szCs w:val="24"/>
                </w:rPr>
                <w:t>C</w:t>
              </w:r>
              <w:r w:rsidR="00022C0A" w:rsidRPr="00785C54">
                <w:rPr>
                  <w:szCs w:val="24"/>
                </w:rPr>
                <w:t xml:space="preserve">ore </w:t>
              </w:r>
            </w:ins>
            <w:r w:rsidRPr="00785C54">
              <w:rPr>
                <w:szCs w:val="24"/>
              </w:rPr>
              <w:t>package</w:t>
            </w:r>
          </w:p>
        </w:tc>
      </w:tr>
      <w:tr w:rsidR="005B5EAD" w:rsidRPr="00785C54" w14:paraId="1B472093"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7EB83C" w14:textId="15D252F2"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466E9496" w14:textId="59CAE0F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E6C9390"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2B97854" w14:textId="3CC7962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7049E895" w14:textId="192B9F33"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3929DD52"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665E9D6" w14:textId="6667138F"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EC86726" w14:textId="7D62C907"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r w:rsidR="005B5EAD" w:rsidRPr="00785C54" w14:paraId="67ED1049"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161C5554" w14:textId="0D06634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8023661" w14:textId="1DDFCB61"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77A57A26"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0C96B3B0" w14:textId="3A63DF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0C782163" w14:textId="2B6FCA94"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7BB6824B"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24C03EF" w14:textId="01AC4C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593FB2AD" w14:textId="5E9EF143"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70E76E8E" w14:textId="77777777" w:rsidTr="00935FAF">
        <w:trPr>
          <w:jc w:val="center"/>
        </w:trPr>
        <w:tc>
          <w:tcPr>
            <w:tcW w:w="2431" w:type="dxa"/>
            <w:tcBorders>
              <w:top w:val="single" w:sz="4" w:space="0" w:color="auto"/>
              <w:bottom w:val="single" w:sz="4" w:space="0" w:color="auto"/>
              <w:right w:val="single" w:sz="4" w:space="0" w:color="auto"/>
            </w:tcBorders>
            <w:tcMar>
              <w:top w:w="100" w:type="dxa"/>
              <w:left w:w="100" w:type="dxa"/>
              <w:bottom w:w="100" w:type="dxa"/>
              <w:right w:w="100" w:type="dxa"/>
            </w:tcMar>
          </w:tcPr>
          <w:p w14:paraId="23B16338" w14:textId="669371C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4" w:space="0" w:color="auto"/>
            </w:tcBorders>
            <w:tcMar>
              <w:top w:w="100" w:type="dxa"/>
              <w:left w:w="100" w:type="dxa"/>
              <w:bottom w:w="100" w:type="dxa"/>
              <w:right w:w="100" w:type="dxa"/>
            </w:tcMar>
          </w:tcPr>
          <w:p w14:paraId="67382B71" w14:textId="1AC825BB"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4A53250B" w14:textId="77777777" w:rsidTr="00935FAF">
        <w:trPr>
          <w:jc w:val="center"/>
        </w:trPr>
        <w:tc>
          <w:tcPr>
            <w:tcW w:w="2431" w:type="dxa"/>
            <w:tcBorders>
              <w:top w:val="single" w:sz="4" w:space="0" w:color="auto"/>
              <w:bottom w:val="single" w:sz="12" w:space="0" w:color="auto"/>
              <w:right w:val="single" w:sz="4" w:space="0" w:color="auto"/>
            </w:tcBorders>
            <w:tcMar>
              <w:top w:w="100" w:type="dxa"/>
              <w:left w:w="100" w:type="dxa"/>
              <w:bottom w:w="100" w:type="dxa"/>
              <w:right w:w="100" w:type="dxa"/>
            </w:tcMar>
          </w:tcPr>
          <w:p w14:paraId="79893BFD" w14:textId="2BD982B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21" w:type="dxa"/>
            <w:tcBorders>
              <w:top w:val="single" w:sz="4" w:space="0" w:color="auto"/>
              <w:left w:val="single" w:sz="4" w:space="0" w:color="auto"/>
              <w:bottom w:val="single" w:sz="12" w:space="0" w:color="auto"/>
            </w:tcBorders>
            <w:tcMar>
              <w:top w:w="100" w:type="dxa"/>
              <w:left w:w="100" w:type="dxa"/>
              <w:bottom w:w="100" w:type="dxa"/>
              <w:right w:w="100" w:type="dxa"/>
            </w:tcMar>
          </w:tcPr>
          <w:p w14:paraId="20CF433C" w14:textId="6EB21A3C"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bl>
    <w:p w14:paraId="3BB2991E" w14:textId="4EF3393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27" w:name="_Toc113373381"/>
      <w:r w:rsidRPr="00785C54">
        <w:rPr>
          <w:rFonts w:eastAsia="Times New Roman"/>
          <w:szCs w:val="24"/>
        </w:rPr>
        <w:t>Association metadata</w:t>
      </w:r>
      <w:bookmarkEnd w:id="22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22C9EEE" w14:textId="77777777" w:rsidTr="00EC5BE0">
        <w:trPr>
          <w:jc w:val="center"/>
        </w:trPr>
        <w:tc>
          <w:tcPr>
            <w:tcW w:w="4668" w:type="dxa"/>
            <w:tcMar>
              <w:top w:w="100" w:type="dxa"/>
              <w:left w:w="100" w:type="dxa"/>
              <w:bottom w:w="100" w:type="dxa"/>
              <w:right w:w="100" w:type="dxa"/>
            </w:tcMar>
          </w:tcPr>
          <w:p w14:paraId="626AD7B6" w14:textId="74F5EF4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/req/obs-core/gen/metadata-sem</w:t>
            </w:r>
          </w:p>
        </w:tc>
        <w:tc>
          <w:tcPr>
            <w:tcW w:w="5103" w:type="dxa"/>
            <w:tcMar>
              <w:top w:w="100" w:type="dxa"/>
              <w:left w:w="100" w:type="dxa"/>
              <w:bottom w:w="100" w:type="dxa"/>
              <w:right w:w="100" w:type="dxa"/>
            </w:tcMar>
          </w:tcPr>
          <w:p w14:paraId="37E25D93" w14:textId="2491FD03" w:rsidR="005B5EAD" w:rsidRPr="00785C54" w:rsidRDefault="005B5EAD" w:rsidP="00785C54">
            <w:pPr>
              <w:pStyle w:val="Tablebody"/>
              <w:autoSpaceDE w:val="0"/>
              <w:autoSpaceDN w:val="0"/>
              <w:adjustRightInd w:val="0"/>
              <w:jc w:val="both"/>
              <w:rPr>
                <w:szCs w:val="20"/>
              </w:rPr>
            </w:pPr>
            <w:r w:rsidRPr="00785C54">
              <w:rPr>
                <w:szCs w:val="24"/>
              </w:rPr>
              <w:t xml:space="preserve">If descriptive metadata is provided, the association role </w:t>
            </w:r>
            <w:r w:rsidRPr="00785C54">
              <w:rPr>
                <w:b/>
                <w:szCs w:val="24"/>
              </w:rPr>
              <w:t>metadata</w:t>
            </w:r>
            <w:r w:rsidRPr="00785C54">
              <w:rPr>
                <w:szCs w:val="24"/>
              </w:rPr>
              <w:t xml:space="preserve"> </w:t>
            </w:r>
            <w:del w:id="2228" w:author="Katharina Schleidt" w:date="2022-08-10T19:13:00Z">
              <w:r w:rsidRPr="00785C54" w:rsidDel="002F2035">
                <w:rPr>
                  <w:szCs w:val="24"/>
                </w:rPr>
                <w:delText>SHALL</w:delText>
              </w:r>
            </w:del>
            <w:ins w:id="2229" w:author="Katharina Schleidt" w:date="2022-08-10T19:13:00Z">
              <w:r w:rsidR="002F2035">
                <w:rPr>
                  <w:szCs w:val="24"/>
                </w:rPr>
                <w:t>shall</w:t>
              </w:r>
            </w:ins>
            <w:r w:rsidRPr="00785C54">
              <w:rPr>
                <w:szCs w:val="24"/>
              </w:rPr>
              <w:t xml:space="preserve"> link to descriptive metadata as commonly understood by communities.</w:t>
            </w:r>
          </w:p>
        </w:tc>
      </w:tr>
    </w:tbl>
    <w:p w14:paraId="309D50EC" w14:textId="2377CBE1"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230"/>
      <w:r w:rsidRPr="00785C54">
        <w:rPr>
          <w:szCs w:val="24"/>
        </w:rPr>
        <w:t>NOTE</w:t>
      </w:r>
      <w:r w:rsidRPr="00785C54">
        <w:rPr>
          <w:szCs w:val="24"/>
        </w:rPr>
        <w:tab/>
      </w:r>
      <w:ins w:id="2231" w:author="Katharina Schleidt" w:date="2022-08-13T16:01:00Z">
        <w:r w:rsidR="00DD1147" w:rsidRPr="00DD1147">
          <w:rPr>
            <w:szCs w:val="24"/>
          </w:rPr>
          <w:t>When providing metadata, using the classes, attributes and associations explicitly modelled in the OMS greatly improves the interoperability compared to using the generic metadata association to include the same information. Please do not reinvent the wheel.</w:t>
        </w:r>
      </w:ins>
      <w:del w:id="2232" w:author="Katharina Schleidt" w:date="2022-08-13T16:01:00Z">
        <w:r w:rsidRPr="00785C54" w:rsidDel="00DD1147">
          <w:rPr>
            <w:szCs w:val="24"/>
          </w:rPr>
          <w:delText>Attention should be given not to reinvent semantic that is explicitly modelled in the OMS model.</w:delText>
        </w:r>
        <w:commentRangeEnd w:id="2230"/>
        <w:r w:rsidR="008058B6" w:rsidDel="00DD1147">
          <w:rPr>
            <w:rStyle w:val="CommentReference"/>
            <w:rFonts w:eastAsia="MS Mincho"/>
            <w:lang w:eastAsia="ja-JP"/>
          </w:rPr>
          <w:commentReference w:id="2230"/>
        </w:r>
      </w:del>
    </w:p>
    <w:p w14:paraId="1E362CB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233" w:name="_Toc113373382"/>
      <w:r w:rsidRPr="00785C54">
        <w:rPr>
          <w:rFonts w:eastAsia="Times New Roman"/>
          <w:szCs w:val="24"/>
        </w:rPr>
        <w:t>AbstractObservationCharacteristics</w:t>
      </w:r>
      <w:bookmarkEnd w:id="2233"/>
    </w:p>
    <w:p w14:paraId="1F5E227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34" w:name="_Toc113373383"/>
      <w:r w:rsidRPr="00785C54">
        <w:rPr>
          <w:rFonts w:eastAsia="Times New Roman"/>
          <w:szCs w:val="24"/>
        </w:rPr>
        <w:t>AbstractObservationCharacteristics Requirements Class</w:t>
      </w:r>
      <w:bookmarkEnd w:id="22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7E2EA12" w14:textId="77777777" w:rsidTr="00935FAF">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8F228C7" w14:textId="43A10FB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D1348F6" w14:textId="6970C1D8" w:rsidR="005B5EAD" w:rsidRPr="00785C54" w:rsidRDefault="005B5EAD" w:rsidP="00785C54">
            <w:pPr>
              <w:pStyle w:val="Tableheader"/>
              <w:autoSpaceDE w:val="0"/>
              <w:autoSpaceDN w:val="0"/>
              <w:adjustRightInd w:val="0"/>
              <w:jc w:val="both"/>
              <w:rPr>
                <w:szCs w:val="20"/>
              </w:rPr>
            </w:pPr>
            <w:r w:rsidRPr="00785C54">
              <w:rPr>
                <w:szCs w:val="24"/>
              </w:rPr>
              <w:t>/req/obs-core/AbstractObservationCharacteristics</w:t>
            </w:r>
          </w:p>
        </w:tc>
      </w:tr>
      <w:tr w:rsidR="005B5EAD" w:rsidRPr="00785C54" w14:paraId="4EE56D09" w14:textId="77777777" w:rsidTr="00935FAF">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73A932C" w14:textId="14414FA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D2CE8A2" w14:textId="6BBB75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9FBAD1"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94D879" w14:textId="0A62D87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416A82" w14:textId="2CEEA383"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235" w:author="Katharina Schleidt" w:date="2022-08-13T16:37:00Z">
              <w:r w:rsidRPr="00785C54" w:rsidDel="00022C0A">
                <w:rPr>
                  <w:szCs w:val="24"/>
                </w:rPr>
                <w:delText xml:space="preserve">core </w:delText>
              </w:r>
            </w:del>
            <w:ins w:id="2236" w:author="Katharina Schleidt" w:date="2022-08-13T16:37:00Z">
              <w:r w:rsidR="00022C0A">
                <w:rPr>
                  <w:szCs w:val="24"/>
                </w:rPr>
                <w:t>C</w:t>
              </w:r>
              <w:r w:rsidR="00022C0A" w:rsidRPr="00785C54">
                <w:rPr>
                  <w:szCs w:val="24"/>
                </w:rPr>
                <w:t xml:space="preserve">ore </w:t>
              </w:r>
            </w:ins>
            <w:r w:rsidRPr="00785C54">
              <w:rPr>
                <w:szCs w:val="24"/>
              </w:rPr>
              <w:t>- AbstractObservationCharacteristics</w:t>
            </w:r>
          </w:p>
        </w:tc>
      </w:tr>
      <w:tr w:rsidR="005B5EAD" w:rsidRPr="00785C54" w14:paraId="17F57A5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CEC99A" w14:textId="088AA54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1190584" w14:textId="14B0DEE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E13B60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A5B" w14:textId="2708900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85437" w14:textId="5223460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500476E"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3BABC5" w14:textId="51F15F0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39946F" w14:textId="395CC29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4BD7B01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C13064" w14:textId="43E2125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6A0F3F" w14:textId="0B9D11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/req/obs-core/AbstractObservationCharacteristics/AbstractObservationCharacteristics-sem</w:t>
            </w:r>
          </w:p>
        </w:tc>
      </w:tr>
      <w:tr w:rsidR="005B5EAD" w:rsidRPr="00785C54" w14:paraId="1DAA3B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8B31C8" w14:textId="58183D3F"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018DCF" w14:textId="36B4DB36"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/req/obs-core/AbstractObservationCharacteristics/type-sem</w:t>
            </w:r>
          </w:p>
        </w:tc>
      </w:tr>
      <w:tr w:rsidR="005B5EAD" w:rsidRPr="00785C54" w14:paraId="0379E71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B2EC8B" w14:textId="6E754C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2960F8" w14:textId="40CCA100"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/req/obs-core/AbstractObservationCharacteristics/parameter-sem</w:t>
            </w:r>
          </w:p>
        </w:tc>
      </w:tr>
      <w:tr w:rsidR="005B5EAD" w:rsidRPr="00785C54" w14:paraId="3E238FDC"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A2D410" w14:textId="3B49B2C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FAE55EF" w14:textId="33023E0C"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/rec/obs-core/AbstractObservationCharacteristics/parameter-procedure</w:t>
            </w:r>
          </w:p>
        </w:tc>
      </w:tr>
      <w:tr w:rsidR="005B5EAD" w:rsidRPr="00785C54" w14:paraId="1FCB515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552C32F" w14:textId="0DAD21BE"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16E13B" w14:textId="570A6DF0"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/rec/obs-core/AbstractObservationCharacteristics/parameter-redundant</w:t>
            </w:r>
          </w:p>
        </w:tc>
      </w:tr>
      <w:tr w:rsidR="005B5EAD" w:rsidRPr="00785C54" w14:paraId="19609D00"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5FCB706" w14:textId="4AA189D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B063D0A" w14:textId="675F454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/req/obs-core/AbstractObservationCharacteristics/resultQuality-sem</w:t>
            </w:r>
          </w:p>
        </w:tc>
      </w:tr>
      <w:tr w:rsidR="005B5EAD" w:rsidRPr="00785C54" w14:paraId="004037B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A73BFD9" w14:textId="317D45D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93C02C" w14:textId="681F1F99" w:rsidR="005B5EAD" w:rsidRPr="00785C54" w:rsidRDefault="005B5EAD" w:rsidP="00785C54">
            <w:pPr>
              <w:pStyle w:val="Tablebody"/>
              <w:autoSpaceDE w:val="0"/>
              <w:autoSpaceDN w:val="0"/>
              <w:adjustRightInd w:val="0"/>
              <w:jc w:val="both"/>
              <w:rPr>
                <w:szCs w:val="20"/>
              </w:rPr>
            </w:pPr>
            <w:r w:rsidRPr="00785C54">
              <w:rPr>
                <w:szCs w:val="24"/>
              </w:rPr>
              <w:t>/req/obs-cpt/Observation/phenomenonTime-sem</w:t>
            </w:r>
          </w:p>
        </w:tc>
      </w:tr>
      <w:tr w:rsidR="005B5EAD" w:rsidRPr="00785C54" w14:paraId="77D0DB1F"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AA7531C" w14:textId="060BA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2C1FE8" w14:textId="07CBFE1F" w:rsidR="005B5EAD" w:rsidRPr="00785C54" w:rsidRDefault="005B5EAD" w:rsidP="00785C54">
            <w:pPr>
              <w:pStyle w:val="Tablebody"/>
              <w:autoSpaceDE w:val="0"/>
              <w:autoSpaceDN w:val="0"/>
              <w:adjustRightInd w:val="0"/>
              <w:jc w:val="both"/>
              <w:rPr>
                <w:szCs w:val="20"/>
              </w:rPr>
            </w:pPr>
            <w:r w:rsidRPr="00785C54">
              <w:rPr>
                <w:szCs w:val="24"/>
              </w:rPr>
              <w:t>/req/obs-cpt/Observation/resultTime-sem</w:t>
            </w:r>
          </w:p>
        </w:tc>
      </w:tr>
      <w:tr w:rsidR="005B5EAD" w:rsidRPr="00785C54" w14:paraId="55DB88BA"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2733E48" w14:textId="35BD7EE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A291A1C" w14:textId="3C56ED4C" w:rsidR="005B5EAD" w:rsidRPr="00785C54" w:rsidRDefault="005B5EAD" w:rsidP="00785C54">
            <w:pPr>
              <w:pStyle w:val="Tablebody"/>
              <w:autoSpaceDE w:val="0"/>
              <w:autoSpaceDN w:val="0"/>
              <w:adjustRightInd w:val="0"/>
              <w:jc w:val="both"/>
              <w:rPr>
                <w:szCs w:val="20"/>
                <w:lang w:val="fr-FR"/>
              </w:rPr>
            </w:pPr>
            <w:r w:rsidRPr="00785C54">
              <w:rPr>
                <w:szCs w:val="24"/>
              </w:rPr>
              <w:t>/req/obs-cpt/Observation/validTime-sem</w:t>
            </w:r>
          </w:p>
        </w:tc>
      </w:tr>
      <w:tr w:rsidR="005B5EAD" w:rsidRPr="00785C54" w14:paraId="5602D6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191844" w14:textId="492A45F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C4DA97" w14:textId="5035EF07" w:rsidR="005B5EAD" w:rsidRPr="00785C54" w:rsidRDefault="005B5EAD" w:rsidP="00785C54">
            <w:pPr>
              <w:pStyle w:val="Tablebody"/>
              <w:autoSpaceDE w:val="0"/>
              <w:autoSpaceDN w:val="0"/>
              <w:adjustRightInd w:val="0"/>
              <w:jc w:val="both"/>
              <w:rPr>
                <w:szCs w:val="20"/>
              </w:rPr>
            </w:pPr>
            <w:r w:rsidRPr="00785C54">
              <w:rPr>
                <w:szCs w:val="24"/>
              </w:rPr>
              <w:t>/req/obs-cpt/Observation/featureOfInterest-sem</w:t>
            </w:r>
          </w:p>
        </w:tc>
      </w:tr>
      <w:tr w:rsidR="005B5EAD" w:rsidRPr="00785C54" w14:paraId="6F118684"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F1B1FD" w14:textId="5D9DB37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461146" w14:textId="041E12EA"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/req/obs-core/AbstractObservationCharacteristics/pFoI-sem</w:t>
            </w:r>
          </w:p>
        </w:tc>
      </w:tr>
      <w:tr w:rsidR="005B5EAD" w:rsidRPr="00785C54" w14:paraId="54AB1F08"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E6258DD" w14:textId="5C356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F7C0C4" w14:textId="3E1392CD"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/req/obs-core/AbstractObservationCharacteristics/uFoI-sem</w:t>
            </w:r>
          </w:p>
        </w:tc>
      </w:tr>
      <w:tr w:rsidR="005B5EAD" w:rsidRPr="00785C54" w14:paraId="3CD55B66"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3D24B40" w14:textId="05AFB9B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59DABD1" w14:textId="07FE430A" w:rsidR="005B5EAD" w:rsidRPr="00785C54" w:rsidRDefault="005B5EAD" w:rsidP="00785C54">
            <w:pPr>
              <w:pStyle w:val="Tablebody"/>
              <w:autoSpaceDE w:val="0"/>
              <w:autoSpaceDN w:val="0"/>
              <w:adjustRightInd w:val="0"/>
              <w:jc w:val="both"/>
              <w:rPr>
                <w:szCs w:val="20"/>
              </w:rPr>
            </w:pPr>
            <w:r w:rsidRPr="00785C54">
              <w:rPr>
                <w:szCs w:val="24"/>
              </w:rPr>
              <w:t>/req/obs-cpt/Observation/observedProperty-sem</w:t>
            </w:r>
          </w:p>
        </w:tc>
      </w:tr>
      <w:tr w:rsidR="005B5EAD" w:rsidRPr="00785C54" w14:paraId="42C0C855"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20363D" w14:textId="2D3EAE9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ECDA85D" w14:textId="6BF29652" w:rsidR="005B5EAD" w:rsidRPr="00785C54" w:rsidRDefault="005B5EAD" w:rsidP="00785C54">
            <w:pPr>
              <w:pStyle w:val="Tablebody"/>
              <w:autoSpaceDE w:val="0"/>
              <w:autoSpaceDN w:val="0"/>
              <w:adjustRightInd w:val="0"/>
              <w:jc w:val="both"/>
              <w:rPr>
                <w:szCs w:val="20"/>
              </w:rPr>
            </w:pPr>
            <w:r w:rsidRPr="00785C54">
              <w:rPr>
                <w:szCs w:val="24"/>
              </w:rPr>
              <w:t>/req/obs-cpt/Observation/result-sem</w:t>
            </w:r>
          </w:p>
        </w:tc>
      </w:tr>
      <w:tr w:rsidR="005B5EAD" w:rsidRPr="00785C54" w14:paraId="759F7AA7"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D248D5" w14:textId="27A29C2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40F90F" w14:textId="07CCAF86"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/req/obs-cpt/Observation/observingProcedure-sem</w:t>
            </w:r>
          </w:p>
        </w:tc>
      </w:tr>
      <w:tr w:rsidR="005B5EAD" w:rsidRPr="00785C54" w14:paraId="2858BDED"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2316071" w14:textId="48A540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B4D879F" w14:textId="44E14189" w:rsidR="005B5EAD" w:rsidRPr="00785C54" w:rsidRDefault="005B5EAD" w:rsidP="00785C54">
            <w:pPr>
              <w:pStyle w:val="Tablebody"/>
              <w:autoSpaceDE w:val="0"/>
              <w:autoSpaceDN w:val="0"/>
              <w:adjustRightInd w:val="0"/>
              <w:jc w:val="both"/>
              <w:rPr>
                <w:szCs w:val="20"/>
              </w:rPr>
            </w:pPr>
            <w:r w:rsidRPr="00785C54">
              <w:rPr>
                <w:szCs w:val="24"/>
              </w:rPr>
              <w:t>/req/obs-cpt/Observation/observer-sem</w:t>
            </w:r>
          </w:p>
        </w:tc>
      </w:tr>
      <w:tr w:rsidR="005B5EAD" w:rsidRPr="00785C54" w14:paraId="77AA618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F7AEB6F" w14:textId="6D74806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A70652" w14:textId="28BC6B25" w:rsidR="005B5EAD" w:rsidRPr="00785C54" w:rsidRDefault="005B5EAD" w:rsidP="00785C54">
            <w:pPr>
              <w:pStyle w:val="Tablebody"/>
              <w:autoSpaceDE w:val="0"/>
              <w:autoSpaceDN w:val="0"/>
              <w:adjustRightInd w:val="0"/>
              <w:jc w:val="both"/>
              <w:rPr>
                <w:szCs w:val="20"/>
              </w:rPr>
            </w:pPr>
            <w:r w:rsidRPr="00785C54">
              <w:rPr>
                <w:szCs w:val="24"/>
              </w:rPr>
              <w:t>/req/obs-cpt/Observation/host-sem</w:t>
            </w:r>
          </w:p>
        </w:tc>
      </w:tr>
      <w:tr w:rsidR="005B5EAD" w:rsidRPr="00785C54" w14:paraId="4B31C679"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6BC3BE" w14:textId="6144B7C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413241" w14:textId="5E602612"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6CDDA073"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97E826" w14:textId="34D29E3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B1CBA1" w14:textId="49428AA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189536AB" w14:textId="77777777" w:rsidTr="00935FAF">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D614821" w14:textId="31E9C22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818C046" w14:textId="3B451D6E" w:rsidR="005B5EAD" w:rsidRPr="00785C54" w:rsidRDefault="005B5EAD" w:rsidP="00785C54">
            <w:pPr>
              <w:pStyle w:val="Tablebody"/>
              <w:autoSpaceDE w:val="0"/>
              <w:autoSpaceDN w:val="0"/>
              <w:adjustRightInd w:val="0"/>
              <w:jc w:val="both"/>
              <w:rPr>
                <w:szCs w:val="20"/>
              </w:rPr>
            </w:pPr>
            <w:r w:rsidRPr="00785C54">
              <w:rPr>
                <w:szCs w:val="24"/>
              </w:rPr>
              <w:t>/rec/obs-core/AbstractObservationCharacteristics/uFoI</w:t>
            </w:r>
          </w:p>
        </w:tc>
      </w:tr>
      <w:tr w:rsidR="005B5EAD" w:rsidRPr="00785C54" w14:paraId="1B0ADCE9" w14:textId="77777777" w:rsidTr="00935FAF">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F5EED8D" w14:textId="48836AF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7CC133C" w14:textId="56D35A44"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bl>
    <w:p w14:paraId="2549F438" w14:textId="0E0EC1B5" w:rsidR="00935FAF" w:rsidRPr="00785C54" w:rsidRDefault="00935FAF" w:rsidP="00785C54">
      <w:pPr>
        <w:pStyle w:val="BodyText"/>
      </w:pPr>
      <w:del w:id="2237" w:author="Ilkka Rinne" w:date="2022-09-06T15:39:00Z">
        <w:r w:rsidRPr="00785C54" w:rsidDel="003B488C">
          <w:delText> </w:delText>
        </w:r>
      </w:del>
      <w:ins w:id="2238" w:author="Katharina Schleidt" w:date="2022-08-13T17:38:00Z">
        <w:r w:rsidR="00BE49F6" w:rsidRPr="00785C54">
          <w:rPr>
            <w:szCs w:val="24"/>
          </w:rPr>
          <w:t>AbstractObservationCharacteristics and AbstractObservation</w:t>
        </w:r>
        <w:commentRangeStart w:id="2239"/>
        <w:commentRangeEnd w:id="2239"/>
        <w:r w:rsidR="00BE49F6">
          <w:rPr>
            <w:rStyle w:val="CommentReference"/>
            <w:rFonts w:eastAsia="MS Mincho"/>
            <w:lang w:eastAsia="ja-JP"/>
          </w:rPr>
          <w:commentReference w:id="2239"/>
        </w:r>
        <w:r w:rsidR="00BE49F6">
          <w:rPr>
            <w:szCs w:val="24"/>
          </w:rPr>
          <w:t xml:space="preserve"> from </w:t>
        </w:r>
        <w:r w:rsidR="00BE49F6">
          <w:t>t</w:t>
        </w:r>
      </w:ins>
      <w:ins w:id="2240" w:author="Katharina Schleidt" w:date="2022-08-13T17:37:00Z">
        <w:r w:rsidR="00BE49F6" w:rsidRPr="00BE49F6">
          <w:t xml:space="preserve">he </w:t>
        </w:r>
      </w:ins>
      <w:ins w:id="2241" w:author="Katharina Schleidt" w:date="2022-08-13T17:38:00Z">
        <w:r w:rsidR="00BE49F6" w:rsidRPr="00785C54">
          <w:rPr>
            <w:szCs w:val="24"/>
          </w:rPr>
          <w:t xml:space="preserve">Abstract Observation </w:t>
        </w:r>
        <w:r w:rsidR="00BE49F6">
          <w:rPr>
            <w:szCs w:val="24"/>
          </w:rPr>
          <w:t>C</w:t>
        </w:r>
        <w:r w:rsidR="00BE49F6" w:rsidRPr="00785C54">
          <w:rPr>
            <w:szCs w:val="24"/>
          </w:rPr>
          <w:t xml:space="preserve">ore </w:t>
        </w:r>
        <w:r w:rsidR="00BE49F6">
          <w:rPr>
            <w:szCs w:val="24"/>
          </w:rPr>
          <w:t>are</w:t>
        </w:r>
      </w:ins>
      <w:ins w:id="2242" w:author="Katharina Schleidt" w:date="2022-08-13T17:37:00Z">
        <w:r w:rsidR="00BE49F6" w:rsidRPr="00BE49F6">
          <w:t xml:space="preserve"> described as a class diagram in Figure </w:t>
        </w:r>
        <w:r w:rsidR="00BE49F6">
          <w:t>10</w:t>
        </w:r>
        <w:r w:rsidR="00BE49F6" w:rsidRPr="00BE49F6">
          <w:t xml:space="preserve">. The schema is fully described in </w:t>
        </w:r>
      </w:ins>
      <w:ins w:id="2243" w:author="Katharina Schleidt" w:date="2022-08-13T17:38:00Z">
        <w:r w:rsidR="00BE49F6">
          <w:t>9</w:t>
        </w:r>
      </w:ins>
      <w:ins w:id="2244" w:author="Katharina Schleidt" w:date="2022-08-13T17:37:00Z">
        <w:r w:rsidR="00BE49F6" w:rsidRPr="00BE49F6">
          <w:t>.</w:t>
        </w:r>
      </w:ins>
      <w:ins w:id="2245" w:author="Katharina Schleidt" w:date="2022-08-13T17:39:00Z">
        <w:r w:rsidR="00BE49F6">
          <w:t>2 and 9.3</w:t>
        </w:r>
      </w:ins>
      <w:ins w:id="2246" w:author="Katharina Schleidt" w:date="2022-08-13T17:37:00Z">
        <w:r w:rsidR="00BE49F6" w:rsidRPr="00BE49F6">
          <w:t>.</w:t>
        </w:r>
      </w:ins>
    </w:p>
    <w:p w14:paraId="65303244" w14:textId="6D32E518"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247" w:author="Ilkka Rinne" w:date="2022-09-06T13:55:00Z">
        <w:r w:rsidRPr="00785C54" w:rsidDel="00734867">
          <w:rPr>
            <w:noProof/>
            <w:szCs w:val="24"/>
          </w:rPr>
          <w:lastRenderedPageBreak/>
          <w:drawing>
            <wp:inline distT="0" distB="0" distL="0" distR="0" wp14:anchorId="6497744A" wp14:editId="742C0592">
              <wp:extent cx="5763780" cy="3959360"/>
              <wp:effectExtent l="0" t="0" r="8890" b="3175"/>
              <wp:docPr id="10" name="Picture 10"/>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3780" cy="3959360"/>
                      </a:xfrm>
                      <a:prstGeom prst="rect">
                        <a:avLst/>
                      </a:prstGeom>
                    </pic:spPr>
                  </pic:pic>
                </a:graphicData>
              </a:graphic>
            </wp:inline>
          </w:drawing>
        </w:r>
      </w:del>
      <w:ins w:id="2248" w:author="Ilkka Rinne" w:date="2022-09-06T13:55:00Z">
        <w:r w:rsidR="00734867">
          <w:rPr>
            <w:noProof/>
            <w:szCs w:val="24"/>
          </w:rPr>
          <w:lastRenderedPageBreak/>
          <w:drawing>
            <wp:inline distT="0" distB="0" distL="0" distR="0" wp14:anchorId="548BCB58" wp14:editId="2E2D7F0B">
              <wp:extent cx="6657032" cy="653142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28A0092B-C50C-407E-A947-70E740481C1C}">
                            <a14:useLocalDpi xmlns:a14="http://schemas.microsoft.com/office/drawing/2010/main" val="0"/>
                          </a:ext>
                        </a:extLst>
                      </a:blip>
                      <a:stretch>
                        <a:fillRect/>
                      </a:stretch>
                    </pic:blipFill>
                    <pic:spPr>
                      <a:xfrm>
                        <a:off x="0" y="0"/>
                        <a:ext cx="6669846" cy="6544000"/>
                      </a:xfrm>
                      <a:prstGeom prst="rect">
                        <a:avLst/>
                      </a:prstGeom>
                    </pic:spPr>
                  </pic:pic>
                </a:graphicData>
              </a:graphic>
            </wp:inline>
          </w:drawing>
        </w:r>
      </w:ins>
    </w:p>
    <w:p w14:paraId="0505451B" w14:textId="21B39B13" w:rsidR="005B5EAD" w:rsidRPr="00785C54" w:rsidRDefault="005B5EAD" w:rsidP="00785C54">
      <w:pPr>
        <w:pStyle w:val="Figuretitle"/>
        <w:autoSpaceDE w:val="0"/>
        <w:autoSpaceDN w:val="0"/>
        <w:adjustRightInd w:val="0"/>
        <w:outlineLvl w:val="0"/>
        <w:rPr>
          <w:szCs w:val="24"/>
        </w:rPr>
      </w:pPr>
      <w:commentRangeStart w:id="2249"/>
      <w:r w:rsidRPr="00785C54">
        <w:rPr>
          <w:szCs w:val="24"/>
        </w:rPr>
        <w:t xml:space="preserve">Figure 10 — Context diagram for Abstract Observation </w:t>
      </w:r>
      <w:del w:id="2250" w:author="Katharina Schleidt" w:date="2022-08-13T16:38:00Z">
        <w:r w:rsidRPr="00785C54" w:rsidDel="00022C0A">
          <w:rPr>
            <w:szCs w:val="24"/>
          </w:rPr>
          <w:delText xml:space="preserve">core </w:delText>
        </w:r>
      </w:del>
      <w:ins w:id="2251" w:author="Katharina Schleidt" w:date="2022-08-13T16:38:00Z">
        <w:r w:rsidR="00022C0A">
          <w:rPr>
            <w:szCs w:val="24"/>
          </w:rPr>
          <w:t>C</w:t>
        </w:r>
        <w:r w:rsidR="00022C0A" w:rsidRPr="00785C54">
          <w:rPr>
            <w:szCs w:val="24"/>
          </w:rPr>
          <w:t xml:space="preserve">ore </w:t>
        </w:r>
      </w:ins>
      <w:r w:rsidRPr="00785C54">
        <w:rPr>
          <w:szCs w:val="24"/>
        </w:rPr>
        <w:t>— AbstractObservationCharacteristics and AbstractObservation</w:t>
      </w:r>
      <w:commentRangeEnd w:id="2249"/>
      <w:r w:rsidR="008058B6">
        <w:rPr>
          <w:rStyle w:val="CommentReference"/>
          <w:rFonts w:eastAsia="MS Mincho"/>
          <w:b w:val="0"/>
          <w:lang w:eastAsia="ja-JP"/>
        </w:rPr>
        <w:commentReference w:id="2249"/>
      </w:r>
    </w:p>
    <w:p w14:paraId="0493EC99" w14:textId="77777777" w:rsidR="00C63DF3" w:rsidRPr="00785C54" w:rsidRDefault="00C63DF3" w:rsidP="00785C54">
      <w:pPr>
        <w:pStyle w:val="BodyText"/>
      </w:pPr>
      <w:r w:rsidRPr="00785C54">
        <w:br w:type="page"/>
      </w:r>
    </w:p>
    <w:p w14:paraId="3638CD96" w14:textId="472F81D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2" w:name="_Toc113373384"/>
      <w:r w:rsidRPr="00785C54">
        <w:rPr>
          <w:rFonts w:eastAsia="Times New Roman"/>
          <w:szCs w:val="24"/>
        </w:rPr>
        <w:lastRenderedPageBreak/>
        <w:t>Feature type AbstractObservationCharacteristics</w:t>
      </w:r>
      <w:bookmarkEnd w:id="2252"/>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7857003" w14:textId="77777777" w:rsidTr="00EC5BE0">
        <w:trPr>
          <w:jc w:val="center"/>
        </w:trPr>
        <w:tc>
          <w:tcPr>
            <w:tcW w:w="4278" w:type="dxa"/>
            <w:tcMar>
              <w:top w:w="100" w:type="dxa"/>
              <w:left w:w="100" w:type="dxa"/>
              <w:bottom w:w="100" w:type="dxa"/>
              <w:right w:w="100" w:type="dxa"/>
            </w:tcMar>
          </w:tcPr>
          <w:p w14:paraId="2BC61721" w14:textId="1671873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/req/obs-core/AbstractObservationCharacteristics/AbstractObservationCharacteristics-sem</w:t>
            </w:r>
          </w:p>
        </w:tc>
        <w:tc>
          <w:tcPr>
            <w:tcW w:w="5474" w:type="dxa"/>
            <w:tcMar>
              <w:top w:w="100" w:type="dxa"/>
              <w:left w:w="100" w:type="dxa"/>
              <w:bottom w:w="100" w:type="dxa"/>
              <w:right w:w="100" w:type="dxa"/>
            </w:tcMar>
          </w:tcPr>
          <w:p w14:paraId="69720DB9" w14:textId="2E3AEE81" w:rsidR="005B5EAD" w:rsidRPr="00785C54" w:rsidRDefault="004C36B0" w:rsidP="00785C54">
            <w:pPr>
              <w:pStyle w:val="Tablebody"/>
              <w:autoSpaceDE w:val="0"/>
              <w:autoSpaceDN w:val="0"/>
              <w:adjustRightInd w:val="0"/>
              <w:jc w:val="both"/>
              <w:rPr>
                <w:szCs w:val="20"/>
              </w:rPr>
            </w:pPr>
            <w:ins w:id="2253" w:author="Katharina Schleidt" w:date="2022-08-10T19:59:00Z">
              <w:r w:rsidRPr="004C36B0">
                <w:rPr>
                  <w:szCs w:val="24"/>
                </w:rPr>
                <w:t xml:space="preserve">An </w:t>
              </w:r>
              <w:r w:rsidRPr="00DA74AC">
                <w:rPr>
                  <w:b/>
                  <w:bCs/>
                  <w:szCs w:val="24"/>
                  <w:rPrChange w:id="2254" w:author="Katharina Schleidt" w:date="2022-08-13T17:05:00Z">
                    <w:rPr>
                      <w:szCs w:val="24"/>
                    </w:rPr>
                  </w:rPrChange>
                </w:rPr>
                <w:t>AbstractObservationCharacteristics</w:t>
              </w:r>
              <w:r w:rsidRPr="004C36B0">
                <w:rPr>
                  <w:szCs w:val="24"/>
                </w:rPr>
                <w:t xml:space="preserve"> shall be defined as </w:t>
              </w:r>
            </w:ins>
            <w:commentRangeStart w:id="2255"/>
            <w:r w:rsidR="005B5EAD" w:rsidRPr="00785C54">
              <w:rPr>
                <w:szCs w:val="24"/>
              </w:rPr>
              <w:t xml:space="preserve">Set of common characteristics used for describing an </w:t>
            </w:r>
            <w:r w:rsidR="005B5EAD" w:rsidRPr="00785C54">
              <w:rPr>
                <w:b/>
                <w:szCs w:val="24"/>
              </w:rPr>
              <w:t>Observation</w:t>
            </w:r>
            <w:r w:rsidR="005B5EAD" w:rsidRPr="00785C54">
              <w:rPr>
                <w:szCs w:val="24"/>
              </w:rPr>
              <w:t xml:space="preserve"> or a collection of Observations.</w:t>
            </w:r>
            <w:commentRangeEnd w:id="2255"/>
            <w:r w:rsidR="008058B6">
              <w:rPr>
                <w:rStyle w:val="CommentReference"/>
                <w:rFonts w:eastAsia="MS Mincho"/>
                <w:lang w:eastAsia="ja-JP"/>
              </w:rPr>
              <w:commentReference w:id="2255"/>
            </w:r>
          </w:p>
        </w:tc>
      </w:tr>
    </w:tbl>
    <w:p w14:paraId="4AD4099D" w14:textId="49F1F95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56" w:name="_Toc113373385"/>
      <w:r w:rsidRPr="00785C54">
        <w:rPr>
          <w:rFonts w:eastAsia="Times New Roman"/>
          <w:szCs w:val="24"/>
        </w:rPr>
        <w:t>Attribute observationType</w:t>
      </w:r>
      <w:bookmarkEnd w:id="225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91"/>
        <w:gridCol w:w="5461"/>
      </w:tblGrid>
      <w:tr w:rsidR="005B5EAD" w:rsidRPr="00785C54" w14:paraId="04E5C2B6" w14:textId="77777777" w:rsidTr="00EC5BE0">
        <w:trPr>
          <w:jc w:val="center"/>
        </w:trPr>
        <w:tc>
          <w:tcPr>
            <w:tcW w:w="4291" w:type="dxa"/>
            <w:tcMar>
              <w:top w:w="100" w:type="dxa"/>
              <w:left w:w="100" w:type="dxa"/>
              <w:bottom w:w="100" w:type="dxa"/>
              <w:right w:w="100" w:type="dxa"/>
            </w:tcMar>
          </w:tcPr>
          <w:p w14:paraId="5EC57F8E" w14:textId="715904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/req/obs-core/AbstractObservationCharacteristics/type-sem</w:t>
            </w:r>
          </w:p>
        </w:tc>
        <w:tc>
          <w:tcPr>
            <w:tcW w:w="5461" w:type="dxa"/>
            <w:tcMar>
              <w:top w:w="100" w:type="dxa"/>
              <w:left w:w="100" w:type="dxa"/>
              <w:bottom w:w="100" w:type="dxa"/>
              <w:right w:w="100" w:type="dxa"/>
            </w:tcMar>
          </w:tcPr>
          <w:p w14:paraId="7D40377F"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providing further detail on the type of Observations being described by the </w:t>
            </w:r>
            <w:r w:rsidRPr="00785C54">
              <w:rPr>
                <w:b/>
                <w:szCs w:val="24"/>
              </w:rPr>
              <w:t>AbstractObservationCharacteristics</w:t>
            </w:r>
            <w:r w:rsidRPr="00785C54">
              <w:rPr>
                <w:szCs w:val="24"/>
              </w:rPr>
              <w:t>.</w:t>
            </w:r>
          </w:p>
          <w:p w14:paraId="44FEFABB" w14:textId="75473292"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07557E">
              <w:rPr>
                <w:b/>
                <w:bCs/>
                <w:szCs w:val="24"/>
                <w:rPrChange w:id="2257" w:author="Katharina Schleidt" w:date="2022-08-13T16:34:00Z">
                  <w:rPr>
                    <w:szCs w:val="24"/>
                  </w:rPr>
                </w:rPrChange>
              </w:rPr>
              <w:t>Observation</w:t>
            </w:r>
            <w:r w:rsidRPr="00785C54">
              <w:rPr>
                <w:szCs w:val="24"/>
              </w:rPr>
              <w:t xml:space="preserve"> is provided, the property </w:t>
            </w:r>
            <w:r w:rsidRPr="00785C54">
              <w:rPr>
                <w:b/>
                <w:szCs w:val="24"/>
              </w:rPr>
              <w:t>observationType:AbstractObservationType</w:t>
            </w:r>
            <w:r w:rsidRPr="00785C54">
              <w:rPr>
                <w:szCs w:val="24"/>
              </w:rPr>
              <w:t xml:space="preserve"> </w:t>
            </w:r>
            <w:del w:id="2258" w:author="Katharina Schleidt" w:date="2022-08-10T19:13:00Z">
              <w:r w:rsidRPr="00785C54" w:rsidDel="002F2035">
                <w:rPr>
                  <w:szCs w:val="24"/>
                </w:rPr>
                <w:delText>SHALL</w:delText>
              </w:r>
            </w:del>
            <w:ins w:id="2259" w:author="Katharina Schleidt" w:date="2022-08-10T19:13:00Z">
              <w:r w:rsidR="002F2035">
                <w:rPr>
                  <w:szCs w:val="24"/>
                </w:rPr>
                <w:t>shall</w:t>
              </w:r>
            </w:ins>
            <w:r w:rsidRPr="00785C54">
              <w:rPr>
                <w:szCs w:val="24"/>
              </w:rPr>
              <w:t xml:space="preserve"> be used.</w:t>
            </w:r>
          </w:p>
        </w:tc>
      </w:tr>
    </w:tbl>
    <w:p w14:paraId="162E37B2" w14:textId="515CDC9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Observation type allows describing the formalism, encoding, etc. to be expected when accessing objects associated to the Observation.</w:t>
      </w:r>
    </w:p>
    <w:p w14:paraId="061B5CA4" w14:textId="40688B8C"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Multiple types may be applied to one Observation, such as in the case where the Observation is being typed both by the Domain (feature-of-interest geometry) as well as Range (result type).</w:t>
      </w:r>
    </w:p>
    <w:p w14:paraId="62BDC32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60" w:name="_Toc113373386"/>
      <w:r w:rsidRPr="00785C54">
        <w:rPr>
          <w:rFonts w:eastAsia="Times New Roman"/>
          <w:szCs w:val="24"/>
        </w:rPr>
        <w:t>Attribute parameter</w:t>
      </w:r>
      <w:bookmarkEnd w:id="22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E8E058F" w14:textId="77777777" w:rsidTr="00EC5BE0">
        <w:trPr>
          <w:jc w:val="center"/>
        </w:trPr>
        <w:tc>
          <w:tcPr>
            <w:tcW w:w="4526" w:type="dxa"/>
            <w:tcMar>
              <w:top w:w="100" w:type="dxa"/>
              <w:left w:w="100" w:type="dxa"/>
              <w:bottom w:w="100" w:type="dxa"/>
              <w:right w:w="100" w:type="dxa"/>
            </w:tcMar>
          </w:tcPr>
          <w:p w14:paraId="648C675B" w14:textId="33EC0BE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/req/obs-core/AbstractObservationCharacteristics/parameter-sem</w:t>
            </w:r>
          </w:p>
        </w:tc>
        <w:tc>
          <w:tcPr>
            <w:tcW w:w="5245" w:type="dxa"/>
            <w:tcMar>
              <w:top w:w="100" w:type="dxa"/>
              <w:left w:w="100" w:type="dxa"/>
              <w:bottom w:w="100" w:type="dxa"/>
              <w:right w:w="100" w:type="dxa"/>
            </w:tcMar>
          </w:tcPr>
          <w:p w14:paraId="2874C63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AbstractObservationCharacteristics</w:t>
            </w:r>
            <w:r w:rsidRPr="00785C54">
              <w:rPr>
                <w:szCs w:val="24"/>
              </w:rPr>
              <w:t>.</w:t>
            </w:r>
          </w:p>
          <w:p w14:paraId="25DF3201" w14:textId="4026BEC1"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parameter:NamedValue</w:t>
            </w:r>
            <w:r w:rsidRPr="00785C54">
              <w:rPr>
                <w:szCs w:val="24"/>
              </w:rPr>
              <w:t xml:space="preserve"> </w:t>
            </w:r>
            <w:del w:id="2261" w:author="Katharina Schleidt" w:date="2022-08-10T19:13:00Z">
              <w:r w:rsidRPr="00785C54" w:rsidDel="002F2035">
                <w:rPr>
                  <w:szCs w:val="24"/>
                </w:rPr>
                <w:delText>SHALL</w:delText>
              </w:r>
            </w:del>
            <w:ins w:id="2262" w:author="Katharina Schleidt" w:date="2022-08-10T19:13:00Z">
              <w:r w:rsidR="002F2035">
                <w:rPr>
                  <w:szCs w:val="24"/>
                </w:rPr>
                <w:t>shall</w:t>
              </w:r>
            </w:ins>
            <w:r w:rsidRPr="00785C54">
              <w:rPr>
                <w:szCs w:val="24"/>
              </w:rPr>
              <w:t xml:space="preserve"> be used.</w:t>
            </w:r>
          </w:p>
        </w:tc>
      </w:tr>
    </w:tbl>
    <w:p w14:paraId="5301332A" w14:textId="5C89EA87"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92CB7D5" w14:textId="77777777" w:rsidTr="00EC5BE0">
        <w:trPr>
          <w:jc w:val="center"/>
        </w:trPr>
        <w:tc>
          <w:tcPr>
            <w:tcW w:w="4668" w:type="dxa"/>
            <w:tcMar>
              <w:top w:w="100" w:type="dxa"/>
              <w:left w:w="100" w:type="dxa"/>
              <w:bottom w:w="100" w:type="dxa"/>
              <w:right w:w="100" w:type="dxa"/>
            </w:tcMar>
          </w:tcPr>
          <w:p w14:paraId="62C4FC24" w14:textId="1ED479DB"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/rec/obs-core/AbstractObservationCharacteristics/parameter-procedure</w:t>
            </w:r>
          </w:p>
        </w:tc>
        <w:tc>
          <w:tcPr>
            <w:tcW w:w="5103" w:type="dxa"/>
            <w:tcMar>
              <w:top w:w="100" w:type="dxa"/>
              <w:left w:w="100" w:type="dxa"/>
              <w:bottom w:w="100" w:type="dxa"/>
              <w:right w:w="100" w:type="dxa"/>
            </w:tcMar>
          </w:tcPr>
          <w:p w14:paraId="3A09E897" w14:textId="6862A90E" w:rsidR="005B5EAD" w:rsidRPr="00785C54" w:rsidRDefault="005B5EAD" w:rsidP="00785C54">
            <w:pPr>
              <w:pStyle w:val="Tablebody"/>
              <w:autoSpaceDE w:val="0"/>
              <w:autoSpaceDN w:val="0"/>
              <w:adjustRightInd w:val="0"/>
              <w:jc w:val="both"/>
              <w:rPr>
                <w:szCs w:val="20"/>
              </w:rPr>
            </w:pPr>
            <w:r w:rsidRPr="00E91BC4">
              <w:rPr>
                <w:b/>
                <w:bCs/>
                <w:szCs w:val="24"/>
                <w:rPrChange w:id="2263" w:author="Katharina Schleidt" w:date="2022-08-13T17:29:00Z">
                  <w:rPr>
                    <w:szCs w:val="24"/>
                  </w:rPr>
                </w:rPrChange>
              </w:rPr>
              <w:t>Parameter</w:t>
            </w:r>
            <w:r w:rsidRPr="00785C54">
              <w:rPr>
                <w:szCs w:val="24"/>
              </w:rPr>
              <w:t xml:space="preserve"> </w:t>
            </w:r>
            <w:del w:id="2264" w:author="Katharina Schleidt" w:date="2022-08-10T19:15:00Z">
              <w:r w:rsidRPr="00785C54" w:rsidDel="002F2035">
                <w:rPr>
                  <w:szCs w:val="24"/>
                </w:rPr>
                <w:delText>SHOULD</w:delText>
              </w:r>
            </w:del>
            <w:ins w:id="2265" w:author="Katharina Schleidt" w:date="2022-08-10T19:15:00Z">
              <w:r w:rsidR="002F2035">
                <w:rPr>
                  <w:szCs w:val="24"/>
                </w:rPr>
                <w:t>should</w:t>
              </w:r>
            </w:ins>
            <w:r w:rsidRPr="00785C54">
              <w:rPr>
                <w:szCs w:val="24"/>
              </w:rPr>
              <w:t xml:space="preserve"> </w:t>
            </w:r>
            <w:del w:id="2266" w:author="Katharina Schleidt" w:date="2022-08-10T19:16:00Z">
              <w:r w:rsidRPr="00785C54" w:rsidDel="002F2035">
                <w:rPr>
                  <w:szCs w:val="24"/>
                </w:rPr>
                <w:delText xml:space="preserve">NOT </w:delText>
              </w:r>
            </w:del>
            <w:ins w:id="2267" w:author="Katharina Schleidt" w:date="2022-08-10T19:16:00Z">
              <w:r w:rsidR="002F2035">
                <w:rPr>
                  <w:szCs w:val="24"/>
                </w:rPr>
                <w:t xml:space="preserve">not </w:t>
              </w:r>
            </w:ins>
            <w:r w:rsidRPr="00785C54">
              <w:rPr>
                <w:szCs w:val="24"/>
              </w:rPr>
              <w:t>be used instead of the procedure to describe the steps performed in order to determine the value of the ObservableProperty.</w:t>
            </w:r>
          </w:p>
        </w:tc>
      </w:tr>
    </w:tbl>
    <w:p w14:paraId="5E5AE396" w14:textId="0263985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0F5C150F" w14:textId="77777777" w:rsidTr="00EC5BE0">
        <w:trPr>
          <w:jc w:val="center"/>
        </w:trPr>
        <w:tc>
          <w:tcPr>
            <w:tcW w:w="4668" w:type="dxa"/>
            <w:tcMar>
              <w:top w:w="100" w:type="dxa"/>
              <w:left w:w="100" w:type="dxa"/>
              <w:bottom w:w="100" w:type="dxa"/>
              <w:right w:w="100" w:type="dxa"/>
            </w:tcMar>
          </w:tcPr>
          <w:p w14:paraId="45623F1F" w14:textId="7ABC91D1"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/rec/obs-core/AbstractObservationCharacteristics/parameter-redundant</w:t>
            </w:r>
          </w:p>
        </w:tc>
        <w:tc>
          <w:tcPr>
            <w:tcW w:w="5103" w:type="dxa"/>
            <w:tcMar>
              <w:top w:w="100" w:type="dxa"/>
              <w:left w:w="100" w:type="dxa"/>
              <w:bottom w:w="100" w:type="dxa"/>
              <w:right w:w="100" w:type="dxa"/>
            </w:tcMar>
          </w:tcPr>
          <w:p w14:paraId="651C725C" w14:textId="777F9605" w:rsidR="005B5EAD" w:rsidRPr="00785C54" w:rsidRDefault="005B5EAD" w:rsidP="00785C54">
            <w:pPr>
              <w:pStyle w:val="Tablebody"/>
              <w:autoSpaceDE w:val="0"/>
              <w:autoSpaceDN w:val="0"/>
              <w:adjustRightInd w:val="0"/>
              <w:jc w:val="both"/>
              <w:rPr>
                <w:szCs w:val="20"/>
              </w:rPr>
            </w:pPr>
            <w:r w:rsidRPr="00E91BC4">
              <w:rPr>
                <w:b/>
                <w:bCs/>
                <w:szCs w:val="24"/>
                <w:rPrChange w:id="2268" w:author="Katharina Schleidt" w:date="2022-08-13T17:29:00Z">
                  <w:rPr>
                    <w:szCs w:val="24"/>
                  </w:rPr>
                </w:rPrChange>
              </w:rPr>
              <w:t>Parameter</w:t>
            </w:r>
            <w:r w:rsidRPr="00785C54">
              <w:rPr>
                <w:szCs w:val="24"/>
              </w:rPr>
              <w:t xml:space="preserve"> </w:t>
            </w:r>
            <w:del w:id="2269" w:author="Katharina Schleidt" w:date="2022-08-10T19:15:00Z">
              <w:r w:rsidRPr="00785C54" w:rsidDel="002F2035">
                <w:rPr>
                  <w:szCs w:val="24"/>
                </w:rPr>
                <w:delText>SHOULD</w:delText>
              </w:r>
            </w:del>
            <w:ins w:id="2270" w:author="Katharina Schleidt" w:date="2022-08-10T19:15:00Z">
              <w:r w:rsidR="002F2035">
                <w:rPr>
                  <w:szCs w:val="24"/>
                </w:rPr>
                <w:t>should</w:t>
              </w:r>
            </w:ins>
            <w:r w:rsidRPr="00785C54">
              <w:rPr>
                <w:szCs w:val="24"/>
              </w:rPr>
              <w:t xml:space="preserve"> </w:t>
            </w:r>
            <w:del w:id="2271" w:author="Katharina Schleidt" w:date="2022-08-10T19:16:00Z">
              <w:r w:rsidRPr="00785C54" w:rsidDel="002F2035">
                <w:rPr>
                  <w:szCs w:val="24"/>
                </w:rPr>
                <w:delText xml:space="preserve">NOT </w:delText>
              </w:r>
            </w:del>
            <w:ins w:id="2272" w:author="Katharina Schleidt" w:date="2022-08-10T19:16:00Z">
              <w:r w:rsidR="002F2035">
                <w:rPr>
                  <w:szCs w:val="24"/>
                </w:rPr>
                <w:t xml:space="preserve">not </w:t>
              </w:r>
            </w:ins>
            <w:r w:rsidRPr="00785C54">
              <w:rPr>
                <w:szCs w:val="24"/>
              </w:rPr>
              <w:t>be utilized to provide information already contained in the model by existing attributes or associations.</w:t>
            </w:r>
          </w:p>
        </w:tc>
      </w:tr>
    </w:tbl>
    <w:p w14:paraId="770895C5" w14:textId="19103CCE"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3" w:author="Katharina Schleidt" w:date="2022-08-10T19:34:00Z"/>
          <w:szCs w:val="24"/>
        </w:rPr>
      </w:pPr>
      <w:del w:id="2274" w:author="Katharina Schleidt" w:date="2022-08-10T19:34:00Z">
        <w:r w:rsidRPr="00785C54" w:rsidDel="00026AA4">
          <w:rPr>
            <w:szCs w:val="24"/>
          </w:rPr>
          <w:delText>NOTE 1</w:delText>
        </w:r>
        <w:r w:rsidRPr="00785C54" w:rsidDel="00026AA4">
          <w:rPr>
            <w:szCs w:val="24"/>
          </w:rPr>
          <w:tab/>
          <w:delText xml:space="preserve">This might </w:delText>
        </w:r>
      </w:del>
      <w:ins w:id="2275" w:author="REID-JAMOND Alison" w:date="2022-04-04T14:35:00Z">
        <w:del w:id="2276" w:author="Katharina Schleidt" w:date="2022-08-10T19:34:00Z">
          <w:r w:rsidR="008058B6" w:rsidDel="00026AA4">
            <w:rPr>
              <w:szCs w:val="24"/>
            </w:rPr>
            <w:delText>can</w:delText>
          </w:r>
          <w:r w:rsidR="008058B6" w:rsidRPr="00785C54" w:rsidDel="00026AA4">
            <w:rPr>
              <w:szCs w:val="24"/>
            </w:rPr>
            <w:delText xml:space="preserve"> </w:delText>
          </w:r>
        </w:del>
      </w:ins>
      <w:del w:id="2277" w:author="Katharina Schleidt" w:date="2022-08-10T19:34:00Z">
        <w:r w:rsidRPr="00785C54" w:rsidDel="00026AA4">
          <w:rPr>
            <w:szCs w:val="24"/>
          </w:rPr>
          <w:delText>be an environmental parameter, an instrument setting or input, or an event-specific sampling parameter that is not tightly bound to either the feature-of-interest or to the observation procedure.</w:delText>
        </w:r>
      </w:del>
    </w:p>
    <w:p w14:paraId="1F669E61" w14:textId="21694A2C" w:rsidR="005B5EAD" w:rsidRPr="00785C54" w:rsidDel="00026AA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278" w:author="Katharina Schleidt" w:date="2022-08-10T19:34:00Z"/>
          <w:szCs w:val="24"/>
        </w:rPr>
      </w:pPr>
      <w:del w:id="2279" w:author="Katharina Schleidt" w:date="2022-08-10T19:34:00Z">
        <w:r w:rsidRPr="00785C54" w:rsidDel="00026AA4">
          <w:rPr>
            <w:szCs w:val="24"/>
          </w:rPr>
          <w:delText>NOTE 2</w:delText>
        </w:r>
        <w:r w:rsidRPr="00785C54" w:rsidDel="00026AA4">
          <w:rPr>
            <w:szCs w:val="24"/>
          </w:rPr>
          <w:tab/>
          <w:delText>Parameters that are tightly bound to the procedure can be recorded as part of the procedure description.</w:delText>
        </w:r>
      </w:del>
    </w:p>
    <w:p w14:paraId="3ED6B3CC" w14:textId="77777777" w:rsidR="005B5EAD" w:rsidRPr="00785C54" w:rsidRDefault="005B5EAD" w:rsidP="00785C54">
      <w:pPr>
        <w:pStyle w:val="BodyText"/>
        <w:autoSpaceDE w:val="0"/>
        <w:autoSpaceDN w:val="0"/>
        <w:adjustRightInd w:val="0"/>
        <w:rPr>
          <w:szCs w:val="24"/>
        </w:rPr>
      </w:pPr>
      <w:r w:rsidRPr="00785C54">
        <w:rPr>
          <w:szCs w:val="24"/>
        </w:rPr>
        <w:t>The AbstractObservingProcedure is a generic or standard procedure, rather than an event-specific process. In this context, parameters bound to the observation act, such as instrument settings, calibrations or inputs, local position, detection limits, asset identifier, operator, may augment the description of a standard procedure.</w:t>
      </w:r>
    </w:p>
    <w:p w14:paraId="4DBC7AAA" w14:textId="53E32D03" w:rsidR="005B5EAD"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0" w:author="Katharina Schleidt" w:date="2022-08-10T19:34:00Z"/>
          <w:szCs w:val="24"/>
        </w:rPr>
      </w:pPr>
      <w:r w:rsidRPr="00785C54">
        <w:rPr>
          <w:szCs w:val="24"/>
        </w:rPr>
        <w:t>EXAMPLE</w:t>
      </w:r>
      <w:r w:rsidRPr="00785C54">
        <w:rPr>
          <w:szCs w:val="24"/>
        </w:rPr>
        <w:tab/>
        <w:t xml:space="preserve">A time sequence of observations of water quality in a well </w:t>
      </w:r>
      <w:del w:id="2281" w:author="Katharina Schleidt" w:date="2022-08-13T16:10:00Z">
        <w:r w:rsidRPr="00785C54" w:rsidDel="009061F0">
          <w:rPr>
            <w:szCs w:val="24"/>
          </w:rPr>
          <w:delText>might</w:delText>
        </w:r>
      </w:del>
      <w:ins w:id="2282" w:author="Katharina Schleidt" w:date="2022-08-13T16:10:00Z">
        <w:r w:rsidR="009061F0">
          <w:rPr>
            <w:szCs w:val="24"/>
          </w:rPr>
          <w:t>can</w:t>
        </w:r>
      </w:ins>
      <w:r w:rsidRPr="00785C54">
        <w:rPr>
          <w:szCs w:val="24"/>
        </w:rPr>
        <w:t xml:space="preserve"> be made at variable depths within the well. While these can be associated with specimens taken from the well at this depth as the features-of-interest, a more common approach is to identify the well itself as the feature-of-interest, and add a “samplingDepth” </w:t>
      </w:r>
      <w:r w:rsidRPr="00785C54">
        <w:rPr>
          <w:szCs w:val="24"/>
        </w:rPr>
        <w:lastRenderedPageBreak/>
        <w:t>parameter to the observation. The sampling depth is of secondary interest compared to the temporal variation of water quality at the site.</w:t>
      </w:r>
    </w:p>
    <w:p w14:paraId="5D47E03D" w14:textId="77777777" w:rsidR="00026AA4" w:rsidRPr="00785C54" w:rsidRDefault="00026AA4" w:rsidP="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283" w:author="Katharina Schleidt" w:date="2022-08-10T19:34:00Z"/>
          <w:szCs w:val="24"/>
        </w:rPr>
      </w:pPr>
      <w:ins w:id="2284" w:author="Katharina Schleidt" w:date="2022-08-10T19:34:00Z">
        <w:r w:rsidRPr="00785C54">
          <w:rPr>
            <w:szCs w:val="24"/>
          </w:rPr>
          <w:t>NOTE 1</w:t>
        </w:r>
        <w:r w:rsidRPr="00785C54">
          <w:rPr>
            <w:szCs w:val="24"/>
          </w:rPr>
          <w:tab/>
          <w:t xml:space="preserve">This </w:t>
        </w:r>
        <w:r>
          <w:rPr>
            <w:szCs w:val="24"/>
          </w:rPr>
          <w:t>can</w:t>
        </w:r>
        <w:r w:rsidRPr="00785C54">
          <w:rPr>
            <w:szCs w:val="24"/>
          </w:rPr>
          <w:t xml:space="preserve"> be an environmental parameter, an instrument setting or input, or an event-specific sampling parameter that is not tightly bound to either the feature-of-interest or to the observation procedure.</w:t>
        </w:r>
      </w:ins>
    </w:p>
    <w:p w14:paraId="338242C9" w14:textId="2A9DFDDB" w:rsidR="00026AA4" w:rsidRPr="00785C54" w:rsidRDefault="00026AA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285" w:author="Katharina Schleidt" w:date="2022-08-10T19:34: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286" w:author="Katharina Schleidt" w:date="2022-08-10T19:34:00Z">
        <w:r w:rsidRPr="00785C54">
          <w:rPr>
            <w:szCs w:val="24"/>
          </w:rPr>
          <w:t>NOTE 2</w:t>
        </w:r>
        <w:r w:rsidRPr="00785C54">
          <w:rPr>
            <w:szCs w:val="24"/>
          </w:rPr>
          <w:tab/>
          <w:t>Parameters that are tightly bound to the procedure can be recorded as part of the procedure description.</w:t>
        </w:r>
      </w:ins>
    </w:p>
    <w:p w14:paraId="52BAB8A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87" w:name="_Toc113373387"/>
      <w:r w:rsidRPr="00785C54">
        <w:rPr>
          <w:rFonts w:eastAsia="Times New Roman"/>
          <w:szCs w:val="24"/>
        </w:rPr>
        <w:t>Attribute resultQuality</w:t>
      </w:r>
      <w:bookmarkEnd w:id="228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9AD2B6A" w14:textId="77777777" w:rsidTr="00EC5BE0">
        <w:trPr>
          <w:jc w:val="center"/>
        </w:trPr>
        <w:tc>
          <w:tcPr>
            <w:tcW w:w="4668" w:type="dxa"/>
            <w:tcMar>
              <w:top w:w="100" w:type="dxa"/>
              <w:left w:w="100" w:type="dxa"/>
              <w:bottom w:w="100" w:type="dxa"/>
              <w:right w:w="100" w:type="dxa"/>
            </w:tcMar>
          </w:tcPr>
          <w:p w14:paraId="0AA6973C" w14:textId="1E30569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/req/obs-core/AbstractObservationCharacteristics/resultQuality-sem</w:t>
            </w:r>
          </w:p>
        </w:tc>
        <w:tc>
          <w:tcPr>
            <w:tcW w:w="5103" w:type="dxa"/>
            <w:tcMar>
              <w:top w:w="100" w:type="dxa"/>
              <w:left w:w="100" w:type="dxa"/>
              <w:bottom w:w="100" w:type="dxa"/>
              <w:right w:w="100" w:type="dxa"/>
            </w:tcMar>
          </w:tcPr>
          <w:p w14:paraId="21A1798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pertaining to the data quality of the </w:t>
            </w:r>
            <w:r w:rsidRPr="00785C54">
              <w:rPr>
                <w:b/>
                <w:szCs w:val="24"/>
              </w:rPr>
              <w:t>result</w:t>
            </w:r>
            <w:r w:rsidRPr="00785C54">
              <w:rPr>
                <w:szCs w:val="24"/>
              </w:rPr>
              <w:t>.</w:t>
            </w:r>
          </w:p>
          <w:p w14:paraId="423801E3" w14:textId="3E7B62E9" w:rsidR="005B5EAD" w:rsidRPr="00785C54" w:rsidRDefault="005B5EAD" w:rsidP="00785C54">
            <w:pPr>
              <w:pStyle w:val="Tablebody"/>
              <w:autoSpaceDE w:val="0"/>
              <w:autoSpaceDN w:val="0"/>
              <w:adjustRightInd w:val="0"/>
              <w:jc w:val="both"/>
              <w:rPr>
                <w:szCs w:val="20"/>
              </w:rPr>
            </w:pPr>
            <w:r w:rsidRPr="00785C54">
              <w:rPr>
                <w:szCs w:val="24"/>
              </w:rPr>
              <w:t xml:space="preserve">If additional data quality information is provided, the property </w:t>
            </w:r>
            <w:r w:rsidRPr="00785C54">
              <w:rPr>
                <w:b/>
                <w:szCs w:val="24"/>
              </w:rPr>
              <w:t>resultQuality:Any</w:t>
            </w:r>
            <w:r w:rsidRPr="00785C54">
              <w:rPr>
                <w:szCs w:val="24"/>
              </w:rPr>
              <w:t xml:space="preserve"> </w:t>
            </w:r>
            <w:del w:id="2288" w:author="Katharina Schleidt" w:date="2022-08-10T19:13:00Z">
              <w:r w:rsidRPr="00785C54" w:rsidDel="002F2035">
                <w:rPr>
                  <w:szCs w:val="24"/>
                </w:rPr>
                <w:delText>SHALL</w:delText>
              </w:r>
            </w:del>
            <w:ins w:id="2289" w:author="Katharina Schleidt" w:date="2022-08-10T19:13:00Z">
              <w:r w:rsidR="002F2035">
                <w:rPr>
                  <w:szCs w:val="24"/>
                </w:rPr>
                <w:t>shall</w:t>
              </w:r>
            </w:ins>
            <w:r w:rsidRPr="00785C54">
              <w:rPr>
                <w:szCs w:val="24"/>
              </w:rPr>
              <w:t xml:space="preserve"> be used.</w:t>
            </w:r>
          </w:p>
        </w:tc>
      </w:tr>
    </w:tbl>
    <w:p w14:paraId="6585C0DB" w14:textId="341D956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This instance-specific description complements the description of the observation Procedure, which provides information concerning the quality of all observations using this procedure. The quality of a result </w:t>
      </w:r>
      <w:del w:id="2290" w:author="REID-JAMOND Alison" w:date="2022-04-04T14:35:00Z">
        <w:r w:rsidRPr="00785C54" w:rsidDel="008058B6">
          <w:rPr>
            <w:szCs w:val="24"/>
          </w:rPr>
          <w:delText xml:space="preserve">may </w:delText>
        </w:r>
      </w:del>
      <w:ins w:id="2291" w:author="REID-JAMOND Alison" w:date="2022-04-04T14:35:00Z">
        <w:r w:rsidR="008058B6">
          <w:rPr>
            <w:szCs w:val="24"/>
          </w:rPr>
          <w:t>can</w:t>
        </w:r>
        <w:r w:rsidR="008058B6" w:rsidRPr="00785C54">
          <w:rPr>
            <w:szCs w:val="24"/>
          </w:rPr>
          <w:t xml:space="preserve"> </w:t>
        </w:r>
      </w:ins>
      <w:r w:rsidRPr="00785C54">
        <w:rPr>
          <w:szCs w:val="24"/>
        </w:rPr>
        <w:t xml:space="preserve">be assessed following the procedures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 xml:space="preserve">. Multiple measures </w:t>
      </w:r>
      <w:del w:id="2292" w:author="REID-JAMOND Alison" w:date="2022-04-04T14:35:00Z">
        <w:r w:rsidRPr="00785C54" w:rsidDel="008058B6">
          <w:rPr>
            <w:szCs w:val="24"/>
          </w:rPr>
          <w:delText xml:space="preserve">may </w:delText>
        </w:r>
      </w:del>
      <w:ins w:id="2293" w:author="REID-JAMOND Alison" w:date="2022-04-04T14:35:00Z">
        <w:r w:rsidR="008058B6">
          <w:rPr>
            <w:szCs w:val="24"/>
          </w:rPr>
          <w:t>can</w:t>
        </w:r>
        <w:r w:rsidR="008058B6" w:rsidRPr="00785C54">
          <w:rPr>
            <w:szCs w:val="24"/>
          </w:rPr>
          <w:t xml:space="preserve"> </w:t>
        </w:r>
      </w:ins>
      <w:r w:rsidRPr="00785C54">
        <w:rPr>
          <w:szCs w:val="24"/>
        </w:rPr>
        <w:t>be provided.</w:t>
      </w:r>
    </w:p>
    <w:p w14:paraId="57446EE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4" w:name="_Toc113373388"/>
      <w:r w:rsidRPr="00785C54">
        <w:rPr>
          <w:rFonts w:eastAsia="Times New Roman"/>
          <w:szCs w:val="24"/>
        </w:rPr>
        <w:t>Association proximateFeatureOfInterest</w:t>
      </w:r>
      <w:bookmarkEnd w:id="22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0923628" w14:textId="77777777" w:rsidTr="00EC5BE0">
        <w:trPr>
          <w:jc w:val="center"/>
        </w:trPr>
        <w:tc>
          <w:tcPr>
            <w:tcW w:w="4668" w:type="dxa"/>
            <w:tcMar>
              <w:top w:w="100" w:type="dxa"/>
              <w:left w:w="100" w:type="dxa"/>
              <w:bottom w:w="100" w:type="dxa"/>
              <w:right w:w="100" w:type="dxa"/>
            </w:tcMar>
          </w:tcPr>
          <w:p w14:paraId="3BDE9ED2" w14:textId="7CC848C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/req/obs-core/AbstractObservationCharacteristics/pFoI-sem</w:t>
            </w:r>
          </w:p>
        </w:tc>
        <w:tc>
          <w:tcPr>
            <w:tcW w:w="5103" w:type="dxa"/>
            <w:tcMar>
              <w:top w:w="100" w:type="dxa"/>
              <w:left w:w="100" w:type="dxa"/>
              <w:bottom w:w="100" w:type="dxa"/>
              <w:right w:w="100" w:type="dxa"/>
            </w:tcMar>
          </w:tcPr>
          <w:p w14:paraId="0C12E7C3"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directly of interest in the act of observing.</w:t>
            </w:r>
          </w:p>
          <w:p w14:paraId="4C51CE19" w14:textId="2256F68E"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being directly observed is provided, the association with the role </w:t>
            </w:r>
            <w:r w:rsidRPr="00785C54">
              <w:rPr>
                <w:b/>
                <w:szCs w:val="24"/>
              </w:rPr>
              <w:t>proximateFeatureOfInterest</w:t>
            </w:r>
            <w:r w:rsidRPr="00785C54">
              <w:rPr>
                <w:szCs w:val="24"/>
              </w:rPr>
              <w:t xml:space="preserve"> </w:t>
            </w:r>
            <w:del w:id="2295" w:author="Katharina Schleidt" w:date="2022-08-10T19:13:00Z">
              <w:r w:rsidRPr="00785C54" w:rsidDel="002F2035">
                <w:rPr>
                  <w:szCs w:val="24"/>
                </w:rPr>
                <w:delText>SHALL</w:delText>
              </w:r>
            </w:del>
            <w:ins w:id="2296" w:author="Katharina Schleidt" w:date="2022-08-10T19:13:00Z">
              <w:r w:rsidR="002F2035">
                <w:rPr>
                  <w:szCs w:val="24"/>
                </w:rPr>
                <w:t>shall</w:t>
              </w:r>
            </w:ins>
            <w:r w:rsidRPr="00785C54">
              <w:rPr>
                <w:szCs w:val="24"/>
              </w:rPr>
              <w:t xml:space="preserve"> be used.</w:t>
            </w:r>
          </w:p>
          <w:p w14:paraId="7591AC77" w14:textId="795C8000"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44C33F90" w14:textId="1FECB3A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measurement process may be performed on an intermediary entity referred to as proximateFeatureOfInterest that acts as a proxy to the ultimate feature-of-interest that is being observed (measured, estimated or calculated).</w:t>
      </w:r>
    </w:p>
    <w:p w14:paraId="116A51E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297" w:name="_Toc113373389"/>
      <w:r w:rsidRPr="00785C54">
        <w:rPr>
          <w:rFonts w:eastAsia="Times New Roman"/>
          <w:szCs w:val="24"/>
        </w:rPr>
        <w:t>Association ultimateFeatureOfInterest</w:t>
      </w:r>
      <w:bookmarkEnd w:id="22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57D09FE9" w14:textId="77777777" w:rsidTr="00EC5BE0">
        <w:trPr>
          <w:jc w:val="center"/>
        </w:trPr>
        <w:tc>
          <w:tcPr>
            <w:tcW w:w="4668" w:type="dxa"/>
            <w:tcMar>
              <w:top w:w="100" w:type="dxa"/>
              <w:left w:w="100" w:type="dxa"/>
              <w:bottom w:w="100" w:type="dxa"/>
              <w:right w:w="100" w:type="dxa"/>
            </w:tcMar>
          </w:tcPr>
          <w:p w14:paraId="1E113267" w14:textId="1CBB55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/req/obs-core/AbstractObservationCharacteristics/uFoI-sem</w:t>
            </w:r>
          </w:p>
        </w:tc>
        <w:tc>
          <w:tcPr>
            <w:tcW w:w="5103" w:type="dxa"/>
            <w:tcMar>
              <w:top w:w="100" w:type="dxa"/>
              <w:left w:w="100" w:type="dxa"/>
              <w:bottom w:w="100" w:type="dxa"/>
              <w:right w:w="100" w:type="dxa"/>
            </w:tcMar>
          </w:tcPr>
          <w:p w14:paraId="51904BB5" w14:textId="77777777" w:rsidR="005B5EAD" w:rsidRPr="00785C54" w:rsidRDefault="005B5EAD" w:rsidP="00785C54">
            <w:pPr>
              <w:pStyle w:val="Tablebody"/>
              <w:autoSpaceDE w:val="0"/>
              <w:autoSpaceDN w:val="0"/>
              <w:adjustRightInd w:val="0"/>
              <w:jc w:val="both"/>
              <w:rPr>
                <w:szCs w:val="24"/>
              </w:rPr>
            </w:pPr>
            <w:r w:rsidRPr="00785C54">
              <w:rPr>
                <w:szCs w:val="24"/>
              </w:rPr>
              <w:t>The entity that is ultimately of interest in the act of observing.</w:t>
            </w:r>
          </w:p>
          <w:p w14:paraId="27B53779" w14:textId="4771D784" w:rsidR="005B5EAD" w:rsidRPr="00785C54" w:rsidRDefault="005B5EAD" w:rsidP="00785C54">
            <w:pPr>
              <w:pStyle w:val="Tablebody"/>
              <w:autoSpaceDE w:val="0"/>
              <w:autoSpaceDN w:val="0"/>
              <w:adjustRightInd w:val="0"/>
              <w:jc w:val="both"/>
              <w:rPr>
                <w:szCs w:val="24"/>
              </w:rPr>
            </w:pPr>
            <w:r w:rsidRPr="00785C54">
              <w:rPr>
                <w:szCs w:val="24"/>
              </w:rPr>
              <w:t xml:space="preserve">If a reference to the entity ultimately being observed is provided, the association with the role </w:t>
            </w:r>
            <w:r w:rsidRPr="00785C54">
              <w:rPr>
                <w:b/>
                <w:szCs w:val="24"/>
              </w:rPr>
              <w:t>ultimateFeatureOfInterest</w:t>
            </w:r>
            <w:r w:rsidRPr="00785C54">
              <w:rPr>
                <w:szCs w:val="24"/>
              </w:rPr>
              <w:t xml:space="preserve"> </w:t>
            </w:r>
            <w:del w:id="2298" w:author="Katharina Schleidt" w:date="2022-08-10T19:13:00Z">
              <w:r w:rsidRPr="00785C54" w:rsidDel="002F2035">
                <w:rPr>
                  <w:szCs w:val="24"/>
                </w:rPr>
                <w:delText>SHALL</w:delText>
              </w:r>
            </w:del>
            <w:ins w:id="2299" w:author="Katharina Schleidt" w:date="2022-08-10T19:13:00Z">
              <w:r w:rsidR="002F2035">
                <w:rPr>
                  <w:szCs w:val="24"/>
                </w:rPr>
                <w:t>shall</w:t>
              </w:r>
            </w:ins>
            <w:r w:rsidRPr="00785C54">
              <w:rPr>
                <w:szCs w:val="24"/>
              </w:rPr>
              <w:t xml:space="preserve"> be used.</w:t>
            </w:r>
          </w:p>
          <w:p w14:paraId="4D372699" w14:textId="6E1DD2D4" w:rsidR="005B5EAD" w:rsidRPr="00785C54" w:rsidRDefault="005B5EAD" w:rsidP="00785C54">
            <w:pPr>
              <w:pStyle w:val="Tablebody"/>
              <w:autoSpaceDE w:val="0"/>
              <w:autoSpaceDN w:val="0"/>
              <w:adjustRightInd w:val="0"/>
              <w:jc w:val="both"/>
              <w:rPr>
                <w:szCs w:val="20"/>
              </w:rPr>
            </w:pPr>
            <w:r w:rsidRPr="00785C54">
              <w:rPr>
                <w:szCs w:val="24"/>
              </w:rPr>
              <w:t xml:space="preserve">This association is a specialization of the </w:t>
            </w:r>
            <w:r w:rsidRPr="00785C54">
              <w:rPr>
                <w:b/>
                <w:szCs w:val="24"/>
              </w:rPr>
              <w:t>featureOfInterest</w:t>
            </w:r>
            <w:r w:rsidRPr="00785C54">
              <w:rPr>
                <w:szCs w:val="24"/>
              </w:rPr>
              <w:t xml:space="preserve"> role.</w:t>
            </w:r>
          </w:p>
        </w:tc>
      </w:tr>
    </w:tbl>
    <w:p w14:paraId="19FE2A2A"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0" w:author="Katharina Schleidt" w:date="2022-08-10T19:40:00Z"/>
          <w:szCs w:val="24"/>
        </w:rPr>
      </w:pPr>
      <w:moveToRangeStart w:id="2301" w:author="Katharina Schleidt" w:date="2022-08-10T19:40:00Z" w:name="move111052864"/>
      <w:moveTo w:id="2302" w:author="Katharina Schleidt" w:date="2022-08-10T19:40:00Z">
        <w:r w:rsidRPr="00785C54">
          <w:rPr>
            <w:szCs w:val="24"/>
          </w:rPr>
          <w:t>EXAMPLE 1</w:t>
        </w:r>
        <w:r w:rsidRPr="00785C54">
          <w:rPr>
            <w:szCs w:val="24"/>
          </w:rPr>
          <w:tab/>
          <w:t xml:space="preserve">A river, an aquifer, soil layer, outcrop, a butterfly, a survey area, a room, </w:t>
        </w:r>
        <w:commentRangeStart w:id="2303"/>
        <w:r w:rsidRPr="00785C54">
          <w:rPr>
            <w:szCs w:val="24"/>
          </w:rPr>
          <w:t>Abby's car</w:t>
        </w:r>
        <w:commentRangeEnd w:id="2303"/>
        <w:r>
          <w:rPr>
            <w:rStyle w:val="CommentReference"/>
            <w:rFonts w:eastAsia="MS Mincho"/>
            <w:lang w:eastAsia="ja-JP"/>
          </w:rPr>
          <w:commentReference w:id="2303"/>
        </w:r>
        <w:r w:rsidRPr="00785C54">
          <w:rPr>
            <w:szCs w:val="24"/>
          </w:rPr>
          <w:t>, a specific human being, this document</w:t>
        </w:r>
        <w:r>
          <w:rPr>
            <w:szCs w:val="24"/>
          </w:rPr>
          <w:t>.</w:t>
        </w:r>
      </w:moveTo>
    </w:p>
    <w:p w14:paraId="46A4460E"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4" w:author="Katharina Schleidt" w:date="2022-08-10T19:40:00Z"/>
          <w:szCs w:val="24"/>
        </w:rPr>
      </w:pPr>
      <w:moveTo w:id="2305" w:author="Katharina Schleidt" w:date="2022-08-10T19:40:00Z">
        <w:r w:rsidRPr="00785C54">
          <w:rPr>
            <w:szCs w:val="24"/>
          </w:rPr>
          <w:t>EXAMPLE 2</w:t>
        </w:r>
        <w:r w:rsidRPr="00785C54">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moveTo>
    </w:p>
    <w:p w14:paraId="272054CA" w14:textId="74C57C46"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06" w:author="Katharina Schleidt" w:date="2022-08-10T19:40:00Z"/>
          <w:szCs w:val="24"/>
        </w:rPr>
      </w:pPr>
      <w:moveTo w:id="2307" w:author="Katharina Schleidt" w:date="2022-08-10T19:40:00Z">
        <w:r w:rsidRPr="00785C54">
          <w:rPr>
            <w:szCs w:val="24"/>
          </w:rPr>
          <w:t>EXAMPLE 3</w:t>
        </w:r>
        <w:r w:rsidRPr="00785C54">
          <w:rPr>
            <w:szCs w:val="24"/>
          </w:rPr>
          <w:tab/>
          <w:t>Pertaining to document</w:t>
        </w:r>
      </w:moveTo>
      <w:ins w:id="2308" w:author="Katharina Schleidt" w:date="2022-08-13T17:06:00Z">
        <w:r w:rsidR="00DA74AC">
          <w:rPr>
            <w:szCs w:val="24"/>
          </w:rPr>
          <w:t>s</w:t>
        </w:r>
      </w:ins>
      <w:moveTo w:id="2309" w:author="Katharina Schleidt" w:date="2022-08-10T19:40:00Z">
        <w:r w:rsidRPr="00785C54">
          <w:rPr>
            <w:szCs w:val="24"/>
          </w:rPr>
          <w:t xml:space="preserve"> and observations on the consistency thereof, for the Observation “This clause is inconsistent”, the ultimateFeatureOfInterest is the entire document, while the proximateFeatureOfInterest is the specific clause being addressed.</w:t>
        </w:r>
      </w:moveTo>
    </w:p>
    <w:p w14:paraId="1E618AB9" w14:textId="77777777" w:rsidR="007703D2" w:rsidRPr="00785C54" w:rsidRDefault="007703D2" w:rsidP="007703D2">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To w:id="2310" w:author="Katharina Schleidt" w:date="2022-08-10T19:40:00Z"/>
          <w:szCs w:val="24"/>
        </w:rPr>
      </w:pPr>
      <w:moveTo w:id="2311" w:author="Katharina Schleidt" w:date="2022-08-10T19:40:00Z">
        <w:r w:rsidRPr="00785C54">
          <w:rPr>
            <w:szCs w:val="24"/>
          </w:rPr>
          <w:lastRenderedPageBreak/>
          <w:t>EXAMPLE 4</w:t>
        </w:r>
        <w:r w:rsidRPr="00785C54">
          <w:rPr>
            <w:szCs w:val="24"/>
          </w:rPr>
          <w:tab/>
          <w:t>The determination of the species of the butterfly, in this case the butterfly is the ultimateFeatureOfInterest, no proximateFeatureOfInterest need be provided.</w:t>
        </w:r>
      </w:moveTo>
    </w:p>
    <w:moveToRangeEnd w:id="2301"/>
    <w:p w14:paraId="015C2BDF" w14:textId="63DCEC7F"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The measurement process </w:t>
      </w:r>
      <w:del w:id="2312" w:author="REID-JAMOND Alison" w:date="2022-04-04T14:37:00Z">
        <w:r w:rsidRPr="00785C54" w:rsidDel="008058B6">
          <w:rPr>
            <w:szCs w:val="24"/>
          </w:rPr>
          <w:delText xml:space="preserve">may </w:delText>
        </w:r>
      </w:del>
      <w:ins w:id="2313" w:author="REID-JAMOND Alison" w:date="2022-04-04T14:37:00Z">
        <w:r w:rsidR="008058B6">
          <w:rPr>
            <w:szCs w:val="24"/>
          </w:rPr>
          <w:t>can</w:t>
        </w:r>
        <w:r w:rsidR="008058B6" w:rsidRPr="00785C54">
          <w:rPr>
            <w:szCs w:val="24"/>
          </w:rPr>
          <w:t xml:space="preserve"> </w:t>
        </w:r>
      </w:ins>
      <w:r w:rsidRPr="00785C54">
        <w:rPr>
          <w:szCs w:val="24"/>
        </w:rPr>
        <w:t>be performed on an intermediary entity that acts as a proxy to the ultimate feature-of-interest that is being observed (measured, estimated or calculated).</w:t>
      </w:r>
    </w:p>
    <w:p w14:paraId="480BCBF3" w14:textId="77777777" w:rsidR="005B5EAD" w:rsidRPr="00785C54" w:rsidRDefault="005B5EAD" w:rsidP="00785C54">
      <w:pPr>
        <w:pStyle w:val="BodyText"/>
        <w:autoSpaceDE w:val="0"/>
        <w:autoSpaceDN w:val="0"/>
        <w:adjustRightInd w:val="0"/>
        <w:rPr>
          <w:szCs w:val="24"/>
        </w:rPr>
      </w:pPr>
      <w:r w:rsidRPr="00785C54">
        <w:rPr>
          <w:szCs w:val="24"/>
        </w:rPr>
        <w:t>If in the real world both ultimateFeatureOfInterest and proximateFeatureOfInterest exist but not both have a digital representation, then the appropriate relation should be selected that best describes the nature of the entity being referenced.</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89EF43D" w14:textId="77777777" w:rsidTr="00C63DF3">
        <w:trPr>
          <w:jc w:val="center"/>
        </w:trPr>
        <w:tc>
          <w:tcPr>
            <w:tcW w:w="4668" w:type="dxa"/>
            <w:tcMar>
              <w:top w:w="100" w:type="dxa"/>
              <w:left w:w="100" w:type="dxa"/>
              <w:bottom w:w="100" w:type="dxa"/>
              <w:right w:w="100" w:type="dxa"/>
            </w:tcMar>
          </w:tcPr>
          <w:p w14:paraId="064A7D62" w14:textId="638FE1E8" w:rsidR="005B5EAD" w:rsidRPr="00785C54" w:rsidRDefault="005B5EAD" w:rsidP="00785C54">
            <w:pPr>
              <w:pStyle w:val="Tablebody"/>
              <w:autoSpaceDE w:val="0"/>
              <w:autoSpaceDN w:val="0"/>
              <w:adjustRightInd w:val="0"/>
              <w:rPr>
                <w:szCs w:val="20"/>
              </w:rPr>
            </w:pPr>
            <w:r w:rsidRPr="00785C54">
              <w:rPr>
                <w:b/>
                <w:szCs w:val="24"/>
              </w:rPr>
              <w:t>Recommendation</w:t>
            </w:r>
            <w:r w:rsidRPr="00785C54">
              <w:rPr>
                <w:szCs w:val="24"/>
              </w:rPr>
              <w:br/>
              <w:t>/rec/obs-core/AbstractObservationCharacteristics/uFoI</w:t>
            </w:r>
          </w:p>
        </w:tc>
        <w:tc>
          <w:tcPr>
            <w:tcW w:w="5103" w:type="dxa"/>
            <w:tcMar>
              <w:top w:w="100" w:type="dxa"/>
              <w:left w:w="100" w:type="dxa"/>
              <w:bottom w:w="100" w:type="dxa"/>
              <w:right w:w="100" w:type="dxa"/>
            </w:tcMar>
          </w:tcPr>
          <w:p w14:paraId="72B8DA63" w14:textId="3154D96E" w:rsidR="005B5EAD" w:rsidRPr="00785C54" w:rsidRDefault="005B5EAD" w:rsidP="00785C54">
            <w:pPr>
              <w:pStyle w:val="Tablebody"/>
              <w:autoSpaceDE w:val="0"/>
              <w:autoSpaceDN w:val="0"/>
              <w:adjustRightInd w:val="0"/>
              <w:jc w:val="both"/>
              <w:rPr>
                <w:szCs w:val="20"/>
              </w:rPr>
            </w:pPr>
            <w:r w:rsidRPr="00785C54">
              <w:rPr>
                <w:szCs w:val="24"/>
              </w:rPr>
              <w:t xml:space="preserve">In the case where ultimate and proximate features-of-interest are the same object, the association </w:t>
            </w:r>
            <w:del w:id="2314" w:author="Katharina Schleidt" w:date="2022-08-10T19:15:00Z">
              <w:r w:rsidRPr="00785C54" w:rsidDel="002F2035">
                <w:rPr>
                  <w:szCs w:val="24"/>
                </w:rPr>
                <w:delText>SHOULD</w:delText>
              </w:r>
            </w:del>
            <w:ins w:id="2315" w:author="Katharina Schleidt" w:date="2022-08-10T19:15:00Z">
              <w:r w:rsidR="002F2035">
                <w:rPr>
                  <w:szCs w:val="24"/>
                </w:rPr>
                <w:t>should</w:t>
              </w:r>
            </w:ins>
            <w:r w:rsidRPr="00785C54">
              <w:rPr>
                <w:szCs w:val="24"/>
              </w:rPr>
              <w:t xml:space="preserve"> be provided using the </w:t>
            </w:r>
            <w:r w:rsidRPr="00785C54">
              <w:rPr>
                <w:b/>
                <w:szCs w:val="24"/>
              </w:rPr>
              <w:t>ultimateFeatureOfInterest</w:t>
            </w:r>
            <w:r w:rsidRPr="00785C54">
              <w:rPr>
                <w:szCs w:val="24"/>
              </w:rPr>
              <w:t xml:space="preserve"> association role.</w:t>
            </w:r>
          </w:p>
        </w:tc>
      </w:tr>
    </w:tbl>
    <w:p w14:paraId="197FCEDB" w14:textId="33F2E963"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There will often be a specifiable relationship between the proximate and ultimate feature-of-interest, such as a sampling-chain</w:t>
      </w:r>
      <w:del w:id="2316" w:author="REID-JAMOND Alison" w:date="2022-04-04T14:38:00Z">
        <w:r w:rsidRPr="00785C54" w:rsidDel="008058B6">
          <w:rPr>
            <w:szCs w:val="24"/>
          </w:rPr>
          <w:delText>, see</w:delText>
        </w:r>
      </w:del>
      <w:ins w:id="2317" w:author="REID-JAMOND Alison" w:date="2022-04-04T14:38:00Z">
        <w:r w:rsidR="008058B6">
          <w:rPr>
            <w:szCs w:val="24"/>
          </w:rPr>
          <w:t>; see</w:t>
        </w:r>
      </w:ins>
      <w:del w:id="2318" w:author="REID-JAMOND Alison" w:date="2022-04-04T14:38:00Z">
        <w:r w:rsidRPr="00785C54" w:rsidDel="008058B6">
          <w:rPr>
            <w:szCs w:val="24"/>
          </w:rPr>
          <w:delText xml:space="preserve"> </w:delText>
        </w:r>
        <w:r w:rsidRPr="00785C54" w:rsidDel="008058B6">
          <w:rPr>
            <w:rStyle w:val="citesec"/>
            <w:szCs w:val="24"/>
            <w:shd w:val="clear" w:color="auto" w:fill="auto"/>
          </w:rPr>
          <w:delText>Clause</w:delText>
        </w:r>
      </w:del>
      <w:r w:rsidRPr="00785C54">
        <w:rPr>
          <w:rStyle w:val="citesec"/>
          <w:szCs w:val="24"/>
          <w:shd w:val="clear" w:color="auto" w:fill="auto"/>
        </w:rPr>
        <w:t xml:space="preserve"> 7.2.2</w:t>
      </w:r>
      <w:r w:rsidRPr="00785C54">
        <w:rPr>
          <w:szCs w:val="24"/>
        </w:rPr>
        <w:t xml:space="preserve"> for examples.</w:t>
      </w:r>
    </w:p>
    <w:p w14:paraId="572F6B38" w14:textId="67A261CF"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19" w:author="Katharina Schleidt" w:date="2022-08-10T19:40:00Z"/>
          <w:szCs w:val="24"/>
        </w:rPr>
      </w:pPr>
      <w:moveFromRangeStart w:id="2320" w:author="Katharina Schleidt" w:date="2022-08-10T19:40:00Z" w:name="move111052864"/>
      <w:moveFrom w:id="2321" w:author="Katharina Schleidt" w:date="2022-08-10T19:40:00Z">
        <w:r w:rsidRPr="00785C54" w:rsidDel="007703D2">
          <w:rPr>
            <w:szCs w:val="24"/>
          </w:rPr>
          <w:t>EXAMPLE 1</w:t>
        </w:r>
        <w:r w:rsidRPr="00785C54" w:rsidDel="007703D2">
          <w:rPr>
            <w:szCs w:val="24"/>
          </w:rPr>
          <w:tab/>
          <w:t xml:space="preserve">A river, an aquifer, soil layer, outcrop, a butterfly, a survey area, a room, </w:t>
        </w:r>
        <w:commentRangeStart w:id="2322"/>
        <w:r w:rsidRPr="00785C54" w:rsidDel="007703D2">
          <w:rPr>
            <w:szCs w:val="24"/>
          </w:rPr>
          <w:t>Abby's car</w:t>
        </w:r>
        <w:commentRangeEnd w:id="2322"/>
        <w:r w:rsidR="00026AA4" w:rsidDel="007703D2">
          <w:rPr>
            <w:rStyle w:val="CommentReference"/>
            <w:rFonts w:eastAsia="MS Mincho"/>
            <w:lang w:eastAsia="ja-JP"/>
          </w:rPr>
          <w:commentReference w:id="2322"/>
        </w:r>
        <w:r w:rsidRPr="00785C54" w:rsidDel="007703D2">
          <w:rPr>
            <w:szCs w:val="24"/>
          </w:rPr>
          <w:t>, a specific human being, this document</w:t>
        </w:r>
        <w:ins w:id="2323" w:author="REID-JAMOND Alison" w:date="2022-04-04T14:38:00Z">
          <w:r w:rsidR="008058B6" w:rsidDel="007703D2">
            <w:rPr>
              <w:szCs w:val="24"/>
            </w:rPr>
            <w:t>.</w:t>
          </w:r>
        </w:ins>
        <w:bookmarkStart w:id="2324" w:name="_Toc113373390"/>
        <w:bookmarkEnd w:id="2324"/>
      </w:moveFrom>
    </w:p>
    <w:p w14:paraId="51311E02" w14:textId="0308964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5" w:author="Katharina Schleidt" w:date="2022-08-10T19:40:00Z"/>
          <w:szCs w:val="24"/>
        </w:rPr>
      </w:pPr>
      <w:moveFrom w:id="2326" w:author="Katharina Schleidt" w:date="2022-08-10T19:40:00Z">
        <w:r w:rsidRPr="00785C54" w:rsidDel="007703D2">
          <w:rPr>
            <w:szCs w:val="24"/>
          </w:rPr>
          <w:t>EXAMPLE 2</w:t>
        </w:r>
        <w:r w:rsidRPr="00785C54" w:rsidDel="007703D2">
          <w:rPr>
            <w:szCs w:val="24"/>
          </w:rPr>
          <w:tab/>
          <w:t>To determine the concentrations of chemical compounds in a river, a sample is taken in a predefined location in the river. This sample is taken to a laboratory where the required chemical analysis is done. In this case, the river is the ultimateFeatureOfInterest, while the sample is the proximateFeatureOfInterest .</w:t>
        </w:r>
        <w:bookmarkStart w:id="2327" w:name="_Toc113373391"/>
        <w:bookmarkEnd w:id="2327"/>
      </w:moveFrom>
    </w:p>
    <w:p w14:paraId="64590452" w14:textId="788CC446"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28" w:author="Katharina Schleidt" w:date="2022-08-10T19:40:00Z"/>
          <w:szCs w:val="24"/>
        </w:rPr>
      </w:pPr>
      <w:moveFrom w:id="2329" w:author="Katharina Schleidt" w:date="2022-08-10T19:40:00Z">
        <w:r w:rsidRPr="00785C54" w:rsidDel="007703D2">
          <w:rPr>
            <w:szCs w:val="24"/>
          </w:rPr>
          <w:t>EXAMPLE 3</w:t>
        </w:r>
        <w:r w:rsidRPr="00785C54" w:rsidDel="007703D2">
          <w:rPr>
            <w:szCs w:val="24"/>
          </w:rPr>
          <w:tab/>
          <w:t>Pertaining to document and observations on the consistency thereof, for the Observation “This clause is inconsistent”, the ultimateFeatureOfInterest is the entire document, while the proximateFeatureOfInterest is the specific clause being addressed.</w:t>
        </w:r>
        <w:bookmarkStart w:id="2330" w:name="_Toc113373392"/>
        <w:bookmarkEnd w:id="2330"/>
      </w:moveFrom>
    </w:p>
    <w:p w14:paraId="4607B693" w14:textId="3DFF8AFA" w:rsidR="005B5EAD" w:rsidRPr="00785C54" w:rsidDel="007703D2"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moveFrom w:id="2331" w:author="Katharina Schleidt" w:date="2022-08-10T19:40:00Z"/>
          <w:szCs w:val="24"/>
        </w:rPr>
      </w:pPr>
      <w:moveFrom w:id="2332" w:author="Katharina Schleidt" w:date="2022-08-10T19:40:00Z">
        <w:r w:rsidRPr="00785C54" w:rsidDel="007703D2">
          <w:rPr>
            <w:szCs w:val="24"/>
          </w:rPr>
          <w:t>EXAMPLE 4</w:t>
        </w:r>
        <w:r w:rsidRPr="00785C54" w:rsidDel="007703D2">
          <w:rPr>
            <w:szCs w:val="24"/>
          </w:rPr>
          <w:tab/>
          <w:t>The determination of the species of the butterfly, in this case the butterfly is the ultimateFeatureOfInterest, no proximateFeatureOfInterest need be provided.</w:t>
        </w:r>
        <w:bookmarkStart w:id="2333" w:name="_Toc113373393"/>
        <w:bookmarkEnd w:id="2333"/>
      </w:moveFrom>
    </w:p>
    <w:p w14:paraId="30F3F7C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34" w:name="_Toc113373394"/>
      <w:moveFromRangeEnd w:id="2320"/>
      <w:r w:rsidRPr="00785C54">
        <w:rPr>
          <w:rFonts w:eastAsia="Times New Roman"/>
          <w:szCs w:val="24"/>
        </w:rPr>
        <w:t>AbstractObservation</w:t>
      </w:r>
      <w:bookmarkEnd w:id="2334"/>
    </w:p>
    <w:p w14:paraId="1A744C2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35" w:name="_Toc113373395"/>
      <w:r w:rsidRPr="00785C54">
        <w:rPr>
          <w:rFonts w:eastAsia="Times New Roman"/>
          <w:szCs w:val="24"/>
        </w:rPr>
        <w:t>AbstractObservation Requirements Class</w:t>
      </w:r>
      <w:bookmarkEnd w:id="23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0E2A6C2"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8A45388" w14:textId="333A026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325816B" w14:textId="153F294C" w:rsidR="005B5EAD" w:rsidRPr="00785C54" w:rsidRDefault="005B5EAD" w:rsidP="00785C54">
            <w:pPr>
              <w:pStyle w:val="Tableheader"/>
              <w:autoSpaceDE w:val="0"/>
              <w:autoSpaceDN w:val="0"/>
              <w:adjustRightInd w:val="0"/>
              <w:jc w:val="both"/>
              <w:rPr>
                <w:szCs w:val="20"/>
              </w:rPr>
            </w:pPr>
            <w:r w:rsidRPr="00785C54">
              <w:rPr>
                <w:szCs w:val="24"/>
              </w:rPr>
              <w:t>/req/obs-core/AbstractObservation</w:t>
            </w:r>
          </w:p>
        </w:tc>
      </w:tr>
      <w:tr w:rsidR="005B5EAD" w:rsidRPr="00785C54" w14:paraId="54914EEE"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2445DC" w14:textId="6236645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498CA2F" w14:textId="76727E6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82DF3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8DE2D7" w14:textId="772F5AE0"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443EE8" w14:textId="3C8A5520"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36" w:author="Katharina Schleidt" w:date="2022-08-13T16:38:00Z">
              <w:r w:rsidRPr="00785C54" w:rsidDel="00022C0A">
                <w:rPr>
                  <w:szCs w:val="24"/>
                </w:rPr>
                <w:delText xml:space="preserve">core </w:delText>
              </w:r>
            </w:del>
            <w:ins w:id="2337" w:author="Katharina Schleidt" w:date="2022-08-13T16:38:00Z">
              <w:r w:rsidR="00022C0A">
                <w:rPr>
                  <w:szCs w:val="24"/>
                </w:rPr>
                <w:t>C</w:t>
              </w:r>
              <w:r w:rsidR="00022C0A" w:rsidRPr="00785C54">
                <w:rPr>
                  <w:szCs w:val="24"/>
                </w:rPr>
                <w:t xml:space="preserve">ore </w:t>
              </w:r>
            </w:ins>
            <w:r w:rsidRPr="00785C54">
              <w:rPr>
                <w:szCs w:val="24"/>
              </w:rPr>
              <w:t>- AbstractObservation</w:t>
            </w:r>
          </w:p>
        </w:tc>
      </w:tr>
      <w:tr w:rsidR="005B5EAD" w:rsidRPr="00785C54" w14:paraId="38DF65A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5F15E39" w14:textId="2526AD6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B86AA1" w14:textId="3D9B056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D955BF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4A7B5F" w14:textId="7981CD1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6BD9F4" w14:textId="7F393D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579E0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5F57236" w14:textId="1A9AD17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2B61E7" w14:textId="42781D2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4AE65F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574F55" w14:textId="1F91A49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8B5E52" w14:textId="59F640C9"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617BE06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8A0646" w14:textId="2E9DFBF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71F93F5" w14:textId="52A557E9" w:rsidR="005B5EAD" w:rsidRPr="00785C54" w:rsidRDefault="005B5EAD" w:rsidP="00785C54">
            <w:pPr>
              <w:pStyle w:val="Tablebody"/>
              <w:autoSpaceDE w:val="0"/>
              <w:autoSpaceDN w:val="0"/>
              <w:adjustRightInd w:val="0"/>
              <w:jc w:val="both"/>
              <w:rPr>
                <w:szCs w:val="20"/>
              </w:rPr>
            </w:pPr>
            <w:r w:rsidRPr="00785C54">
              <w:rPr>
                <w:szCs w:val="24"/>
              </w:rPr>
              <w:t>/req/obs-cpt/Observation/phenomenonTime-card</w:t>
            </w:r>
          </w:p>
        </w:tc>
      </w:tr>
      <w:tr w:rsidR="005B5EAD" w:rsidRPr="00785C54" w14:paraId="75F3C35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5C339E" w14:textId="61C0895B"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43525B1" w14:textId="796131EB" w:rsidR="005B5EAD" w:rsidRPr="00785C54" w:rsidRDefault="005B5EAD" w:rsidP="00785C54">
            <w:pPr>
              <w:pStyle w:val="Tablebody"/>
              <w:autoSpaceDE w:val="0"/>
              <w:autoSpaceDN w:val="0"/>
              <w:adjustRightInd w:val="0"/>
              <w:jc w:val="both"/>
              <w:rPr>
                <w:szCs w:val="20"/>
              </w:rPr>
            </w:pPr>
            <w:r w:rsidRPr="00785C54">
              <w:rPr>
                <w:szCs w:val="24"/>
              </w:rPr>
              <w:t>/req/obs-cpt/Observation/resultTime-card</w:t>
            </w:r>
          </w:p>
        </w:tc>
      </w:tr>
      <w:tr w:rsidR="005B5EAD" w:rsidRPr="00785C54" w14:paraId="512C8B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9A3B8C" w14:textId="6CFB97D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EEB3A68" w14:textId="2EE3DC51" w:rsidR="005B5EAD" w:rsidRPr="00785C54" w:rsidRDefault="005B5EAD" w:rsidP="00785C54">
            <w:pPr>
              <w:pStyle w:val="Tablebody"/>
              <w:autoSpaceDE w:val="0"/>
              <w:autoSpaceDN w:val="0"/>
              <w:adjustRightInd w:val="0"/>
              <w:jc w:val="both"/>
              <w:rPr>
                <w:szCs w:val="20"/>
              </w:rPr>
            </w:pPr>
            <w:r w:rsidRPr="00785C54">
              <w:rPr>
                <w:szCs w:val="24"/>
              </w:rPr>
              <w:t>/req/obs-cpt/Observation/observedProperty-card</w:t>
            </w:r>
          </w:p>
        </w:tc>
      </w:tr>
      <w:tr w:rsidR="005B5EAD" w:rsidRPr="00785C54" w14:paraId="15281AD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F99120" w14:textId="64BA647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5414CB1" w14:textId="355DE81D" w:rsidR="005B5EAD" w:rsidRPr="00785C54" w:rsidRDefault="005B5EAD" w:rsidP="00785C54">
            <w:pPr>
              <w:pStyle w:val="Tablebody"/>
              <w:autoSpaceDE w:val="0"/>
              <w:autoSpaceDN w:val="0"/>
              <w:adjustRightInd w:val="0"/>
              <w:jc w:val="both"/>
              <w:rPr>
                <w:szCs w:val="20"/>
              </w:rPr>
            </w:pPr>
            <w:r w:rsidRPr="00785C54">
              <w:rPr>
                <w:szCs w:val="24"/>
              </w:rPr>
              <w:t>/req/obs-cpt/Observation/observingProcedure-card</w:t>
            </w:r>
          </w:p>
        </w:tc>
      </w:tr>
      <w:tr w:rsidR="005B5EAD" w:rsidRPr="00785C54" w14:paraId="46D5BB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9B4DBA" w14:textId="3E5ED83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701B04F" w14:textId="30C4E04E" w:rsidR="005B5EAD" w:rsidRPr="00785C54" w:rsidRDefault="005B5EAD" w:rsidP="00785C54">
            <w:pPr>
              <w:pStyle w:val="Tablebody"/>
              <w:autoSpaceDE w:val="0"/>
              <w:autoSpaceDN w:val="0"/>
              <w:adjustRightInd w:val="0"/>
              <w:jc w:val="both"/>
              <w:rPr>
                <w:szCs w:val="20"/>
              </w:rPr>
            </w:pPr>
            <w:r w:rsidRPr="00785C54">
              <w:rPr>
                <w:szCs w:val="24"/>
              </w:rPr>
              <w:t>/req/obs-cpt/Observation/result-card</w:t>
            </w:r>
          </w:p>
        </w:tc>
      </w:tr>
      <w:tr w:rsidR="005B5EAD" w:rsidRPr="00785C54" w14:paraId="0787A71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849161" w14:textId="06483DC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8C9F9F9" w14:textId="281C9755" w:rsidR="005B5EAD" w:rsidRPr="00785C54" w:rsidRDefault="005B5EAD" w:rsidP="00785C54">
            <w:pPr>
              <w:pStyle w:val="Tablebody"/>
              <w:autoSpaceDE w:val="0"/>
              <w:autoSpaceDN w:val="0"/>
              <w:adjustRightInd w:val="0"/>
              <w:jc w:val="both"/>
              <w:rPr>
                <w:szCs w:val="20"/>
              </w:rPr>
            </w:pPr>
            <w:r w:rsidRPr="00785C54">
              <w:rPr>
                <w:szCs w:val="24"/>
              </w:rPr>
              <w:t>/req/obs-cpt/Observation/Observation-sem</w:t>
            </w:r>
          </w:p>
        </w:tc>
      </w:tr>
      <w:tr w:rsidR="005B5EAD" w:rsidRPr="00785C54" w14:paraId="22EB4D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21EAD4" w14:textId="20C4621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3AC02E" w14:textId="479FC1BF" w:rsidR="005B5EAD" w:rsidRPr="00785C54" w:rsidRDefault="005B5EAD" w:rsidP="00785C54">
            <w:pPr>
              <w:pStyle w:val="Tablebody"/>
              <w:autoSpaceDE w:val="0"/>
              <w:autoSpaceDN w:val="0"/>
              <w:adjustRightInd w:val="0"/>
              <w:jc w:val="both"/>
              <w:rPr>
                <w:szCs w:val="20"/>
              </w:rPr>
            </w:pPr>
            <w:r w:rsidRPr="00785C54">
              <w:rPr>
                <w:szCs w:val="24"/>
              </w:rPr>
              <w:t>/req/obs-core/AbstractObservation/observationType-sem</w:t>
            </w:r>
          </w:p>
        </w:tc>
      </w:tr>
      <w:tr w:rsidR="005B5EAD" w:rsidRPr="00785C54" w14:paraId="73282F3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FF4DFE" w14:textId="02C5E5B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FED87" w14:textId="6380F207" w:rsidR="005B5EAD" w:rsidRPr="00785C54" w:rsidRDefault="005B5EAD" w:rsidP="00785C54">
            <w:pPr>
              <w:pStyle w:val="Tablebody"/>
              <w:autoSpaceDE w:val="0"/>
              <w:autoSpaceDN w:val="0"/>
              <w:adjustRightInd w:val="0"/>
              <w:jc w:val="both"/>
              <w:rPr>
                <w:szCs w:val="20"/>
              </w:rPr>
            </w:pPr>
            <w:r w:rsidRPr="00785C54">
              <w:rPr>
                <w:szCs w:val="24"/>
              </w:rPr>
              <w:t>/req/obs-core/AbstractObservationType/AbstractObservationType-sem</w:t>
            </w:r>
          </w:p>
        </w:tc>
      </w:tr>
      <w:tr w:rsidR="005B5EAD" w:rsidRPr="00785C54" w14:paraId="1E7254AB"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7A8C672" w14:textId="29640E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0D1DF5A" w14:textId="202C60BC" w:rsidR="005B5EAD" w:rsidRPr="00785C54" w:rsidRDefault="005B5EAD" w:rsidP="00785C54">
            <w:pPr>
              <w:pStyle w:val="Tablebody"/>
              <w:autoSpaceDE w:val="0"/>
              <w:autoSpaceDN w:val="0"/>
              <w:adjustRightInd w:val="0"/>
              <w:jc w:val="both"/>
              <w:rPr>
                <w:szCs w:val="20"/>
              </w:rPr>
            </w:pPr>
            <w:r w:rsidRPr="00785C54">
              <w:rPr>
                <w:szCs w:val="24"/>
              </w:rPr>
              <w:t>/req/obs-core/AbstractObservation/resultTime-type</w:t>
            </w:r>
          </w:p>
        </w:tc>
      </w:tr>
      <w:tr w:rsidR="005B5EAD" w:rsidRPr="00785C54" w14:paraId="25E6A61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326D6DA" w14:textId="17E7D9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0D1B8D" w14:textId="10619F5E" w:rsidR="005B5EAD" w:rsidRPr="00785C54" w:rsidRDefault="005B5EAD" w:rsidP="00785C54">
            <w:pPr>
              <w:pStyle w:val="Tablebody"/>
              <w:autoSpaceDE w:val="0"/>
              <w:autoSpaceDN w:val="0"/>
              <w:adjustRightInd w:val="0"/>
              <w:jc w:val="both"/>
              <w:rPr>
                <w:szCs w:val="20"/>
              </w:rPr>
            </w:pPr>
            <w:r w:rsidRPr="00785C54">
              <w:rPr>
                <w:szCs w:val="24"/>
              </w:rPr>
              <w:t>/req/obs-core/AbstractObservation/featureOfInterest-con</w:t>
            </w:r>
          </w:p>
        </w:tc>
      </w:tr>
      <w:tr w:rsidR="005B5EAD" w:rsidRPr="00785C54" w14:paraId="7DA54C9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C7ED790" w14:textId="5930385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92077EB" w14:textId="3F192307" w:rsidR="005B5EAD" w:rsidRPr="00785C54" w:rsidRDefault="005B5EAD" w:rsidP="00785C54">
            <w:pPr>
              <w:pStyle w:val="Tablebody"/>
              <w:autoSpaceDE w:val="0"/>
              <w:autoSpaceDN w:val="0"/>
              <w:adjustRightInd w:val="0"/>
              <w:jc w:val="both"/>
              <w:rPr>
                <w:szCs w:val="20"/>
              </w:rPr>
            </w:pPr>
            <w:r w:rsidRPr="00785C54">
              <w:rPr>
                <w:szCs w:val="24"/>
              </w:rPr>
              <w:t>/req/obs-core/AbstractObservation/parameterName-card</w:t>
            </w:r>
          </w:p>
        </w:tc>
      </w:tr>
      <w:tr w:rsidR="005B5EAD" w:rsidRPr="00785C54" w14:paraId="56F4598A"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77E4A4" w14:textId="5B4E69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8B52CE" w14:textId="1297B471" w:rsidR="005B5EAD" w:rsidRPr="00785C54" w:rsidRDefault="005B5EAD" w:rsidP="00785C54">
            <w:pPr>
              <w:pStyle w:val="Tablebody"/>
              <w:autoSpaceDE w:val="0"/>
              <w:autoSpaceDN w:val="0"/>
              <w:adjustRightInd w:val="0"/>
              <w:jc w:val="both"/>
              <w:rPr>
                <w:szCs w:val="20"/>
              </w:rPr>
            </w:pPr>
            <w:r w:rsidRPr="00785C54">
              <w:rPr>
                <w:szCs w:val="24"/>
              </w:rPr>
              <w:t>/req/obs-core/Observation/observerhost-con</w:t>
            </w:r>
          </w:p>
        </w:tc>
      </w:tr>
      <w:tr w:rsidR="005B5EAD" w:rsidRPr="00785C54" w14:paraId="4CF9F1A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71BDF84" w14:textId="658B22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35AC9BC" w14:textId="50784E40" w:rsidR="005B5EAD" w:rsidRPr="00785C54" w:rsidRDefault="005B5EAD" w:rsidP="00785C54">
            <w:pPr>
              <w:pStyle w:val="Tablebody"/>
              <w:autoSpaceDE w:val="0"/>
              <w:autoSpaceDN w:val="0"/>
              <w:adjustRightInd w:val="0"/>
              <w:jc w:val="both"/>
              <w:rPr>
                <w:szCs w:val="20"/>
              </w:rPr>
            </w:pPr>
            <w:r w:rsidRPr="00785C54">
              <w:rPr>
                <w:szCs w:val="24"/>
              </w:rPr>
              <w:t>/req/obs-core/Observation/observedProperty-con</w:t>
            </w:r>
          </w:p>
        </w:tc>
      </w:tr>
      <w:tr w:rsidR="005B5EAD" w:rsidRPr="00785C54" w14:paraId="20414658"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BB8BB5C" w14:textId="5741F38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8F87F87" w14:textId="08DA03E6" w:rsidR="005B5EAD" w:rsidRPr="00785C54" w:rsidRDefault="005B5EAD" w:rsidP="00785C54">
            <w:pPr>
              <w:pStyle w:val="Tablebody"/>
              <w:autoSpaceDE w:val="0"/>
              <w:autoSpaceDN w:val="0"/>
              <w:adjustRightInd w:val="0"/>
              <w:jc w:val="both"/>
              <w:rPr>
                <w:szCs w:val="20"/>
              </w:rPr>
            </w:pPr>
            <w:r w:rsidRPr="00785C54">
              <w:rPr>
                <w:szCs w:val="24"/>
              </w:rPr>
              <w:t>/req/obs-core/Observation/observingProcedure-con</w:t>
            </w:r>
          </w:p>
        </w:tc>
      </w:tr>
      <w:tr w:rsidR="005B5EAD" w:rsidRPr="00785C54" w14:paraId="0EEA5A2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3471D1" w14:textId="5D093CE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FF1C38" w14:textId="148B6E39" w:rsidR="005B5EAD" w:rsidRPr="00785C54" w:rsidRDefault="005B5EAD" w:rsidP="00785C54">
            <w:pPr>
              <w:pStyle w:val="Tablebody"/>
              <w:autoSpaceDE w:val="0"/>
              <w:autoSpaceDN w:val="0"/>
              <w:adjustRightInd w:val="0"/>
              <w:jc w:val="both"/>
              <w:rPr>
                <w:szCs w:val="20"/>
              </w:rPr>
            </w:pPr>
            <w:r w:rsidRPr="00785C54">
              <w:rPr>
                <w:szCs w:val="24"/>
              </w:rPr>
              <w:t>/req/obs-core/Observation/result-con</w:t>
            </w:r>
          </w:p>
        </w:tc>
      </w:tr>
      <w:tr w:rsidR="005B5EAD" w:rsidRPr="00785C54" w14:paraId="7918F78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F91516D" w14:textId="5D8904B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4ED9279" w14:textId="2311744C" w:rsidR="005B5EAD" w:rsidRPr="00785C54" w:rsidRDefault="005B5EAD" w:rsidP="00785C54">
            <w:pPr>
              <w:pStyle w:val="Tablebody"/>
              <w:autoSpaceDE w:val="0"/>
              <w:autoSpaceDN w:val="0"/>
              <w:adjustRightInd w:val="0"/>
              <w:jc w:val="both"/>
              <w:rPr>
                <w:szCs w:val="20"/>
              </w:rPr>
            </w:pPr>
            <w:r w:rsidRPr="00785C54">
              <w:rPr>
                <w:szCs w:val="24"/>
              </w:rPr>
              <w:t>/req/obs-cpt/Observation/uom</w:t>
            </w:r>
          </w:p>
        </w:tc>
      </w:tr>
      <w:tr w:rsidR="005B5EAD" w:rsidRPr="00785C54" w14:paraId="24B2321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DDE0D5A" w14:textId="0E90C55B"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B31ED2" w14:textId="190772A9" w:rsidR="005B5EAD" w:rsidRPr="00785C54" w:rsidRDefault="005B5EAD" w:rsidP="00785C54">
            <w:pPr>
              <w:pStyle w:val="Tablebody"/>
              <w:autoSpaceDE w:val="0"/>
              <w:autoSpaceDN w:val="0"/>
              <w:adjustRightInd w:val="0"/>
              <w:jc w:val="both"/>
              <w:rPr>
                <w:szCs w:val="20"/>
              </w:rPr>
            </w:pPr>
            <w:r w:rsidRPr="00785C54">
              <w:rPr>
                <w:szCs w:val="24"/>
              </w:rPr>
              <w:t>/rec/obs-cpt/Observation/uom-con</w:t>
            </w:r>
          </w:p>
        </w:tc>
      </w:tr>
      <w:tr w:rsidR="005B5EAD" w:rsidRPr="00785C54" w14:paraId="0D8FBBD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3374622" w14:textId="3331EC16"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A8A7AA4" w14:textId="231F36F0" w:rsidR="005B5EAD" w:rsidRPr="00785C54" w:rsidRDefault="005B5EAD" w:rsidP="00785C54">
            <w:pPr>
              <w:pStyle w:val="Tablebody"/>
              <w:autoSpaceDE w:val="0"/>
              <w:autoSpaceDN w:val="0"/>
              <w:adjustRightInd w:val="0"/>
              <w:jc w:val="both"/>
              <w:rPr>
                <w:szCs w:val="20"/>
              </w:rPr>
            </w:pPr>
            <w:r w:rsidRPr="00785C54">
              <w:rPr>
                <w:szCs w:val="24"/>
              </w:rPr>
              <w:t>/rec/obs-cpt/Observation/observedProperty-con</w:t>
            </w:r>
          </w:p>
        </w:tc>
      </w:tr>
      <w:tr w:rsidR="005B5EAD" w:rsidRPr="00785C54" w14:paraId="126986F6"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2543C0" w14:textId="4EFC326C"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A4FC22" w14:textId="0106D094" w:rsidR="005B5EAD" w:rsidRPr="00785C54" w:rsidRDefault="005B5EAD" w:rsidP="00785C54">
            <w:pPr>
              <w:pStyle w:val="Tablebody"/>
              <w:autoSpaceDE w:val="0"/>
              <w:autoSpaceDN w:val="0"/>
              <w:adjustRightInd w:val="0"/>
              <w:jc w:val="both"/>
              <w:rPr>
                <w:szCs w:val="20"/>
              </w:rPr>
            </w:pPr>
            <w:r w:rsidRPr="00785C54">
              <w:rPr>
                <w:szCs w:val="24"/>
              </w:rPr>
              <w:t>/rec/obs-cpt/Observation/observerhost-con</w:t>
            </w:r>
          </w:p>
        </w:tc>
      </w:tr>
      <w:tr w:rsidR="005B5EAD" w:rsidRPr="00785C54" w14:paraId="6D16A26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6B4057" w14:textId="471585D2"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90338E" w14:textId="3FD58E16" w:rsidR="005B5EAD" w:rsidRPr="00785C54" w:rsidRDefault="005B5EAD" w:rsidP="00785C54">
            <w:pPr>
              <w:pStyle w:val="Tablebody"/>
              <w:autoSpaceDE w:val="0"/>
              <w:autoSpaceDN w:val="0"/>
              <w:adjustRightInd w:val="0"/>
              <w:jc w:val="both"/>
              <w:rPr>
                <w:szCs w:val="20"/>
              </w:rPr>
            </w:pPr>
            <w:r w:rsidRPr="00785C54">
              <w:rPr>
                <w:szCs w:val="24"/>
              </w:rPr>
              <w:t>/rec/obs-cpt/Observation/observingProcedure-con</w:t>
            </w:r>
          </w:p>
        </w:tc>
      </w:tr>
      <w:tr w:rsidR="005B5EAD" w:rsidRPr="00785C54" w14:paraId="11375D4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62399E" w14:textId="732E0F88"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492C5B" w14:textId="0F66B49D" w:rsidR="005B5EAD" w:rsidRPr="00785C54" w:rsidRDefault="005B5EAD" w:rsidP="00785C54">
            <w:pPr>
              <w:pStyle w:val="Tablebody"/>
              <w:autoSpaceDE w:val="0"/>
              <w:autoSpaceDN w:val="0"/>
              <w:adjustRightInd w:val="0"/>
              <w:jc w:val="both"/>
              <w:rPr>
                <w:szCs w:val="20"/>
              </w:rPr>
            </w:pPr>
            <w:r w:rsidRPr="00785C54">
              <w:rPr>
                <w:szCs w:val="24"/>
              </w:rPr>
              <w:t>/rec/obs-cpt/Observation/result-con</w:t>
            </w:r>
          </w:p>
        </w:tc>
      </w:tr>
      <w:tr w:rsidR="005B5EAD" w:rsidRPr="00785C54" w14:paraId="2F48AD46"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40130F3" w14:textId="1398DD61" w:rsidR="005B5EAD" w:rsidRPr="00785C54" w:rsidRDefault="005B5EAD" w:rsidP="00785C54">
            <w:pPr>
              <w:pStyle w:val="Tablebody"/>
              <w:autoSpaceDE w:val="0"/>
              <w:autoSpaceDN w:val="0"/>
              <w:adjustRightInd w:val="0"/>
              <w:jc w:val="both"/>
              <w:rPr>
                <w:szCs w:val="20"/>
              </w:rPr>
            </w:pPr>
            <w:r w:rsidRPr="00785C54">
              <w:rPr>
                <w:szCs w:val="24"/>
              </w:rPr>
              <w:t>Recommendation</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BFA5CF" w14:textId="05ABF235" w:rsidR="005B5EAD" w:rsidRPr="00785C54" w:rsidRDefault="005B5EAD" w:rsidP="00785C54">
            <w:pPr>
              <w:pStyle w:val="Tablebody"/>
              <w:autoSpaceDE w:val="0"/>
              <w:autoSpaceDN w:val="0"/>
              <w:adjustRightInd w:val="0"/>
              <w:jc w:val="both"/>
              <w:rPr>
                <w:szCs w:val="20"/>
              </w:rPr>
            </w:pPr>
            <w:r w:rsidRPr="00785C54">
              <w:rPr>
                <w:szCs w:val="24"/>
              </w:rPr>
              <w:t>/rec/obs-cpt/Observation/phenomenonTimeResult-con</w:t>
            </w:r>
          </w:p>
        </w:tc>
      </w:tr>
    </w:tbl>
    <w:p w14:paraId="5BB6E070" w14:textId="39E1512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38" w:name="_Toc113373396"/>
      <w:r w:rsidRPr="00785C54">
        <w:rPr>
          <w:rFonts w:eastAsia="Times New Roman"/>
          <w:szCs w:val="24"/>
        </w:rPr>
        <w:t>Constraint observationType</w:t>
      </w:r>
      <w:bookmarkEnd w:id="2338"/>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538A8929" w14:textId="77777777" w:rsidTr="00EC5BE0">
        <w:trPr>
          <w:jc w:val="center"/>
        </w:trPr>
        <w:tc>
          <w:tcPr>
            <w:tcW w:w="4278" w:type="dxa"/>
            <w:tcMar>
              <w:top w:w="100" w:type="dxa"/>
              <w:left w:w="100" w:type="dxa"/>
              <w:bottom w:w="100" w:type="dxa"/>
              <w:right w:w="100" w:type="dxa"/>
            </w:tcMar>
          </w:tcPr>
          <w:p w14:paraId="01654107" w14:textId="36A05FB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/req/obs-core/AbstractObservation/observationType-sem</w:t>
            </w:r>
          </w:p>
        </w:tc>
        <w:tc>
          <w:tcPr>
            <w:tcW w:w="5474" w:type="dxa"/>
            <w:tcMar>
              <w:top w:w="100" w:type="dxa"/>
              <w:left w:w="100" w:type="dxa"/>
              <w:bottom w:w="100" w:type="dxa"/>
              <w:right w:w="100" w:type="dxa"/>
            </w:tcMar>
          </w:tcPr>
          <w:p w14:paraId="247C6710" w14:textId="77F128D9" w:rsidR="005B5EAD" w:rsidRPr="00785C54" w:rsidRDefault="005B5EAD" w:rsidP="00785C54">
            <w:pPr>
              <w:pStyle w:val="Tablebody"/>
              <w:autoSpaceDE w:val="0"/>
              <w:autoSpaceDN w:val="0"/>
              <w:adjustRightInd w:val="0"/>
              <w:jc w:val="both"/>
              <w:rPr>
                <w:szCs w:val="20"/>
              </w:rPr>
            </w:pPr>
            <w:commentRangeStart w:id="2339"/>
            <w:r w:rsidRPr="00785C54">
              <w:rPr>
                <w:szCs w:val="24"/>
              </w:rPr>
              <w:t>If information on the type of</w:t>
            </w:r>
            <w:r w:rsidRPr="00D612AA">
              <w:rPr>
                <w:b/>
                <w:bCs/>
                <w:szCs w:val="24"/>
                <w:rPrChange w:id="2340" w:author="Katharina Schleidt" w:date="2022-08-13T17:07:00Z">
                  <w:rPr>
                    <w:szCs w:val="24"/>
                  </w:rPr>
                </w:rPrChange>
              </w:rPr>
              <w:t xml:space="preserve"> Observation</w:t>
            </w:r>
            <w:r w:rsidRPr="00785C54">
              <w:rPr>
                <w:szCs w:val="24"/>
              </w:rPr>
              <w:t xml:space="preserve"> is provided, the constraints defined in the referenced codelist </w:t>
            </w:r>
            <w:del w:id="2341" w:author="Katharina Schleidt" w:date="2022-08-10T19:13:00Z">
              <w:r w:rsidRPr="00785C54" w:rsidDel="002F2035">
                <w:rPr>
                  <w:szCs w:val="24"/>
                </w:rPr>
                <w:delText>SHALL</w:delText>
              </w:r>
            </w:del>
            <w:ins w:id="2342" w:author="Katharina Schleidt" w:date="2022-08-10T19:13:00Z">
              <w:r w:rsidR="002F2035">
                <w:rPr>
                  <w:szCs w:val="24"/>
                </w:rPr>
                <w:t>shall</w:t>
              </w:r>
            </w:ins>
            <w:r w:rsidRPr="00785C54">
              <w:rPr>
                <w:szCs w:val="24"/>
              </w:rPr>
              <w:t xml:space="preserve"> be used.</w:t>
            </w:r>
            <w:commentRangeEnd w:id="2339"/>
            <w:r w:rsidR="008058B6">
              <w:rPr>
                <w:rStyle w:val="CommentReference"/>
                <w:rFonts w:eastAsia="MS Mincho"/>
                <w:lang w:eastAsia="ja-JP"/>
              </w:rPr>
              <w:commentReference w:id="2339"/>
            </w:r>
          </w:p>
        </w:tc>
      </w:tr>
    </w:tbl>
    <w:p w14:paraId="4E20102B" w14:textId="56BC614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3" w:name="_Toc113373397"/>
      <w:r w:rsidRPr="00785C54">
        <w:rPr>
          <w:rFonts w:eastAsia="Times New Roman"/>
          <w:szCs w:val="24"/>
        </w:rPr>
        <w:lastRenderedPageBreak/>
        <w:t>Constraint resultTime instant</w:t>
      </w:r>
      <w:bookmarkEnd w:id="2343"/>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7A874F98" w14:textId="77777777" w:rsidTr="00EC5BE0">
        <w:trPr>
          <w:jc w:val="center"/>
        </w:trPr>
        <w:tc>
          <w:tcPr>
            <w:tcW w:w="4278" w:type="dxa"/>
            <w:tcMar>
              <w:top w:w="100" w:type="dxa"/>
              <w:left w:w="100" w:type="dxa"/>
              <w:bottom w:w="100" w:type="dxa"/>
              <w:right w:w="100" w:type="dxa"/>
            </w:tcMar>
          </w:tcPr>
          <w:p w14:paraId="3F2E6756" w14:textId="49778AB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/req/obs-core/AbstractObservation/resultTime-type</w:t>
            </w:r>
          </w:p>
        </w:tc>
        <w:tc>
          <w:tcPr>
            <w:tcW w:w="5474" w:type="dxa"/>
            <w:tcMar>
              <w:top w:w="100" w:type="dxa"/>
              <w:left w:w="100" w:type="dxa"/>
              <w:bottom w:w="100" w:type="dxa"/>
              <w:right w:w="100" w:type="dxa"/>
            </w:tcMar>
          </w:tcPr>
          <w:p w14:paraId="723F1EA3" w14:textId="46223B6A" w:rsidR="005B5EAD" w:rsidRPr="00785C54" w:rsidRDefault="005B5EAD" w:rsidP="00785C54">
            <w:pPr>
              <w:pStyle w:val="Tablebody"/>
              <w:autoSpaceDE w:val="0"/>
              <w:autoSpaceDN w:val="0"/>
              <w:adjustRightInd w:val="0"/>
              <w:jc w:val="both"/>
              <w:rPr>
                <w:szCs w:val="20"/>
              </w:rPr>
            </w:pPr>
            <w:r w:rsidRPr="00785C54">
              <w:rPr>
                <w:szCs w:val="24"/>
              </w:rPr>
              <w:t xml:space="preserve">If the result time of the </w:t>
            </w:r>
            <w:r w:rsidRPr="00785C54">
              <w:rPr>
                <w:b/>
                <w:szCs w:val="24"/>
              </w:rPr>
              <w:t>Observation</w:t>
            </w:r>
            <w:r w:rsidRPr="00785C54">
              <w:rPr>
                <w:szCs w:val="24"/>
              </w:rPr>
              <w:t xml:space="preserve"> is provided, the </w:t>
            </w:r>
            <w:r w:rsidRPr="00785C54">
              <w:rPr>
                <w:b/>
                <w:szCs w:val="24"/>
              </w:rPr>
              <w:t>resultTime</w:t>
            </w:r>
            <w:r w:rsidRPr="00785C54">
              <w:rPr>
                <w:szCs w:val="24"/>
              </w:rPr>
              <w:t xml:space="preserve"> attribute </w:t>
            </w:r>
            <w:del w:id="2344" w:author="Katharina Schleidt" w:date="2022-08-10T19:13:00Z">
              <w:r w:rsidRPr="00785C54" w:rsidDel="002F2035">
                <w:rPr>
                  <w:szCs w:val="24"/>
                </w:rPr>
                <w:delText>SHALL</w:delText>
              </w:r>
            </w:del>
            <w:ins w:id="2345" w:author="Katharina Schleidt" w:date="2022-08-10T19:13:00Z">
              <w:r w:rsidR="002F2035">
                <w:rPr>
                  <w:szCs w:val="24"/>
                </w:rPr>
                <w:t>shall</w:t>
              </w:r>
            </w:ins>
            <w:r w:rsidRPr="00785C54">
              <w:rPr>
                <w:szCs w:val="24"/>
              </w:rPr>
              <w:t xml:space="preserve"> be of type </w:t>
            </w:r>
            <w:r w:rsidRPr="00785C54">
              <w:rPr>
                <w:b/>
                <w:szCs w:val="24"/>
              </w:rPr>
              <w:t>TM_Instant</w:t>
            </w:r>
            <w:r w:rsidRPr="00785C54">
              <w:rPr>
                <w:szCs w:val="24"/>
              </w:rPr>
              <w:t>.</w:t>
            </w:r>
          </w:p>
        </w:tc>
      </w:tr>
    </w:tbl>
    <w:p w14:paraId="627AF820" w14:textId="11C7A71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6" w:name="_Toc113373398"/>
      <w:r w:rsidRPr="00785C54">
        <w:rPr>
          <w:rFonts w:eastAsia="Times New Roman"/>
          <w:szCs w:val="24"/>
        </w:rPr>
        <w:t>Constraint parameter unique name</w:t>
      </w:r>
      <w:bookmarkEnd w:id="2346"/>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414E7B2F" w14:textId="77777777" w:rsidTr="00EC5BE0">
        <w:trPr>
          <w:jc w:val="center"/>
        </w:trPr>
        <w:tc>
          <w:tcPr>
            <w:tcW w:w="4271" w:type="dxa"/>
            <w:tcMar>
              <w:top w:w="100" w:type="dxa"/>
              <w:left w:w="100" w:type="dxa"/>
              <w:bottom w:w="100" w:type="dxa"/>
              <w:right w:w="100" w:type="dxa"/>
            </w:tcMar>
          </w:tcPr>
          <w:p w14:paraId="32E6AD30" w14:textId="4BD0805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/req/obs-core/AbstractObservation/parameterName-card</w:t>
            </w:r>
          </w:p>
        </w:tc>
        <w:tc>
          <w:tcPr>
            <w:tcW w:w="5481" w:type="dxa"/>
            <w:tcMar>
              <w:top w:w="100" w:type="dxa"/>
              <w:left w:w="100" w:type="dxa"/>
              <w:bottom w:w="100" w:type="dxa"/>
              <w:right w:w="100" w:type="dxa"/>
            </w:tcMar>
          </w:tcPr>
          <w:p w14:paraId="568EDA03" w14:textId="3365F27C"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name</w:t>
            </w:r>
            <w:r w:rsidRPr="00785C54">
              <w:rPr>
                <w:szCs w:val="24"/>
              </w:rPr>
              <w:t xml:space="preserve"> attribute of a </w:t>
            </w:r>
            <w:r w:rsidRPr="00785C54">
              <w:rPr>
                <w:b/>
                <w:szCs w:val="24"/>
              </w:rPr>
              <w:t>parameter NamedValue</w:t>
            </w:r>
            <w:r w:rsidRPr="00785C54">
              <w:rPr>
                <w:szCs w:val="24"/>
              </w:rPr>
              <w:t xml:space="preserve"> </w:t>
            </w:r>
            <w:del w:id="2347" w:author="Katharina Schleidt" w:date="2022-08-10T19:13:00Z">
              <w:r w:rsidRPr="00785C54" w:rsidDel="002F2035">
                <w:rPr>
                  <w:szCs w:val="24"/>
                </w:rPr>
                <w:delText>SHALL</w:delText>
              </w:r>
            </w:del>
            <w:ins w:id="2348" w:author="Katharina Schleidt" w:date="2022-08-10T19:13:00Z">
              <w:r w:rsidR="002F2035">
                <w:rPr>
                  <w:szCs w:val="24"/>
                </w:rPr>
                <w:t>shall</w:t>
              </w:r>
            </w:ins>
            <w:r w:rsidRPr="00785C54">
              <w:rPr>
                <w:szCs w:val="24"/>
              </w:rPr>
              <w:t xml:space="preserve"> be unique within an </w:t>
            </w:r>
            <w:r w:rsidRPr="00785C54">
              <w:rPr>
                <w:b/>
                <w:szCs w:val="24"/>
              </w:rPr>
              <w:t>Observation</w:t>
            </w:r>
            <w:r w:rsidRPr="00785C54">
              <w:rPr>
                <w:szCs w:val="24"/>
              </w:rPr>
              <w:t>.</w:t>
            </w:r>
          </w:p>
        </w:tc>
      </w:tr>
    </w:tbl>
    <w:p w14:paraId="5FD4806C" w14:textId="5727432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49" w:name="_Toc113373399"/>
      <w:r w:rsidRPr="00785C54">
        <w:rPr>
          <w:rFonts w:eastAsia="Times New Roman"/>
          <w:szCs w:val="24"/>
        </w:rPr>
        <w:t>Constraint proximate or ultimate featureOfInterest</w:t>
      </w:r>
      <w:bookmarkEnd w:id="23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480C91F" w14:textId="77777777" w:rsidTr="00EC5BE0">
        <w:trPr>
          <w:jc w:val="center"/>
        </w:trPr>
        <w:tc>
          <w:tcPr>
            <w:tcW w:w="4526" w:type="dxa"/>
            <w:tcMar>
              <w:top w:w="100" w:type="dxa"/>
              <w:left w:w="100" w:type="dxa"/>
              <w:bottom w:w="100" w:type="dxa"/>
              <w:right w:w="100" w:type="dxa"/>
            </w:tcMar>
          </w:tcPr>
          <w:p w14:paraId="668395F7" w14:textId="52BF39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/req/obs-core/AbstractObservation/featureOfInterest-con</w:t>
            </w:r>
          </w:p>
        </w:tc>
        <w:tc>
          <w:tcPr>
            <w:tcW w:w="5245" w:type="dxa"/>
            <w:tcMar>
              <w:top w:w="100" w:type="dxa"/>
              <w:left w:w="100" w:type="dxa"/>
              <w:bottom w:w="100" w:type="dxa"/>
              <w:right w:w="100" w:type="dxa"/>
            </w:tcMar>
          </w:tcPr>
          <w:p w14:paraId="611D1A24" w14:textId="386C9B1D" w:rsidR="005B5EAD" w:rsidRPr="00785C54" w:rsidRDefault="008058B6" w:rsidP="00785C54">
            <w:pPr>
              <w:pStyle w:val="Tablebody"/>
              <w:autoSpaceDE w:val="0"/>
              <w:autoSpaceDN w:val="0"/>
              <w:adjustRightInd w:val="0"/>
              <w:jc w:val="both"/>
              <w:rPr>
                <w:szCs w:val="20"/>
              </w:rPr>
            </w:pPr>
            <w:ins w:id="2350" w:author="REID-JAMOND Alison" w:date="2022-04-04T14:39:00Z">
              <w:r>
                <w:rPr>
                  <w:szCs w:val="24"/>
                </w:rPr>
                <w:t>A</w:t>
              </w:r>
            </w:ins>
            <w:del w:id="2351" w:author="REID-JAMOND Alison" w:date="2022-04-04T14:39:00Z">
              <w:r w:rsidR="005B5EAD" w:rsidRPr="00785C54" w:rsidDel="008058B6">
                <w:rPr>
                  <w:szCs w:val="24"/>
                </w:rPr>
                <w:delText>a</w:delText>
              </w:r>
            </w:del>
            <w:r w:rsidR="005B5EAD" w:rsidRPr="00785C54">
              <w:rPr>
                <w:szCs w:val="24"/>
              </w:rPr>
              <w:t xml:space="preserve">t least one </w:t>
            </w:r>
            <w:r w:rsidR="005B5EAD" w:rsidRPr="00785C54">
              <w:rPr>
                <w:b/>
                <w:szCs w:val="24"/>
              </w:rPr>
              <w:t>proximateFeatureOfInterest</w:t>
            </w:r>
            <w:r w:rsidR="005B5EAD" w:rsidRPr="00785C54">
              <w:rPr>
                <w:szCs w:val="24"/>
              </w:rPr>
              <w:t xml:space="preserve"> or </w:t>
            </w:r>
            <w:r w:rsidR="005B5EAD" w:rsidRPr="00785C54">
              <w:rPr>
                <w:b/>
                <w:szCs w:val="24"/>
              </w:rPr>
              <w:t>ultimateFeatureOfInterest</w:t>
            </w:r>
            <w:r w:rsidR="005B5EAD" w:rsidRPr="00785C54">
              <w:rPr>
                <w:szCs w:val="24"/>
              </w:rPr>
              <w:t xml:space="preserve"> </w:t>
            </w:r>
            <w:del w:id="2352" w:author="Katharina Schleidt" w:date="2022-08-10T19:13:00Z">
              <w:r w:rsidR="005B5EAD" w:rsidRPr="00785C54" w:rsidDel="002F2035">
                <w:rPr>
                  <w:szCs w:val="24"/>
                </w:rPr>
                <w:delText>SHALL</w:delText>
              </w:r>
            </w:del>
            <w:ins w:id="2353" w:author="Katharina Schleidt" w:date="2022-08-10T19:13:00Z">
              <w:r w:rsidR="002F2035">
                <w:rPr>
                  <w:szCs w:val="24"/>
                </w:rPr>
                <w:t>shall</w:t>
              </w:r>
            </w:ins>
            <w:r w:rsidR="005B5EAD" w:rsidRPr="00785C54">
              <w:rPr>
                <w:szCs w:val="24"/>
              </w:rPr>
              <w:t xml:space="preserve"> be given.</w:t>
            </w:r>
          </w:p>
        </w:tc>
      </w:tr>
    </w:tbl>
    <w:p w14:paraId="3C6307BD" w14:textId="2EF55E0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4" w:name="_Toc113373400"/>
      <w:r w:rsidRPr="00785C54">
        <w:rPr>
          <w:rFonts w:eastAsia="Times New Roman"/>
          <w:szCs w:val="24"/>
        </w:rPr>
        <w:t>Constraint Observer or Host</w:t>
      </w:r>
      <w:bookmarkEnd w:id="23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3C2940EB" w14:textId="77777777" w:rsidTr="00EC5BE0">
        <w:trPr>
          <w:jc w:val="center"/>
        </w:trPr>
        <w:tc>
          <w:tcPr>
            <w:tcW w:w="4668" w:type="dxa"/>
            <w:tcMar>
              <w:top w:w="100" w:type="dxa"/>
              <w:left w:w="100" w:type="dxa"/>
              <w:bottom w:w="100" w:type="dxa"/>
              <w:right w:w="100" w:type="dxa"/>
            </w:tcMar>
          </w:tcPr>
          <w:p w14:paraId="5568B115" w14:textId="189FA81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/req/obs-core/Observation/observerhost-con</w:t>
            </w:r>
          </w:p>
        </w:tc>
        <w:tc>
          <w:tcPr>
            <w:tcW w:w="5103" w:type="dxa"/>
            <w:tcMar>
              <w:top w:w="100" w:type="dxa"/>
              <w:left w:w="100" w:type="dxa"/>
              <w:bottom w:w="100" w:type="dxa"/>
              <w:right w:w="100" w:type="dxa"/>
            </w:tcMar>
          </w:tcPr>
          <w:p w14:paraId="2C5E63D9" w14:textId="2CD971F4" w:rsidR="005B5EAD" w:rsidRPr="00785C54" w:rsidRDefault="005B5EAD" w:rsidP="00785C54">
            <w:pPr>
              <w:pStyle w:val="Tablebody"/>
              <w:autoSpaceDE w:val="0"/>
              <w:autoSpaceDN w:val="0"/>
              <w:adjustRightInd w:val="0"/>
              <w:jc w:val="both"/>
              <w:rPr>
                <w:szCs w:val="20"/>
              </w:rPr>
            </w:pPr>
            <w:r w:rsidRPr="00785C54">
              <w:rPr>
                <w:szCs w:val="24"/>
              </w:rPr>
              <w:t xml:space="preserve">At least one </w:t>
            </w:r>
            <w:r w:rsidRPr="00785C54">
              <w:rPr>
                <w:b/>
                <w:szCs w:val="24"/>
              </w:rPr>
              <w:t>Observer</w:t>
            </w:r>
            <w:r w:rsidRPr="00785C54">
              <w:rPr>
                <w:szCs w:val="24"/>
              </w:rPr>
              <w:t xml:space="preserve"> or </w:t>
            </w:r>
            <w:r w:rsidRPr="00785C54">
              <w:rPr>
                <w:b/>
                <w:szCs w:val="24"/>
              </w:rPr>
              <w:t>Host</w:t>
            </w:r>
            <w:r w:rsidRPr="00785C54">
              <w:rPr>
                <w:szCs w:val="24"/>
              </w:rPr>
              <w:t xml:space="preserve"> </w:t>
            </w:r>
            <w:del w:id="2355" w:author="Katharina Schleidt" w:date="2022-08-10T19:13:00Z">
              <w:r w:rsidRPr="00785C54" w:rsidDel="002F2035">
                <w:rPr>
                  <w:szCs w:val="24"/>
                </w:rPr>
                <w:delText>SHALL</w:delText>
              </w:r>
            </w:del>
            <w:ins w:id="2356" w:author="Katharina Schleidt" w:date="2022-08-10T19:13:00Z">
              <w:r w:rsidR="002F2035">
                <w:rPr>
                  <w:szCs w:val="24"/>
                </w:rPr>
                <w:t>shall</w:t>
              </w:r>
            </w:ins>
            <w:r w:rsidRPr="00785C54">
              <w:rPr>
                <w:szCs w:val="24"/>
              </w:rPr>
              <w:t xml:space="preserve"> be provided</w:t>
            </w:r>
          </w:p>
        </w:tc>
      </w:tr>
    </w:tbl>
    <w:p w14:paraId="5F026AE8" w14:textId="347342D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57" w:name="_Toc113373401"/>
      <w:r w:rsidRPr="00785C54">
        <w:rPr>
          <w:rFonts w:eastAsia="Times New Roman"/>
          <w:szCs w:val="24"/>
        </w:rPr>
        <w:t>Constraint ObservableProperty characteristic associated with featureOfInterest</w:t>
      </w:r>
      <w:bookmarkEnd w:id="23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649A1F99" w14:textId="77777777" w:rsidTr="00EC5BE0">
        <w:trPr>
          <w:jc w:val="center"/>
        </w:trPr>
        <w:tc>
          <w:tcPr>
            <w:tcW w:w="4668" w:type="dxa"/>
            <w:tcMar>
              <w:top w:w="100" w:type="dxa"/>
              <w:left w:w="100" w:type="dxa"/>
              <w:bottom w:w="100" w:type="dxa"/>
              <w:right w:w="100" w:type="dxa"/>
            </w:tcMar>
          </w:tcPr>
          <w:p w14:paraId="06603B43" w14:textId="4D427F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/req/obs-core/Observation/observedProperty-con</w:t>
            </w:r>
          </w:p>
        </w:tc>
        <w:tc>
          <w:tcPr>
            <w:tcW w:w="5103" w:type="dxa"/>
            <w:tcMar>
              <w:top w:w="100" w:type="dxa"/>
              <w:left w:w="100" w:type="dxa"/>
              <w:bottom w:w="100" w:type="dxa"/>
              <w:right w:w="100" w:type="dxa"/>
            </w:tcMar>
          </w:tcPr>
          <w:p w14:paraId="34CE2CD1" w14:textId="3722B05E" w:rsidR="005B5EAD" w:rsidRPr="00785C54" w:rsidRDefault="005B5EAD" w:rsidP="00785C54">
            <w:pPr>
              <w:pStyle w:val="Tablebody"/>
              <w:autoSpaceDE w:val="0"/>
              <w:autoSpaceDN w:val="0"/>
              <w:adjustRightInd w:val="0"/>
              <w:jc w:val="both"/>
              <w:rPr>
                <w:b/>
                <w:szCs w:val="20"/>
              </w:rPr>
            </w:pPr>
            <w:r w:rsidRPr="00785C54">
              <w:rPr>
                <w:szCs w:val="24"/>
              </w:rPr>
              <w:t xml:space="preserve">The </w:t>
            </w:r>
            <w:r w:rsidRPr="00785C54">
              <w:rPr>
                <w:b/>
                <w:szCs w:val="24"/>
              </w:rPr>
              <w:t>ObservableProperty</w:t>
            </w:r>
            <w:r w:rsidRPr="00785C54">
              <w:rPr>
                <w:szCs w:val="24"/>
              </w:rPr>
              <w:t xml:space="preserve"> referenced by </w:t>
            </w:r>
            <w:r w:rsidRPr="00785C54">
              <w:rPr>
                <w:b/>
                <w:szCs w:val="24"/>
              </w:rPr>
              <w:t>observedProperty</w:t>
            </w:r>
            <w:r w:rsidRPr="00785C54">
              <w:rPr>
                <w:szCs w:val="24"/>
              </w:rPr>
              <w:t xml:space="preserve"> </w:t>
            </w:r>
            <w:del w:id="2358" w:author="Katharina Schleidt" w:date="2022-08-10T19:13:00Z">
              <w:r w:rsidRPr="00785C54" w:rsidDel="002F2035">
                <w:rPr>
                  <w:szCs w:val="24"/>
                </w:rPr>
                <w:delText>SHALL</w:delText>
              </w:r>
            </w:del>
            <w:ins w:id="2359" w:author="Katharina Schleidt" w:date="2022-08-10T19:13:00Z">
              <w:r w:rsidR="002F2035">
                <w:rPr>
                  <w:szCs w:val="24"/>
                </w:rPr>
                <w:t>shall</w:t>
              </w:r>
            </w:ins>
            <w:r w:rsidRPr="00785C54">
              <w:rPr>
                <w:szCs w:val="24"/>
              </w:rPr>
              <w:t xml:space="preserve"> correspond to a characteristic associated with the </w:t>
            </w:r>
            <w:r w:rsidRPr="00785C54">
              <w:rPr>
                <w:b/>
                <w:szCs w:val="24"/>
              </w:rPr>
              <w:t>featureOfInterest</w:t>
            </w:r>
          </w:p>
        </w:tc>
      </w:tr>
    </w:tbl>
    <w:p w14:paraId="3032EE7F" w14:textId="268CBE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0" w:name="_Toc113373402"/>
      <w:r w:rsidRPr="00785C54">
        <w:rPr>
          <w:rFonts w:eastAsia="Times New Roman"/>
          <w:szCs w:val="24"/>
        </w:rPr>
        <w:t>Constraint suitable ObservableProperty</w:t>
      </w:r>
      <w:bookmarkEnd w:id="236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74214EB9" w14:textId="77777777" w:rsidTr="00EC5BE0">
        <w:trPr>
          <w:jc w:val="center"/>
        </w:trPr>
        <w:tc>
          <w:tcPr>
            <w:tcW w:w="4668" w:type="dxa"/>
            <w:tcMar>
              <w:top w:w="100" w:type="dxa"/>
              <w:left w:w="100" w:type="dxa"/>
              <w:bottom w:w="100" w:type="dxa"/>
              <w:right w:w="100" w:type="dxa"/>
            </w:tcMar>
          </w:tcPr>
          <w:p w14:paraId="302E598D" w14:textId="21760D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/req/obs-core/Observation/observingProcedure-con</w:t>
            </w:r>
          </w:p>
        </w:tc>
        <w:tc>
          <w:tcPr>
            <w:tcW w:w="5103" w:type="dxa"/>
            <w:tcMar>
              <w:top w:w="100" w:type="dxa"/>
              <w:left w:w="100" w:type="dxa"/>
              <w:bottom w:w="100" w:type="dxa"/>
              <w:right w:w="100" w:type="dxa"/>
            </w:tcMar>
          </w:tcPr>
          <w:p w14:paraId="7D2E4BDD" w14:textId="1889E80F"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ObservingProcedure</w:t>
            </w:r>
            <w:r w:rsidRPr="00785C54">
              <w:rPr>
                <w:szCs w:val="24"/>
              </w:rPr>
              <w:t xml:space="preserve"> referenced by </w:t>
            </w:r>
            <w:r w:rsidRPr="00785C54">
              <w:rPr>
                <w:b/>
                <w:szCs w:val="24"/>
              </w:rPr>
              <w:t>procedure</w:t>
            </w:r>
            <w:r w:rsidRPr="00785C54">
              <w:rPr>
                <w:szCs w:val="24"/>
              </w:rPr>
              <w:t xml:space="preserve"> </w:t>
            </w:r>
            <w:del w:id="2361" w:author="Katharina Schleidt" w:date="2022-08-10T19:13:00Z">
              <w:r w:rsidRPr="00785C54" w:rsidDel="002F2035">
                <w:rPr>
                  <w:szCs w:val="24"/>
                </w:rPr>
                <w:delText>SHALL</w:delText>
              </w:r>
            </w:del>
            <w:ins w:id="2362"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5D683B80" w14:textId="4873586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3" w:name="_Toc113373403"/>
      <w:r w:rsidRPr="00785C54">
        <w:rPr>
          <w:rFonts w:eastAsia="Times New Roman"/>
          <w:szCs w:val="24"/>
        </w:rPr>
        <w:t>Constraint suitable result type</w:t>
      </w:r>
      <w:bookmarkEnd w:id="23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668"/>
        <w:gridCol w:w="5103"/>
      </w:tblGrid>
      <w:tr w:rsidR="005B5EAD" w:rsidRPr="00785C54" w14:paraId="2056119A" w14:textId="77777777" w:rsidTr="00EC5BE0">
        <w:trPr>
          <w:jc w:val="center"/>
        </w:trPr>
        <w:tc>
          <w:tcPr>
            <w:tcW w:w="4668" w:type="dxa"/>
            <w:tcMar>
              <w:top w:w="100" w:type="dxa"/>
              <w:left w:w="100" w:type="dxa"/>
              <w:bottom w:w="100" w:type="dxa"/>
              <w:right w:w="100" w:type="dxa"/>
            </w:tcMar>
          </w:tcPr>
          <w:p w14:paraId="09FE0BFE" w14:textId="3BEB72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/req/obs-core/Observation/result-con</w:t>
            </w:r>
          </w:p>
        </w:tc>
        <w:tc>
          <w:tcPr>
            <w:tcW w:w="5103" w:type="dxa"/>
            <w:tcMar>
              <w:top w:w="100" w:type="dxa"/>
              <w:left w:w="100" w:type="dxa"/>
              <w:bottom w:w="100" w:type="dxa"/>
              <w:right w:w="100" w:type="dxa"/>
            </w:tcMar>
          </w:tcPr>
          <w:p w14:paraId="721EBD6E" w14:textId="14AF8DE1" w:rsidR="005B5EAD" w:rsidRPr="00785C54" w:rsidRDefault="005B5EAD" w:rsidP="00785C54">
            <w:pPr>
              <w:pStyle w:val="Tablebody"/>
              <w:autoSpaceDE w:val="0"/>
              <w:autoSpaceDN w:val="0"/>
              <w:adjustRightInd w:val="0"/>
              <w:jc w:val="both"/>
              <w:rPr>
                <w:szCs w:val="20"/>
              </w:rPr>
            </w:pPr>
            <w:r w:rsidRPr="00785C54">
              <w:rPr>
                <w:szCs w:val="24"/>
              </w:rPr>
              <w:t xml:space="preserve">The type of the result provided by the </w:t>
            </w:r>
            <w:r w:rsidRPr="00785C54">
              <w:rPr>
                <w:b/>
                <w:szCs w:val="24"/>
              </w:rPr>
              <w:t>result</w:t>
            </w:r>
            <w:r w:rsidRPr="00785C54">
              <w:rPr>
                <w:szCs w:val="24"/>
              </w:rPr>
              <w:t xml:space="preserve"> association </w:t>
            </w:r>
            <w:del w:id="2364" w:author="Katharina Schleidt" w:date="2022-08-10T19:13:00Z">
              <w:r w:rsidRPr="00785C54" w:rsidDel="002F2035">
                <w:rPr>
                  <w:szCs w:val="24"/>
                </w:rPr>
                <w:delText>SHALL</w:delText>
              </w:r>
            </w:del>
            <w:ins w:id="2365" w:author="Katharina Schleidt" w:date="2022-08-10T19:13:00Z">
              <w:r w:rsidR="002F2035">
                <w:rPr>
                  <w:szCs w:val="24"/>
                </w:rPr>
                <w:t>shall</w:t>
              </w:r>
            </w:ins>
            <w:r w:rsidRPr="00785C54">
              <w:rPr>
                <w:szCs w:val="24"/>
              </w:rPr>
              <w:t xml:space="preserve"> be suitable for the associated </w:t>
            </w:r>
            <w:r w:rsidRPr="00785C54">
              <w:rPr>
                <w:b/>
                <w:szCs w:val="24"/>
              </w:rPr>
              <w:t>ObservableProperty</w:t>
            </w:r>
          </w:p>
        </w:tc>
      </w:tr>
    </w:tbl>
    <w:p w14:paraId="4C68E016" w14:textId="321753BA" w:rsidR="005B5EAD" w:rsidRPr="00785C54" w:rsidRDefault="005B5EAD" w:rsidP="00785C54">
      <w:pPr>
        <w:pStyle w:val="Heading2"/>
        <w:tabs>
          <w:tab w:val="left" w:pos="400"/>
        </w:tabs>
        <w:autoSpaceDE w:val="0"/>
        <w:autoSpaceDN w:val="0"/>
        <w:adjustRightInd w:val="0"/>
        <w:rPr>
          <w:rFonts w:eastAsia="Times New Roman"/>
          <w:szCs w:val="24"/>
        </w:rPr>
      </w:pPr>
      <w:bookmarkStart w:id="2366" w:name="_Toc113373404"/>
      <w:r w:rsidRPr="00785C54">
        <w:rPr>
          <w:rFonts w:eastAsia="Times New Roman"/>
          <w:szCs w:val="24"/>
        </w:rPr>
        <w:t>AbstractObservableProperty</w:t>
      </w:r>
      <w:bookmarkEnd w:id="2366"/>
    </w:p>
    <w:p w14:paraId="6E6993E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67" w:name="_Toc113373405"/>
      <w:r w:rsidRPr="00785C54">
        <w:rPr>
          <w:rFonts w:eastAsia="Times New Roman"/>
          <w:szCs w:val="24"/>
        </w:rPr>
        <w:t>AbstractObservableProperty Requirements Class</w:t>
      </w:r>
      <w:bookmarkEnd w:id="23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11E41E6" w14:textId="77777777" w:rsidTr="00935FAF">
        <w:trPr>
          <w:jc w:val="center"/>
        </w:trPr>
        <w:tc>
          <w:tcPr>
            <w:tcW w:w="4526" w:type="dxa"/>
            <w:tcBorders>
              <w:top w:val="single" w:sz="12" w:space="0" w:color="auto"/>
              <w:bottom w:val="single" w:sz="12" w:space="0" w:color="auto"/>
              <w:right w:val="single" w:sz="4" w:space="0" w:color="auto"/>
            </w:tcBorders>
            <w:tcMar>
              <w:top w:w="100" w:type="dxa"/>
              <w:left w:w="100" w:type="dxa"/>
              <w:bottom w:w="100" w:type="dxa"/>
              <w:right w:w="100" w:type="dxa"/>
            </w:tcMar>
          </w:tcPr>
          <w:p w14:paraId="6D1DA5B4" w14:textId="0B59E9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5245" w:type="dxa"/>
            <w:tcBorders>
              <w:top w:val="single" w:sz="12" w:space="0" w:color="auto"/>
              <w:left w:val="single" w:sz="4" w:space="0" w:color="auto"/>
              <w:bottom w:val="single" w:sz="12" w:space="0" w:color="auto"/>
            </w:tcBorders>
            <w:tcMar>
              <w:top w:w="100" w:type="dxa"/>
              <w:left w:w="100" w:type="dxa"/>
              <w:bottom w:w="100" w:type="dxa"/>
              <w:right w:w="100" w:type="dxa"/>
            </w:tcMar>
          </w:tcPr>
          <w:p w14:paraId="256AE6A0" w14:textId="37B6CDC0" w:rsidR="005B5EAD" w:rsidRPr="00785C54" w:rsidRDefault="005B5EAD" w:rsidP="00785C54">
            <w:pPr>
              <w:pStyle w:val="Tableheader"/>
              <w:autoSpaceDE w:val="0"/>
              <w:autoSpaceDN w:val="0"/>
              <w:adjustRightInd w:val="0"/>
              <w:jc w:val="both"/>
              <w:rPr>
                <w:szCs w:val="20"/>
              </w:rPr>
            </w:pPr>
            <w:r w:rsidRPr="00785C54">
              <w:rPr>
                <w:szCs w:val="24"/>
              </w:rPr>
              <w:t>/req/obs-core/AbstractObservableProperty</w:t>
            </w:r>
          </w:p>
        </w:tc>
      </w:tr>
      <w:tr w:rsidR="005B5EAD" w:rsidRPr="00785C54" w14:paraId="374D06A4" w14:textId="77777777" w:rsidTr="00935FAF">
        <w:trPr>
          <w:jc w:val="center"/>
        </w:trPr>
        <w:tc>
          <w:tcPr>
            <w:tcW w:w="4526" w:type="dxa"/>
            <w:tcBorders>
              <w:top w:val="single" w:sz="12" w:space="0" w:color="auto"/>
              <w:bottom w:val="single" w:sz="4" w:space="0" w:color="auto"/>
              <w:right w:val="single" w:sz="4" w:space="0" w:color="auto"/>
            </w:tcBorders>
            <w:tcMar>
              <w:top w:w="100" w:type="dxa"/>
              <w:left w:w="100" w:type="dxa"/>
              <w:bottom w:w="100" w:type="dxa"/>
              <w:right w:w="100" w:type="dxa"/>
            </w:tcMar>
          </w:tcPr>
          <w:p w14:paraId="50D2C9C1" w14:textId="3AC4C7E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5245" w:type="dxa"/>
            <w:tcBorders>
              <w:top w:val="single" w:sz="12" w:space="0" w:color="auto"/>
              <w:left w:val="single" w:sz="4" w:space="0" w:color="auto"/>
              <w:bottom w:val="single" w:sz="4" w:space="0" w:color="auto"/>
            </w:tcBorders>
            <w:tcMar>
              <w:top w:w="100" w:type="dxa"/>
              <w:left w:w="100" w:type="dxa"/>
              <w:bottom w:w="100" w:type="dxa"/>
              <w:right w:w="100" w:type="dxa"/>
            </w:tcMar>
          </w:tcPr>
          <w:p w14:paraId="4192C99B" w14:textId="363BB3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A050741"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104986C" w14:textId="065021A7"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48582EB7" w14:textId="650B3CB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68" w:author="Katharina Schleidt" w:date="2022-08-13T16:38:00Z">
              <w:r w:rsidRPr="00785C54" w:rsidDel="00022C0A">
                <w:rPr>
                  <w:szCs w:val="24"/>
                </w:rPr>
                <w:delText xml:space="preserve">core </w:delText>
              </w:r>
            </w:del>
            <w:ins w:id="2369" w:author="Katharina Schleidt" w:date="2022-08-13T16:38:00Z">
              <w:r w:rsidR="00022C0A">
                <w:rPr>
                  <w:szCs w:val="24"/>
                </w:rPr>
                <w:t>C</w:t>
              </w:r>
              <w:r w:rsidR="00022C0A" w:rsidRPr="00785C54">
                <w:rPr>
                  <w:szCs w:val="24"/>
                </w:rPr>
                <w:t xml:space="preserve">ore </w:t>
              </w:r>
            </w:ins>
            <w:r w:rsidRPr="00785C54">
              <w:rPr>
                <w:szCs w:val="24"/>
              </w:rPr>
              <w:t>- AbstractObservableProperty</w:t>
            </w:r>
          </w:p>
        </w:tc>
      </w:tr>
      <w:tr w:rsidR="005B5EAD" w:rsidRPr="00785C54" w14:paraId="4E81F6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2DF45495" w14:textId="100D56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15D974C" w14:textId="1B42288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3C1E2CE" w14:textId="77777777" w:rsidTr="00935FAF">
        <w:trPr>
          <w:jc w:val="center"/>
        </w:trPr>
        <w:tc>
          <w:tcPr>
            <w:tcW w:w="4526" w:type="dxa"/>
            <w:tcBorders>
              <w:top w:val="single" w:sz="4" w:space="0" w:color="auto"/>
              <w:bottom w:val="single" w:sz="4" w:space="0" w:color="auto"/>
              <w:right w:val="single" w:sz="4" w:space="0" w:color="auto"/>
            </w:tcBorders>
            <w:tcMar>
              <w:top w:w="100" w:type="dxa"/>
              <w:left w:w="100" w:type="dxa"/>
              <w:bottom w:w="100" w:type="dxa"/>
              <w:right w:w="100" w:type="dxa"/>
            </w:tcMar>
          </w:tcPr>
          <w:p w14:paraId="6AE61F84" w14:textId="5E8FAD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5245" w:type="dxa"/>
            <w:tcBorders>
              <w:top w:val="single" w:sz="4" w:space="0" w:color="auto"/>
              <w:left w:val="single" w:sz="4" w:space="0" w:color="auto"/>
              <w:bottom w:val="single" w:sz="4" w:space="0" w:color="auto"/>
            </w:tcBorders>
            <w:tcMar>
              <w:top w:w="100" w:type="dxa"/>
              <w:left w:w="100" w:type="dxa"/>
              <w:bottom w:w="100" w:type="dxa"/>
              <w:right w:w="100" w:type="dxa"/>
            </w:tcMar>
          </w:tcPr>
          <w:p w14:paraId="1953ED43" w14:textId="141CAC4C" w:rsidR="005B5EAD" w:rsidRPr="00785C54" w:rsidRDefault="005B5EAD" w:rsidP="00785C54">
            <w:pPr>
              <w:pStyle w:val="Tablebody"/>
              <w:autoSpaceDE w:val="0"/>
              <w:autoSpaceDN w:val="0"/>
              <w:adjustRightInd w:val="0"/>
              <w:jc w:val="both"/>
              <w:rPr>
                <w:szCs w:val="20"/>
              </w:rPr>
            </w:pPr>
            <w:r w:rsidRPr="00785C54">
              <w:rPr>
                <w:szCs w:val="24"/>
              </w:rPr>
              <w:t>/req/obs-cpt/ObservableProperty</w:t>
            </w:r>
          </w:p>
        </w:tc>
      </w:tr>
      <w:tr w:rsidR="005B5EAD" w:rsidRPr="00785C54" w14:paraId="02BED621" w14:textId="77777777" w:rsidTr="00935FAF">
        <w:trPr>
          <w:jc w:val="center"/>
        </w:trPr>
        <w:tc>
          <w:tcPr>
            <w:tcW w:w="4526" w:type="dxa"/>
            <w:tcBorders>
              <w:top w:val="single" w:sz="4" w:space="0" w:color="auto"/>
              <w:bottom w:val="single" w:sz="12" w:space="0" w:color="auto"/>
              <w:right w:val="single" w:sz="4" w:space="0" w:color="auto"/>
            </w:tcBorders>
            <w:tcMar>
              <w:top w:w="100" w:type="dxa"/>
              <w:left w:w="100" w:type="dxa"/>
              <w:bottom w:w="100" w:type="dxa"/>
              <w:right w:w="100" w:type="dxa"/>
            </w:tcMar>
          </w:tcPr>
          <w:p w14:paraId="0026CCE9" w14:textId="2018690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5245" w:type="dxa"/>
            <w:tcBorders>
              <w:top w:val="single" w:sz="4" w:space="0" w:color="auto"/>
              <w:left w:val="single" w:sz="4" w:space="0" w:color="auto"/>
              <w:bottom w:val="single" w:sz="12" w:space="0" w:color="auto"/>
            </w:tcBorders>
            <w:tcMar>
              <w:top w:w="100" w:type="dxa"/>
              <w:left w:w="100" w:type="dxa"/>
              <w:bottom w:w="100" w:type="dxa"/>
              <w:right w:w="100" w:type="dxa"/>
            </w:tcMar>
          </w:tcPr>
          <w:p w14:paraId="6B8FB27A" w14:textId="45185DC1"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F34DF06" w14:textId="7B0569B8" w:rsidR="00935FAF" w:rsidRPr="00785C54" w:rsidRDefault="00622A2E" w:rsidP="00785C54">
      <w:pPr>
        <w:pStyle w:val="BodyText"/>
      </w:pPr>
      <w:ins w:id="2370" w:author="Katharina Schleidt" w:date="2022-08-13T17:40:00Z">
        <w:r w:rsidRPr="00785C54">
          <w:rPr>
            <w:szCs w:val="24"/>
          </w:rPr>
          <w:t>AbstractObservableProperty</w:t>
        </w:r>
        <w:r w:rsidRPr="00622A2E">
          <w:t xml:space="preserve"> </w:t>
        </w:r>
      </w:ins>
      <w:ins w:id="2371" w:author="Katharina Schleidt" w:date="2022-08-13T17:39:00Z">
        <w:r w:rsidRPr="00622A2E">
          <w:t xml:space="preserve">from the Abstract Observation Core </w:t>
        </w:r>
      </w:ins>
      <w:ins w:id="2372" w:author="Katharina Schleidt" w:date="2022-08-13T17:40:00Z">
        <w:r>
          <w:t>is</w:t>
        </w:r>
      </w:ins>
      <w:ins w:id="2373" w:author="Katharina Schleidt" w:date="2022-08-13T17:39:00Z">
        <w:r w:rsidRPr="00622A2E">
          <w:t xml:space="preserve"> described as a class diagram in Figure 1</w:t>
        </w:r>
      </w:ins>
      <w:ins w:id="2374" w:author="Katharina Schleidt" w:date="2022-08-13T17:40:00Z">
        <w:r>
          <w:t>1</w:t>
        </w:r>
      </w:ins>
      <w:ins w:id="2375" w:author="Katharina Schleidt" w:date="2022-08-13T17:39:00Z">
        <w:r w:rsidRPr="00622A2E">
          <w:t>. The schema is fully described in 9.</w:t>
        </w:r>
      </w:ins>
      <w:ins w:id="2376" w:author="Katharina Schleidt" w:date="2022-08-13T17:40:00Z">
        <w:r>
          <w:t>4</w:t>
        </w:r>
      </w:ins>
      <w:ins w:id="2377" w:author="Katharina Schleidt" w:date="2022-08-13T17:39:00Z">
        <w:r w:rsidRPr="00622A2E">
          <w:t>.</w:t>
        </w:r>
      </w:ins>
      <w:r w:rsidR="00935FAF" w:rsidRPr="00785C54">
        <w:t> </w:t>
      </w:r>
    </w:p>
    <w:p w14:paraId="5B020946" w14:textId="7A4ACB8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78" w:author="Ilkka Rinne" w:date="2022-09-06T13:56:00Z">
        <w:r w:rsidRPr="00785C54" w:rsidDel="00734867">
          <w:rPr>
            <w:noProof/>
            <w:szCs w:val="24"/>
          </w:rPr>
          <w:lastRenderedPageBreak/>
          <w:drawing>
            <wp:inline distT="0" distB="0" distL="0" distR="0" wp14:anchorId="037C703C" wp14:editId="1B19A738">
              <wp:extent cx="5763780" cy="2956566"/>
              <wp:effectExtent l="0" t="0" r="8890" b="0"/>
              <wp:docPr id="11" name="Picture 1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780" cy="2956566"/>
                      </a:xfrm>
                      <a:prstGeom prst="rect">
                        <a:avLst/>
                      </a:prstGeom>
                    </pic:spPr>
                  </pic:pic>
                </a:graphicData>
              </a:graphic>
            </wp:inline>
          </w:drawing>
        </w:r>
      </w:del>
      <w:ins w:id="2379" w:author="Ilkka Rinne" w:date="2022-09-06T13:56:00Z">
        <w:r w:rsidR="00734867">
          <w:rPr>
            <w:noProof/>
            <w:szCs w:val="24"/>
          </w:rPr>
          <w:lastRenderedPageBreak/>
          <w:drawing>
            <wp:inline distT="0" distB="0" distL="0" distR="0" wp14:anchorId="226EB47D" wp14:editId="7B2B8EEC">
              <wp:extent cx="5577863" cy="63520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7">
                        <a:extLst>
                          <a:ext uri="{28A0092B-C50C-407E-A947-70E740481C1C}">
                            <a14:useLocalDpi xmlns:a14="http://schemas.microsoft.com/office/drawing/2010/main" val="0"/>
                          </a:ext>
                        </a:extLst>
                      </a:blip>
                      <a:stretch>
                        <a:fillRect/>
                      </a:stretch>
                    </pic:blipFill>
                    <pic:spPr>
                      <a:xfrm>
                        <a:off x="0" y="0"/>
                        <a:ext cx="5593879" cy="6370316"/>
                      </a:xfrm>
                      <a:prstGeom prst="rect">
                        <a:avLst/>
                      </a:prstGeom>
                    </pic:spPr>
                  </pic:pic>
                </a:graphicData>
              </a:graphic>
            </wp:inline>
          </w:drawing>
        </w:r>
      </w:ins>
    </w:p>
    <w:p w14:paraId="782AA9C1" w14:textId="74F7CD79" w:rsidR="005B5EAD" w:rsidRPr="00785C54" w:rsidRDefault="005B5EAD" w:rsidP="00785C54">
      <w:pPr>
        <w:pStyle w:val="Figuretitle"/>
        <w:autoSpaceDE w:val="0"/>
        <w:autoSpaceDN w:val="0"/>
        <w:adjustRightInd w:val="0"/>
        <w:outlineLvl w:val="0"/>
        <w:rPr>
          <w:szCs w:val="24"/>
        </w:rPr>
      </w:pPr>
      <w:commentRangeStart w:id="2380"/>
      <w:r w:rsidRPr="00785C54">
        <w:rPr>
          <w:szCs w:val="24"/>
        </w:rPr>
        <w:t>Figure 11</w:t>
      </w:r>
      <w:commentRangeEnd w:id="2380"/>
      <w:r w:rsidR="008058B6">
        <w:rPr>
          <w:rStyle w:val="CommentReference"/>
          <w:rFonts w:eastAsia="MS Mincho"/>
          <w:b w:val="0"/>
          <w:lang w:eastAsia="ja-JP"/>
        </w:rPr>
        <w:commentReference w:id="2380"/>
      </w:r>
      <w:r w:rsidRPr="00785C54">
        <w:rPr>
          <w:szCs w:val="24"/>
        </w:rPr>
        <w:t xml:space="preserve"> — Context diagram for Abstract Observation </w:t>
      </w:r>
      <w:del w:id="2381" w:author="Katharina Schleidt" w:date="2022-08-13T16:38:00Z">
        <w:r w:rsidRPr="00785C54" w:rsidDel="00022C0A">
          <w:rPr>
            <w:szCs w:val="24"/>
          </w:rPr>
          <w:delText xml:space="preserve">core </w:delText>
        </w:r>
      </w:del>
      <w:ins w:id="2382" w:author="Katharina Schleidt" w:date="2022-08-13T16:38:00Z">
        <w:r w:rsidR="00022C0A">
          <w:rPr>
            <w:szCs w:val="24"/>
          </w:rPr>
          <w:t>C</w:t>
        </w:r>
        <w:r w:rsidR="00022C0A" w:rsidRPr="00785C54">
          <w:rPr>
            <w:szCs w:val="24"/>
          </w:rPr>
          <w:t xml:space="preserve">ore </w:t>
        </w:r>
      </w:ins>
      <w:r w:rsidRPr="00785C54">
        <w:rPr>
          <w:szCs w:val="24"/>
        </w:rPr>
        <w:t>— AbstractObservableProperty</w:t>
      </w:r>
    </w:p>
    <w:p w14:paraId="17BF3D7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83" w:name="_Toc113373406"/>
      <w:r w:rsidRPr="00785C54">
        <w:rPr>
          <w:rFonts w:eastAsia="Times New Roman"/>
          <w:szCs w:val="24"/>
        </w:rPr>
        <w:t>AbstractObservingProcedure</w:t>
      </w:r>
      <w:bookmarkEnd w:id="2383"/>
    </w:p>
    <w:p w14:paraId="1EA5A48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84" w:name="_Toc113373407"/>
      <w:r w:rsidRPr="00785C54">
        <w:rPr>
          <w:rFonts w:eastAsia="Times New Roman"/>
          <w:szCs w:val="24"/>
        </w:rPr>
        <w:t>AbstractObservingProcedure Requirements Class</w:t>
      </w:r>
      <w:bookmarkEnd w:id="238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AA62586"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8C1E83C" w14:textId="397F328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1F6F874" w14:textId="1FC117BC" w:rsidR="005B5EAD" w:rsidRPr="00785C54" w:rsidRDefault="005B5EAD" w:rsidP="00785C54">
            <w:pPr>
              <w:pStyle w:val="Tableheader"/>
              <w:autoSpaceDE w:val="0"/>
              <w:autoSpaceDN w:val="0"/>
              <w:adjustRightInd w:val="0"/>
              <w:jc w:val="both"/>
              <w:rPr>
                <w:szCs w:val="20"/>
              </w:rPr>
            </w:pPr>
            <w:r w:rsidRPr="00785C54">
              <w:rPr>
                <w:szCs w:val="24"/>
              </w:rPr>
              <w:t>/req/obs-core/AbstractObservingProcedure</w:t>
            </w:r>
          </w:p>
        </w:tc>
      </w:tr>
      <w:tr w:rsidR="005B5EAD" w:rsidRPr="00785C54" w14:paraId="3C17B9CA"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2FA6609" w14:textId="76673FB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B2957BD" w14:textId="0D8C2CB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72CC2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3F42D6" w14:textId="41BCAB96"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F3FE63" w14:textId="1F2F0D84"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85" w:author="Katharina Schleidt" w:date="2022-08-13T16:38:00Z">
              <w:r w:rsidRPr="00785C54" w:rsidDel="00022C0A">
                <w:rPr>
                  <w:szCs w:val="24"/>
                </w:rPr>
                <w:delText xml:space="preserve">core </w:delText>
              </w:r>
            </w:del>
            <w:ins w:id="2386" w:author="Katharina Schleidt" w:date="2022-08-13T16:38:00Z">
              <w:r w:rsidR="00022C0A">
                <w:rPr>
                  <w:szCs w:val="24"/>
                </w:rPr>
                <w:t>C</w:t>
              </w:r>
              <w:r w:rsidR="00022C0A" w:rsidRPr="00785C54">
                <w:rPr>
                  <w:szCs w:val="24"/>
                </w:rPr>
                <w:t xml:space="preserve">ore </w:t>
              </w:r>
            </w:ins>
            <w:r w:rsidRPr="00785C54">
              <w:rPr>
                <w:szCs w:val="24"/>
              </w:rPr>
              <w:t>- AbstractObservingProcedure</w:t>
            </w:r>
          </w:p>
        </w:tc>
      </w:tr>
      <w:tr w:rsidR="005B5EAD" w:rsidRPr="00785C54" w14:paraId="0C80C7E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0E796A" w14:textId="3F3CF62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A54A669" w14:textId="6CB1125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AB9137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1CB7" w14:textId="1DBDC92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B377CBC" w14:textId="328BB17E" w:rsidR="005B5EAD" w:rsidRPr="00785C54" w:rsidRDefault="005B5EAD" w:rsidP="00785C54">
            <w:pPr>
              <w:pStyle w:val="Tablebody"/>
              <w:autoSpaceDE w:val="0"/>
              <w:autoSpaceDN w:val="0"/>
              <w:adjustRightInd w:val="0"/>
              <w:jc w:val="both"/>
              <w:rPr>
                <w:szCs w:val="20"/>
              </w:rPr>
            </w:pPr>
            <w:r w:rsidRPr="00785C54">
              <w:rPr>
                <w:szCs w:val="24"/>
              </w:rPr>
              <w:t>/req/obs-cpt/ObservingProcedure</w:t>
            </w:r>
          </w:p>
        </w:tc>
      </w:tr>
      <w:tr w:rsidR="005B5EAD" w:rsidRPr="00785C54" w14:paraId="142C91F0"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92D5810" w14:textId="2299ACA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B981362" w14:textId="3D5ED0DA"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367A0C5" w14:textId="740B697D" w:rsidR="00622A2E" w:rsidRPr="00785C54" w:rsidRDefault="00622A2E" w:rsidP="00622A2E">
      <w:pPr>
        <w:pStyle w:val="BodyText"/>
        <w:rPr>
          <w:ins w:id="2387" w:author="Katharina Schleidt" w:date="2022-08-13T17:40:00Z"/>
        </w:rPr>
      </w:pPr>
      <w:ins w:id="2388" w:author="Katharina Schleidt" w:date="2022-08-13T17:40:00Z">
        <w:r w:rsidRPr="00785C54">
          <w:rPr>
            <w:szCs w:val="24"/>
          </w:rPr>
          <w:t>AbstractObservingProcedure</w:t>
        </w:r>
        <w:r w:rsidRPr="00622A2E">
          <w:t xml:space="preserve"> from the Abstract Observation Core </w:t>
        </w:r>
        <w:r>
          <w:t>is</w:t>
        </w:r>
        <w:r w:rsidRPr="00622A2E">
          <w:t xml:space="preserve"> described as a class diagram in Figure 1</w:t>
        </w:r>
        <w:r>
          <w:t>2</w:t>
        </w:r>
        <w:r w:rsidRPr="00622A2E">
          <w:t>. The schema is fully described in 9.</w:t>
        </w:r>
      </w:ins>
      <w:ins w:id="2389" w:author="Katharina Schleidt" w:date="2022-08-13T17:41:00Z">
        <w:r>
          <w:t>5</w:t>
        </w:r>
      </w:ins>
      <w:ins w:id="2390" w:author="Katharina Schleidt" w:date="2022-08-13T17:40:00Z">
        <w:r w:rsidRPr="00622A2E">
          <w:t>.</w:t>
        </w:r>
        <w:r w:rsidRPr="00785C54">
          <w:t> </w:t>
        </w:r>
      </w:ins>
    </w:p>
    <w:p w14:paraId="4604A85B" w14:textId="2931D42D" w:rsidR="00935FAF" w:rsidRPr="00785C54" w:rsidRDefault="00935FAF" w:rsidP="00785C54">
      <w:pPr>
        <w:pStyle w:val="BodyText"/>
      </w:pPr>
      <w:r w:rsidRPr="00785C54">
        <w:t> </w:t>
      </w:r>
    </w:p>
    <w:p w14:paraId="243CED01" w14:textId="7591EF0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391" w:author="Ilkka Rinne" w:date="2022-09-06T13:57:00Z">
        <w:r w:rsidRPr="00785C54" w:rsidDel="00734867">
          <w:rPr>
            <w:noProof/>
            <w:szCs w:val="24"/>
          </w:rPr>
          <w:lastRenderedPageBreak/>
          <w:drawing>
            <wp:inline distT="0" distB="0" distL="0" distR="0" wp14:anchorId="414F09F7" wp14:editId="6639BB9D">
              <wp:extent cx="5763780" cy="3020574"/>
              <wp:effectExtent l="0" t="0" r="8890" b="8890"/>
              <wp:docPr id="12" name="Picture 12"/>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780" cy="3020574"/>
                      </a:xfrm>
                      <a:prstGeom prst="rect">
                        <a:avLst/>
                      </a:prstGeom>
                    </pic:spPr>
                  </pic:pic>
                </a:graphicData>
              </a:graphic>
            </wp:inline>
          </w:drawing>
        </w:r>
      </w:del>
      <w:ins w:id="2392" w:author="Ilkka Rinne" w:date="2022-09-06T13:57:00Z">
        <w:r w:rsidR="00734867">
          <w:rPr>
            <w:noProof/>
            <w:szCs w:val="24"/>
          </w:rPr>
          <w:lastRenderedPageBreak/>
          <w:drawing>
            <wp:inline distT="0" distB="0" distL="0" distR="0" wp14:anchorId="7A8B70C6" wp14:editId="4DA5E944">
              <wp:extent cx="5430940" cy="6376199"/>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9">
                        <a:extLst>
                          <a:ext uri="{28A0092B-C50C-407E-A947-70E740481C1C}">
                            <a14:useLocalDpi xmlns:a14="http://schemas.microsoft.com/office/drawing/2010/main" val="0"/>
                          </a:ext>
                        </a:extLst>
                      </a:blip>
                      <a:stretch>
                        <a:fillRect/>
                      </a:stretch>
                    </pic:blipFill>
                    <pic:spPr>
                      <a:xfrm>
                        <a:off x="0" y="0"/>
                        <a:ext cx="5439469" cy="6386212"/>
                      </a:xfrm>
                      <a:prstGeom prst="rect">
                        <a:avLst/>
                      </a:prstGeom>
                    </pic:spPr>
                  </pic:pic>
                </a:graphicData>
              </a:graphic>
            </wp:inline>
          </w:drawing>
        </w:r>
      </w:ins>
    </w:p>
    <w:p w14:paraId="505D11A2" w14:textId="35A3B845" w:rsidR="005B5EAD" w:rsidRPr="00785C54" w:rsidRDefault="005B5EAD" w:rsidP="00785C54">
      <w:pPr>
        <w:pStyle w:val="Figuretitle"/>
        <w:autoSpaceDE w:val="0"/>
        <w:autoSpaceDN w:val="0"/>
        <w:adjustRightInd w:val="0"/>
        <w:outlineLvl w:val="0"/>
        <w:rPr>
          <w:szCs w:val="24"/>
        </w:rPr>
      </w:pPr>
      <w:commentRangeStart w:id="2393"/>
      <w:r w:rsidRPr="00785C54">
        <w:rPr>
          <w:szCs w:val="24"/>
        </w:rPr>
        <w:t>Figure 12</w:t>
      </w:r>
      <w:commentRangeEnd w:id="2393"/>
      <w:r w:rsidR="008058B6">
        <w:rPr>
          <w:rStyle w:val="CommentReference"/>
          <w:rFonts w:eastAsia="MS Mincho"/>
          <w:b w:val="0"/>
          <w:lang w:eastAsia="ja-JP"/>
        </w:rPr>
        <w:commentReference w:id="2393"/>
      </w:r>
      <w:r w:rsidRPr="00785C54">
        <w:rPr>
          <w:szCs w:val="24"/>
        </w:rPr>
        <w:t xml:space="preserve"> — Context diagram for Abstract Observation </w:t>
      </w:r>
      <w:del w:id="2394" w:author="Katharina Schleidt" w:date="2022-08-13T16:38:00Z">
        <w:r w:rsidRPr="00785C54" w:rsidDel="00022C0A">
          <w:rPr>
            <w:szCs w:val="24"/>
          </w:rPr>
          <w:delText xml:space="preserve">core </w:delText>
        </w:r>
      </w:del>
      <w:ins w:id="2395" w:author="Katharina Schleidt" w:date="2022-08-13T16:38:00Z">
        <w:r w:rsidR="00022C0A">
          <w:rPr>
            <w:szCs w:val="24"/>
          </w:rPr>
          <w:t>C</w:t>
        </w:r>
        <w:r w:rsidR="00022C0A" w:rsidRPr="00785C54">
          <w:rPr>
            <w:szCs w:val="24"/>
          </w:rPr>
          <w:t xml:space="preserve">ore </w:t>
        </w:r>
      </w:ins>
      <w:r w:rsidRPr="00785C54">
        <w:rPr>
          <w:szCs w:val="24"/>
        </w:rPr>
        <w:t>— AbstractObservingProcedure</w:t>
      </w:r>
    </w:p>
    <w:p w14:paraId="1D7A5E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396" w:name="_Toc113373408"/>
      <w:r w:rsidRPr="00785C54">
        <w:rPr>
          <w:rFonts w:eastAsia="Times New Roman"/>
          <w:szCs w:val="24"/>
        </w:rPr>
        <w:t>AbstractObserver</w:t>
      </w:r>
      <w:bookmarkEnd w:id="2396"/>
    </w:p>
    <w:p w14:paraId="7A8CF3B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397" w:name="_Toc113373409"/>
      <w:r w:rsidRPr="00785C54">
        <w:rPr>
          <w:rFonts w:eastAsia="Times New Roman"/>
          <w:szCs w:val="24"/>
        </w:rPr>
        <w:t>AbstractObserver Requirements Class</w:t>
      </w:r>
      <w:bookmarkEnd w:id="23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07F589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84D5F5" w14:textId="533756D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710F477" w14:textId="0011009A" w:rsidR="005B5EAD" w:rsidRPr="00785C54" w:rsidRDefault="005B5EAD" w:rsidP="00785C54">
            <w:pPr>
              <w:pStyle w:val="Tableheader"/>
              <w:autoSpaceDE w:val="0"/>
              <w:autoSpaceDN w:val="0"/>
              <w:adjustRightInd w:val="0"/>
              <w:jc w:val="both"/>
              <w:rPr>
                <w:szCs w:val="20"/>
              </w:rPr>
            </w:pPr>
            <w:r w:rsidRPr="00785C54">
              <w:rPr>
                <w:szCs w:val="24"/>
              </w:rPr>
              <w:t>/req/obs-core/AbstractObserver</w:t>
            </w:r>
          </w:p>
        </w:tc>
      </w:tr>
      <w:tr w:rsidR="005B5EAD" w:rsidRPr="00785C54" w14:paraId="657519F5"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07761A5" w14:textId="603A5C7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E9ABEA" w14:textId="2606F4F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6760399"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AB3D" w14:textId="236BB51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317D5" w14:textId="16EC6F6A"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398" w:author="Katharina Schleidt" w:date="2022-08-13T16:38:00Z">
              <w:r w:rsidRPr="00785C54" w:rsidDel="00022C0A">
                <w:rPr>
                  <w:szCs w:val="24"/>
                </w:rPr>
                <w:delText xml:space="preserve">core </w:delText>
              </w:r>
            </w:del>
            <w:ins w:id="2399" w:author="Katharina Schleidt" w:date="2022-08-13T16:38:00Z">
              <w:r w:rsidR="00022C0A">
                <w:rPr>
                  <w:szCs w:val="24"/>
                </w:rPr>
                <w:t>C</w:t>
              </w:r>
              <w:r w:rsidR="00022C0A" w:rsidRPr="00785C54">
                <w:rPr>
                  <w:szCs w:val="24"/>
                </w:rPr>
                <w:t xml:space="preserve">ore </w:t>
              </w:r>
            </w:ins>
            <w:r w:rsidRPr="00785C54">
              <w:rPr>
                <w:szCs w:val="24"/>
              </w:rPr>
              <w:t>- AbstractObserver</w:t>
            </w:r>
          </w:p>
        </w:tc>
      </w:tr>
      <w:tr w:rsidR="005B5EAD" w:rsidRPr="00785C54" w14:paraId="21EFEF3D"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874C76C" w14:textId="18A68F3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3132E9C" w14:textId="418868E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BAAF2B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CB9C577" w14:textId="5095C3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DD91296" w14:textId="03679FB5" w:rsidR="005B5EAD" w:rsidRPr="00785C54" w:rsidRDefault="005B5EAD" w:rsidP="00785C54">
            <w:pPr>
              <w:pStyle w:val="Tablebody"/>
              <w:autoSpaceDE w:val="0"/>
              <w:autoSpaceDN w:val="0"/>
              <w:adjustRightInd w:val="0"/>
              <w:jc w:val="both"/>
              <w:rPr>
                <w:szCs w:val="20"/>
              </w:rPr>
            </w:pPr>
            <w:r w:rsidRPr="00785C54">
              <w:rPr>
                <w:szCs w:val="24"/>
              </w:rPr>
              <w:t>/req/obs-cpt/Observer</w:t>
            </w:r>
          </w:p>
        </w:tc>
      </w:tr>
      <w:tr w:rsidR="005B5EAD" w:rsidRPr="00785C54" w14:paraId="1B5A326A"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82E1161" w14:textId="2A6969A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5D60DF" w14:textId="13F8667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5657415F" w14:textId="424B947B" w:rsidR="00935FAF" w:rsidRPr="00785C54" w:rsidRDefault="00622A2E" w:rsidP="00785C54">
      <w:pPr>
        <w:pStyle w:val="BodyText"/>
      </w:pPr>
      <w:ins w:id="2400" w:author="Katharina Schleidt" w:date="2022-08-13T17:41:00Z">
        <w:r w:rsidRPr="00785C54">
          <w:rPr>
            <w:szCs w:val="24"/>
          </w:rPr>
          <w:t>AbstractObserver</w:t>
        </w:r>
      </w:ins>
      <w:ins w:id="2401" w:author="Ilkka Rinne" w:date="2022-09-06T14:07:00Z">
        <w:r w:rsidR="00AF6AF7">
          <w:rPr>
            <w:szCs w:val="24"/>
          </w:rPr>
          <w:t xml:space="preserve"> </w:t>
        </w:r>
      </w:ins>
      <w:ins w:id="2402" w:author="Katharina Schleidt" w:date="2022-08-13T17:41:00Z">
        <w:del w:id="2403" w:author="Ilkka Rinne" w:date="2022-09-06T14:07:00Z">
          <w:r w:rsidRPr="00785C54" w:rsidDel="00AF6AF7">
            <w:rPr>
              <w:szCs w:val="24"/>
            </w:rPr>
            <w:delText>, AbstractHost and AbstractDeployment</w:delText>
          </w:r>
          <w:r w:rsidRPr="00622A2E" w:rsidDel="00AF6AF7">
            <w:delText xml:space="preserve"> </w:delText>
          </w:r>
        </w:del>
        <w:r w:rsidRPr="00622A2E">
          <w:t xml:space="preserve">from the Abstract Observation Core </w:t>
        </w:r>
        <w:r>
          <w:t>are</w:t>
        </w:r>
        <w:r w:rsidRPr="00622A2E">
          <w:t xml:space="preserve"> described as a class diagram in Figure 1</w:t>
        </w:r>
        <w:r>
          <w:t>3</w:t>
        </w:r>
        <w:r w:rsidRPr="00622A2E">
          <w:t>. The schema is fully described in 9.</w:t>
        </w:r>
        <w:r>
          <w:t>6</w:t>
        </w:r>
        <w:del w:id="2404" w:author="Ilkka Rinne" w:date="2022-09-06T14:08:00Z">
          <w:r w:rsidDel="00AF6AF7">
            <w:delText>. 9.</w:delText>
          </w:r>
        </w:del>
      </w:ins>
      <w:ins w:id="2405" w:author="Katharina Schleidt" w:date="2022-08-13T17:42:00Z">
        <w:del w:id="2406" w:author="Ilkka Rinne" w:date="2022-09-06T14:08:00Z">
          <w:r w:rsidDel="00AF6AF7">
            <w:delText>7 and 9.8</w:delText>
          </w:r>
        </w:del>
      </w:ins>
      <w:ins w:id="2407" w:author="Katharina Schleidt" w:date="2022-08-13T17:41:00Z">
        <w:r w:rsidRPr="00622A2E">
          <w:t>.</w:t>
        </w:r>
      </w:ins>
      <w:del w:id="2408" w:author="Katharina Schleidt" w:date="2022-08-13T17:41:00Z">
        <w:r w:rsidR="00935FAF" w:rsidRPr="00785C54" w:rsidDel="00622A2E">
          <w:delText> </w:delText>
        </w:r>
      </w:del>
    </w:p>
    <w:p w14:paraId="4FBD5688" w14:textId="3DC03FD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409" w:author="Ilkka Rinne" w:date="2022-09-06T13:58:00Z">
        <w:r w:rsidRPr="00785C54" w:rsidDel="00734867">
          <w:rPr>
            <w:noProof/>
            <w:szCs w:val="24"/>
          </w:rPr>
          <w:lastRenderedPageBreak/>
          <w:drawing>
            <wp:inline distT="0" distB="0" distL="0" distR="0" wp14:anchorId="57912F75" wp14:editId="66900E86">
              <wp:extent cx="5763780" cy="3502159"/>
              <wp:effectExtent l="0" t="0" r="8890" b="3175"/>
              <wp:docPr id="13" name="Picture 13"/>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780" cy="3502159"/>
                      </a:xfrm>
                      <a:prstGeom prst="rect">
                        <a:avLst/>
                      </a:prstGeom>
                    </pic:spPr>
                  </pic:pic>
                </a:graphicData>
              </a:graphic>
            </wp:inline>
          </w:drawing>
        </w:r>
      </w:del>
      <w:ins w:id="2410" w:author="Ilkka Rinne" w:date="2022-09-06T13:58:00Z">
        <w:r w:rsidR="00734867">
          <w:rPr>
            <w:noProof/>
            <w:szCs w:val="24"/>
          </w:rPr>
          <w:drawing>
            <wp:inline distT="0" distB="0" distL="0" distR="0" wp14:anchorId="135D7BDD" wp14:editId="352DD4D1">
              <wp:extent cx="5232039" cy="538971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5274743" cy="5433707"/>
                      </a:xfrm>
                      <a:prstGeom prst="rect">
                        <a:avLst/>
                      </a:prstGeom>
                    </pic:spPr>
                  </pic:pic>
                </a:graphicData>
              </a:graphic>
            </wp:inline>
          </w:drawing>
        </w:r>
      </w:ins>
    </w:p>
    <w:p w14:paraId="2DAD841C" w14:textId="4A1F1671" w:rsidR="005B5EAD" w:rsidRPr="00785C54" w:rsidRDefault="005B5EAD" w:rsidP="00785C54">
      <w:pPr>
        <w:pStyle w:val="Figuretitle"/>
        <w:autoSpaceDE w:val="0"/>
        <w:autoSpaceDN w:val="0"/>
        <w:adjustRightInd w:val="0"/>
        <w:outlineLvl w:val="0"/>
        <w:rPr>
          <w:szCs w:val="24"/>
        </w:rPr>
      </w:pPr>
      <w:commentRangeStart w:id="2411"/>
      <w:r w:rsidRPr="00785C54">
        <w:rPr>
          <w:szCs w:val="24"/>
        </w:rPr>
        <w:lastRenderedPageBreak/>
        <w:t>Figure 13</w:t>
      </w:r>
      <w:commentRangeEnd w:id="2411"/>
      <w:r w:rsidR="008058B6">
        <w:rPr>
          <w:rStyle w:val="CommentReference"/>
          <w:rFonts w:eastAsia="MS Mincho"/>
          <w:b w:val="0"/>
          <w:lang w:eastAsia="ja-JP"/>
        </w:rPr>
        <w:commentReference w:id="2411"/>
      </w:r>
      <w:r w:rsidRPr="00785C54">
        <w:rPr>
          <w:szCs w:val="24"/>
        </w:rPr>
        <w:t xml:space="preserve"> — Context diagram for Abstract Observation </w:t>
      </w:r>
      <w:del w:id="2412" w:author="Katharina Schleidt" w:date="2022-08-13T16:38:00Z">
        <w:r w:rsidRPr="00785C54" w:rsidDel="00022C0A">
          <w:rPr>
            <w:szCs w:val="24"/>
          </w:rPr>
          <w:delText xml:space="preserve">core </w:delText>
        </w:r>
      </w:del>
      <w:ins w:id="2413" w:author="Katharina Schleidt" w:date="2022-08-13T16:38:00Z">
        <w:r w:rsidR="00022C0A">
          <w:rPr>
            <w:szCs w:val="24"/>
          </w:rPr>
          <w:t>C</w:t>
        </w:r>
        <w:r w:rsidR="00022C0A" w:rsidRPr="00785C54">
          <w:rPr>
            <w:szCs w:val="24"/>
          </w:rPr>
          <w:t xml:space="preserve">ore </w:t>
        </w:r>
      </w:ins>
      <w:r w:rsidRPr="00785C54">
        <w:rPr>
          <w:szCs w:val="24"/>
        </w:rPr>
        <w:t>— AbstractObserver</w:t>
      </w:r>
      <w:del w:id="2414" w:author="Ilkka Rinne" w:date="2022-09-06T13:58:00Z">
        <w:r w:rsidRPr="00785C54" w:rsidDel="00734867">
          <w:rPr>
            <w:szCs w:val="24"/>
          </w:rPr>
          <w:delText>, AbstractHost and AbstractDeployment</w:delText>
        </w:r>
      </w:del>
    </w:p>
    <w:p w14:paraId="74B204C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15" w:name="_Toc113373410"/>
      <w:r w:rsidRPr="00785C54">
        <w:rPr>
          <w:rFonts w:eastAsia="Times New Roman"/>
          <w:szCs w:val="24"/>
        </w:rPr>
        <w:t>AbstractHost</w:t>
      </w:r>
      <w:bookmarkEnd w:id="2415"/>
    </w:p>
    <w:p w14:paraId="6C6F3C7C" w14:textId="7EF4220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16" w:name="_Toc113373411"/>
      <w:r w:rsidRPr="00785C54">
        <w:rPr>
          <w:rFonts w:eastAsia="Times New Roman"/>
          <w:szCs w:val="24"/>
        </w:rPr>
        <w:t>AbstractHost Requirements Class</w:t>
      </w:r>
      <w:bookmarkEnd w:id="241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1A20717"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73C6074" w14:textId="3B7B461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24D116B" w14:textId="183CAB34" w:rsidR="005B5EAD" w:rsidRPr="00785C54" w:rsidRDefault="005B5EAD" w:rsidP="00785C54">
            <w:pPr>
              <w:pStyle w:val="Tableheader"/>
              <w:autoSpaceDE w:val="0"/>
              <w:autoSpaceDN w:val="0"/>
              <w:adjustRightInd w:val="0"/>
              <w:jc w:val="both"/>
              <w:rPr>
                <w:szCs w:val="20"/>
              </w:rPr>
            </w:pPr>
            <w:r w:rsidRPr="00785C54">
              <w:rPr>
                <w:szCs w:val="24"/>
              </w:rPr>
              <w:t>/req/obs-core/AbstractHost</w:t>
            </w:r>
          </w:p>
        </w:tc>
      </w:tr>
      <w:tr w:rsidR="005B5EAD" w:rsidRPr="00785C54" w14:paraId="2A5A92C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FF6F9A9" w14:textId="1F2A585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0D4AF6B" w14:textId="3836D46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0D9B0D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BDE6AF" w14:textId="634EA46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47B438" w14:textId="203FA036"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17" w:author="Katharina Schleidt" w:date="2022-08-13T16:38:00Z">
              <w:r w:rsidRPr="00785C54" w:rsidDel="00022C0A">
                <w:rPr>
                  <w:szCs w:val="24"/>
                </w:rPr>
                <w:delText xml:space="preserve">core </w:delText>
              </w:r>
            </w:del>
            <w:ins w:id="2418" w:author="Katharina Schleidt" w:date="2022-08-13T16:38:00Z">
              <w:r w:rsidR="00022C0A">
                <w:rPr>
                  <w:szCs w:val="24"/>
                </w:rPr>
                <w:t>C</w:t>
              </w:r>
              <w:r w:rsidR="00022C0A" w:rsidRPr="00785C54">
                <w:rPr>
                  <w:szCs w:val="24"/>
                </w:rPr>
                <w:t xml:space="preserve">ore </w:t>
              </w:r>
            </w:ins>
            <w:r w:rsidRPr="00785C54">
              <w:rPr>
                <w:szCs w:val="24"/>
              </w:rPr>
              <w:t>- AbstractHost</w:t>
            </w:r>
          </w:p>
        </w:tc>
      </w:tr>
      <w:tr w:rsidR="005B5EAD" w:rsidRPr="00785C54" w14:paraId="584C864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A631D66" w14:textId="2FE0C45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6BA958" w14:textId="14DC646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7282D1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AC78465" w14:textId="10BBFCA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2ED82E" w14:textId="157A6449" w:rsidR="005B5EAD" w:rsidRPr="00785C54" w:rsidRDefault="005B5EAD" w:rsidP="00785C54">
            <w:pPr>
              <w:pStyle w:val="Tablebody"/>
              <w:autoSpaceDE w:val="0"/>
              <w:autoSpaceDN w:val="0"/>
              <w:adjustRightInd w:val="0"/>
              <w:jc w:val="both"/>
              <w:rPr>
                <w:szCs w:val="20"/>
              </w:rPr>
            </w:pPr>
            <w:r w:rsidRPr="00785C54">
              <w:rPr>
                <w:szCs w:val="24"/>
              </w:rPr>
              <w:t>/req/obs-cpt/Host</w:t>
            </w:r>
          </w:p>
        </w:tc>
      </w:tr>
      <w:tr w:rsidR="005B5EAD" w:rsidRPr="00785C54" w14:paraId="673BFACE"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B576131" w14:textId="42AFEBF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2385C5C" w14:textId="5574902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18E4902" w14:textId="14BDF0D1" w:rsidR="00935FAF" w:rsidRPr="00785C54" w:rsidDel="00622A2E" w:rsidRDefault="003B488C">
      <w:pPr>
        <w:pStyle w:val="BodyText"/>
        <w:jc w:val="left"/>
        <w:rPr>
          <w:del w:id="2419" w:author="Katharina Schleidt" w:date="2022-08-13T17:42:00Z"/>
        </w:rPr>
        <w:pPrChange w:id="2420" w:author="Ilkka Rinne" w:date="2022-09-06T14:00:00Z">
          <w:pPr>
            <w:pStyle w:val="BodyText"/>
          </w:pPr>
        </w:pPrChange>
      </w:pPr>
      <w:ins w:id="2421" w:author="Ilkka Rinne" w:date="2022-09-06T14:00:00Z">
        <w:r>
          <w:rPr>
            <w:noProof/>
            <w:szCs w:val="24"/>
          </w:rPr>
          <w:lastRenderedPageBreak/>
          <w:drawing>
            <wp:anchor distT="0" distB="0" distL="114300" distR="114300" simplePos="0" relativeHeight="251658240" behindDoc="0" locked="0" layoutInCell="1" allowOverlap="1" wp14:anchorId="6E7A1DE0" wp14:editId="7BC76518">
              <wp:simplePos x="0" y="0"/>
              <wp:positionH relativeFrom="column">
                <wp:posOffset>345184</wp:posOffset>
              </wp:positionH>
              <wp:positionV relativeFrom="paragraph">
                <wp:posOffset>433070</wp:posOffset>
              </wp:positionV>
              <wp:extent cx="5409565" cy="5831205"/>
              <wp:effectExtent l="0" t="0" r="63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5409565" cy="5831205"/>
                      </a:xfrm>
                      <a:prstGeom prst="rect">
                        <a:avLst/>
                      </a:prstGeom>
                    </pic:spPr>
                  </pic:pic>
                </a:graphicData>
              </a:graphic>
              <wp14:sizeRelH relativeFrom="page">
                <wp14:pctWidth>0</wp14:pctWidth>
              </wp14:sizeRelH>
              <wp14:sizeRelV relativeFrom="page">
                <wp14:pctHeight>0</wp14:pctHeight>
              </wp14:sizeRelV>
            </wp:anchor>
          </w:drawing>
        </w:r>
      </w:ins>
      <w:ins w:id="2422" w:author="Katharina Schleidt" w:date="2022-08-13T17:42:00Z">
        <w:r w:rsidR="00622A2E" w:rsidRPr="00785C54">
          <w:rPr>
            <w:szCs w:val="24"/>
          </w:rPr>
          <w:t>AbstractHost</w:t>
        </w:r>
        <w:r w:rsidR="00622A2E" w:rsidRPr="00622A2E">
          <w:t xml:space="preserve"> from the Abstract Observation Core is described as a class diagram in Figure 1</w:t>
        </w:r>
        <w:r w:rsidR="00622A2E">
          <w:t>4</w:t>
        </w:r>
        <w:r w:rsidR="00622A2E" w:rsidRPr="00622A2E">
          <w:t>. The schema is fully described in 9.</w:t>
        </w:r>
        <w:r w:rsidR="00622A2E">
          <w:t>7</w:t>
        </w:r>
        <w:r w:rsidR="00622A2E" w:rsidRPr="00622A2E">
          <w:t xml:space="preserve">. </w:t>
        </w:r>
      </w:ins>
      <w:del w:id="2423" w:author="Katharina Schleidt" w:date="2022-08-13T17:42:00Z">
        <w:r w:rsidR="00935FAF" w:rsidRPr="00785C54" w:rsidDel="00622A2E">
          <w:delText> </w:delText>
        </w:r>
      </w:del>
    </w:p>
    <w:p w14:paraId="77EDFA75" w14:textId="1A9B7338" w:rsidR="005B5EAD" w:rsidRPr="00785C54" w:rsidRDefault="0057736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Change w:id="2424" w:author="Ilkka Rinne" w:date="2022-09-06T14:0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25" w:author="Ilkka Rinne" w:date="2022-09-06T13:59:00Z">
        <w:r w:rsidRPr="00785C54" w:rsidDel="00734867">
          <w:rPr>
            <w:noProof/>
            <w:szCs w:val="24"/>
          </w:rPr>
          <w:lastRenderedPageBreak/>
          <w:drawing>
            <wp:inline distT="0" distB="0" distL="0" distR="0" wp14:anchorId="6D509436" wp14:editId="42358517">
              <wp:extent cx="5763780" cy="2904750"/>
              <wp:effectExtent l="0" t="0" r="8890" b="0"/>
              <wp:docPr id="14" name="Picture 14"/>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780" cy="2904750"/>
                      </a:xfrm>
                      <a:prstGeom prst="rect">
                        <a:avLst/>
                      </a:prstGeom>
                    </pic:spPr>
                  </pic:pic>
                </a:graphicData>
              </a:graphic>
            </wp:inline>
          </w:drawing>
        </w:r>
      </w:del>
    </w:p>
    <w:p w14:paraId="7FAE4858" w14:textId="44553ACF" w:rsidR="005B5EAD" w:rsidRPr="00785C54" w:rsidRDefault="005B5EAD" w:rsidP="00785C54">
      <w:pPr>
        <w:pStyle w:val="Figuretitle"/>
        <w:autoSpaceDE w:val="0"/>
        <w:autoSpaceDN w:val="0"/>
        <w:adjustRightInd w:val="0"/>
        <w:outlineLvl w:val="0"/>
        <w:rPr>
          <w:szCs w:val="24"/>
        </w:rPr>
      </w:pPr>
      <w:commentRangeStart w:id="2426"/>
      <w:r w:rsidRPr="00785C54">
        <w:rPr>
          <w:szCs w:val="24"/>
        </w:rPr>
        <w:t>Figure 14</w:t>
      </w:r>
      <w:commentRangeEnd w:id="2426"/>
      <w:r w:rsidR="008058B6">
        <w:rPr>
          <w:rStyle w:val="CommentReference"/>
          <w:rFonts w:eastAsia="MS Mincho"/>
          <w:b w:val="0"/>
          <w:lang w:eastAsia="ja-JP"/>
        </w:rPr>
        <w:commentReference w:id="2426"/>
      </w:r>
      <w:r w:rsidRPr="00785C54">
        <w:rPr>
          <w:szCs w:val="24"/>
        </w:rPr>
        <w:t xml:space="preserve"> — Context diagram for Abstract Observation </w:t>
      </w:r>
      <w:del w:id="2427" w:author="Katharina Schleidt" w:date="2022-08-13T16:38:00Z">
        <w:r w:rsidRPr="00785C54" w:rsidDel="00022C0A">
          <w:rPr>
            <w:szCs w:val="24"/>
          </w:rPr>
          <w:delText xml:space="preserve">core </w:delText>
        </w:r>
      </w:del>
      <w:ins w:id="2428" w:author="Katharina Schleidt" w:date="2022-08-13T16:38:00Z">
        <w:r w:rsidR="00022C0A">
          <w:rPr>
            <w:szCs w:val="24"/>
          </w:rPr>
          <w:t>C</w:t>
        </w:r>
        <w:r w:rsidR="00022C0A" w:rsidRPr="00785C54">
          <w:rPr>
            <w:szCs w:val="24"/>
          </w:rPr>
          <w:t xml:space="preserve">ore </w:t>
        </w:r>
      </w:ins>
      <w:r w:rsidRPr="00785C54">
        <w:rPr>
          <w:szCs w:val="24"/>
        </w:rPr>
        <w:t>— AbstractHost</w:t>
      </w:r>
    </w:p>
    <w:p w14:paraId="5C1A634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29" w:name="_Toc113373412"/>
      <w:r w:rsidRPr="00785C54">
        <w:rPr>
          <w:rFonts w:eastAsia="Times New Roman"/>
          <w:szCs w:val="24"/>
        </w:rPr>
        <w:t>AbstractDeployment</w:t>
      </w:r>
      <w:bookmarkEnd w:id="2429"/>
    </w:p>
    <w:p w14:paraId="7B5ECE96" w14:textId="3002BD6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30" w:name="_Toc113373413"/>
      <w:r w:rsidRPr="00785C54">
        <w:rPr>
          <w:rFonts w:eastAsia="Times New Roman"/>
          <w:szCs w:val="24"/>
        </w:rPr>
        <w:t>AbstractDeployment Requirements Class</w:t>
      </w:r>
      <w:bookmarkEnd w:id="24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Change w:id="2431">
          <w:tblGrid>
            <w:gridCol w:w="2258"/>
            <w:gridCol w:w="7513"/>
          </w:tblGrid>
        </w:tblGridChange>
      </w:tblGrid>
      <w:tr w:rsidR="005B5EAD" w:rsidRPr="00785C54" w14:paraId="52B71EEA"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A3C1C82" w14:textId="48C72A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F1E913F" w14:textId="72083BC4" w:rsidR="005B5EAD" w:rsidRPr="00785C54" w:rsidRDefault="005B5EAD" w:rsidP="00785C54">
            <w:pPr>
              <w:pStyle w:val="Tableheader"/>
              <w:autoSpaceDE w:val="0"/>
              <w:autoSpaceDN w:val="0"/>
              <w:adjustRightInd w:val="0"/>
              <w:jc w:val="both"/>
              <w:rPr>
                <w:szCs w:val="20"/>
              </w:rPr>
            </w:pPr>
            <w:r w:rsidRPr="00785C54">
              <w:rPr>
                <w:szCs w:val="24"/>
              </w:rPr>
              <w:t>/req/obs-core/AbstractDeployment</w:t>
            </w:r>
          </w:p>
        </w:tc>
      </w:tr>
      <w:tr w:rsidR="005B5EAD" w:rsidRPr="00785C54" w14:paraId="650C100F"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629C8C1" w14:textId="28B8D14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C077479" w14:textId="373FCA6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8CB7001"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D101F1" w14:textId="03BC20E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444301" w14:textId="092956D5"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32" w:author="Katharina Schleidt" w:date="2022-08-13T16:38:00Z">
              <w:r w:rsidRPr="00785C54" w:rsidDel="00022C0A">
                <w:rPr>
                  <w:szCs w:val="24"/>
                </w:rPr>
                <w:delText xml:space="preserve">core </w:delText>
              </w:r>
            </w:del>
            <w:ins w:id="2433" w:author="Katharina Schleidt" w:date="2022-08-13T16:38:00Z">
              <w:r w:rsidR="00022C0A">
                <w:rPr>
                  <w:szCs w:val="24"/>
                </w:rPr>
                <w:t>C</w:t>
              </w:r>
              <w:r w:rsidR="00022C0A" w:rsidRPr="00785C54">
                <w:rPr>
                  <w:szCs w:val="24"/>
                </w:rPr>
                <w:t xml:space="preserve">ore </w:t>
              </w:r>
            </w:ins>
            <w:r w:rsidRPr="00785C54">
              <w:rPr>
                <w:szCs w:val="24"/>
              </w:rPr>
              <w:t>- AbstractDeployment</w:t>
            </w:r>
          </w:p>
        </w:tc>
      </w:tr>
      <w:tr w:rsidR="005B5EAD" w:rsidRPr="00785C54" w14:paraId="01CE42BC"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94ACC2" w14:textId="643D7BF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B45283" w14:textId="2CC2BF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615673"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0E2E349" w14:textId="2E2E272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36622D" w14:textId="59AC02C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3F69A27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13E6E97" w14:textId="54D8EA1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257797" w14:textId="2A6C824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34A53F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898092" w14:textId="58FECC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01651BC" w14:textId="2297CA7F" w:rsidR="005B5EAD" w:rsidRPr="00785C54" w:rsidRDefault="005B5EAD" w:rsidP="00785C54">
            <w:pPr>
              <w:pStyle w:val="Tablebody"/>
              <w:autoSpaceDE w:val="0"/>
              <w:autoSpaceDN w:val="0"/>
              <w:adjustRightInd w:val="0"/>
              <w:jc w:val="both"/>
              <w:rPr>
                <w:szCs w:val="20"/>
              </w:rPr>
            </w:pPr>
            <w:r w:rsidRPr="00785C54">
              <w:rPr>
                <w:szCs w:val="24"/>
              </w:rPr>
              <w:t>/req/obs-cpt/Deployment</w:t>
            </w:r>
          </w:p>
        </w:tc>
      </w:tr>
      <w:tr w:rsidR="005B5EAD" w:rsidRPr="00785C54" w14:paraId="707C6722"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840D31" w14:textId="0B20BBC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5FAC5A0" w14:textId="64691B73"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/req/obs-core/AbstractDeployment/deploymentReason-sem</w:t>
            </w:r>
          </w:p>
        </w:tc>
      </w:tr>
      <w:tr w:rsidR="005B5EAD" w:rsidRPr="00785C54" w14:paraId="62B92240"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F8D85A6" w14:textId="47F2F2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4D2CB7" w14:textId="44364564" w:rsidR="005B5EAD" w:rsidRPr="00785C54" w:rsidRDefault="005B5EAD" w:rsidP="00785C54">
            <w:pPr>
              <w:pStyle w:val="Tablebody"/>
              <w:autoSpaceDE w:val="0"/>
              <w:autoSpaceDN w:val="0"/>
              <w:adjustRightInd w:val="0"/>
              <w:jc w:val="both"/>
              <w:rPr>
                <w:szCs w:val="20"/>
              </w:rPr>
            </w:pPr>
            <w:r w:rsidRPr="00785C54">
              <w:rPr>
                <w:szCs w:val="24"/>
              </w:rPr>
              <w:t>/req/obs-core/AbstractDeployment/deploymentTime-sem</w:t>
            </w:r>
          </w:p>
        </w:tc>
      </w:tr>
      <w:tr w:rsidR="005B5EAD" w:rsidRPr="00785C54" w14:paraId="7D9B807D" w14:textId="77777777" w:rsidTr="00EF5A5B">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Change w:id="2434" w:author="Ilkka Rinne" w:date="2022-09-06T14:01:00Z">
            <w:tblPrEx>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Ex>
          </w:tblPrExChange>
        </w:tblPrEx>
        <w:trPr>
          <w:jc w:val="center"/>
          <w:trPrChange w:id="2435" w:author="Ilkka Rinne" w:date="2022-09-06T14:01:00Z">
            <w:trPr>
              <w:jc w:val="center"/>
            </w:trPr>
          </w:trPrChange>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Change w:id="2436" w:author="Ilkka Rinne" w:date="2022-09-06T14:01:00Z">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tcPrChange>
          </w:tcPr>
          <w:p w14:paraId="7363CCCF" w14:textId="5DD5590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Change w:id="2437" w:author="Ilkka Rinne" w:date="2022-09-06T14:01:00Z">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tcPrChange>
          </w:tcPr>
          <w:p w14:paraId="56B5200D" w14:textId="54FA1677"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B1E350F" w14:textId="64609268" w:rsidR="00AF6AF7" w:rsidRDefault="00AF6AF7" w:rsidP="00EF5A5B">
      <w:pPr>
        <w:jc w:val="center"/>
        <w:rPr>
          <w:ins w:id="2438" w:author="Ilkka Rinne" w:date="2022-09-06T14:08:00Z"/>
        </w:rPr>
      </w:pPr>
    </w:p>
    <w:p w14:paraId="20E63FB1" w14:textId="67DD8FA6" w:rsidR="00AF6AF7" w:rsidRPr="00785C54" w:rsidRDefault="003B488C" w:rsidP="00AF6AF7">
      <w:pPr>
        <w:pStyle w:val="BodyText"/>
        <w:rPr>
          <w:ins w:id="2439" w:author="Ilkka Rinne" w:date="2022-09-06T14:08:00Z"/>
        </w:rPr>
      </w:pPr>
      <w:ins w:id="2440" w:author="Ilkka Rinne" w:date="2022-09-06T14:03:00Z">
        <w:r>
          <w:rPr>
            <w:noProof/>
          </w:rPr>
          <w:lastRenderedPageBreak/>
          <w:drawing>
            <wp:anchor distT="0" distB="0" distL="114300" distR="114300" simplePos="0" relativeHeight="251659264" behindDoc="0" locked="0" layoutInCell="1" allowOverlap="1" wp14:anchorId="3285C8E5" wp14:editId="473F502C">
              <wp:simplePos x="0" y="0"/>
              <wp:positionH relativeFrom="column">
                <wp:posOffset>38735</wp:posOffset>
              </wp:positionH>
              <wp:positionV relativeFrom="paragraph">
                <wp:posOffset>375920</wp:posOffset>
              </wp:positionV>
              <wp:extent cx="5615305" cy="528447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5615305" cy="5284470"/>
                      </a:xfrm>
                      <a:prstGeom prst="rect">
                        <a:avLst/>
                      </a:prstGeom>
                    </pic:spPr>
                  </pic:pic>
                </a:graphicData>
              </a:graphic>
              <wp14:sizeRelH relativeFrom="page">
                <wp14:pctWidth>0</wp14:pctWidth>
              </wp14:sizeRelH>
              <wp14:sizeRelV relativeFrom="page">
                <wp14:pctHeight>0</wp14:pctHeight>
              </wp14:sizeRelV>
            </wp:anchor>
          </w:drawing>
        </w:r>
      </w:ins>
      <w:ins w:id="2441" w:author="Ilkka Rinne" w:date="2022-09-06T14:08:00Z">
        <w:r w:rsidR="00AF6AF7" w:rsidRPr="00785C54">
          <w:rPr>
            <w:szCs w:val="24"/>
          </w:rPr>
          <w:t>Abstract</w:t>
        </w:r>
        <w:r w:rsidR="00AF6AF7">
          <w:rPr>
            <w:szCs w:val="24"/>
          </w:rPr>
          <w:t>D</w:t>
        </w:r>
      </w:ins>
      <w:ins w:id="2442" w:author="Ilkka Rinne" w:date="2022-09-06T14:09:00Z">
        <w:r w:rsidR="00AF6AF7">
          <w:rPr>
            <w:szCs w:val="24"/>
          </w:rPr>
          <w:t>eployment</w:t>
        </w:r>
      </w:ins>
      <w:ins w:id="2443" w:author="Ilkka Rinne" w:date="2022-09-06T14:08:00Z">
        <w:r w:rsidR="00AF6AF7">
          <w:rPr>
            <w:szCs w:val="24"/>
          </w:rPr>
          <w:t xml:space="preserve"> </w:t>
        </w:r>
        <w:r w:rsidR="00AF6AF7" w:rsidRPr="00622A2E">
          <w:t xml:space="preserve">from the Abstract Observation Core </w:t>
        </w:r>
        <w:r w:rsidR="00AF6AF7">
          <w:t>are</w:t>
        </w:r>
        <w:r w:rsidR="00AF6AF7" w:rsidRPr="00622A2E">
          <w:t xml:space="preserve"> described as a class diagram in Figure 1</w:t>
        </w:r>
      </w:ins>
      <w:ins w:id="2444" w:author="Ilkka Rinne" w:date="2022-09-06T14:09:00Z">
        <w:r w:rsidR="00AF6AF7">
          <w:t>5</w:t>
        </w:r>
      </w:ins>
      <w:ins w:id="2445" w:author="Ilkka Rinne" w:date="2022-09-06T14:08:00Z">
        <w:r w:rsidR="00AF6AF7" w:rsidRPr="00622A2E">
          <w:t>. The schema is fully described in 9.</w:t>
        </w:r>
      </w:ins>
      <w:ins w:id="2446" w:author="Ilkka Rinne" w:date="2022-09-06T14:09:00Z">
        <w:r w:rsidR="00AF6AF7">
          <w:t>8</w:t>
        </w:r>
      </w:ins>
      <w:ins w:id="2447" w:author="Ilkka Rinne" w:date="2022-09-06T14:08:00Z">
        <w:r w:rsidR="00AF6AF7" w:rsidRPr="00622A2E">
          <w:t>.</w:t>
        </w:r>
      </w:ins>
    </w:p>
    <w:p w14:paraId="21504130" w14:textId="4DAB3C56" w:rsidR="00EF5A5B" w:rsidRDefault="00EF5A5B" w:rsidP="00EF5A5B">
      <w:pPr>
        <w:jc w:val="center"/>
        <w:rPr>
          <w:ins w:id="2448" w:author="Ilkka Rinne" w:date="2022-09-06T14:04:00Z"/>
        </w:rPr>
      </w:pPr>
    </w:p>
    <w:p w14:paraId="3B19B936" w14:textId="4749A5FF" w:rsidR="00EF5A5B" w:rsidRPr="00785C54" w:rsidRDefault="00EF5A5B" w:rsidP="00EF5A5B">
      <w:pPr>
        <w:pStyle w:val="Figuretitle"/>
        <w:autoSpaceDE w:val="0"/>
        <w:autoSpaceDN w:val="0"/>
        <w:adjustRightInd w:val="0"/>
        <w:outlineLvl w:val="0"/>
        <w:rPr>
          <w:ins w:id="2449" w:author="Ilkka Rinne" w:date="2022-09-06T14:04:00Z"/>
          <w:szCs w:val="24"/>
        </w:rPr>
      </w:pPr>
      <w:ins w:id="2450" w:author="Ilkka Rinne" w:date="2022-09-06T14:04:00Z">
        <w:r w:rsidRPr="00785C54">
          <w:rPr>
            <w:szCs w:val="24"/>
          </w:rPr>
          <w:t>Figure 1</w:t>
        </w:r>
        <w:r>
          <w:rPr>
            <w:szCs w:val="24"/>
          </w:rPr>
          <w:t>5</w:t>
        </w:r>
        <w:r w:rsidRPr="00785C54">
          <w:rPr>
            <w:szCs w:val="24"/>
          </w:rPr>
          <w:t xml:space="preserve">— Context diagram for Abstract Observation </w:t>
        </w:r>
        <w:r>
          <w:rPr>
            <w:szCs w:val="24"/>
          </w:rPr>
          <w:t>C</w:t>
        </w:r>
        <w:r w:rsidRPr="00785C54">
          <w:rPr>
            <w:szCs w:val="24"/>
          </w:rPr>
          <w:t>ore — Abstract</w:t>
        </w:r>
        <w:r>
          <w:rPr>
            <w:szCs w:val="24"/>
          </w:rPr>
          <w:t>Deployment</w:t>
        </w:r>
      </w:ins>
    </w:p>
    <w:p w14:paraId="7890980B" w14:textId="77777777" w:rsidR="00EF5A5B" w:rsidRPr="00EF5A5B" w:rsidRDefault="00EF5A5B">
      <w:pPr>
        <w:jc w:val="center"/>
        <w:rPr>
          <w:ins w:id="2451" w:author="Ilkka Rinne" w:date="2022-09-06T14:02:00Z"/>
        </w:rPr>
        <w:pPrChange w:id="2452" w:author="Ilkka Rinne" w:date="2022-09-06T14:04:00Z">
          <w:pPr>
            <w:pStyle w:val="Heading3"/>
            <w:tabs>
              <w:tab w:val="left" w:pos="400"/>
              <w:tab w:val="left" w:pos="560"/>
              <w:tab w:val="left" w:pos="720"/>
            </w:tabs>
            <w:autoSpaceDE w:val="0"/>
            <w:autoSpaceDN w:val="0"/>
            <w:adjustRightInd w:val="0"/>
          </w:pPr>
        </w:pPrChange>
      </w:pPr>
    </w:p>
    <w:p w14:paraId="5ACDF01D" w14:textId="5940AD9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53" w:name="_Toc113373414"/>
      <w:r w:rsidRPr="00785C54">
        <w:rPr>
          <w:rFonts w:eastAsia="Times New Roman"/>
          <w:szCs w:val="24"/>
        </w:rPr>
        <w:t>Attribute deploymentReason</w:t>
      </w:r>
      <w:bookmarkEnd w:id="245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DA49C48" w14:textId="77777777" w:rsidTr="00EC5BE0">
        <w:trPr>
          <w:jc w:val="center"/>
        </w:trPr>
        <w:tc>
          <w:tcPr>
            <w:tcW w:w="4526" w:type="dxa"/>
            <w:tcMar>
              <w:top w:w="100" w:type="dxa"/>
              <w:left w:w="100" w:type="dxa"/>
              <w:bottom w:w="100" w:type="dxa"/>
              <w:right w:w="100" w:type="dxa"/>
            </w:tcMar>
          </w:tcPr>
          <w:p w14:paraId="637CB07C" w14:textId="7DB497F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/req/obs-core/AbstractDeployment/deploymentReason-sem</w:t>
            </w:r>
          </w:p>
        </w:tc>
        <w:tc>
          <w:tcPr>
            <w:tcW w:w="5245" w:type="dxa"/>
            <w:tcMar>
              <w:top w:w="100" w:type="dxa"/>
              <w:left w:w="100" w:type="dxa"/>
              <w:bottom w:w="100" w:type="dxa"/>
              <w:right w:w="100" w:type="dxa"/>
            </w:tcMar>
          </w:tcPr>
          <w:p w14:paraId="120D3E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human readable description of the reason for the </w:t>
            </w:r>
            <w:r w:rsidRPr="00785C54">
              <w:rPr>
                <w:b/>
                <w:szCs w:val="24"/>
              </w:rPr>
              <w:t>Deployment</w:t>
            </w:r>
            <w:r w:rsidRPr="00785C54">
              <w:rPr>
                <w:szCs w:val="24"/>
              </w:rPr>
              <w:t>.</w:t>
            </w:r>
          </w:p>
          <w:p w14:paraId="2A1DA08A" w14:textId="1AF2DCD0" w:rsidR="005B5EAD" w:rsidRPr="00785C54" w:rsidRDefault="005B5EAD" w:rsidP="00785C54">
            <w:pPr>
              <w:pStyle w:val="Tablebody"/>
              <w:autoSpaceDE w:val="0"/>
              <w:autoSpaceDN w:val="0"/>
              <w:adjustRightInd w:val="0"/>
              <w:jc w:val="both"/>
              <w:rPr>
                <w:szCs w:val="20"/>
              </w:rPr>
            </w:pPr>
            <w:commentRangeStart w:id="2454"/>
            <w:r w:rsidRPr="00785C54">
              <w:rPr>
                <w:szCs w:val="24"/>
              </w:rPr>
              <w:t xml:space="preserve">If the reason for the </w:t>
            </w:r>
            <w:r w:rsidRPr="00785C54">
              <w:rPr>
                <w:b/>
                <w:szCs w:val="24"/>
              </w:rPr>
              <w:t>Deployment</w:t>
            </w:r>
            <w:r w:rsidRPr="00785C54">
              <w:rPr>
                <w:szCs w:val="24"/>
              </w:rPr>
              <w:t xml:space="preserve"> is provided, the property </w:t>
            </w:r>
            <w:r w:rsidRPr="0007557E">
              <w:rPr>
                <w:b/>
                <w:iCs/>
                <w:szCs w:val="24"/>
                <w:rPrChange w:id="2455" w:author="Katharina Schleidt" w:date="2022-08-13T16:34:00Z">
                  <w:rPr>
                    <w:b/>
                    <w:i/>
                    <w:szCs w:val="24"/>
                  </w:rPr>
                </w:rPrChange>
              </w:rPr>
              <w:t>deploymentReason:CharacterString</w:t>
            </w:r>
            <w:r w:rsidRPr="00785C54">
              <w:rPr>
                <w:szCs w:val="24"/>
              </w:rPr>
              <w:t xml:space="preserve"> </w:t>
            </w:r>
            <w:del w:id="2456" w:author="Katharina Schleidt" w:date="2022-08-10T19:14:00Z">
              <w:r w:rsidRPr="00785C54" w:rsidDel="002F2035">
                <w:rPr>
                  <w:szCs w:val="24"/>
                </w:rPr>
                <w:delText>SHALL</w:delText>
              </w:r>
            </w:del>
            <w:ins w:id="2457" w:author="Katharina Schleidt" w:date="2022-08-10T19:14:00Z">
              <w:r w:rsidR="002F2035">
                <w:rPr>
                  <w:szCs w:val="24"/>
                </w:rPr>
                <w:t>shall</w:t>
              </w:r>
            </w:ins>
            <w:r w:rsidRPr="00785C54">
              <w:rPr>
                <w:szCs w:val="24"/>
              </w:rPr>
              <w:t xml:space="preserve"> be used.</w:t>
            </w:r>
            <w:commentRangeEnd w:id="2454"/>
            <w:r w:rsidR="008058B6">
              <w:rPr>
                <w:rStyle w:val="CommentReference"/>
                <w:rFonts w:eastAsia="MS Mincho"/>
                <w:lang w:eastAsia="ja-JP"/>
              </w:rPr>
              <w:commentReference w:id="2454"/>
            </w:r>
          </w:p>
        </w:tc>
      </w:tr>
    </w:tbl>
    <w:p w14:paraId="3919A778" w14:textId="31EA604F" w:rsidR="005B5EAD" w:rsidRPr="00785C54" w:rsidDel="008058B6" w:rsidRDefault="005B5EAD">
      <w:pPr>
        <w:pStyle w:val="Example"/>
        <w:rPr>
          <w:del w:id="2458" w:author="REID-JAMOND Alison" w:date="2022-04-04T14:41:00Z"/>
        </w:rPr>
        <w:pPrChange w:id="2459" w:author="REID-JAMOND Alison" w:date="2022-04-04T14:42: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2460" w:author="REID-JAMOND Alison" w:date="2022-04-04T14:41:00Z">
        <w:r w:rsidR="008058B6">
          <w:t xml:space="preserve"> 1</w:t>
        </w:r>
      </w:ins>
      <w:del w:id="2461" w:author="REID-JAMOND Alison" w:date="2022-04-04T14:41:00Z">
        <w:r w:rsidRPr="00785C54" w:rsidDel="008058B6">
          <w:delText>S:</w:delText>
        </w:r>
        <w:r w:rsidR="00AB3AC6" w:rsidRPr="00785C54" w:rsidDel="008058B6">
          <w:tab/>
          <w:delText> </w:delText>
        </w:r>
      </w:del>
    </w:p>
    <w:p w14:paraId="283A6BE7" w14:textId="0B907907" w:rsidR="005B5EAD" w:rsidRPr="00785C54" w:rsidRDefault="005B5EAD">
      <w:pPr>
        <w:pStyle w:val="Example"/>
        <w:pPrChange w:id="2462"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3" w:author="REID-JAMOND Alison" w:date="2022-04-04T14:41:00Z">
        <w:r w:rsidRPr="00785C54" w:rsidDel="008058B6">
          <w:delText>a)</w:delText>
        </w:r>
      </w:del>
      <w:r w:rsidRPr="00785C54">
        <w:tab/>
        <w:t>A researcher involved in a biodiversity survey campaign assessing the distribution of selected alien species. The deploymentReason describes the fact that this individual was involved in this campaign for the reason of identifying alien species</w:t>
      </w:r>
      <w:ins w:id="2464" w:author="REID-JAMOND Alison" w:date="2022-04-04T14:41:00Z">
        <w:r w:rsidR="008058B6">
          <w:t>.</w:t>
        </w:r>
      </w:ins>
      <w:del w:id="2465" w:author="REID-JAMOND Alison" w:date="2022-04-04T14:41:00Z">
        <w:r w:rsidRPr="00785C54" w:rsidDel="008058B6">
          <w:delText>;</w:delText>
        </w:r>
      </w:del>
    </w:p>
    <w:p w14:paraId="644A576E" w14:textId="0A1EC2E5" w:rsidR="005B5EAD" w:rsidRPr="00785C54" w:rsidRDefault="005B5EAD">
      <w:pPr>
        <w:pStyle w:val="Example"/>
        <w:pPrChange w:id="2466"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67" w:author="REID-JAMOND Alison" w:date="2022-04-04T14:41:00Z">
        <w:r w:rsidRPr="00785C54" w:rsidDel="008058B6">
          <w:lastRenderedPageBreak/>
          <w:delText>b)</w:delText>
        </w:r>
        <w:r w:rsidRPr="00785C54" w:rsidDel="008058B6">
          <w:tab/>
        </w:r>
      </w:del>
      <w:ins w:id="2468" w:author="REID-JAMOND Alison" w:date="2022-04-04T14:41:00Z">
        <w:r w:rsidR="008058B6">
          <w:t>EXAMPLE 2</w:t>
        </w:r>
        <w:r w:rsidR="008058B6">
          <w:tab/>
        </w:r>
      </w:ins>
      <w:r w:rsidRPr="00785C54">
        <w:t>A sensor is mounted on a building to monitor seismic activities</w:t>
      </w:r>
      <w:ins w:id="2469" w:author="REID-JAMOND Alison" w:date="2022-04-04T14:41:00Z">
        <w:r w:rsidR="008058B6">
          <w:t>.</w:t>
        </w:r>
      </w:ins>
      <w:del w:id="2470" w:author="REID-JAMOND Alison" w:date="2022-04-04T14:41:00Z">
        <w:r w:rsidRPr="00785C54" w:rsidDel="008058B6">
          <w:delText>;</w:delText>
        </w:r>
      </w:del>
    </w:p>
    <w:p w14:paraId="130900FD" w14:textId="0732640E" w:rsidR="005B5EAD" w:rsidRPr="00785C54" w:rsidRDefault="008058B6">
      <w:pPr>
        <w:pStyle w:val="Example"/>
        <w:pPrChange w:id="247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72" w:author="REID-JAMOND Alison" w:date="2022-04-04T14:42:00Z">
        <w:r>
          <w:t xml:space="preserve">EXAMPLE 3 </w:t>
        </w:r>
        <w:r>
          <w:tab/>
        </w:r>
      </w:ins>
      <w:del w:id="2473" w:author="REID-JAMOND Alison" w:date="2022-04-04T14:42:00Z">
        <w:r w:rsidR="005B5EAD" w:rsidRPr="00785C54" w:rsidDel="008058B6">
          <w:delText>c</w:delText>
        </w:r>
      </w:del>
      <w:del w:id="2474" w:author="REID-JAMOND Alison" w:date="2022-04-04T14:41:00Z">
        <w:r w:rsidR="005B5EAD" w:rsidRPr="00785C54" w:rsidDel="008058B6">
          <w:delText>)</w:delText>
        </w:r>
        <w:r w:rsidR="005B5EAD" w:rsidRPr="00785C54" w:rsidDel="008058B6">
          <w:tab/>
        </w:r>
      </w:del>
      <w:r w:rsidR="005B5EAD" w:rsidRPr="00785C54">
        <w:t>A new sensor type is rolled out within a regional or thematic network due to new legal reporting requirements.</w:t>
      </w:r>
    </w:p>
    <w:p w14:paraId="5B779E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75" w:name="_Toc113373415"/>
      <w:r w:rsidRPr="00785C54">
        <w:rPr>
          <w:rFonts w:eastAsia="Times New Roman"/>
          <w:szCs w:val="24"/>
        </w:rPr>
        <w:t>Attribute deploymentTime</w:t>
      </w:r>
      <w:bookmarkEnd w:id="247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CB5189D" w14:textId="77777777" w:rsidTr="00EC5BE0">
        <w:trPr>
          <w:jc w:val="center"/>
        </w:trPr>
        <w:tc>
          <w:tcPr>
            <w:tcW w:w="4526" w:type="dxa"/>
            <w:tcMar>
              <w:top w:w="100" w:type="dxa"/>
              <w:left w:w="100" w:type="dxa"/>
              <w:bottom w:w="100" w:type="dxa"/>
              <w:right w:w="100" w:type="dxa"/>
            </w:tcMar>
          </w:tcPr>
          <w:p w14:paraId="0ED4C368" w14:textId="64A6C9E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/req/obs-core/AbstractDeployment/deploymentTime-sem</w:t>
            </w:r>
          </w:p>
        </w:tc>
        <w:tc>
          <w:tcPr>
            <w:tcW w:w="5245" w:type="dxa"/>
            <w:tcMar>
              <w:top w:w="100" w:type="dxa"/>
              <w:left w:w="100" w:type="dxa"/>
              <w:bottom w:w="100" w:type="dxa"/>
              <w:right w:w="100" w:type="dxa"/>
            </w:tcMar>
          </w:tcPr>
          <w:p w14:paraId="40F91FC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time that the </w:t>
            </w:r>
            <w:r w:rsidRPr="00785C54">
              <w:rPr>
                <w:b/>
                <w:szCs w:val="24"/>
              </w:rPr>
              <w:t>Deployment</w:t>
            </w:r>
            <w:r w:rsidRPr="00785C54">
              <w:rPr>
                <w:szCs w:val="24"/>
              </w:rPr>
              <w:t xml:space="preserve"> pertains to.</w:t>
            </w:r>
          </w:p>
          <w:p w14:paraId="1B5C3DA1" w14:textId="620B6C69" w:rsidR="005B5EAD" w:rsidRPr="00785C54" w:rsidRDefault="005B5EAD" w:rsidP="00785C54">
            <w:pPr>
              <w:pStyle w:val="Tablebody"/>
              <w:autoSpaceDE w:val="0"/>
              <w:autoSpaceDN w:val="0"/>
              <w:adjustRightInd w:val="0"/>
              <w:jc w:val="both"/>
              <w:rPr>
                <w:szCs w:val="20"/>
              </w:rPr>
            </w:pPr>
            <w:commentRangeStart w:id="2476"/>
            <w:r w:rsidRPr="00785C54">
              <w:rPr>
                <w:szCs w:val="24"/>
              </w:rPr>
              <w:t xml:space="preserve">If the time of the </w:t>
            </w:r>
            <w:r w:rsidRPr="00785C54">
              <w:rPr>
                <w:b/>
                <w:szCs w:val="24"/>
              </w:rPr>
              <w:t>Deployment</w:t>
            </w:r>
            <w:r w:rsidRPr="00785C54">
              <w:rPr>
                <w:szCs w:val="24"/>
              </w:rPr>
              <w:t xml:space="preserve"> is provided, property </w:t>
            </w:r>
            <w:r w:rsidRPr="0007557E">
              <w:rPr>
                <w:b/>
                <w:iCs/>
                <w:szCs w:val="24"/>
                <w:rPrChange w:id="2477" w:author="Katharina Schleidt" w:date="2022-08-13T16:34:00Z">
                  <w:rPr>
                    <w:b/>
                    <w:i/>
                    <w:szCs w:val="24"/>
                  </w:rPr>
                </w:rPrChange>
              </w:rPr>
              <w:t>deploymentTime:TM_Period</w:t>
            </w:r>
            <w:r w:rsidRPr="00785C54">
              <w:rPr>
                <w:szCs w:val="24"/>
              </w:rPr>
              <w:t xml:space="preserve"> </w:t>
            </w:r>
            <w:del w:id="2478" w:author="Katharina Schleidt" w:date="2022-08-10T19:14:00Z">
              <w:r w:rsidRPr="00785C54" w:rsidDel="002F2035">
                <w:rPr>
                  <w:szCs w:val="24"/>
                </w:rPr>
                <w:delText>SHALL</w:delText>
              </w:r>
            </w:del>
            <w:ins w:id="2479" w:author="Katharina Schleidt" w:date="2022-08-10T19:14:00Z">
              <w:r w:rsidR="002F2035">
                <w:rPr>
                  <w:szCs w:val="24"/>
                </w:rPr>
                <w:t>shall</w:t>
              </w:r>
            </w:ins>
            <w:r w:rsidRPr="00785C54">
              <w:rPr>
                <w:szCs w:val="24"/>
              </w:rPr>
              <w:t xml:space="preserve"> be used.</w:t>
            </w:r>
            <w:commentRangeEnd w:id="2476"/>
            <w:r w:rsidR="008058B6">
              <w:rPr>
                <w:rStyle w:val="CommentReference"/>
                <w:rFonts w:eastAsia="MS Mincho"/>
                <w:lang w:eastAsia="ja-JP"/>
              </w:rPr>
              <w:commentReference w:id="2476"/>
            </w:r>
          </w:p>
        </w:tc>
      </w:tr>
    </w:tbl>
    <w:p w14:paraId="5044655C" w14:textId="2D59F213" w:rsidR="005B5EAD" w:rsidRPr="00785C54" w:rsidDel="008058B6"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0" w:author="REID-JAMOND Alison" w:date="2022-04-04T14:42:00Z"/>
          <w:szCs w:val="24"/>
        </w:rPr>
      </w:pPr>
      <w:r w:rsidRPr="00785C54">
        <w:rPr>
          <w:szCs w:val="24"/>
        </w:rPr>
        <w:t>EXAMPLE</w:t>
      </w:r>
      <w:ins w:id="2481" w:author="REID-JAMOND Alison" w:date="2022-04-04T14:42:00Z">
        <w:r w:rsidR="008058B6">
          <w:rPr>
            <w:szCs w:val="24"/>
          </w:rPr>
          <w:t xml:space="preserve"> 1</w:t>
        </w:r>
      </w:ins>
      <w:del w:id="2482" w:author="REID-JAMOND Alison" w:date="2022-04-04T14:42:00Z">
        <w:r w:rsidRPr="00785C54" w:rsidDel="008058B6">
          <w:rPr>
            <w:szCs w:val="24"/>
          </w:rPr>
          <w:delText>S:</w:delText>
        </w:r>
        <w:r w:rsidR="00AB3AC6" w:rsidRPr="00785C54" w:rsidDel="008058B6">
          <w:rPr>
            <w:szCs w:val="24"/>
          </w:rPr>
          <w:tab/>
          <w:delText> </w:delText>
        </w:r>
      </w:del>
    </w:p>
    <w:p w14:paraId="6AF16771" w14:textId="2AE96EF0" w:rsidR="005B5EAD" w:rsidRDefault="005B5EAD" w:rsidP="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483" w:author="REID-JAMOND Alison" w:date="2022-04-04T14:42:00Z"/>
          <w:szCs w:val="24"/>
        </w:rPr>
      </w:pPr>
      <w:del w:id="2484" w:author="REID-JAMOND Alison" w:date="2022-04-04T14:42:00Z">
        <w:r w:rsidRPr="00785C54" w:rsidDel="008058B6">
          <w:rPr>
            <w:szCs w:val="24"/>
          </w:rPr>
          <w:delText>a)</w:delText>
        </w:r>
        <w:r w:rsidRPr="00785C54" w:rsidDel="008058B6">
          <w:rPr>
            <w:szCs w:val="24"/>
          </w:rPr>
          <w:tab/>
        </w:r>
      </w:del>
      <w:ins w:id="2485" w:author="REID-JAMOND Alison" w:date="2022-04-04T14:42:00Z">
        <w:r w:rsidR="008058B6">
          <w:rPr>
            <w:szCs w:val="24"/>
          </w:rPr>
          <w:t xml:space="preserve"> </w:t>
        </w:r>
        <w:r w:rsidR="008058B6">
          <w:rPr>
            <w:szCs w:val="24"/>
          </w:rPr>
          <w:tab/>
        </w:r>
      </w:ins>
      <w:r w:rsidRPr="00785C54">
        <w:rPr>
          <w:szCs w:val="24"/>
        </w:rPr>
        <w:t>A researcher involved in a biodiversity survey campaign assessing the distribution of selected alien species. The deploymentTime provides the time period(s) during which this person carried out this activity in the framework of the campaign</w:t>
      </w:r>
      <w:ins w:id="2486" w:author="REID-JAMOND Alison" w:date="2022-04-04T14:42:00Z">
        <w:r w:rsidR="008058B6">
          <w:rPr>
            <w:szCs w:val="24"/>
          </w:rPr>
          <w:t>.</w:t>
        </w:r>
      </w:ins>
      <w:del w:id="2487" w:author="REID-JAMOND Alison" w:date="2022-04-04T14:42:00Z">
        <w:r w:rsidRPr="00785C54" w:rsidDel="008058B6">
          <w:rPr>
            <w:szCs w:val="24"/>
          </w:rPr>
          <w:delText>;</w:delText>
        </w:r>
      </w:del>
    </w:p>
    <w:p w14:paraId="5851BF4F" w14:textId="1D98C214" w:rsidR="008058B6" w:rsidRPr="00785C54" w:rsidDel="008058B6" w:rsidRDefault="008058B6">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488" w:author="REID-JAMOND Alison" w:date="2022-04-04T14:42:00Z"/>
          <w:szCs w:val="24"/>
        </w:rPr>
        <w:pPrChange w:id="2489"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490" w:author="REID-JAMOND Alison" w:date="2022-04-04T14:42:00Z">
        <w:r>
          <w:rPr>
            <w:szCs w:val="24"/>
          </w:rPr>
          <w:t>EXAMPLE 2</w:t>
        </w:r>
      </w:ins>
    </w:p>
    <w:p w14:paraId="4A1A3EE7" w14:textId="26480FF8"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2491" w:author="REID-JAMOND Alison" w:date="2022-04-04T14:4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492" w:author="REID-JAMOND Alison" w:date="2022-04-04T14:42:00Z">
        <w:r w:rsidRPr="00785C54" w:rsidDel="008058B6">
          <w:rPr>
            <w:szCs w:val="24"/>
          </w:rPr>
          <w:delText>b)</w:delText>
        </w:r>
        <w:r w:rsidRPr="00785C54" w:rsidDel="008058B6">
          <w:rPr>
            <w:szCs w:val="24"/>
          </w:rPr>
          <w:tab/>
          <w:delText>A</w:delText>
        </w:r>
      </w:del>
      <w:ins w:id="2493" w:author="REID-JAMOND Alison" w:date="2022-04-04T14:42:00Z">
        <w:r w:rsidR="008058B6">
          <w:rPr>
            <w:szCs w:val="24"/>
          </w:rPr>
          <w:t xml:space="preserve"> </w:t>
        </w:r>
        <w:r w:rsidR="008058B6">
          <w:rPr>
            <w:szCs w:val="24"/>
          </w:rPr>
          <w:tab/>
          <w:t>A</w:t>
        </w:r>
      </w:ins>
      <w:r w:rsidRPr="00785C54">
        <w:rPr>
          <w:szCs w:val="24"/>
        </w:rPr>
        <w:t xml:space="preserve"> sensor is mounted on a building to monitor seismic activities. The deploymentTime provides the time period(s) during which this sensor is mounted or active.</w:t>
      </w:r>
    </w:p>
    <w:p w14:paraId="6BEC10A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494" w:name="_Toc113373416"/>
      <w:r w:rsidRPr="00785C54">
        <w:rPr>
          <w:rFonts w:eastAsia="Times New Roman"/>
          <w:szCs w:val="24"/>
        </w:rPr>
        <w:t>NamedValue</w:t>
      </w:r>
      <w:bookmarkEnd w:id="2494"/>
    </w:p>
    <w:p w14:paraId="5A472C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95" w:name="_Toc113373417"/>
      <w:r w:rsidRPr="00785C54">
        <w:rPr>
          <w:rFonts w:eastAsia="Times New Roman"/>
          <w:szCs w:val="24"/>
        </w:rPr>
        <w:t>NamedValue Requirements Class</w:t>
      </w:r>
      <w:bookmarkEnd w:id="24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1C54962E" w14:textId="77777777" w:rsidTr="00935FAF">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4E13733A" w14:textId="2C217C2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B385CFF" w14:textId="3D51E8DD" w:rsidR="005B5EAD" w:rsidRPr="00785C54" w:rsidRDefault="005B5EAD" w:rsidP="00785C54">
            <w:pPr>
              <w:pStyle w:val="Tableheader"/>
              <w:autoSpaceDE w:val="0"/>
              <w:autoSpaceDN w:val="0"/>
              <w:adjustRightInd w:val="0"/>
              <w:jc w:val="both"/>
              <w:rPr>
                <w:szCs w:val="20"/>
              </w:rPr>
            </w:pPr>
            <w:r w:rsidRPr="00785C54">
              <w:rPr>
                <w:szCs w:val="24"/>
              </w:rPr>
              <w:t>/req/obs-core/NamedValue</w:t>
            </w:r>
          </w:p>
        </w:tc>
      </w:tr>
      <w:tr w:rsidR="005B5EAD" w:rsidRPr="00785C54" w14:paraId="20E06F89" w14:textId="77777777" w:rsidTr="00935FAF">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41219A1" w14:textId="0F385078"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56E3B28" w14:textId="3B84309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FAC2F0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393F0" w14:textId="353F2DF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8EF4EBB" w14:textId="69DF5CB1" w:rsidR="005B5EAD" w:rsidRPr="00785C54" w:rsidRDefault="005B5EAD" w:rsidP="00785C54">
            <w:pPr>
              <w:pStyle w:val="Tablebody"/>
              <w:autoSpaceDE w:val="0"/>
              <w:autoSpaceDN w:val="0"/>
              <w:adjustRightInd w:val="0"/>
              <w:jc w:val="both"/>
              <w:rPr>
                <w:szCs w:val="20"/>
              </w:rPr>
            </w:pPr>
            <w:r w:rsidRPr="00785C54">
              <w:rPr>
                <w:szCs w:val="24"/>
              </w:rPr>
              <w:t xml:space="preserve">Abstract Observation </w:t>
            </w:r>
            <w:del w:id="2496" w:author="Katharina Schleidt" w:date="2022-08-13T16:38:00Z">
              <w:r w:rsidRPr="00785C54" w:rsidDel="00022C0A">
                <w:rPr>
                  <w:szCs w:val="24"/>
                </w:rPr>
                <w:delText xml:space="preserve">core </w:delText>
              </w:r>
            </w:del>
            <w:ins w:id="2497" w:author="Katharina Schleidt" w:date="2022-08-13T16:38:00Z">
              <w:r w:rsidR="00022C0A">
                <w:rPr>
                  <w:szCs w:val="24"/>
                </w:rPr>
                <w:t>C</w:t>
              </w:r>
              <w:r w:rsidR="00022C0A" w:rsidRPr="00785C54">
                <w:rPr>
                  <w:szCs w:val="24"/>
                </w:rPr>
                <w:t xml:space="preserve">ore </w:t>
              </w:r>
            </w:ins>
            <w:r w:rsidRPr="00785C54">
              <w:rPr>
                <w:szCs w:val="24"/>
              </w:rPr>
              <w:t>- NamedValue</w:t>
            </w:r>
          </w:p>
        </w:tc>
      </w:tr>
      <w:tr w:rsidR="005B5EAD" w:rsidRPr="00785C54" w14:paraId="5FEAC637"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B950A3E" w14:textId="168E7C1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FB6B92D" w14:textId="088543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1E79AAE"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C32823" w14:textId="63F057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E79FBA" w14:textId="4091D2C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6224AD75"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D25E5A5" w14:textId="5BE869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1E7BC03" w14:textId="597A65CB" w:rsidR="005B5EAD" w:rsidRPr="00785C54" w:rsidRDefault="005B5EAD" w:rsidP="00785C54">
            <w:pPr>
              <w:pStyle w:val="Tablebody"/>
              <w:autoSpaceDE w:val="0"/>
              <w:autoSpaceDN w:val="0"/>
              <w:adjustRightInd w:val="0"/>
              <w:jc w:val="both"/>
              <w:rPr>
                <w:szCs w:val="20"/>
              </w:rPr>
            </w:pPr>
            <w:r w:rsidRPr="00785C54">
              <w:rPr>
                <w:szCs w:val="24"/>
              </w:rPr>
              <w:t>/req/obs-core/NamedValue/NamedValue-sem</w:t>
            </w:r>
          </w:p>
        </w:tc>
      </w:tr>
      <w:tr w:rsidR="005B5EAD" w:rsidRPr="00785C54" w14:paraId="027C69B4" w14:textId="77777777" w:rsidTr="00935FAF">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1F50C6" w14:textId="17A2D67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6A8BA8" w14:textId="1C516E05" w:rsidR="005B5EAD" w:rsidRPr="00785C54" w:rsidRDefault="005B5EAD" w:rsidP="00785C54">
            <w:pPr>
              <w:pStyle w:val="Tablebody"/>
              <w:autoSpaceDE w:val="0"/>
              <w:autoSpaceDN w:val="0"/>
              <w:adjustRightInd w:val="0"/>
              <w:jc w:val="both"/>
              <w:rPr>
                <w:szCs w:val="20"/>
              </w:rPr>
            </w:pPr>
            <w:r w:rsidRPr="00785C54">
              <w:rPr>
                <w:szCs w:val="24"/>
              </w:rPr>
              <w:t>/req/obs-core/NamedValue/name-sem</w:t>
            </w:r>
          </w:p>
        </w:tc>
      </w:tr>
      <w:tr w:rsidR="005B5EAD" w:rsidRPr="00785C54" w14:paraId="1DE95BB9" w14:textId="77777777" w:rsidTr="00935FAF">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EFBE4F" w14:textId="0FD2318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D64C513" w14:textId="3F7905A4" w:rsidR="005B5EAD" w:rsidRPr="00785C54" w:rsidRDefault="005B5EAD" w:rsidP="00785C54">
            <w:pPr>
              <w:pStyle w:val="Tablebody"/>
              <w:autoSpaceDE w:val="0"/>
              <w:autoSpaceDN w:val="0"/>
              <w:adjustRightInd w:val="0"/>
              <w:jc w:val="both"/>
              <w:rPr>
                <w:szCs w:val="20"/>
              </w:rPr>
            </w:pPr>
            <w:r w:rsidRPr="00785C54">
              <w:rPr>
                <w:szCs w:val="24"/>
              </w:rPr>
              <w:t>/req/obs-core/NamedValue/value-sem</w:t>
            </w:r>
          </w:p>
        </w:tc>
      </w:tr>
    </w:tbl>
    <w:p w14:paraId="1E1A7925" w14:textId="21F027E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98" w:name="_Toc113373418"/>
      <w:r w:rsidRPr="00785C54">
        <w:rPr>
          <w:rFonts w:eastAsia="Times New Roman"/>
          <w:szCs w:val="24"/>
        </w:rPr>
        <w:t>Data type NamedValue</w:t>
      </w:r>
      <w:bookmarkEnd w:id="24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48C84A6" w14:textId="77777777" w:rsidTr="00EC5BE0">
        <w:trPr>
          <w:jc w:val="center"/>
        </w:trPr>
        <w:tc>
          <w:tcPr>
            <w:tcW w:w="4526" w:type="dxa"/>
            <w:tcMar>
              <w:top w:w="100" w:type="dxa"/>
              <w:left w:w="100" w:type="dxa"/>
              <w:bottom w:w="100" w:type="dxa"/>
              <w:right w:w="100" w:type="dxa"/>
            </w:tcMar>
          </w:tcPr>
          <w:p w14:paraId="1F6C9EA5" w14:textId="29A197C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/req/obs-core/NamedValue/NamedValue-sem</w:t>
            </w:r>
          </w:p>
        </w:tc>
        <w:tc>
          <w:tcPr>
            <w:tcW w:w="5245" w:type="dxa"/>
            <w:tcMar>
              <w:top w:w="100" w:type="dxa"/>
              <w:left w:w="100" w:type="dxa"/>
              <w:bottom w:w="100" w:type="dxa"/>
              <w:right w:w="100" w:type="dxa"/>
            </w:tcMar>
          </w:tcPr>
          <w:p w14:paraId="250ED19F" w14:textId="57C3C1CB" w:rsidR="005B5EAD" w:rsidRPr="00785C54" w:rsidRDefault="005B5EAD" w:rsidP="00785C54">
            <w:pPr>
              <w:pStyle w:val="Tablebody"/>
              <w:autoSpaceDE w:val="0"/>
              <w:autoSpaceDN w:val="0"/>
              <w:adjustRightInd w:val="0"/>
              <w:jc w:val="both"/>
              <w:rPr>
                <w:szCs w:val="20"/>
              </w:rPr>
            </w:pPr>
            <w:r w:rsidRPr="00785C54">
              <w:rPr>
                <w:szCs w:val="24"/>
              </w:rPr>
              <w:t xml:space="preserve">The class </w:t>
            </w:r>
            <w:r w:rsidRPr="00785C54">
              <w:rPr>
                <w:b/>
                <w:szCs w:val="24"/>
              </w:rPr>
              <w:t>NamedValue</w:t>
            </w:r>
            <w:r w:rsidRPr="00785C54">
              <w:rPr>
                <w:szCs w:val="24"/>
              </w:rPr>
              <w:t xml:space="preserve"> provides for a generic soft-typed parameter value.</w:t>
            </w:r>
          </w:p>
        </w:tc>
      </w:tr>
    </w:tbl>
    <w:p w14:paraId="237BFD50" w14:textId="455A3F6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499" w:name="_Toc113373419"/>
      <w:r w:rsidRPr="00785C54">
        <w:rPr>
          <w:rFonts w:eastAsia="Times New Roman"/>
          <w:szCs w:val="24"/>
        </w:rPr>
        <w:lastRenderedPageBreak/>
        <w:t>Attribute name</w:t>
      </w:r>
      <w:bookmarkEnd w:id="2499"/>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020EC83" w14:textId="77777777" w:rsidTr="00EC5BE0">
        <w:trPr>
          <w:jc w:val="center"/>
        </w:trPr>
        <w:tc>
          <w:tcPr>
            <w:tcW w:w="4271" w:type="dxa"/>
            <w:tcMar>
              <w:top w:w="100" w:type="dxa"/>
              <w:left w:w="100" w:type="dxa"/>
              <w:bottom w:w="100" w:type="dxa"/>
              <w:right w:w="100" w:type="dxa"/>
            </w:tcMar>
          </w:tcPr>
          <w:p w14:paraId="466D5407" w14:textId="20F5A0A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/req/obs-core/NamedValue/name-sem</w:t>
            </w:r>
          </w:p>
        </w:tc>
        <w:tc>
          <w:tcPr>
            <w:tcW w:w="5481" w:type="dxa"/>
            <w:tcMar>
              <w:top w:w="100" w:type="dxa"/>
              <w:left w:w="100" w:type="dxa"/>
              <w:bottom w:w="100" w:type="dxa"/>
              <w:right w:w="100" w:type="dxa"/>
            </w:tcMar>
          </w:tcPr>
          <w:p w14:paraId="6B3D7791" w14:textId="7B07FF15"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name:GenericName</w:t>
            </w:r>
            <w:r w:rsidRPr="00785C54">
              <w:rPr>
                <w:szCs w:val="24"/>
              </w:rPr>
              <w:t xml:space="preserve"> </w:t>
            </w:r>
            <w:del w:id="2500" w:author="Katharina Schleidt" w:date="2022-08-10T19:14:00Z">
              <w:r w:rsidRPr="00785C54" w:rsidDel="002F2035">
                <w:rPr>
                  <w:szCs w:val="24"/>
                </w:rPr>
                <w:delText>SHALL</w:delText>
              </w:r>
            </w:del>
            <w:ins w:id="2501" w:author="Katharina Schleidt" w:date="2022-08-10T19:14:00Z">
              <w:r w:rsidR="002F2035">
                <w:rPr>
                  <w:szCs w:val="24"/>
                </w:rPr>
                <w:t>shall</w:t>
              </w:r>
            </w:ins>
            <w:r w:rsidRPr="00785C54">
              <w:rPr>
                <w:szCs w:val="24"/>
              </w:rPr>
              <w:t xml:space="preserve"> indicate the meaning of the named value.</w:t>
            </w:r>
          </w:p>
        </w:tc>
      </w:tr>
    </w:tbl>
    <w:p w14:paraId="3CDFC97D" w14:textId="5B525A1A"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02"/>
      <w:r w:rsidRPr="00785C54">
        <w:rPr>
          <w:szCs w:val="24"/>
        </w:rPr>
        <w:t>NOTE</w:t>
      </w:r>
      <w:r w:rsidRPr="00785C54">
        <w:rPr>
          <w:szCs w:val="24"/>
        </w:rPr>
        <w:tab/>
      </w:r>
      <w:ins w:id="2503" w:author="Katharina Schleidt" w:date="2022-08-13T16:02:00Z">
        <w:r w:rsidR="00DD1147" w:rsidRPr="00DD1147">
          <w:rPr>
            <w:szCs w:val="24"/>
          </w:rPr>
          <w:t>Using well-governed sources for the value of the name enhances reusability.</w:t>
        </w:r>
      </w:ins>
      <w:del w:id="2504" w:author="Katharina Schleidt" w:date="2022-08-13T16:02:00Z">
        <w:r w:rsidRPr="00785C54" w:rsidDel="00DD1147">
          <w:rPr>
            <w:szCs w:val="24"/>
          </w:rPr>
          <w:delText>The value of the name should be taken from a well-governed source if possible.</w:delText>
        </w:r>
        <w:commentRangeEnd w:id="2502"/>
        <w:r w:rsidR="008058B6" w:rsidDel="00DD1147">
          <w:rPr>
            <w:rStyle w:val="CommentReference"/>
            <w:rFonts w:eastAsia="MS Mincho"/>
            <w:lang w:eastAsia="ja-JP"/>
          </w:rPr>
          <w:commentReference w:id="2502"/>
        </w:r>
      </w:del>
    </w:p>
    <w:p w14:paraId="70418976" w14:textId="6B7A0A5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used as the value of an Observation: parameter, the name </w:t>
      </w:r>
      <w:del w:id="2505" w:author="REID-JAMOND Alison" w:date="2022-04-04T14:44:00Z">
        <w:r w:rsidRPr="00785C54" w:rsidDel="008058B6">
          <w:rPr>
            <w:szCs w:val="24"/>
          </w:rPr>
          <w:delText xml:space="preserve">might </w:delText>
        </w:r>
      </w:del>
      <w:ins w:id="2506" w:author="REID-JAMOND Alison" w:date="2022-04-04T14:44:00Z">
        <w:r w:rsidR="008058B6">
          <w:rPr>
            <w:szCs w:val="24"/>
          </w:rPr>
          <w:t>can</w:t>
        </w:r>
        <w:r w:rsidR="008058B6" w:rsidRPr="00785C54">
          <w:rPr>
            <w:szCs w:val="24"/>
          </w:rPr>
          <w:t xml:space="preserve"> </w:t>
        </w:r>
      </w:ins>
      <w:r w:rsidRPr="00785C54">
        <w:rPr>
          <w:szCs w:val="24"/>
        </w:rPr>
        <w:t>take values like ‘procedureOperator’, ‘detectionLimit’, ‘amplifierGain’, ‘samplingDepth’, 'analysisIteration', ...</w:t>
      </w:r>
    </w:p>
    <w:p w14:paraId="1D4377E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07" w:name="_Toc113373420"/>
      <w:r w:rsidRPr="00785C54">
        <w:rPr>
          <w:rFonts w:eastAsia="Times New Roman"/>
          <w:szCs w:val="24"/>
        </w:rPr>
        <w:t>Attribute value</w:t>
      </w:r>
      <w:bookmarkEnd w:id="2507"/>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3BFCD79E" w14:textId="77777777" w:rsidTr="00EC5BE0">
        <w:trPr>
          <w:jc w:val="center"/>
        </w:trPr>
        <w:tc>
          <w:tcPr>
            <w:tcW w:w="4271" w:type="dxa"/>
            <w:tcMar>
              <w:top w:w="100" w:type="dxa"/>
              <w:left w:w="100" w:type="dxa"/>
              <w:bottom w:w="100" w:type="dxa"/>
              <w:right w:w="100" w:type="dxa"/>
            </w:tcMar>
          </w:tcPr>
          <w:p w14:paraId="07F6D12D" w14:textId="4A710E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/req/obs-core/NamedValue/value-sem</w:t>
            </w:r>
          </w:p>
        </w:tc>
        <w:tc>
          <w:tcPr>
            <w:tcW w:w="5481" w:type="dxa"/>
            <w:tcMar>
              <w:top w:w="100" w:type="dxa"/>
              <w:left w:w="100" w:type="dxa"/>
              <w:bottom w:w="100" w:type="dxa"/>
              <w:right w:w="100" w:type="dxa"/>
            </w:tcMar>
          </w:tcPr>
          <w:p w14:paraId="22C35E14" w14:textId="30E0E7BC" w:rsidR="005B5EAD" w:rsidRPr="00785C54" w:rsidRDefault="005B5EAD" w:rsidP="00785C54">
            <w:pPr>
              <w:pStyle w:val="Tablebody"/>
              <w:autoSpaceDE w:val="0"/>
              <w:autoSpaceDN w:val="0"/>
              <w:adjustRightInd w:val="0"/>
              <w:jc w:val="both"/>
              <w:rPr>
                <w:szCs w:val="20"/>
              </w:rPr>
            </w:pPr>
            <w:r w:rsidRPr="00785C54">
              <w:rPr>
                <w:szCs w:val="24"/>
              </w:rPr>
              <w:t xml:space="preserve">The attribute </w:t>
            </w:r>
            <w:r w:rsidRPr="00785C54">
              <w:rPr>
                <w:b/>
                <w:szCs w:val="24"/>
              </w:rPr>
              <w:t>value:Any</w:t>
            </w:r>
            <w:r w:rsidRPr="00785C54">
              <w:rPr>
                <w:szCs w:val="24"/>
              </w:rPr>
              <w:t xml:space="preserve"> </w:t>
            </w:r>
            <w:del w:id="2508" w:author="Katharina Schleidt" w:date="2022-08-10T19:14:00Z">
              <w:r w:rsidRPr="00785C54" w:rsidDel="002F2035">
                <w:rPr>
                  <w:szCs w:val="24"/>
                </w:rPr>
                <w:delText>SHALL</w:delText>
              </w:r>
            </w:del>
            <w:ins w:id="2509" w:author="Katharina Schleidt" w:date="2022-08-10T19:14:00Z">
              <w:r w:rsidR="002F2035">
                <w:rPr>
                  <w:szCs w:val="24"/>
                </w:rPr>
                <w:t>shall</w:t>
              </w:r>
            </w:ins>
            <w:r w:rsidRPr="00785C54">
              <w:rPr>
                <w:szCs w:val="24"/>
              </w:rPr>
              <w:t xml:space="preserve"> provide the value.</w:t>
            </w:r>
          </w:p>
        </w:tc>
      </w:tr>
    </w:tbl>
    <w:p w14:paraId="384ED506" w14:textId="336F465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10"/>
      <w:r w:rsidRPr="00785C54">
        <w:rPr>
          <w:szCs w:val="24"/>
        </w:rPr>
        <w:t>NOTE</w:t>
      </w:r>
      <w:r w:rsidRPr="00785C54">
        <w:rPr>
          <w:szCs w:val="24"/>
        </w:rPr>
        <w:tab/>
      </w:r>
      <w:ins w:id="2511" w:author="Katharina Schleidt" w:date="2022-08-13T16:03:00Z">
        <w:r w:rsidR="00DD1147" w:rsidRPr="00DD1147">
          <w:rPr>
            <w:szCs w:val="24"/>
          </w:rPr>
          <w:t>In concrete realizations, the type "Any" can be substituted</w:t>
        </w:r>
        <w:r w:rsidR="00A1403A">
          <w:rPr>
            <w:szCs w:val="24"/>
          </w:rPr>
          <w:t xml:space="preserve"> </w:t>
        </w:r>
      </w:ins>
      <w:del w:id="2512" w:author="Katharina Schleidt" w:date="2022-08-13T16:03:00Z">
        <w:r w:rsidRPr="00785C54" w:rsidDel="00DD1147">
          <w:rPr>
            <w:szCs w:val="24"/>
          </w:rPr>
          <w:delText xml:space="preserve">The type “Any” should be substituted </w:delText>
        </w:r>
      </w:del>
      <w:r w:rsidRPr="00785C54">
        <w:rPr>
          <w:szCs w:val="24"/>
        </w:rPr>
        <w:t>by a suitable concrete type, such as CI_ResponsibleParty or Measure.</w:t>
      </w:r>
      <w:commentRangeEnd w:id="2510"/>
      <w:r w:rsidR="008058B6">
        <w:rPr>
          <w:rStyle w:val="CommentReference"/>
          <w:rFonts w:eastAsia="MS Mincho"/>
          <w:lang w:eastAsia="ja-JP"/>
        </w:rPr>
        <w:commentReference w:id="2510"/>
      </w:r>
    </w:p>
    <w:p w14:paraId="434F0D17"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13" w:name="_Toc113373421"/>
      <w:r w:rsidRPr="00785C54">
        <w:rPr>
          <w:rFonts w:eastAsia="Times New Roman"/>
          <w:szCs w:val="24"/>
        </w:rPr>
        <w:t>Codelists</w:t>
      </w:r>
      <w:bookmarkEnd w:id="2513"/>
    </w:p>
    <w:p w14:paraId="4AB5F0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14" w:name="_Toc113373422"/>
      <w:r w:rsidRPr="00785C54">
        <w:rPr>
          <w:rFonts w:eastAsia="Times New Roman"/>
          <w:szCs w:val="24"/>
        </w:rPr>
        <w:t>AbstractObservationType</w:t>
      </w:r>
      <w:bookmarkEnd w:id="2514"/>
    </w:p>
    <w:p w14:paraId="40E723E2" w14:textId="61CF6BFE" w:rsidR="005B5EAD" w:rsidRPr="00785C54" w:rsidRDefault="005B5EAD" w:rsidP="00785C54">
      <w:pPr>
        <w:pStyle w:val="BodyText"/>
        <w:autoSpaceDE w:val="0"/>
        <w:autoSpaceDN w:val="0"/>
        <w:adjustRightInd w:val="0"/>
        <w:rPr>
          <w:szCs w:val="24"/>
        </w:rPr>
      </w:pPr>
      <w:r w:rsidRPr="00785C54">
        <w:rPr>
          <w:szCs w:val="24"/>
        </w:rPr>
        <w:t xml:space="preserve">The code list AbstractObservationType can be specialized as required </w:t>
      </w:r>
      <w:commentRangeStart w:id="2515"/>
      <w:r w:rsidRPr="00785C54">
        <w:rPr>
          <w:szCs w:val="24"/>
        </w:rPr>
        <w:t xml:space="preserve">to </w:t>
      </w:r>
      <w:ins w:id="2516" w:author="Katharina Schleidt" w:date="2022-08-12T19:25:00Z">
        <w:r w:rsidR="00683AA9" w:rsidRPr="00683AA9">
          <w:rPr>
            <w:szCs w:val="24"/>
          </w:rPr>
          <w:t>more precisely define the</w:t>
        </w:r>
        <w:r w:rsidR="00683AA9" w:rsidRPr="00683AA9" w:rsidDel="00683AA9">
          <w:rPr>
            <w:szCs w:val="24"/>
          </w:rPr>
          <w:t xml:space="preserve"> </w:t>
        </w:r>
      </w:ins>
      <w:del w:id="2517" w:author="Katharina Schleidt" w:date="2022-08-12T19:25:00Z">
        <w:r w:rsidRPr="00785C54" w:rsidDel="00683AA9">
          <w:rPr>
            <w:szCs w:val="24"/>
          </w:rPr>
          <w:delText xml:space="preserve">firm up </w:delText>
        </w:r>
      </w:del>
      <w:r w:rsidRPr="00785C54">
        <w:rPr>
          <w:szCs w:val="24"/>
        </w:rPr>
        <w:t>semantics of observation types</w:t>
      </w:r>
      <w:commentRangeEnd w:id="2515"/>
      <w:r w:rsidR="00047CD7">
        <w:rPr>
          <w:rStyle w:val="CommentReference"/>
          <w:rFonts w:eastAsia="MS Mincho"/>
          <w:lang w:eastAsia="ja-JP"/>
        </w:rPr>
        <w:commentReference w:id="2515"/>
      </w:r>
      <w:r w:rsidRPr="00785C54">
        <w:rPr>
          <w:szCs w:val="24"/>
        </w:rPr>
        <w:t>, as done in the derived codelist ObservationTypeByResultType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4F2D4A8C" w14:textId="77777777" w:rsidTr="00EC5BE0">
        <w:trPr>
          <w:jc w:val="center"/>
        </w:trPr>
        <w:tc>
          <w:tcPr>
            <w:tcW w:w="4278" w:type="dxa"/>
            <w:tcMar>
              <w:top w:w="100" w:type="dxa"/>
              <w:left w:w="100" w:type="dxa"/>
              <w:bottom w:w="100" w:type="dxa"/>
              <w:right w:w="100" w:type="dxa"/>
            </w:tcMar>
          </w:tcPr>
          <w:p w14:paraId="22377EA1" w14:textId="10D87C6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/req/obs-core/AbstractObservationType/AbstractObservationType-sem</w:t>
            </w:r>
          </w:p>
        </w:tc>
        <w:tc>
          <w:tcPr>
            <w:tcW w:w="5474" w:type="dxa"/>
            <w:tcMar>
              <w:top w:w="100" w:type="dxa"/>
              <w:left w:w="100" w:type="dxa"/>
              <w:bottom w:w="100" w:type="dxa"/>
              <w:right w:w="100" w:type="dxa"/>
            </w:tcMar>
          </w:tcPr>
          <w:p w14:paraId="76B4689C"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Observations</w:t>
            </w:r>
            <w:r w:rsidRPr="00785C54">
              <w:rPr>
                <w:szCs w:val="24"/>
              </w:rPr>
              <w:t>.</w:t>
            </w:r>
          </w:p>
          <w:p w14:paraId="0A1B2A2A" w14:textId="5CB11C8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w:t>
            </w:r>
            <w:r w:rsidRPr="00785C54">
              <w:rPr>
                <w:szCs w:val="24"/>
              </w:rPr>
              <w:t xml:space="preserve"> classification schemes are used in the implementing application schemas, a concrete realization </w:t>
            </w:r>
            <w:del w:id="2518" w:author="Katharina Schleidt" w:date="2022-08-10T19:14:00Z">
              <w:r w:rsidRPr="00785C54" w:rsidDel="002F2035">
                <w:rPr>
                  <w:szCs w:val="24"/>
                </w:rPr>
                <w:delText>SHALL</w:delText>
              </w:r>
            </w:del>
            <w:ins w:id="2519" w:author="Katharina Schleidt" w:date="2022-08-10T19:14:00Z">
              <w:r w:rsidR="002F2035">
                <w:rPr>
                  <w:szCs w:val="24"/>
                </w:rPr>
                <w:t>shall</w:t>
              </w:r>
            </w:ins>
            <w:r w:rsidRPr="00785C54">
              <w:rPr>
                <w:szCs w:val="24"/>
              </w:rPr>
              <w:t xml:space="preserve"> be created for the application.</w:t>
            </w:r>
          </w:p>
        </w:tc>
      </w:tr>
    </w:tbl>
    <w:p w14:paraId="19216EEB" w14:textId="42CE48DA" w:rsidR="005B5EAD" w:rsidRPr="00785C54" w:rsidRDefault="005B5EAD" w:rsidP="00785C54">
      <w:pPr>
        <w:pStyle w:val="Heading1"/>
        <w:autoSpaceDE w:val="0"/>
        <w:autoSpaceDN w:val="0"/>
        <w:adjustRightInd w:val="0"/>
        <w:rPr>
          <w:rFonts w:eastAsia="Times New Roman"/>
          <w:szCs w:val="24"/>
        </w:rPr>
      </w:pPr>
      <w:bookmarkStart w:id="2520" w:name="_Toc113373423"/>
      <w:r w:rsidRPr="00785C54">
        <w:rPr>
          <w:rFonts w:eastAsia="Times New Roman"/>
          <w:szCs w:val="24"/>
        </w:rPr>
        <w:t>Basic Observations</w:t>
      </w:r>
      <w:bookmarkEnd w:id="2520"/>
    </w:p>
    <w:p w14:paraId="32A8DDA0"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21" w:name="_Toc113373424"/>
      <w:r w:rsidRPr="00785C54">
        <w:rPr>
          <w:rFonts w:eastAsia="Times New Roman"/>
          <w:szCs w:val="24"/>
        </w:rPr>
        <w:t>General</w:t>
      </w:r>
      <w:bookmarkEnd w:id="2521"/>
    </w:p>
    <w:p w14:paraId="134B1C1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2" w:name="_Toc113373425"/>
      <w:r w:rsidRPr="00785C54">
        <w:rPr>
          <w:rFonts w:eastAsia="Times New Roman"/>
          <w:szCs w:val="24"/>
        </w:rPr>
        <w:t>Basic Observations Package Requirements Class</w:t>
      </w:r>
      <w:bookmarkEnd w:id="252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C243CED"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2CAF1F" w14:textId="01EB3A8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314701FE" w14:textId="7FCEC91D" w:rsidR="005B5EAD" w:rsidRPr="00785C54" w:rsidRDefault="005B5EAD" w:rsidP="00785C54">
            <w:pPr>
              <w:pStyle w:val="Tableheader"/>
              <w:autoSpaceDE w:val="0"/>
              <w:autoSpaceDN w:val="0"/>
              <w:adjustRightInd w:val="0"/>
              <w:jc w:val="both"/>
              <w:rPr>
                <w:szCs w:val="20"/>
              </w:rPr>
            </w:pPr>
            <w:r w:rsidRPr="00785C54">
              <w:rPr>
                <w:szCs w:val="24"/>
              </w:rPr>
              <w:t>/req/obs-basic</w:t>
            </w:r>
          </w:p>
        </w:tc>
      </w:tr>
      <w:tr w:rsidR="005B5EAD" w:rsidRPr="00785C54" w14:paraId="22CDAB9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654206CB" w14:textId="51A8700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10B8A84" w14:textId="1D0A1AE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03075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3C9E31" w14:textId="7A7E44C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B8D8B93" w14:textId="404D8E6B" w:rsidR="005B5EAD" w:rsidRPr="00785C54" w:rsidRDefault="005B5EAD" w:rsidP="00785C54">
            <w:pPr>
              <w:pStyle w:val="Tablebody"/>
              <w:autoSpaceDE w:val="0"/>
              <w:autoSpaceDN w:val="0"/>
              <w:adjustRightInd w:val="0"/>
              <w:jc w:val="both"/>
              <w:rPr>
                <w:szCs w:val="20"/>
              </w:rPr>
            </w:pPr>
            <w:r w:rsidRPr="00785C54">
              <w:rPr>
                <w:szCs w:val="24"/>
              </w:rPr>
              <w:t>Basic Observations package</w:t>
            </w:r>
          </w:p>
        </w:tc>
      </w:tr>
      <w:tr w:rsidR="005B5EAD" w:rsidRPr="00785C54" w14:paraId="608F1D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E081851" w14:textId="734279F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799C107" w14:textId="01F01A8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664D1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D69EB57" w14:textId="2C3A777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7660A5" w14:textId="5CAC803D" w:rsidR="005B5EAD" w:rsidRPr="00785C54" w:rsidRDefault="005B5EAD" w:rsidP="00785C54">
            <w:pPr>
              <w:pStyle w:val="Tablebody"/>
              <w:autoSpaceDE w:val="0"/>
              <w:autoSpaceDN w:val="0"/>
              <w:adjustRightInd w:val="0"/>
              <w:jc w:val="both"/>
              <w:rPr>
                <w:szCs w:val="20"/>
              </w:rPr>
            </w:pPr>
            <w:r w:rsidRPr="00785C54">
              <w:rPr>
                <w:szCs w:val="24"/>
              </w:rPr>
              <w:t>/req/obs-basic/Observation</w:t>
            </w:r>
          </w:p>
        </w:tc>
      </w:tr>
      <w:tr w:rsidR="005B5EAD" w:rsidRPr="00785C54" w14:paraId="45A815E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2A9540F" w14:textId="32FDC51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0AAD53" w14:textId="567D5C06"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0BFB871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C5C3293" w14:textId="2BDD87CF" w:rsidR="005B5EAD" w:rsidRPr="00785C54" w:rsidRDefault="005B5EAD" w:rsidP="00785C54">
            <w:pPr>
              <w:pStyle w:val="Tablebody"/>
              <w:autoSpaceDE w:val="0"/>
              <w:autoSpaceDN w:val="0"/>
              <w:adjustRightInd w:val="0"/>
              <w:jc w:val="both"/>
              <w:rPr>
                <w:szCs w:val="20"/>
              </w:rPr>
            </w:pPr>
            <w:r w:rsidRPr="00785C54">
              <w:rPr>
                <w:szCs w:val="24"/>
              </w:rPr>
              <w:lastRenderedPageBreak/>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0D2970" w14:textId="00C2197C" w:rsidR="005B5EAD" w:rsidRPr="00785C54" w:rsidRDefault="005B5EAD" w:rsidP="00785C54">
            <w:pPr>
              <w:pStyle w:val="Tablebody"/>
              <w:autoSpaceDE w:val="0"/>
              <w:autoSpaceDN w:val="0"/>
              <w:adjustRightInd w:val="0"/>
              <w:jc w:val="both"/>
              <w:rPr>
                <w:szCs w:val="20"/>
              </w:rPr>
            </w:pPr>
            <w:r w:rsidRPr="00785C54">
              <w:rPr>
                <w:szCs w:val="24"/>
              </w:rPr>
              <w:t>/req/obs-basic/ObservationCollection</w:t>
            </w:r>
          </w:p>
        </w:tc>
      </w:tr>
      <w:tr w:rsidR="005B5EAD" w:rsidRPr="00785C54" w14:paraId="087378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79D87E" w14:textId="61E3B5B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732587" w14:textId="29AFD950" w:rsidR="005B5EAD" w:rsidRPr="00785C54" w:rsidRDefault="005B5EAD" w:rsidP="00785C54">
            <w:pPr>
              <w:pStyle w:val="Tablebody"/>
              <w:autoSpaceDE w:val="0"/>
              <w:autoSpaceDN w:val="0"/>
              <w:adjustRightInd w:val="0"/>
              <w:jc w:val="both"/>
              <w:rPr>
                <w:szCs w:val="20"/>
              </w:rPr>
            </w:pPr>
            <w:r w:rsidRPr="00785C54">
              <w:rPr>
                <w:szCs w:val="24"/>
              </w:rPr>
              <w:t>/req/obs-basic/ObservingCapability</w:t>
            </w:r>
          </w:p>
        </w:tc>
      </w:tr>
      <w:tr w:rsidR="005B5EAD" w:rsidRPr="00785C54" w14:paraId="5027738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0D038B3" w14:textId="61323C6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F1BFF8B" w14:textId="167EF7BB" w:rsidR="005B5EAD" w:rsidRPr="00785C54" w:rsidRDefault="005B5EAD" w:rsidP="00785C54">
            <w:pPr>
              <w:pStyle w:val="Tablebody"/>
              <w:autoSpaceDE w:val="0"/>
              <w:autoSpaceDN w:val="0"/>
              <w:adjustRightInd w:val="0"/>
              <w:jc w:val="both"/>
              <w:rPr>
                <w:szCs w:val="20"/>
              </w:rPr>
            </w:pPr>
            <w:r w:rsidRPr="00785C54">
              <w:rPr>
                <w:szCs w:val="24"/>
              </w:rPr>
              <w:t>/req/obs-basic/ObservableProperty</w:t>
            </w:r>
          </w:p>
        </w:tc>
      </w:tr>
      <w:tr w:rsidR="005B5EAD" w:rsidRPr="00785C54" w14:paraId="104DDEB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486E6F2" w14:textId="2A05C74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56858B" w14:textId="72DD79A4" w:rsidR="005B5EAD" w:rsidRPr="00785C54" w:rsidRDefault="005B5EAD" w:rsidP="00785C54">
            <w:pPr>
              <w:pStyle w:val="Tablebody"/>
              <w:autoSpaceDE w:val="0"/>
              <w:autoSpaceDN w:val="0"/>
              <w:adjustRightInd w:val="0"/>
              <w:jc w:val="both"/>
              <w:rPr>
                <w:szCs w:val="20"/>
              </w:rPr>
            </w:pPr>
            <w:r w:rsidRPr="00785C54">
              <w:rPr>
                <w:szCs w:val="24"/>
              </w:rPr>
              <w:t>/req/obs-basic/ObservingProcedure</w:t>
            </w:r>
          </w:p>
        </w:tc>
      </w:tr>
      <w:tr w:rsidR="005B5EAD" w:rsidRPr="00785C54" w14:paraId="7864201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666F02C" w14:textId="7147DBD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896F6" w14:textId="3AB90247" w:rsidR="005B5EAD" w:rsidRPr="00785C54" w:rsidRDefault="005B5EAD" w:rsidP="00785C54">
            <w:pPr>
              <w:pStyle w:val="Tablebody"/>
              <w:autoSpaceDE w:val="0"/>
              <w:autoSpaceDN w:val="0"/>
              <w:adjustRightInd w:val="0"/>
              <w:jc w:val="both"/>
              <w:rPr>
                <w:szCs w:val="20"/>
              </w:rPr>
            </w:pPr>
            <w:r w:rsidRPr="00785C54">
              <w:rPr>
                <w:szCs w:val="24"/>
              </w:rPr>
              <w:t>/req/obs-basic/Observer</w:t>
            </w:r>
          </w:p>
        </w:tc>
      </w:tr>
      <w:tr w:rsidR="005B5EAD" w:rsidRPr="00785C54" w14:paraId="2E52547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2F6866" w14:textId="6405CFF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C4CF53" w14:textId="55F60450" w:rsidR="005B5EAD" w:rsidRPr="00785C54" w:rsidRDefault="005B5EAD" w:rsidP="00785C54">
            <w:pPr>
              <w:pStyle w:val="Tablebody"/>
              <w:autoSpaceDE w:val="0"/>
              <w:autoSpaceDN w:val="0"/>
              <w:adjustRightInd w:val="0"/>
              <w:jc w:val="both"/>
              <w:rPr>
                <w:szCs w:val="20"/>
              </w:rPr>
            </w:pPr>
            <w:r w:rsidRPr="00785C54">
              <w:rPr>
                <w:szCs w:val="24"/>
              </w:rPr>
              <w:t>/req/obs-basic/Host</w:t>
            </w:r>
          </w:p>
        </w:tc>
      </w:tr>
      <w:tr w:rsidR="005B5EAD" w:rsidRPr="00785C54" w14:paraId="24849E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77ED3EA" w14:textId="3E807FF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7946F74" w14:textId="146C759C" w:rsidR="005B5EAD" w:rsidRPr="00785C54" w:rsidRDefault="005B5EAD" w:rsidP="00785C54">
            <w:pPr>
              <w:pStyle w:val="Tablebody"/>
              <w:autoSpaceDE w:val="0"/>
              <w:autoSpaceDN w:val="0"/>
              <w:adjustRightInd w:val="0"/>
              <w:jc w:val="both"/>
              <w:rPr>
                <w:szCs w:val="20"/>
              </w:rPr>
            </w:pPr>
            <w:r w:rsidRPr="00785C54">
              <w:rPr>
                <w:szCs w:val="24"/>
              </w:rPr>
              <w:t>/req/obs-basic/Deployment</w:t>
            </w:r>
          </w:p>
        </w:tc>
      </w:tr>
      <w:tr w:rsidR="005B5EAD" w:rsidRPr="00785C54" w14:paraId="748B897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CF6971" w14:textId="462D53B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0CCFC5" w14:textId="0E8DBC37" w:rsidR="005B5EAD" w:rsidRPr="00785C54" w:rsidRDefault="005B5EAD" w:rsidP="00785C54">
            <w:pPr>
              <w:pStyle w:val="Tablebody"/>
              <w:autoSpaceDE w:val="0"/>
              <w:autoSpaceDN w:val="0"/>
              <w:adjustRightInd w:val="0"/>
              <w:jc w:val="both"/>
              <w:rPr>
                <w:szCs w:val="20"/>
              </w:rPr>
            </w:pPr>
            <w:r w:rsidRPr="00785C54">
              <w:rPr>
                <w:szCs w:val="24"/>
              </w:rPr>
              <w:t>/req/obs-basic/GenericDomainFeature</w:t>
            </w:r>
          </w:p>
        </w:tc>
      </w:tr>
      <w:tr w:rsidR="005B5EAD" w:rsidRPr="00785C54" w14:paraId="2A89EF6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2660D8" w14:textId="4DFB008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5E0F9D" w14:textId="734818F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346C59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8B0FA97" w14:textId="2FED5147"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88A15A0" w14:textId="2979631B"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/req/obs-basic/ObservationTypeByResultType/ObservationTypeByResultType-sem</w:t>
            </w:r>
          </w:p>
        </w:tc>
      </w:tr>
      <w:tr w:rsidR="005B5EAD" w:rsidRPr="00785C54" w14:paraId="558E31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BAE28FF" w14:textId="5613056C"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67860C" w14:textId="1033BE8C" w:rsidR="005B5EAD" w:rsidRPr="00785C54" w:rsidRDefault="005B5EAD" w:rsidP="00785C54">
            <w:pPr>
              <w:pStyle w:val="Tablebody"/>
              <w:autoSpaceDE w:val="0"/>
              <w:autoSpaceDN w:val="0"/>
              <w:adjustRightInd w:val="0"/>
              <w:jc w:val="both"/>
              <w:rPr>
                <w:szCs w:val="20"/>
              </w:rPr>
            </w:pPr>
            <w:r w:rsidRPr="00785C54">
              <w:rPr>
                <w:szCs w:val="24"/>
              </w:rPr>
              <w:t>/req/obs-basic/ObservationTypeByResultType/ObservationTypeByResultType-con</w:t>
            </w:r>
          </w:p>
        </w:tc>
      </w:tr>
      <w:tr w:rsidR="005B5EAD" w:rsidRPr="00785C54" w14:paraId="13F1EB8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B19958F" w14:textId="56E26382"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F8B741B" w14:textId="0A06F09E" w:rsidR="005B5EAD" w:rsidRPr="00785C54" w:rsidRDefault="005B5EAD" w:rsidP="00785C54">
            <w:pPr>
              <w:pStyle w:val="Tablebody"/>
              <w:autoSpaceDE w:val="0"/>
              <w:autoSpaceDN w:val="0"/>
              <w:adjustRightInd w:val="0"/>
              <w:jc w:val="both"/>
              <w:rPr>
                <w:szCs w:val="20"/>
              </w:rPr>
            </w:pPr>
            <w:r w:rsidRPr="00785C54">
              <w:rPr>
                <w:szCs w:val="24"/>
              </w:rPr>
              <w:t>/req/obs-basic/ObservationCollectionType/ObservationCollectionType-sem</w:t>
            </w:r>
          </w:p>
        </w:tc>
      </w:tr>
      <w:tr w:rsidR="005B5EAD" w:rsidRPr="00785C54" w14:paraId="5F6D2A5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56AF7" w14:textId="6AC82445"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6456629" w14:textId="0F30ECCD" w:rsidR="005B5EAD" w:rsidRPr="00785C54" w:rsidRDefault="005B5EAD" w:rsidP="00785C54">
            <w:pPr>
              <w:pStyle w:val="Tablebody"/>
              <w:autoSpaceDE w:val="0"/>
              <w:autoSpaceDN w:val="0"/>
              <w:adjustRightInd w:val="0"/>
              <w:jc w:val="both"/>
              <w:rPr>
                <w:szCs w:val="20"/>
              </w:rPr>
            </w:pPr>
            <w:r w:rsidRPr="00785C54">
              <w:rPr>
                <w:szCs w:val="24"/>
              </w:rPr>
              <w:t>/req/obs-basic/ObservationCollectionType/homogeneous-con</w:t>
            </w:r>
          </w:p>
        </w:tc>
      </w:tr>
      <w:tr w:rsidR="005B5EAD" w:rsidRPr="00785C54" w14:paraId="2781EF4C"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9FDC708" w14:textId="0AA57FD4" w:rsidR="005B5EAD" w:rsidRPr="00785C54" w:rsidRDefault="005B5EAD" w:rsidP="00785C54">
            <w:pPr>
              <w:pStyle w:val="Tablebody"/>
              <w:autoSpaceDE w:val="0"/>
              <w:autoSpaceDN w:val="0"/>
              <w:adjustRightInd w:val="0"/>
              <w:jc w:val="both"/>
              <w:rPr>
                <w:bCs/>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17C97B0A" w14:textId="5D63AA92"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r>
    </w:tbl>
    <w:p w14:paraId="02A47640" w14:textId="05BE0361"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3" w:name="_Toc113373426"/>
      <w:r w:rsidRPr="00785C54">
        <w:rPr>
          <w:rFonts w:eastAsia="Times New Roman"/>
          <w:szCs w:val="24"/>
        </w:rPr>
        <w:t>Attribute link</w:t>
      </w:r>
      <w:bookmarkEnd w:id="252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6F5B82" w14:textId="77777777" w:rsidTr="00EC5BE0">
        <w:trPr>
          <w:jc w:val="center"/>
        </w:trPr>
        <w:tc>
          <w:tcPr>
            <w:tcW w:w="4526" w:type="dxa"/>
            <w:tcMar>
              <w:top w:w="100" w:type="dxa"/>
              <w:left w:w="100" w:type="dxa"/>
              <w:bottom w:w="100" w:type="dxa"/>
              <w:right w:w="100" w:type="dxa"/>
            </w:tcMar>
          </w:tcPr>
          <w:p w14:paraId="47AD6E11" w14:textId="7555C78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/req/obs-basic/gen/link-sem</w:t>
            </w:r>
          </w:p>
        </w:tc>
        <w:tc>
          <w:tcPr>
            <w:tcW w:w="5245" w:type="dxa"/>
            <w:tcMar>
              <w:top w:w="100" w:type="dxa"/>
              <w:left w:w="100" w:type="dxa"/>
              <w:bottom w:w="100" w:type="dxa"/>
              <w:right w:w="100" w:type="dxa"/>
            </w:tcMar>
          </w:tcPr>
          <w:p w14:paraId="37807AA6" w14:textId="77777777" w:rsidR="005B5EAD" w:rsidRPr="00785C54" w:rsidRDefault="005B5EAD" w:rsidP="00785C54">
            <w:pPr>
              <w:pStyle w:val="Tablebody"/>
              <w:autoSpaceDE w:val="0"/>
              <w:autoSpaceDN w:val="0"/>
              <w:adjustRightInd w:val="0"/>
              <w:jc w:val="both"/>
              <w:rPr>
                <w:szCs w:val="24"/>
              </w:rPr>
            </w:pPr>
            <w:r w:rsidRPr="00785C54">
              <w:rPr>
                <w:szCs w:val="24"/>
              </w:rPr>
              <w:t>Additional descriptive resources pertaining to a feature.</w:t>
            </w:r>
          </w:p>
          <w:p w14:paraId="5A0AEE93" w14:textId="29239CA7" w:rsidR="005B5EAD" w:rsidRPr="00785C54" w:rsidRDefault="005B5EAD" w:rsidP="00785C54">
            <w:pPr>
              <w:pStyle w:val="Tablebody"/>
              <w:autoSpaceDE w:val="0"/>
              <w:autoSpaceDN w:val="0"/>
              <w:adjustRightInd w:val="0"/>
              <w:jc w:val="both"/>
              <w:rPr>
                <w:szCs w:val="20"/>
              </w:rPr>
            </w:pPr>
            <w:r w:rsidRPr="00785C54">
              <w:rPr>
                <w:szCs w:val="24"/>
              </w:rPr>
              <w:t xml:space="preserve">If a link to a descriptive resource is provided, the attribute </w:t>
            </w:r>
            <w:r w:rsidRPr="00785C54">
              <w:rPr>
                <w:b/>
                <w:szCs w:val="24"/>
              </w:rPr>
              <w:t>link:URI</w:t>
            </w:r>
            <w:r w:rsidRPr="00785C54">
              <w:rPr>
                <w:szCs w:val="24"/>
              </w:rPr>
              <w:t xml:space="preserve"> </w:t>
            </w:r>
            <w:del w:id="2524" w:author="Katharina Schleidt" w:date="2022-08-10T19:14:00Z">
              <w:r w:rsidRPr="00785C54" w:rsidDel="002F2035">
                <w:rPr>
                  <w:szCs w:val="24"/>
                </w:rPr>
                <w:delText>SHALL</w:delText>
              </w:r>
            </w:del>
            <w:ins w:id="2525" w:author="Katharina Schleidt" w:date="2022-08-10T19:14:00Z">
              <w:r w:rsidR="002F2035">
                <w:rPr>
                  <w:szCs w:val="24"/>
                </w:rPr>
                <w:t>shall</w:t>
              </w:r>
            </w:ins>
            <w:r w:rsidRPr="00785C54">
              <w:rPr>
                <w:szCs w:val="24"/>
              </w:rPr>
              <w:t xml:space="preserve"> be used.</w:t>
            </w:r>
          </w:p>
        </w:tc>
      </w:tr>
    </w:tbl>
    <w:p w14:paraId="4A56DDC0" w14:textId="44DA125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26" w:name="_Toc113373427"/>
      <w:r w:rsidRPr="00785C54">
        <w:rPr>
          <w:rFonts w:eastAsia="Times New Roman"/>
          <w:szCs w:val="24"/>
        </w:rPr>
        <w:t>Attribute location</w:t>
      </w:r>
      <w:bookmarkEnd w:id="25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89B1D4" w14:textId="77777777" w:rsidTr="00EC5BE0">
        <w:trPr>
          <w:jc w:val="center"/>
        </w:trPr>
        <w:tc>
          <w:tcPr>
            <w:tcW w:w="4526" w:type="dxa"/>
            <w:tcMar>
              <w:top w:w="100" w:type="dxa"/>
              <w:left w:w="100" w:type="dxa"/>
              <w:bottom w:w="100" w:type="dxa"/>
              <w:right w:w="100" w:type="dxa"/>
            </w:tcMar>
          </w:tcPr>
          <w:p w14:paraId="0AAB89D9" w14:textId="7B5C15A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/req/obs-basic/gen/location-sem</w:t>
            </w:r>
          </w:p>
        </w:tc>
        <w:tc>
          <w:tcPr>
            <w:tcW w:w="5245" w:type="dxa"/>
            <w:tcMar>
              <w:top w:w="100" w:type="dxa"/>
              <w:left w:w="100" w:type="dxa"/>
              <w:bottom w:w="100" w:type="dxa"/>
              <w:right w:w="100" w:type="dxa"/>
            </w:tcMar>
          </w:tcPr>
          <w:p w14:paraId="013B4E50" w14:textId="77777777" w:rsidR="005B5EAD" w:rsidRPr="00785C54" w:rsidRDefault="005B5EAD" w:rsidP="00785C54">
            <w:pPr>
              <w:pStyle w:val="Tablebody"/>
              <w:autoSpaceDE w:val="0"/>
              <w:autoSpaceDN w:val="0"/>
              <w:adjustRightInd w:val="0"/>
              <w:jc w:val="both"/>
              <w:rPr>
                <w:szCs w:val="24"/>
              </w:rPr>
            </w:pPr>
            <w:r w:rsidRPr="00785C54">
              <w:rPr>
                <w:szCs w:val="24"/>
              </w:rPr>
              <w:t>Location information pertaining to a feature</w:t>
            </w:r>
            <w:r w:rsidRPr="00785C54">
              <w:rPr>
                <w:b/>
                <w:szCs w:val="24"/>
              </w:rPr>
              <w:t>.</w:t>
            </w:r>
          </w:p>
          <w:p w14:paraId="1E61B5D7" w14:textId="6B6383C9"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is provided, the attribute </w:t>
            </w:r>
            <w:r w:rsidRPr="00785C54">
              <w:rPr>
                <w:b/>
                <w:szCs w:val="24"/>
              </w:rPr>
              <w:t>location:Geometry</w:t>
            </w:r>
            <w:r w:rsidRPr="00785C54">
              <w:rPr>
                <w:szCs w:val="24"/>
              </w:rPr>
              <w:t xml:space="preserve"> </w:t>
            </w:r>
            <w:del w:id="2527" w:author="Katharina Schleidt" w:date="2022-08-10T19:14:00Z">
              <w:r w:rsidRPr="00785C54" w:rsidDel="002F2035">
                <w:rPr>
                  <w:szCs w:val="24"/>
                </w:rPr>
                <w:delText>SHALL</w:delText>
              </w:r>
            </w:del>
            <w:ins w:id="2528" w:author="Katharina Schleidt" w:date="2022-08-10T19:14:00Z">
              <w:r w:rsidR="002F2035">
                <w:rPr>
                  <w:szCs w:val="24"/>
                </w:rPr>
                <w:t>shall</w:t>
              </w:r>
            </w:ins>
            <w:r w:rsidRPr="00785C54">
              <w:rPr>
                <w:szCs w:val="24"/>
              </w:rPr>
              <w:t xml:space="preserve"> be used.</w:t>
            </w:r>
          </w:p>
        </w:tc>
      </w:tr>
    </w:tbl>
    <w:p w14:paraId="3F937D9C" w14:textId="178265CB" w:rsidR="005B5EAD" w:rsidRPr="00785C54" w:rsidRDefault="005B5EAD" w:rsidP="00785C54">
      <w:pPr>
        <w:pStyle w:val="Heading2"/>
        <w:tabs>
          <w:tab w:val="left" w:pos="400"/>
        </w:tabs>
        <w:autoSpaceDE w:val="0"/>
        <w:autoSpaceDN w:val="0"/>
        <w:adjustRightInd w:val="0"/>
        <w:rPr>
          <w:rFonts w:eastAsia="Times New Roman"/>
          <w:szCs w:val="24"/>
        </w:rPr>
      </w:pPr>
      <w:bookmarkStart w:id="2529" w:name="_Toc113373428"/>
      <w:r w:rsidRPr="00785C54">
        <w:rPr>
          <w:rFonts w:eastAsia="Times New Roman"/>
          <w:szCs w:val="24"/>
        </w:rPr>
        <w:t>Observation</w:t>
      </w:r>
      <w:bookmarkEnd w:id="2529"/>
    </w:p>
    <w:p w14:paraId="1846994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30" w:name="_Toc113373429"/>
      <w:r w:rsidRPr="00785C54">
        <w:rPr>
          <w:rFonts w:eastAsia="Times New Roman"/>
          <w:szCs w:val="24"/>
        </w:rPr>
        <w:t>Observation Requirements Class</w:t>
      </w:r>
      <w:bookmarkEnd w:id="253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B96401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610FAB6" w14:textId="3DED88D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46ED962" w14:textId="118F6F51" w:rsidR="005B5EAD" w:rsidRPr="00785C54" w:rsidRDefault="005B5EAD" w:rsidP="00785C54">
            <w:pPr>
              <w:pStyle w:val="Tableheader"/>
              <w:autoSpaceDE w:val="0"/>
              <w:autoSpaceDN w:val="0"/>
              <w:adjustRightInd w:val="0"/>
              <w:jc w:val="both"/>
              <w:rPr>
                <w:szCs w:val="20"/>
              </w:rPr>
            </w:pPr>
            <w:r w:rsidRPr="00785C54">
              <w:rPr>
                <w:szCs w:val="24"/>
              </w:rPr>
              <w:t>/req/obs-basic/Observation</w:t>
            </w:r>
          </w:p>
        </w:tc>
      </w:tr>
      <w:tr w:rsidR="005B5EAD" w:rsidRPr="00785C54" w14:paraId="354D79B0"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E25BB19" w14:textId="75F2412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8879AE0" w14:textId="100E417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F1F12C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2781" w14:textId="49075CC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CF28683" w14:textId="125EC5E0" w:rsidR="005B5EAD" w:rsidRPr="00785C54" w:rsidRDefault="005B5EAD" w:rsidP="00785C54">
            <w:pPr>
              <w:pStyle w:val="Tablebody"/>
              <w:autoSpaceDE w:val="0"/>
              <w:autoSpaceDN w:val="0"/>
              <w:adjustRightInd w:val="0"/>
              <w:jc w:val="both"/>
              <w:rPr>
                <w:szCs w:val="20"/>
              </w:rPr>
            </w:pPr>
            <w:r w:rsidRPr="00785C54">
              <w:rPr>
                <w:szCs w:val="24"/>
              </w:rPr>
              <w:t>Basic Observations - Observation</w:t>
            </w:r>
          </w:p>
        </w:tc>
      </w:tr>
      <w:tr w:rsidR="005B5EAD" w:rsidRPr="00785C54" w14:paraId="33CA5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2119B1" w14:textId="150FF5A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35F43" w14:textId="03A1968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332C559"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5725210" w14:textId="686269E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DC32A19" w14:textId="31A88575" w:rsidR="005B5EAD" w:rsidRPr="00785C54" w:rsidRDefault="005B5EAD" w:rsidP="00785C54">
            <w:pPr>
              <w:pStyle w:val="Tablebody"/>
              <w:autoSpaceDE w:val="0"/>
              <w:autoSpaceDN w:val="0"/>
              <w:adjustRightInd w:val="0"/>
              <w:jc w:val="both"/>
              <w:rPr>
                <w:szCs w:val="20"/>
              </w:rPr>
            </w:pPr>
            <w:r w:rsidRPr="00785C54">
              <w:rPr>
                <w:szCs w:val="24"/>
              </w:rPr>
              <w:t>/req/obs-core/AbstractObservation</w:t>
            </w:r>
          </w:p>
        </w:tc>
      </w:tr>
    </w:tbl>
    <w:p w14:paraId="717973E7" w14:textId="617874AF" w:rsidR="0008652C" w:rsidRPr="00785C54" w:rsidRDefault="00622A2E" w:rsidP="00785C54">
      <w:pPr>
        <w:pStyle w:val="BodyText"/>
      </w:pPr>
      <w:ins w:id="2531" w:author="Katharina Schleidt" w:date="2022-08-13T17:43:00Z">
        <w:r w:rsidRPr="00785C54">
          <w:rPr>
            <w:szCs w:val="24"/>
          </w:rPr>
          <w:t>Observation</w:t>
        </w:r>
        <w:r w:rsidRPr="00622A2E">
          <w:t xml:space="preserve"> from the </w:t>
        </w:r>
        <w:r w:rsidRPr="00785C54">
          <w:rPr>
            <w:szCs w:val="24"/>
          </w:rPr>
          <w:t xml:space="preserve">Basic Observations </w:t>
        </w:r>
        <w:r w:rsidRPr="00622A2E">
          <w:t>is described as a class diagram in Figure 1</w:t>
        </w:r>
      </w:ins>
      <w:ins w:id="2532" w:author="Ilkka Rinne" w:date="2022-09-06T14:07:00Z">
        <w:r w:rsidR="00AF6AF7">
          <w:t>6</w:t>
        </w:r>
      </w:ins>
      <w:ins w:id="2533" w:author="Katharina Schleidt" w:date="2022-08-13T17:43:00Z">
        <w:del w:id="2534" w:author="Ilkka Rinne" w:date="2022-09-06T14:07:00Z">
          <w:r w:rsidDel="00AF6AF7">
            <w:delText>5</w:delText>
          </w:r>
        </w:del>
        <w:r w:rsidRPr="00622A2E">
          <w:t xml:space="preserve">. The schema is fully described in </w:t>
        </w:r>
      </w:ins>
      <w:ins w:id="2535" w:author="Katharina Schleidt" w:date="2022-08-13T17:44:00Z">
        <w:r>
          <w:t>10.2</w:t>
        </w:r>
      </w:ins>
      <w:ins w:id="2536" w:author="Katharina Schleidt" w:date="2022-08-13T17:43:00Z">
        <w:r w:rsidRPr="00622A2E">
          <w:t>.</w:t>
        </w:r>
      </w:ins>
      <w:r w:rsidR="0008652C" w:rsidRPr="00785C54">
        <w:t> </w:t>
      </w:r>
    </w:p>
    <w:p w14:paraId="2886E79D" w14:textId="305458B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37" w:author="Ilkka Rinne" w:date="2022-09-06T14:06:00Z">
        <w:r w:rsidRPr="00785C54" w:rsidDel="00AF6AF7">
          <w:rPr>
            <w:noProof/>
            <w:szCs w:val="24"/>
          </w:rPr>
          <w:lastRenderedPageBreak/>
          <w:drawing>
            <wp:inline distT="0" distB="0" distL="0" distR="0" wp14:anchorId="0D2AA03F" wp14:editId="1BF5BA02">
              <wp:extent cx="5763780" cy="5114554"/>
              <wp:effectExtent l="0" t="0" r="8890" b="0"/>
              <wp:docPr id="15" name="Picture 15"/>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3780" cy="5114554"/>
                      </a:xfrm>
                      <a:prstGeom prst="rect">
                        <a:avLst/>
                      </a:prstGeom>
                    </pic:spPr>
                  </pic:pic>
                </a:graphicData>
              </a:graphic>
            </wp:inline>
          </w:drawing>
        </w:r>
      </w:del>
      <w:ins w:id="2538" w:author="Ilkka Rinne" w:date="2022-09-06T14:06:00Z">
        <w:r w:rsidR="00AF6AF7">
          <w:rPr>
            <w:noProof/>
            <w:szCs w:val="24"/>
          </w:rPr>
          <w:lastRenderedPageBreak/>
          <w:drawing>
            <wp:inline distT="0" distB="0" distL="0" distR="0" wp14:anchorId="2EDD60D1" wp14:editId="377C2202">
              <wp:extent cx="6658779" cy="805343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6664065" cy="8059824"/>
                      </a:xfrm>
                      <a:prstGeom prst="rect">
                        <a:avLst/>
                      </a:prstGeom>
                    </pic:spPr>
                  </pic:pic>
                </a:graphicData>
              </a:graphic>
            </wp:inline>
          </w:drawing>
        </w:r>
      </w:ins>
    </w:p>
    <w:p w14:paraId="5A7038C5" w14:textId="4C57344E" w:rsidR="005B5EAD" w:rsidRPr="00785C54" w:rsidRDefault="005B5EAD" w:rsidP="00785C54">
      <w:pPr>
        <w:pStyle w:val="Figuretitle"/>
        <w:autoSpaceDE w:val="0"/>
        <w:autoSpaceDN w:val="0"/>
        <w:adjustRightInd w:val="0"/>
        <w:outlineLvl w:val="0"/>
        <w:rPr>
          <w:szCs w:val="24"/>
        </w:rPr>
      </w:pPr>
      <w:commentRangeStart w:id="2539"/>
      <w:r w:rsidRPr="00785C54">
        <w:rPr>
          <w:szCs w:val="24"/>
        </w:rPr>
        <w:t>Figure 1</w:t>
      </w:r>
      <w:ins w:id="2540" w:author="Ilkka Rinne" w:date="2022-09-06T14:06:00Z">
        <w:r w:rsidR="00AF6AF7">
          <w:rPr>
            <w:szCs w:val="24"/>
          </w:rPr>
          <w:t>6</w:t>
        </w:r>
      </w:ins>
      <w:del w:id="2541" w:author="Ilkka Rinne" w:date="2022-09-06T14:06:00Z">
        <w:r w:rsidRPr="00785C54" w:rsidDel="00AF6AF7">
          <w:rPr>
            <w:szCs w:val="24"/>
          </w:rPr>
          <w:delText>5</w:delText>
        </w:r>
      </w:del>
      <w:commentRangeEnd w:id="2539"/>
      <w:r w:rsidR="008058B6">
        <w:rPr>
          <w:rStyle w:val="CommentReference"/>
          <w:rFonts w:eastAsia="MS Mincho"/>
          <w:b w:val="0"/>
          <w:lang w:eastAsia="ja-JP"/>
        </w:rPr>
        <w:commentReference w:id="2539"/>
      </w:r>
      <w:r w:rsidRPr="00785C54">
        <w:rPr>
          <w:szCs w:val="24"/>
        </w:rPr>
        <w:t xml:space="preserve"> — Context diagram for Basic Observations — Observation</w:t>
      </w:r>
    </w:p>
    <w:p w14:paraId="1E3EBA0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542" w:name="_Toc113373430"/>
      <w:r w:rsidRPr="00785C54">
        <w:rPr>
          <w:rFonts w:eastAsia="Times New Roman"/>
          <w:szCs w:val="24"/>
        </w:rPr>
        <w:lastRenderedPageBreak/>
        <w:t>ObservationCharacteristics</w:t>
      </w:r>
      <w:bookmarkEnd w:id="2542"/>
    </w:p>
    <w:p w14:paraId="67737DE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3" w:name="_Toc113373431"/>
      <w:r w:rsidRPr="00785C54">
        <w:rPr>
          <w:rFonts w:eastAsia="Times New Roman"/>
          <w:szCs w:val="24"/>
        </w:rPr>
        <w:t>ObservationCharacteristics Requirements Class</w:t>
      </w:r>
      <w:bookmarkEnd w:id="25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2C7462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AD707BA" w14:textId="3E439D7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6505485" w14:textId="51294889" w:rsidR="005B5EAD" w:rsidRPr="00785C54" w:rsidRDefault="005B5EAD" w:rsidP="00785C54">
            <w:pPr>
              <w:pStyle w:val="Tableheader"/>
              <w:autoSpaceDE w:val="0"/>
              <w:autoSpaceDN w:val="0"/>
              <w:adjustRightInd w:val="0"/>
              <w:jc w:val="both"/>
              <w:rPr>
                <w:szCs w:val="20"/>
              </w:rPr>
            </w:pPr>
            <w:r w:rsidRPr="00785C54">
              <w:rPr>
                <w:szCs w:val="24"/>
              </w:rPr>
              <w:t>/req/obs-basic/ObservationCharacteristics</w:t>
            </w:r>
          </w:p>
        </w:tc>
      </w:tr>
      <w:tr w:rsidR="005B5EAD" w:rsidRPr="00785C54" w14:paraId="14AFE82A"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1DB768D" w14:textId="5414F6A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B5FC907" w14:textId="65542BD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975EBC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6A45D6" w14:textId="688FBA3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705ED85" w14:textId="74BC2C13" w:rsidR="005B5EAD" w:rsidRPr="00785C54" w:rsidRDefault="005B5EAD" w:rsidP="00785C54">
            <w:pPr>
              <w:pStyle w:val="Tablebody"/>
              <w:autoSpaceDE w:val="0"/>
              <w:autoSpaceDN w:val="0"/>
              <w:adjustRightInd w:val="0"/>
              <w:jc w:val="both"/>
              <w:rPr>
                <w:szCs w:val="20"/>
              </w:rPr>
            </w:pPr>
            <w:r w:rsidRPr="00785C54">
              <w:rPr>
                <w:szCs w:val="24"/>
              </w:rPr>
              <w:t>Basic Observations - ObservationCharacteristics</w:t>
            </w:r>
          </w:p>
        </w:tc>
      </w:tr>
      <w:tr w:rsidR="005B5EAD" w:rsidRPr="00785C54" w14:paraId="43F4C81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BE3BAE9" w14:textId="0F226A7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86799F" w14:textId="356FB5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6F75DF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0ABFEF5" w14:textId="7321EE3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160BB20" w14:textId="5491A105" w:rsidR="005B5EAD" w:rsidRPr="00785C54" w:rsidRDefault="005B5EAD" w:rsidP="00785C54">
            <w:pPr>
              <w:pStyle w:val="Tablebody"/>
              <w:autoSpaceDE w:val="0"/>
              <w:autoSpaceDN w:val="0"/>
              <w:adjustRightInd w:val="0"/>
              <w:jc w:val="both"/>
              <w:rPr>
                <w:szCs w:val="20"/>
              </w:rPr>
            </w:pPr>
            <w:r w:rsidRPr="00785C54">
              <w:rPr>
                <w:szCs w:val="24"/>
              </w:rPr>
              <w:t>/req/obs-core/AbstractObservationCharacteristics</w:t>
            </w:r>
          </w:p>
        </w:tc>
      </w:tr>
      <w:tr w:rsidR="005B5EAD" w:rsidRPr="00785C54" w14:paraId="2B1AE27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ADDA8ED" w14:textId="0EA6B08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74A64E68" w14:textId="5AFC3749"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/req/obs-basic/ObservationCharacteristics/collection-sem</w:t>
            </w:r>
          </w:p>
        </w:tc>
      </w:tr>
    </w:tbl>
    <w:p w14:paraId="0729725F" w14:textId="550693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44" w:name="_Toc113373432"/>
      <w:r w:rsidRPr="00785C54">
        <w:rPr>
          <w:rFonts w:eastAsia="Times New Roman"/>
          <w:szCs w:val="24"/>
        </w:rPr>
        <w:t>Association collection</w:t>
      </w:r>
      <w:bookmarkEnd w:id="254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B52A18" w14:textId="77777777" w:rsidTr="00EC5BE0">
        <w:trPr>
          <w:jc w:val="center"/>
        </w:trPr>
        <w:tc>
          <w:tcPr>
            <w:tcW w:w="4526" w:type="dxa"/>
            <w:tcMar>
              <w:top w:w="100" w:type="dxa"/>
              <w:left w:w="100" w:type="dxa"/>
              <w:bottom w:w="100" w:type="dxa"/>
              <w:right w:w="100" w:type="dxa"/>
            </w:tcMar>
          </w:tcPr>
          <w:p w14:paraId="3B802131" w14:textId="0D07F33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/req/obs-basic/ObservationCharacteristics/collection-sem</w:t>
            </w:r>
          </w:p>
        </w:tc>
        <w:tc>
          <w:tcPr>
            <w:tcW w:w="5245" w:type="dxa"/>
            <w:tcMar>
              <w:top w:w="100" w:type="dxa"/>
              <w:left w:w="100" w:type="dxa"/>
              <w:bottom w:w="100" w:type="dxa"/>
              <w:right w:w="100" w:type="dxa"/>
            </w:tcMar>
          </w:tcPr>
          <w:p w14:paraId="6066CE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ObservationCollection</w:t>
            </w:r>
            <w:r w:rsidRPr="00785C54">
              <w:rPr>
                <w:szCs w:val="24"/>
              </w:rPr>
              <w:t xml:space="preserve"> that is described by these </w:t>
            </w:r>
            <w:r w:rsidRPr="00785C54">
              <w:rPr>
                <w:b/>
                <w:szCs w:val="24"/>
              </w:rPr>
              <w:t>ObservationCharacteristics</w:t>
            </w:r>
            <w:r w:rsidRPr="00785C54">
              <w:rPr>
                <w:szCs w:val="24"/>
              </w:rPr>
              <w:t>.</w:t>
            </w:r>
          </w:p>
          <w:p w14:paraId="6FDBAE28" w14:textId="64BC352C" w:rsidR="005B5EAD" w:rsidRPr="00785C54" w:rsidRDefault="005B5EAD" w:rsidP="00785C54">
            <w:pPr>
              <w:pStyle w:val="Tablebody"/>
              <w:autoSpaceDE w:val="0"/>
              <w:autoSpaceDN w:val="0"/>
              <w:adjustRightInd w:val="0"/>
              <w:jc w:val="both"/>
              <w:rPr>
                <w:szCs w:val="20"/>
              </w:rPr>
            </w:pPr>
            <w:r w:rsidRPr="00785C54">
              <w:rPr>
                <w:szCs w:val="24"/>
              </w:rPr>
              <w:t>If a reference to a</w:t>
            </w:r>
            <w:ins w:id="2545" w:author="Katharina Schleidt" w:date="2022-09-07T15:41:00Z">
              <w:r w:rsidR="00EB5A86">
                <w:rPr>
                  <w:szCs w:val="24"/>
                </w:rPr>
                <w:t>n</w:t>
              </w:r>
            </w:ins>
            <w:r w:rsidRPr="00785C54">
              <w:rPr>
                <w:szCs w:val="24"/>
              </w:rPr>
              <w:t xml:space="preserve"> </w:t>
            </w:r>
            <w:ins w:id="2546" w:author="Katharina Schleidt" w:date="2022-09-07T15:41:00Z">
              <w:r w:rsidR="00EB5A86" w:rsidRPr="00EB5A86">
                <w:rPr>
                  <w:rStyle w:val="Strong"/>
                  <w:rPrChange w:id="2547" w:author="Katharina Schleidt" w:date="2022-09-07T15:41:00Z">
                    <w:rPr>
                      <w:rStyle w:val="Strong"/>
                      <w:i/>
                      <w:iCs/>
                    </w:rPr>
                  </w:rPrChange>
                </w:rPr>
                <w:t>ObservationCollection</w:t>
              </w:r>
              <w:r w:rsidR="00EB5A86" w:rsidRPr="00EB5A86">
                <w:rPr>
                  <w:rStyle w:val="Emphasis"/>
                  <w:iCs w:val="0"/>
                </w:rPr>
                <w:t xml:space="preserve"> </w:t>
              </w:r>
              <w:r w:rsidR="00EB5A86" w:rsidRPr="00EB5A86">
                <w:rPr>
                  <w:rStyle w:val="Emphasis"/>
                  <w:i w:val="0"/>
                  <w:rPrChange w:id="2548" w:author="Katharina Schleidt" w:date="2022-09-07T15:41:00Z">
                    <w:rPr>
                      <w:rStyle w:val="Emphasis"/>
                      <w:iCs w:val="0"/>
                    </w:rPr>
                  </w:rPrChange>
                </w:rPr>
                <w:t>from the</w:t>
              </w:r>
            </w:ins>
            <w:del w:id="2549" w:author="Katharina Schleidt" w:date="2022-09-07T15:41:00Z">
              <w:r w:rsidRPr="00EB5A86" w:rsidDel="00EB5A86">
                <w:rPr>
                  <w:i/>
                  <w:iCs/>
                  <w:szCs w:val="24"/>
                  <w:rPrChange w:id="2550" w:author="Katharina Schleidt" w:date="2022-09-07T15:41:00Z">
                    <w:rPr>
                      <w:szCs w:val="24"/>
                    </w:rPr>
                  </w:rPrChange>
                </w:rPr>
                <w:delText>collection</w:delText>
              </w:r>
              <w:r w:rsidRPr="00785C54" w:rsidDel="00EB5A86">
                <w:rPr>
                  <w:szCs w:val="24"/>
                </w:rPr>
                <w:delText xml:space="preserve"> </w:delText>
              </w:r>
            </w:del>
            <w:ins w:id="2551" w:author="Katharina Schleidt" w:date="2022-09-07T15:41:00Z">
              <w:r w:rsidR="00EB5A86">
                <w:rPr>
                  <w:b/>
                  <w:szCs w:val="24"/>
                </w:rPr>
                <w:t xml:space="preserve"> </w:t>
              </w:r>
            </w:ins>
            <w:r w:rsidRPr="00785C54">
              <w:rPr>
                <w:b/>
                <w:szCs w:val="24"/>
              </w:rPr>
              <w:t>ObservationCharacteristics</w:t>
            </w:r>
            <w:r w:rsidRPr="00785C54">
              <w:rPr>
                <w:szCs w:val="24"/>
              </w:rPr>
              <w:t xml:space="preserve"> is provided, the association with the role </w:t>
            </w:r>
            <w:r w:rsidRPr="00785C54">
              <w:rPr>
                <w:b/>
                <w:szCs w:val="24"/>
              </w:rPr>
              <w:t>collection</w:t>
            </w:r>
            <w:r w:rsidRPr="00785C54">
              <w:rPr>
                <w:szCs w:val="24"/>
              </w:rPr>
              <w:t xml:space="preserve"> </w:t>
            </w:r>
            <w:del w:id="2552" w:author="Katharina Schleidt" w:date="2022-08-10T19:14:00Z">
              <w:r w:rsidRPr="00785C54" w:rsidDel="002F2035">
                <w:rPr>
                  <w:szCs w:val="24"/>
                </w:rPr>
                <w:delText>SHALL</w:delText>
              </w:r>
            </w:del>
            <w:ins w:id="2553" w:author="Katharina Schleidt" w:date="2022-08-10T19:14:00Z">
              <w:r w:rsidR="002F2035">
                <w:rPr>
                  <w:szCs w:val="24"/>
                </w:rPr>
                <w:t>shall</w:t>
              </w:r>
            </w:ins>
            <w:r w:rsidRPr="00785C54">
              <w:rPr>
                <w:szCs w:val="24"/>
              </w:rPr>
              <w:t xml:space="preserve"> be used.</w:t>
            </w:r>
          </w:p>
        </w:tc>
      </w:tr>
    </w:tbl>
    <w:p w14:paraId="61ED9B94" w14:textId="4028D2AE" w:rsidR="005B5EAD" w:rsidRPr="00785C54" w:rsidRDefault="005B5EAD" w:rsidP="00785C54">
      <w:pPr>
        <w:pStyle w:val="Heading2"/>
        <w:tabs>
          <w:tab w:val="left" w:pos="400"/>
        </w:tabs>
        <w:autoSpaceDE w:val="0"/>
        <w:autoSpaceDN w:val="0"/>
        <w:adjustRightInd w:val="0"/>
        <w:rPr>
          <w:rFonts w:eastAsia="Times New Roman"/>
          <w:szCs w:val="24"/>
        </w:rPr>
      </w:pPr>
      <w:bookmarkStart w:id="2554" w:name="_Toc113373433"/>
      <w:r w:rsidRPr="00785C54">
        <w:rPr>
          <w:rFonts w:eastAsia="Times New Roman"/>
          <w:szCs w:val="24"/>
        </w:rPr>
        <w:t>ObservationCollection</w:t>
      </w:r>
      <w:bookmarkEnd w:id="2554"/>
    </w:p>
    <w:p w14:paraId="737659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5" w:name="_Toc113373434"/>
      <w:r w:rsidRPr="00785C54">
        <w:rPr>
          <w:rFonts w:eastAsia="Times New Roman"/>
          <w:szCs w:val="24"/>
        </w:rPr>
        <w:t>ObservationCollection Requirements Class</w:t>
      </w:r>
      <w:bookmarkEnd w:id="2555"/>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128"/>
        <w:gridCol w:w="7624"/>
      </w:tblGrid>
      <w:tr w:rsidR="005B5EAD" w:rsidRPr="00785C54" w14:paraId="29DB3869" w14:textId="77777777" w:rsidTr="0008652C">
        <w:trPr>
          <w:jc w:val="center"/>
        </w:trPr>
        <w:tc>
          <w:tcPr>
            <w:tcW w:w="2128" w:type="dxa"/>
            <w:tcBorders>
              <w:top w:val="single" w:sz="12" w:space="0" w:color="auto"/>
              <w:bottom w:val="single" w:sz="12" w:space="0" w:color="auto"/>
              <w:right w:val="single" w:sz="4" w:space="0" w:color="auto"/>
            </w:tcBorders>
            <w:tcMar>
              <w:top w:w="100" w:type="dxa"/>
              <w:left w:w="100" w:type="dxa"/>
              <w:bottom w:w="100" w:type="dxa"/>
              <w:right w:w="100" w:type="dxa"/>
            </w:tcMar>
          </w:tcPr>
          <w:p w14:paraId="746E2EE9" w14:textId="25A359A3"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624" w:type="dxa"/>
            <w:tcBorders>
              <w:top w:val="single" w:sz="12" w:space="0" w:color="auto"/>
              <w:left w:val="single" w:sz="4" w:space="0" w:color="auto"/>
              <w:bottom w:val="single" w:sz="12" w:space="0" w:color="auto"/>
            </w:tcBorders>
            <w:tcMar>
              <w:top w:w="100" w:type="dxa"/>
              <w:left w:w="100" w:type="dxa"/>
              <w:bottom w:w="100" w:type="dxa"/>
              <w:right w:w="100" w:type="dxa"/>
            </w:tcMar>
          </w:tcPr>
          <w:p w14:paraId="420A8D4A" w14:textId="5C1D1E83" w:rsidR="005B5EAD" w:rsidRPr="00785C54" w:rsidRDefault="005B5EAD" w:rsidP="00785C54">
            <w:pPr>
              <w:pStyle w:val="Tableheader"/>
              <w:autoSpaceDE w:val="0"/>
              <w:autoSpaceDN w:val="0"/>
              <w:adjustRightInd w:val="0"/>
              <w:jc w:val="both"/>
              <w:rPr>
                <w:szCs w:val="20"/>
              </w:rPr>
            </w:pPr>
            <w:r w:rsidRPr="00785C54">
              <w:rPr>
                <w:szCs w:val="24"/>
              </w:rPr>
              <w:t>/req/obs-basic/ObservationCollection</w:t>
            </w:r>
          </w:p>
        </w:tc>
      </w:tr>
      <w:tr w:rsidR="005B5EAD" w:rsidRPr="00785C54" w14:paraId="75F5FBF4" w14:textId="77777777" w:rsidTr="0008652C">
        <w:trPr>
          <w:jc w:val="center"/>
        </w:trPr>
        <w:tc>
          <w:tcPr>
            <w:tcW w:w="2128" w:type="dxa"/>
            <w:tcBorders>
              <w:top w:val="single" w:sz="12" w:space="0" w:color="auto"/>
              <w:bottom w:val="single" w:sz="4" w:space="0" w:color="auto"/>
              <w:right w:val="single" w:sz="4" w:space="0" w:color="auto"/>
            </w:tcBorders>
            <w:tcMar>
              <w:top w:w="100" w:type="dxa"/>
              <w:left w:w="100" w:type="dxa"/>
              <w:bottom w:w="100" w:type="dxa"/>
              <w:right w:w="100" w:type="dxa"/>
            </w:tcMar>
          </w:tcPr>
          <w:p w14:paraId="5A0FD688" w14:textId="5EEFDD8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624" w:type="dxa"/>
            <w:tcBorders>
              <w:top w:val="single" w:sz="12" w:space="0" w:color="auto"/>
              <w:left w:val="single" w:sz="4" w:space="0" w:color="auto"/>
              <w:bottom w:val="single" w:sz="4" w:space="0" w:color="auto"/>
            </w:tcBorders>
            <w:tcMar>
              <w:top w:w="100" w:type="dxa"/>
              <w:left w:w="100" w:type="dxa"/>
              <w:bottom w:w="100" w:type="dxa"/>
              <w:right w:w="100" w:type="dxa"/>
            </w:tcMar>
          </w:tcPr>
          <w:p w14:paraId="2CA5F6B3" w14:textId="61B6804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9236988"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78CFB20E" w14:textId="6A8A6B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52EEAB03" w14:textId="1D45C7CD" w:rsidR="005B5EAD" w:rsidRPr="00785C54" w:rsidRDefault="005B5EAD" w:rsidP="00785C54">
            <w:pPr>
              <w:pStyle w:val="Tablebody"/>
              <w:autoSpaceDE w:val="0"/>
              <w:autoSpaceDN w:val="0"/>
              <w:adjustRightInd w:val="0"/>
              <w:jc w:val="both"/>
              <w:rPr>
                <w:szCs w:val="20"/>
              </w:rPr>
            </w:pPr>
            <w:r w:rsidRPr="00785C54">
              <w:rPr>
                <w:szCs w:val="24"/>
              </w:rPr>
              <w:t>Basic Observations - ObservationCollection</w:t>
            </w:r>
          </w:p>
        </w:tc>
      </w:tr>
      <w:tr w:rsidR="005B5EAD" w:rsidRPr="00785C54" w14:paraId="03D040C4"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4E945F45" w14:textId="41D87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2D17C43E" w14:textId="2A1DB2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007ED8B"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7514231" w14:textId="183C20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33654B56" w14:textId="34E983A5" w:rsidR="005B5EAD" w:rsidRPr="00785C54" w:rsidRDefault="005B5EAD" w:rsidP="00785C54">
            <w:pPr>
              <w:pStyle w:val="Tablebody"/>
              <w:autoSpaceDE w:val="0"/>
              <w:autoSpaceDN w:val="0"/>
              <w:adjustRightInd w:val="0"/>
              <w:jc w:val="both"/>
              <w:rPr>
                <w:szCs w:val="20"/>
              </w:rPr>
            </w:pPr>
            <w:r w:rsidRPr="00785C54">
              <w:rPr>
                <w:szCs w:val="24"/>
              </w:rPr>
              <w:t>/req/obs-basic/ObservationCollection/ObservationCollection-sem</w:t>
            </w:r>
          </w:p>
        </w:tc>
      </w:tr>
      <w:tr w:rsidR="005B5EAD" w:rsidRPr="00785C54" w14:paraId="64BFC8AC"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5B30DC63" w14:textId="5EF727F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C83BB92" w14:textId="58AB9516"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/req/obs-basic/ObservationCollection/collectionType-sem</w:t>
            </w:r>
          </w:p>
        </w:tc>
      </w:tr>
      <w:tr w:rsidR="005B5EAD" w:rsidRPr="00785C54" w14:paraId="4327EC1D"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2C825969" w14:textId="42F55E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FACCC57" w14:textId="45402393" w:rsidR="005B5EAD" w:rsidRPr="00785C54" w:rsidRDefault="005B5EAD" w:rsidP="00785C54">
            <w:pPr>
              <w:pStyle w:val="Tablebody"/>
              <w:autoSpaceDE w:val="0"/>
              <w:autoSpaceDN w:val="0"/>
              <w:adjustRightInd w:val="0"/>
              <w:jc w:val="both"/>
              <w:rPr>
                <w:szCs w:val="20"/>
              </w:rPr>
            </w:pPr>
            <w:r w:rsidRPr="00785C54">
              <w:rPr>
                <w:szCs w:val="24"/>
              </w:rPr>
              <w:t>/req/obs-basic/ObservationCollection/collectionType-con</w:t>
            </w:r>
          </w:p>
        </w:tc>
      </w:tr>
      <w:tr w:rsidR="005B5EAD" w:rsidRPr="00785C54" w14:paraId="75937496"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D99EB73" w14:textId="779E854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4EA8F97" w14:textId="2A5C10E5"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/req/obs-basic/ObservationCollection/member-sem</w:t>
            </w:r>
          </w:p>
        </w:tc>
      </w:tr>
      <w:tr w:rsidR="005B5EAD" w:rsidRPr="00785C54" w14:paraId="40EA0279"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34EC8B70" w14:textId="1F0B09A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71AE25B8" w14:textId="48913473" w:rsidR="005B5EAD" w:rsidRPr="00785C54" w:rsidRDefault="005B5EAD" w:rsidP="00785C54">
            <w:pPr>
              <w:pStyle w:val="Tablebody"/>
              <w:autoSpaceDE w:val="0"/>
              <w:autoSpaceDN w:val="0"/>
              <w:adjustRightInd w:val="0"/>
              <w:jc w:val="both"/>
              <w:rPr>
                <w:szCs w:val="20"/>
              </w:rPr>
            </w:pPr>
            <w:r w:rsidRPr="00785C54">
              <w:rPr>
                <w:szCs w:val="24"/>
              </w:rPr>
              <w:t>/req/obs-basic/ObservationCollection/memberCharacteristics-sem</w:t>
            </w:r>
          </w:p>
        </w:tc>
      </w:tr>
      <w:tr w:rsidR="005B5EAD" w:rsidRPr="00785C54" w14:paraId="6B16EF81"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C6DB4E5" w14:textId="008D80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47C1A655" w14:textId="76E2A808" w:rsidR="005B5EAD" w:rsidRPr="00785C54" w:rsidRDefault="005B5EAD" w:rsidP="00785C54">
            <w:pPr>
              <w:pStyle w:val="Tablebody"/>
              <w:autoSpaceDE w:val="0"/>
              <w:autoSpaceDN w:val="0"/>
              <w:adjustRightInd w:val="0"/>
              <w:jc w:val="both"/>
              <w:rPr>
                <w:szCs w:val="20"/>
              </w:rPr>
            </w:pPr>
            <w:r w:rsidRPr="00785C54">
              <w:rPr>
                <w:szCs w:val="24"/>
              </w:rPr>
              <w:t>/req/obs-basic/ObservationCollection/relatedCollection-sem</w:t>
            </w:r>
          </w:p>
        </w:tc>
      </w:tr>
      <w:tr w:rsidR="005B5EAD" w:rsidRPr="00785C54" w14:paraId="4EEA5022" w14:textId="77777777" w:rsidTr="0008652C">
        <w:trPr>
          <w:jc w:val="center"/>
        </w:trPr>
        <w:tc>
          <w:tcPr>
            <w:tcW w:w="2128" w:type="dxa"/>
            <w:tcBorders>
              <w:top w:val="single" w:sz="4" w:space="0" w:color="auto"/>
              <w:bottom w:val="single" w:sz="4" w:space="0" w:color="auto"/>
              <w:right w:val="single" w:sz="4" w:space="0" w:color="auto"/>
            </w:tcBorders>
            <w:tcMar>
              <w:top w:w="100" w:type="dxa"/>
              <w:left w:w="100" w:type="dxa"/>
              <w:bottom w:w="100" w:type="dxa"/>
              <w:right w:w="100" w:type="dxa"/>
            </w:tcMar>
          </w:tcPr>
          <w:p w14:paraId="69EF25E4" w14:textId="1466F7A2" w:rsidR="005B5EAD" w:rsidRPr="00785C54" w:rsidRDefault="005B5EAD" w:rsidP="00785C54">
            <w:pPr>
              <w:pStyle w:val="Tablebody"/>
              <w:autoSpaceDE w:val="0"/>
              <w:autoSpaceDN w:val="0"/>
              <w:adjustRightInd w:val="0"/>
              <w:jc w:val="both"/>
              <w:rPr>
                <w:szCs w:val="20"/>
              </w:rPr>
            </w:pPr>
            <w:r w:rsidRPr="00785C54">
              <w:rPr>
                <w:szCs w:val="24"/>
              </w:rPr>
              <w:lastRenderedPageBreak/>
              <w:t>Requirement</w:t>
            </w:r>
          </w:p>
        </w:tc>
        <w:tc>
          <w:tcPr>
            <w:tcW w:w="7624" w:type="dxa"/>
            <w:tcBorders>
              <w:top w:val="single" w:sz="4" w:space="0" w:color="auto"/>
              <w:left w:val="single" w:sz="4" w:space="0" w:color="auto"/>
              <w:bottom w:val="single" w:sz="4" w:space="0" w:color="auto"/>
            </w:tcBorders>
            <w:tcMar>
              <w:top w:w="100" w:type="dxa"/>
              <w:left w:w="100" w:type="dxa"/>
              <w:bottom w:w="100" w:type="dxa"/>
              <w:right w:w="100" w:type="dxa"/>
            </w:tcMar>
          </w:tcPr>
          <w:p w14:paraId="168D89C0" w14:textId="7CD07E88"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r w:rsidR="005B5EAD" w:rsidRPr="00785C54" w14:paraId="776AA331" w14:textId="77777777" w:rsidTr="0008652C">
        <w:trPr>
          <w:jc w:val="center"/>
        </w:trPr>
        <w:tc>
          <w:tcPr>
            <w:tcW w:w="2128" w:type="dxa"/>
            <w:tcBorders>
              <w:top w:val="single" w:sz="4" w:space="0" w:color="auto"/>
              <w:bottom w:val="single" w:sz="12" w:space="0" w:color="auto"/>
              <w:right w:val="single" w:sz="4" w:space="0" w:color="auto"/>
            </w:tcBorders>
            <w:tcMar>
              <w:top w:w="100" w:type="dxa"/>
              <w:left w:w="100" w:type="dxa"/>
              <w:bottom w:w="100" w:type="dxa"/>
              <w:right w:w="100" w:type="dxa"/>
            </w:tcMar>
          </w:tcPr>
          <w:p w14:paraId="0E1109D6" w14:textId="7954B81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624" w:type="dxa"/>
            <w:tcBorders>
              <w:top w:val="single" w:sz="4" w:space="0" w:color="auto"/>
              <w:left w:val="single" w:sz="4" w:space="0" w:color="auto"/>
              <w:bottom w:val="single" w:sz="12" w:space="0" w:color="auto"/>
            </w:tcBorders>
            <w:tcMar>
              <w:top w:w="100" w:type="dxa"/>
              <w:left w:w="100" w:type="dxa"/>
              <w:bottom w:w="100" w:type="dxa"/>
              <w:right w:w="100" w:type="dxa"/>
            </w:tcMar>
          </w:tcPr>
          <w:p w14:paraId="3EB31648" w14:textId="67A9065E" w:rsidR="005B5EAD" w:rsidRPr="00785C54" w:rsidRDefault="005B5EAD" w:rsidP="00785C54">
            <w:pPr>
              <w:pStyle w:val="Tablebody"/>
              <w:autoSpaceDE w:val="0"/>
              <w:autoSpaceDN w:val="0"/>
              <w:adjustRightInd w:val="0"/>
              <w:jc w:val="both"/>
              <w:rPr>
                <w:szCs w:val="20"/>
              </w:rPr>
            </w:pPr>
            <w:r w:rsidRPr="00785C54">
              <w:rPr>
                <w:szCs w:val="24"/>
              </w:rPr>
              <w:t>/req/obs-basic/AbstractObservationCollectionType/AbstractObservationCollectionType-sem</w:t>
            </w:r>
          </w:p>
        </w:tc>
      </w:tr>
    </w:tbl>
    <w:p w14:paraId="79DC7A0B" w14:textId="63C3527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56" w:name="_Toc113373435"/>
      <w:r w:rsidRPr="00785C54">
        <w:rPr>
          <w:rFonts w:eastAsia="Times New Roman"/>
          <w:szCs w:val="24"/>
        </w:rPr>
        <w:t>Feature type ObservationCollection</w:t>
      </w:r>
      <w:bookmarkEnd w:id="255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387F01" w14:textId="77777777" w:rsidTr="00EC5BE0">
        <w:trPr>
          <w:jc w:val="center"/>
        </w:trPr>
        <w:tc>
          <w:tcPr>
            <w:tcW w:w="4526" w:type="dxa"/>
            <w:tcMar>
              <w:top w:w="100" w:type="dxa"/>
              <w:left w:w="100" w:type="dxa"/>
              <w:bottom w:w="100" w:type="dxa"/>
              <w:right w:w="100" w:type="dxa"/>
            </w:tcMar>
          </w:tcPr>
          <w:p w14:paraId="16B148D8" w14:textId="34B46BE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/req/obs-basic/ObservationCollection/ObservationCollection-sem</w:t>
            </w:r>
          </w:p>
        </w:tc>
        <w:tc>
          <w:tcPr>
            <w:tcW w:w="5245" w:type="dxa"/>
            <w:tcMar>
              <w:top w:w="100" w:type="dxa"/>
              <w:left w:w="100" w:type="dxa"/>
              <w:bottom w:w="100" w:type="dxa"/>
              <w:right w:w="100" w:type="dxa"/>
            </w:tcMar>
          </w:tcPr>
          <w:p w14:paraId="2A445332" w14:textId="3B3EAE29" w:rsidR="005B5EAD" w:rsidRPr="00785C54" w:rsidRDefault="00B36FFD" w:rsidP="00785C54">
            <w:pPr>
              <w:pStyle w:val="Tablebody"/>
              <w:autoSpaceDE w:val="0"/>
              <w:autoSpaceDN w:val="0"/>
              <w:adjustRightInd w:val="0"/>
              <w:jc w:val="both"/>
              <w:rPr>
                <w:szCs w:val="20"/>
              </w:rPr>
            </w:pPr>
            <w:ins w:id="2557" w:author="Katharina Schleidt" w:date="2022-08-10T20:00:00Z">
              <w:r w:rsidRPr="00B36FFD">
                <w:rPr>
                  <w:szCs w:val="24"/>
                </w:rPr>
                <w:t xml:space="preserve">An </w:t>
              </w:r>
              <w:r w:rsidRPr="00D612AA">
                <w:rPr>
                  <w:b/>
                  <w:bCs/>
                  <w:szCs w:val="24"/>
                  <w:rPrChange w:id="2558" w:author="Katharina Schleidt" w:date="2022-08-13T17:08:00Z">
                    <w:rPr>
                      <w:szCs w:val="24"/>
                    </w:rPr>
                  </w:rPrChange>
                </w:rPr>
                <w:t>ObservationCollection</w:t>
              </w:r>
              <w:r w:rsidRPr="00B36FFD">
                <w:rPr>
                  <w:szCs w:val="24"/>
                </w:rPr>
                <w:t xml:space="preserve"> shall be defined as </w:t>
              </w:r>
            </w:ins>
            <w:del w:id="2559" w:author="Katharina Schleidt" w:date="2022-08-10T20:00:00Z">
              <w:r w:rsidR="005B5EAD" w:rsidRPr="00785C54" w:rsidDel="00B36FFD">
                <w:rPr>
                  <w:szCs w:val="24"/>
                </w:rPr>
                <w:delText xml:space="preserve">A </w:delText>
              </w:r>
            </w:del>
            <w:ins w:id="2560" w:author="Katharina Schleidt" w:date="2022-08-10T20:00:00Z">
              <w:r>
                <w:rPr>
                  <w:szCs w:val="24"/>
                </w:rPr>
                <w:t>a</w:t>
              </w:r>
              <w:r w:rsidRPr="00785C54">
                <w:rPr>
                  <w:szCs w:val="24"/>
                </w:rPr>
                <w:t xml:space="preserve"> </w:t>
              </w:r>
            </w:ins>
            <w:r w:rsidR="005B5EAD" w:rsidRPr="00785C54">
              <w:rPr>
                <w:szCs w:val="24"/>
              </w:rPr>
              <w:t xml:space="preserve">collection of similar </w:t>
            </w:r>
            <w:r w:rsidR="005B5EAD" w:rsidRPr="00785C54">
              <w:rPr>
                <w:b/>
                <w:szCs w:val="24"/>
              </w:rPr>
              <w:t>Observation</w:t>
            </w:r>
            <w:r w:rsidR="005B5EAD" w:rsidRPr="008058B6">
              <w:rPr>
                <w:b/>
                <w:szCs w:val="24"/>
                <w:rPrChange w:id="2561" w:author="REID-JAMOND Alison" w:date="2022-04-04T14:48:00Z">
                  <w:rPr>
                    <w:szCs w:val="24"/>
                  </w:rPr>
                </w:rPrChange>
              </w:rPr>
              <w:t>s</w:t>
            </w:r>
          </w:p>
        </w:tc>
      </w:tr>
    </w:tbl>
    <w:p w14:paraId="3C2D6584" w14:textId="675ABC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2" w:name="_Toc113373436"/>
      <w:r w:rsidRPr="00785C54">
        <w:rPr>
          <w:rFonts w:eastAsia="Times New Roman"/>
          <w:szCs w:val="24"/>
        </w:rPr>
        <w:t>Attribute collectionType</w:t>
      </w:r>
      <w:bookmarkEnd w:id="25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5DF5553F" w14:textId="77777777" w:rsidTr="00EC5BE0">
        <w:trPr>
          <w:jc w:val="center"/>
        </w:trPr>
        <w:tc>
          <w:tcPr>
            <w:tcW w:w="4058" w:type="dxa"/>
            <w:tcMar>
              <w:top w:w="100" w:type="dxa"/>
              <w:left w:w="100" w:type="dxa"/>
              <w:bottom w:w="100" w:type="dxa"/>
              <w:right w:w="100" w:type="dxa"/>
            </w:tcMar>
          </w:tcPr>
          <w:p w14:paraId="6A0D3F57" w14:textId="28C7940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/req/obs-basic/ObservationCollection/collectionType-sem</w:t>
            </w:r>
          </w:p>
        </w:tc>
        <w:tc>
          <w:tcPr>
            <w:tcW w:w="5713" w:type="dxa"/>
            <w:tcMar>
              <w:top w:w="100" w:type="dxa"/>
              <w:left w:w="100" w:type="dxa"/>
              <w:bottom w:w="100" w:type="dxa"/>
              <w:right w:w="100" w:type="dxa"/>
            </w:tcMar>
          </w:tcPr>
          <w:p w14:paraId="5CB8AA6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the type of the </w:t>
            </w:r>
            <w:r w:rsidRPr="00785C54">
              <w:rPr>
                <w:b/>
                <w:szCs w:val="24"/>
              </w:rPr>
              <w:t>ObservationCollection.</w:t>
            </w:r>
          </w:p>
          <w:p w14:paraId="75E7F029" w14:textId="729507F3"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collection type is provided, the attribute </w:t>
            </w:r>
            <w:r w:rsidRPr="00785C54">
              <w:rPr>
                <w:b/>
                <w:szCs w:val="24"/>
              </w:rPr>
              <w:t>collectionType:AbstractObservationCollectionType</w:t>
            </w:r>
            <w:r w:rsidRPr="00785C54">
              <w:rPr>
                <w:szCs w:val="24"/>
              </w:rPr>
              <w:t xml:space="preserve"> </w:t>
            </w:r>
            <w:del w:id="2563" w:author="Katharina Schleidt" w:date="2022-08-10T19:14:00Z">
              <w:r w:rsidRPr="00785C54" w:rsidDel="002F2035">
                <w:rPr>
                  <w:szCs w:val="24"/>
                </w:rPr>
                <w:delText>SHALL</w:delText>
              </w:r>
            </w:del>
            <w:ins w:id="2564" w:author="Katharina Schleidt" w:date="2022-08-10T19:14:00Z">
              <w:r w:rsidR="002F2035">
                <w:rPr>
                  <w:szCs w:val="24"/>
                </w:rPr>
                <w:t>shall</w:t>
              </w:r>
            </w:ins>
            <w:r w:rsidRPr="00785C54">
              <w:rPr>
                <w:szCs w:val="24"/>
              </w:rPr>
              <w:t xml:space="preserve"> be used.</w:t>
            </w:r>
          </w:p>
        </w:tc>
      </w:tr>
    </w:tbl>
    <w:p w14:paraId="0E796AE8" w14:textId="31DA6BDC"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058"/>
        <w:gridCol w:w="5713"/>
      </w:tblGrid>
      <w:tr w:rsidR="005B5EAD" w:rsidRPr="00785C54" w14:paraId="1E246B95" w14:textId="77777777" w:rsidTr="00EC5BE0">
        <w:trPr>
          <w:jc w:val="center"/>
        </w:trPr>
        <w:tc>
          <w:tcPr>
            <w:tcW w:w="4058" w:type="dxa"/>
            <w:tcMar>
              <w:top w:w="100" w:type="dxa"/>
              <w:left w:w="100" w:type="dxa"/>
              <w:bottom w:w="100" w:type="dxa"/>
              <w:right w:w="100" w:type="dxa"/>
            </w:tcMar>
          </w:tcPr>
          <w:p w14:paraId="1D9CD9AB" w14:textId="1C78697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/req/obs-basic/ObservationCollection/collectionType-con</w:t>
            </w:r>
          </w:p>
        </w:tc>
        <w:tc>
          <w:tcPr>
            <w:tcW w:w="5713" w:type="dxa"/>
            <w:tcMar>
              <w:top w:w="100" w:type="dxa"/>
              <w:left w:w="100" w:type="dxa"/>
              <w:bottom w:w="100" w:type="dxa"/>
              <w:right w:w="100" w:type="dxa"/>
            </w:tcMar>
          </w:tcPr>
          <w:p w14:paraId="255738A2" w14:textId="7DE92AA5"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collectionType</w:t>
            </w:r>
            <w:r w:rsidRPr="00785C54">
              <w:rPr>
                <w:szCs w:val="24"/>
              </w:rPr>
              <w:t xml:space="preserve"> is provided, property values of the associated </w:t>
            </w:r>
            <w:r w:rsidRPr="00785C54">
              <w:rPr>
                <w:b/>
                <w:szCs w:val="24"/>
              </w:rPr>
              <w:t>Observation</w:t>
            </w:r>
            <w:r w:rsidRPr="00785C54">
              <w:rPr>
                <w:szCs w:val="24"/>
              </w:rPr>
              <w:t xml:space="preserve"> and </w:t>
            </w:r>
            <w:r w:rsidRPr="00785C54">
              <w:rPr>
                <w:b/>
                <w:szCs w:val="24"/>
              </w:rPr>
              <w:t>ObservationCharacteristics</w:t>
            </w:r>
            <w:r w:rsidRPr="00785C54">
              <w:rPr>
                <w:szCs w:val="24"/>
              </w:rPr>
              <w:t xml:space="preserve"> instances </w:t>
            </w:r>
            <w:del w:id="2565" w:author="Katharina Schleidt" w:date="2022-08-10T19:14:00Z">
              <w:r w:rsidRPr="00785C54" w:rsidDel="002F2035">
                <w:rPr>
                  <w:szCs w:val="24"/>
                </w:rPr>
                <w:delText>SHALL</w:delText>
              </w:r>
            </w:del>
            <w:ins w:id="2566" w:author="Katharina Schleidt" w:date="2022-08-10T19:14:00Z">
              <w:r w:rsidR="002F2035">
                <w:rPr>
                  <w:szCs w:val="24"/>
                </w:rPr>
                <w:t>shall</w:t>
              </w:r>
            </w:ins>
            <w:r w:rsidRPr="00785C54">
              <w:rPr>
                <w:szCs w:val="24"/>
              </w:rPr>
              <w:t xml:space="preserve"> comply with the constraints defined for this </w:t>
            </w:r>
            <w:r w:rsidRPr="00785C54">
              <w:rPr>
                <w:b/>
                <w:szCs w:val="24"/>
              </w:rPr>
              <w:t>collectionType</w:t>
            </w:r>
            <w:r w:rsidRPr="00785C54">
              <w:rPr>
                <w:szCs w:val="24"/>
              </w:rPr>
              <w:t xml:space="preserve"> value.</w:t>
            </w:r>
          </w:p>
        </w:tc>
      </w:tr>
    </w:tbl>
    <w:p w14:paraId="675C945E" w14:textId="0CB5097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67" w:name="_Toc113373437"/>
      <w:r w:rsidRPr="00785C54">
        <w:rPr>
          <w:rFonts w:eastAsia="Times New Roman"/>
          <w:szCs w:val="24"/>
        </w:rPr>
        <w:t>Association member</w:t>
      </w:r>
      <w:bookmarkEnd w:id="25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312D617" w14:textId="77777777" w:rsidTr="00C63DF3">
        <w:trPr>
          <w:jc w:val="center"/>
        </w:trPr>
        <w:tc>
          <w:tcPr>
            <w:tcW w:w="4526" w:type="dxa"/>
            <w:tcMar>
              <w:top w:w="100" w:type="dxa"/>
              <w:left w:w="100" w:type="dxa"/>
              <w:bottom w:w="100" w:type="dxa"/>
              <w:right w:w="100" w:type="dxa"/>
            </w:tcMar>
          </w:tcPr>
          <w:p w14:paraId="62D6A6A5" w14:textId="19810C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/req/obs-basic/ObservationCollection/member-sem</w:t>
            </w:r>
          </w:p>
        </w:tc>
        <w:tc>
          <w:tcPr>
            <w:tcW w:w="5245" w:type="dxa"/>
            <w:tcMar>
              <w:top w:w="100" w:type="dxa"/>
              <w:left w:w="100" w:type="dxa"/>
              <w:bottom w:w="100" w:type="dxa"/>
              <w:right w:w="100" w:type="dxa"/>
            </w:tcMar>
          </w:tcPr>
          <w:p w14:paraId="4C8762F0" w14:textId="77777777" w:rsidR="005B5EAD" w:rsidRPr="00785C54" w:rsidRDefault="005B5EAD" w:rsidP="00785C54">
            <w:pPr>
              <w:pStyle w:val="Tablebody"/>
              <w:autoSpaceDE w:val="0"/>
              <w:autoSpaceDN w:val="0"/>
              <w:adjustRightInd w:val="0"/>
              <w:rPr>
                <w:szCs w:val="24"/>
              </w:rPr>
            </w:pPr>
            <w:r w:rsidRPr="00785C54">
              <w:rPr>
                <w:szCs w:val="24"/>
              </w:rPr>
              <w:t xml:space="preserve">An </w:t>
            </w:r>
            <w:r w:rsidRPr="00785C54">
              <w:rPr>
                <w:b/>
                <w:szCs w:val="24"/>
              </w:rPr>
              <w:t>Observation</w:t>
            </w:r>
            <w:r w:rsidRPr="00785C54">
              <w:rPr>
                <w:szCs w:val="24"/>
              </w:rPr>
              <w:t xml:space="preserve"> that is part of this </w:t>
            </w:r>
            <w:r w:rsidRPr="00785C54">
              <w:rPr>
                <w:b/>
                <w:szCs w:val="24"/>
              </w:rPr>
              <w:t>ObservationCollection</w:t>
            </w:r>
            <w:r w:rsidRPr="00785C54">
              <w:rPr>
                <w:szCs w:val="24"/>
              </w:rPr>
              <w:t>.</w:t>
            </w:r>
          </w:p>
          <w:p w14:paraId="2B1BC2F4" w14:textId="27533A76" w:rsidR="005B5EAD" w:rsidRPr="00785C54" w:rsidRDefault="005B5EAD" w:rsidP="00785C54">
            <w:pPr>
              <w:pStyle w:val="Tablebody"/>
              <w:autoSpaceDE w:val="0"/>
              <w:autoSpaceDN w:val="0"/>
              <w:adjustRightInd w:val="0"/>
              <w:rPr>
                <w:szCs w:val="20"/>
              </w:rPr>
            </w:pPr>
            <w:r w:rsidRPr="00785C54">
              <w:rPr>
                <w:szCs w:val="24"/>
              </w:rPr>
              <w:t xml:space="preserve">If a reference to a member </w:t>
            </w:r>
            <w:r w:rsidRPr="00785C54">
              <w:rPr>
                <w:b/>
                <w:szCs w:val="24"/>
              </w:rPr>
              <w:t>Observation</w:t>
            </w:r>
            <w:r w:rsidRPr="00785C54">
              <w:rPr>
                <w:szCs w:val="24"/>
              </w:rPr>
              <w:t xml:space="preserve"> is provided, the association with the role </w:t>
            </w:r>
            <w:r w:rsidRPr="00785C54">
              <w:rPr>
                <w:b/>
                <w:szCs w:val="24"/>
              </w:rPr>
              <w:t>member</w:t>
            </w:r>
            <w:r w:rsidRPr="00785C54">
              <w:rPr>
                <w:szCs w:val="24"/>
              </w:rPr>
              <w:t xml:space="preserve"> </w:t>
            </w:r>
            <w:del w:id="2568" w:author="Katharina Schleidt" w:date="2022-08-10T19:14:00Z">
              <w:r w:rsidRPr="00785C54" w:rsidDel="002F2035">
                <w:rPr>
                  <w:szCs w:val="24"/>
                </w:rPr>
                <w:delText>SHALL</w:delText>
              </w:r>
            </w:del>
            <w:ins w:id="2569" w:author="Katharina Schleidt" w:date="2022-08-10T19:14:00Z">
              <w:r w:rsidR="002F2035">
                <w:rPr>
                  <w:szCs w:val="24"/>
                </w:rPr>
                <w:t>shall</w:t>
              </w:r>
            </w:ins>
            <w:r w:rsidRPr="00785C54">
              <w:rPr>
                <w:szCs w:val="24"/>
              </w:rPr>
              <w:t xml:space="preserve"> be used.</w:t>
            </w:r>
          </w:p>
        </w:tc>
      </w:tr>
    </w:tbl>
    <w:p w14:paraId="1AA62AC1" w14:textId="678F6D6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0" w:name="_Toc113373438"/>
      <w:r w:rsidRPr="00785C54">
        <w:rPr>
          <w:rFonts w:eastAsia="Times New Roman"/>
          <w:szCs w:val="24"/>
        </w:rPr>
        <w:t>Association memberCharacteristics</w:t>
      </w:r>
      <w:bookmarkEnd w:id="257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4E0CA40" w14:textId="77777777" w:rsidTr="00EC5BE0">
        <w:trPr>
          <w:jc w:val="center"/>
        </w:trPr>
        <w:tc>
          <w:tcPr>
            <w:tcW w:w="4526" w:type="dxa"/>
            <w:tcMar>
              <w:top w:w="100" w:type="dxa"/>
              <w:left w:w="100" w:type="dxa"/>
              <w:bottom w:w="100" w:type="dxa"/>
              <w:right w:w="100" w:type="dxa"/>
            </w:tcMar>
          </w:tcPr>
          <w:p w14:paraId="1857B861" w14:textId="53042C3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/req/obs-basic/ObservationCollection/memberCharacteristics-sem</w:t>
            </w:r>
          </w:p>
        </w:tc>
        <w:tc>
          <w:tcPr>
            <w:tcW w:w="5245" w:type="dxa"/>
            <w:tcMar>
              <w:top w:w="100" w:type="dxa"/>
              <w:left w:w="100" w:type="dxa"/>
              <w:bottom w:w="100" w:type="dxa"/>
              <w:right w:w="100" w:type="dxa"/>
            </w:tcMar>
          </w:tcPr>
          <w:p w14:paraId="09E45B17" w14:textId="77777777" w:rsidR="005B5EAD" w:rsidRPr="00785C54" w:rsidRDefault="005B5EAD" w:rsidP="00785C54">
            <w:pPr>
              <w:pStyle w:val="Tablebody"/>
              <w:autoSpaceDE w:val="0"/>
              <w:autoSpaceDN w:val="0"/>
              <w:adjustRightInd w:val="0"/>
              <w:jc w:val="both"/>
              <w:rPr>
                <w:szCs w:val="24"/>
              </w:rPr>
            </w:pPr>
            <w:r w:rsidRPr="00785C54">
              <w:rPr>
                <w:szCs w:val="24"/>
              </w:rPr>
              <w:t xml:space="preserve">Information on </w:t>
            </w:r>
            <w:r w:rsidRPr="00785C54">
              <w:rPr>
                <w:b/>
                <w:szCs w:val="24"/>
              </w:rPr>
              <w:t>ObservationCharacteristics</w:t>
            </w:r>
            <w:r w:rsidRPr="00785C54">
              <w:rPr>
                <w:szCs w:val="24"/>
              </w:rPr>
              <w:t xml:space="preserve"> of </w:t>
            </w:r>
            <w:r w:rsidRPr="00785C54">
              <w:rPr>
                <w:b/>
                <w:szCs w:val="24"/>
              </w:rPr>
              <w:t>Observations</w:t>
            </w:r>
            <w:r w:rsidRPr="00785C54">
              <w:rPr>
                <w:szCs w:val="24"/>
              </w:rPr>
              <w:t xml:space="preserve"> contained within the </w:t>
            </w:r>
            <w:r w:rsidRPr="00785C54">
              <w:rPr>
                <w:b/>
                <w:szCs w:val="24"/>
              </w:rPr>
              <w:t>ObservationCollection</w:t>
            </w:r>
            <w:r w:rsidRPr="00785C54">
              <w:rPr>
                <w:szCs w:val="24"/>
              </w:rPr>
              <w:t>.</w:t>
            </w:r>
          </w:p>
          <w:p w14:paraId="424F3CEB" w14:textId="536B43CE" w:rsidR="005B5EAD" w:rsidRPr="00785C54" w:rsidRDefault="005B5EAD" w:rsidP="00785C54">
            <w:pPr>
              <w:pStyle w:val="Tablebody"/>
              <w:autoSpaceDE w:val="0"/>
              <w:autoSpaceDN w:val="0"/>
              <w:adjustRightInd w:val="0"/>
              <w:jc w:val="both"/>
              <w:rPr>
                <w:szCs w:val="20"/>
              </w:rPr>
            </w:pPr>
            <w:r w:rsidRPr="00785C54">
              <w:rPr>
                <w:szCs w:val="24"/>
              </w:rPr>
              <w:t xml:space="preserve">If a reference to </w:t>
            </w:r>
            <w:r w:rsidRPr="00785C54">
              <w:rPr>
                <w:b/>
                <w:szCs w:val="24"/>
              </w:rPr>
              <w:t>ObservationCharacteristics</w:t>
            </w:r>
            <w:r w:rsidRPr="00785C54">
              <w:rPr>
                <w:szCs w:val="24"/>
              </w:rPr>
              <w:t xml:space="preserve"> pertaining to the collection members is provided, the association with the role </w:t>
            </w:r>
            <w:r w:rsidRPr="00785C54">
              <w:rPr>
                <w:b/>
                <w:szCs w:val="24"/>
              </w:rPr>
              <w:t>memberCharacteristics</w:t>
            </w:r>
            <w:r w:rsidRPr="00785C54">
              <w:rPr>
                <w:szCs w:val="24"/>
              </w:rPr>
              <w:t xml:space="preserve"> </w:t>
            </w:r>
            <w:del w:id="2571" w:author="Katharina Schleidt" w:date="2022-08-10T19:14:00Z">
              <w:r w:rsidRPr="00785C54" w:rsidDel="002F2035">
                <w:rPr>
                  <w:szCs w:val="24"/>
                </w:rPr>
                <w:delText>SHALL</w:delText>
              </w:r>
            </w:del>
            <w:ins w:id="2572" w:author="Katharina Schleidt" w:date="2022-08-10T19:14:00Z">
              <w:r w:rsidR="002F2035">
                <w:rPr>
                  <w:szCs w:val="24"/>
                </w:rPr>
                <w:t>shall</w:t>
              </w:r>
            </w:ins>
            <w:r w:rsidRPr="00785C54">
              <w:rPr>
                <w:szCs w:val="24"/>
              </w:rPr>
              <w:t xml:space="preserve"> be used.</w:t>
            </w:r>
          </w:p>
        </w:tc>
      </w:tr>
    </w:tbl>
    <w:p w14:paraId="24FDC304" w14:textId="0936FEF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3" w:name="_Toc113373439"/>
      <w:r w:rsidRPr="00785C54">
        <w:rPr>
          <w:rFonts w:eastAsia="Times New Roman"/>
          <w:szCs w:val="24"/>
        </w:rPr>
        <w:t>Association relatedCollection</w:t>
      </w:r>
      <w:bookmarkEnd w:id="25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7DA914F" w14:textId="77777777" w:rsidTr="00EC5BE0">
        <w:trPr>
          <w:jc w:val="center"/>
        </w:trPr>
        <w:tc>
          <w:tcPr>
            <w:tcW w:w="4526" w:type="dxa"/>
            <w:tcMar>
              <w:top w:w="100" w:type="dxa"/>
              <w:left w:w="100" w:type="dxa"/>
              <w:bottom w:w="100" w:type="dxa"/>
              <w:right w:w="100" w:type="dxa"/>
            </w:tcMar>
          </w:tcPr>
          <w:p w14:paraId="4B8D5B98" w14:textId="0A88EF2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/req/obs-basic/ObservationCollection/relatedCollection-sem</w:t>
            </w:r>
          </w:p>
        </w:tc>
        <w:tc>
          <w:tcPr>
            <w:tcW w:w="5245" w:type="dxa"/>
            <w:tcMar>
              <w:top w:w="100" w:type="dxa"/>
              <w:left w:w="100" w:type="dxa"/>
              <w:bottom w:w="100" w:type="dxa"/>
              <w:right w:w="100" w:type="dxa"/>
            </w:tcMar>
          </w:tcPr>
          <w:p w14:paraId="7201721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ObservationCollection</w:t>
            </w:r>
            <w:r w:rsidRPr="00785C54">
              <w:rPr>
                <w:szCs w:val="24"/>
              </w:rPr>
              <w:t xml:space="preserve"> the </w:t>
            </w:r>
            <w:r w:rsidRPr="00785C54">
              <w:rPr>
                <w:b/>
                <w:szCs w:val="24"/>
              </w:rPr>
              <w:t>ObservationCollection</w:t>
            </w:r>
            <w:r w:rsidRPr="00785C54">
              <w:rPr>
                <w:szCs w:val="24"/>
              </w:rPr>
              <w:t xml:space="preserve"> is related to.</w:t>
            </w:r>
          </w:p>
          <w:p w14:paraId="4F5E8329" w14:textId="565BD4DE"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ObservationCollection</w:t>
            </w:r>
            <w:r w:rsidRPr="00785C54">
              <w:rPr>
                <w:szCs w:val="24"/>
              </w:rPr>
              <w:t xml:space="preserve"> is provided, the association with role </w:t>
            </w:r>
            <w:r w:rsidRPr="00785C54">
              <w:rPr>
                <w:b/>
                <w:szCs w:val="24"/>
              </w:rPr>
              <w:t>relatedCollection</w:t>
            </w:r>
            <w:r w:rsidRPr="00785C54">
              <w:rPr>
                <w:szCs w:val="24"/>
              </w:rPr>
              <w:t xml:space="preserve"> </w:t>
            </w:r>
            <w:del w:id="2574" w:author="Katharina Schleidt" w:date="2022-08-10T19:14:00Z">
              <w:r w:rsidRPr="00785C54" w:rsidDel="002F2035">
                <w:rPr>
                  <w:szCs w:val="24"/>
                </w:rPr>
                <w:delText>SHALL</w:delText>
              </w:r>
            </w:del>
            <w:ins w:id="2575"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3D58F5DD" w14:textId="3B505EB5" w:rsidR="005B5EAD" w:rsidRPr="00785C54" w:rsidRDefault="005B5EAD" w:rsidP="00785C54">
      <w:pPr>
        <w:pStyle w:val="Heading2"/>
        <w:tabs>
          <w:tab w:val="left" w:pos="400"/>
        </w:tabs>
        <w:autoSpaceDE w:val="0"/>
        <w:autoSpaceDN w:val="0"/>
        <w:adjustRightInd w:val="0"/>
        <w:rPr>
          <w:rFonts w:eastAsia="Times New Roman"/>
          <w:szCs w:val="24"/>
        </w:rPr>
      </w:pPr>
      <w:bookmarkStart w:id="2576" w:name="_Toc113373440"/>
      <w:r w:rsidRPr="00785C54">
        <w:rPr>
          <w:rFonts w:eastAsia="Times New Roman"/>
          <w:szCs w:val="24"/>
        </w:rPr>
        <w:lastRenderedPageBreak/>
        <w:t>ObservingCapability</w:t>
      </w:r>
      <w:bookmarkEnd w:id="2576"/>
    </w:p>
    <w:p w14:paraId="18DCE24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77" w:name="_Toc113373441"/>
      <w:r w:rsidRPr="00785C54">
        <w:rPr>
          <w:rFonts w:eastAsia="Times New Roman"/>
          <w:szCs w:val="24"/>
        </w:rPr>
        <w:t>ObservingCapability Requirements Class</w:t>
      </w:r>
      <w:bookmarkEnd w:id="257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2356FA48"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C3C9E59" w14:textId="198B5F6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C938B61" w14:textId="718478AC" w:rsidR="005B5EAD" w:rsidRPr="00785C54" w:rsidRDefault="005B5EAD" w:rsidP="00785C54">
            <w:pPr>
              <w:pStyle w:val="Tableheader"/>
              <w:autoSpaceDE w:val="0"/>
              <w:autoSpaceDN w:val="0"/>
              <w:adjustRightInd w:val="0"/>
              <w:jc w:val="both"/>
              <w:rPr>
                <w:szCs w:val="20"/>
              </w:rPr>
            </w:pPr>
            <w:r w:rsidRPr="00785C54">
              <w:rPr>
                <w:szCs w:val="24"/>
              </w:rPr>
              <w:t>/req/obs-basic/ObservingCapability</w:t>
            </w:r>
          </w:p>
        </w:tc>
      </w:tr>
      <w:tr w:rsidR="005B5EAD" w:rsidRPr="00785C54" w14:paraId="5744777C"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5ACC612A" w14:textId="2EA608E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DB86D42" w14:textId="77B0997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4D8382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A8A949" w14:textId="7A3035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733C2B" w14:textId="7EEB9EF1" w:rsidR="005B5EAD" w:rsidRPr="00785C54" w:rsidRDefault="005B5EAD" w:rsidP="00785C54">
            <w:pPr>
              <w:pStyle w:val="Tablebody"/>
              <w:autoSpaceDE w:val="0"/>
              <w:autoSpaceDN w:val="0"/>
              <w:adjustRightInd w:val="0"/>
              <w:jc w:val="both"/>
              <w:rPr>
                <w:szCs w:val="20"/>
              </w:rPr>
            </w:pPr>
            <w:r w:rsidRPr="00785C54">
              <w:rPr>
                <w:szCs w:val="24"/>
              </w:rPr>
              <w:t>Basic Observations - ObservingCapability</w:t>
            </w:r>
          </w:p>
        </w:tc>
      </w:tr>
      <w:tr w:rsidR="005B5EAD" w:rsidRPr="00785C54" w14:paraId="3B3AE33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5EE233B" w14:textId="2822CF6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BCA4EB9" w14:textId="000F3EA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808B9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D2B0D1E" w14:textId="49AEE5E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7A31FD3" w14:textId="51BB8CF0" w:rsidR="005B5EAD" w:rsidRPr="00785C54" w:rsidRDefault="005B5EAD" w:rsidP="00785C54">
            <w:pPr>
              <w:pStyle w:val="Tablebody"/>
              <w:autoSpaceDE w:val="0"/>
              <w:autoSpaceDN w:val="0"/>
              <w:adjustRightInd w:val="0"/>
              <w:jc w:val="both"/>
              <w:rPr>
                <w:szCs w:val="20"/>
              </w:rPr>
            </w:pPr>
            <w:r w:rsidRPr="00785C54">
              <w:rPr>
                <w:szCs w:val="24"/>
              </w:rPr>
              <w:t>/req/obs-basic/ObservationCharacteristics</w:t>
            </w:r>
          </w:p>
        </w:tc>
      </w:tr>
      <w:tr w:rsidR="005B5EAD" w:rsidRPr="00785C54" w14:paraId="74D6FE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1AEC6B6" w14:textId="484CE42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90A2269" w14:textId="61ACDE22" w:rsidR="005B5EAD" w:rsidRPr="00785C54" w:rsidRDefault="005B5EAD" w:rsidP="00785C54">
            <w:pPr>
              <w:pStyle w:val="Tablebody"/>
              <w:autoSpaceDE w:val="0"/>
              <w:autoSpaceDN w:val="0"/>
              <w:adjustRightInd w:val="0"/>
              <w:jc w:val="both"/>
              <w:rPr>
                <w:szCs w:val="20"/>
              </w:rPr>
            </w:pPr>
            <w:r w:rsidRPr="00785C54">
              <w:rPr>
                <w:szCs w:val="24"/>
              </w:rPr>
              <w:t>/req/obs-basic/ObservingCapability/ObservingCapability-sem</w:t>
            </w:r>
          </w:p>
        </w:tc>
      </w:tr>
    </w:tbl>
    <w:p w14:paraId="10FA9C01" w14:textId="35202B43" w:rsidR="0008652C" w:rsidRPr="00785C54" w:rsidRDefault="00F71BB7" w:rsidP="00785C54">
      <w:pPr>
        <w:pStyle w:val="BodyText"/>
      </w:pPr>
      <w:ins w:id="2578" w:author="Katharina Schleidt" w:date="2022-08-13T17:46:00Z">
        <w:r w:rsidRPr="00785C54">
          <w:rPr>
            <w:rFonts w:eastAsia="Times New Roman"/>
            <w:szCs w:val="24"/>
          </w:rPr>
          <w:t>ObservationCharacteristics</w:t>
        </w:r>
        <w:r>
          <w:rPr>
            <w:rFonts w:eastAsia="Times New Roman"/>
            <w:szCs w:val="24"/>
          </w:rPr>
          <w:t>,</w:t>
        </w:r>
        <w:r w:rsidRPr="00785C54">
          <w:rPr>
            <w:rFonts w:eastAsia="Times New Roman"/>
            <w:szCs w:val="24"/>
          </w:rPr>
          <w:t xml:space="preserve"> </w:t>
        </w:r>
      </w:ins>
      <w:ins w:id="2579" w:author="Katharina Schleidt" w:date="2022-08-13T17:44:00Z">
        <w:r w:rsidRPr="00F71BB7">
          <w:t xml:space="preserve">ObservingCapability and ObservationCollection from the Basic Observations </w:t>
        </w:r>
        <w:r>
          <w:t>are</w:t>
        </w:r>
        <w:r w:rsidRPr="00F71BB7">
          <w:t xml:space="preserve"> described as a class diagram in Figure 1</w:t>
        </w:r>
      </w:ins>
      <w:ins w:id="2580" w:author="Ilkka Rinne" w:date="2022-09-06T14:11:00Z">
        <w:r w:rsidR="0034272F">
          <w:t>7</w:t>
        </w:r>
      </w:ins>
      <w:ins w:id="2581" w:author="Katharina Schleidt" w:date="2022-08-13T17:44:00Z">
        <w:del w:id="2582" w:author="Ilkka Rinne" w:date="2022-09-06T14:11:00Z">
          <w:r w:rsidDel="0034272F">
            <w:delText>6</w:delText>
          </w:r>
        </w:del>
        <w:r w:rsidRPr="00F71BB7">
          <w:t xml:space="preserve">. The schema is fully described in </w:t>
        </w:r>
      </w:ins>
      <w:ins w:id="2583" w:author="Katharina Schleidt" w:date="2022-08-13T17:46:00Z">
        <w:r>
          <w:t xml:space="preserve">10.3, </w:t>
        </w:r>
      </w:ins>
      <w:ins w:id="2584" w:author="Katharina Schleidt" w:date="2022-08-13T17:45:00Z">
        <w:r>
          <w:t xml:space="preserve">10.4 and </w:t>
        </w:r>
      </w:ins>
      <w:ins w:id="2585" w:author="Katharina Schleidt" w:date="2022-08-13T17:44:00Z">
        <w:r w:rsidRPr="00F71BB7">
          <w:t>10.</w:t>
        </w:r>
        <w:r>
          <w:t>5</w:t>
        </w:r>
        <w:r w:rsidRPr="00F71BB7">
          <w:t>.</w:t>
        </w:r>
      </w:ins>
      <w:r w:rsidR="0008652C" w:rsidRPr="00785C54">
        <w:t> </w:t>
      </w:r>
    </w:p>
    <w:p w14:paraId="0E2DEB85" w14:textId="3D60180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586" w:author="Ilkka Rinne" w:date="2022-09-06T14:11:00Z">
        <w:r w:rsidRPr="00785C54" w:rsidDel="0034272F">
          <w:rPr>
            <w:noProof/>
            <w:szCs w:val="24"/>
          </w:rPr>
          <w:lastRenderedPageBreak/>
          <w:drawing>
            <wp:inline distT="0" distB="0" distL="0" distR="0" wp14:anchorId="5D5DAB3A" wp14:editId="6077F31B">
              <wp:extent cx="5763780" cy="4861570"/>
              <wp:effectExtent l="0" t="0" r="8890" b="0"/>
              <wp:docPr id="16" name="Picture 16"/>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3780" cy="4861570"/>
                      </a:xfrm>
                      <a:prstGeom prst="rect">
                        <a:avLst/>
                      </a:prstGeom>
                    </pic:spPr>
                  </pic:pic>
                </a:graphicData>
              </a:graphic>
            </wp:inline>
          </w:drawing>
        </w:r>
      </w:del>
      <w:ins w:id="2587" w:author="Ilkka Rinne" w:date="2022-09-06T14:11:00Z">
        <w:r w:rsidR="0034272F">
          <w:rPr>
            <w:noProof/>
            <w:szCs w:val="24"/>
          </w:rPr>
          <w:lastRenderedPageBreak/>
          <w:drawing>
            <wp:inline distT="0" distB="0" distL="0" distR="0" wp14:anchorId="2A8743D3" wp14:editId="7625F1E5">
              <wp:extent cx="6467912" cy="8300708"/>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8">
                        <a:extLst>
                          <a:ext uri="{28A0092B-C50C-407E-A947-70E740481C1C}">
                            <a14:useLocalDpi xmlns:a14="http://schemas.microsoft.com/office/drawing/2010/main" val="0"/>
                          </a:ext>
                        </a:extLst>
                      </a:blip>
                      <a:stretch>
                        <a:fillRect/>
                      </a:stretch>
                    </pic:blipFill>
                    <pic:spPr>
                      <a:xfrm>
                        <a:off x="0" y="0"/>
                        <a:ext cx="6475340" cy="8310241"/>
                      </a:xfrm>
                      <a:prstGeom prst="rect">
                        <a:avLst/>
                      </a:prstGeom>
                    </pic:spPr>
                  </pic:pic>
                </a:graphicData>
              </a:graphic>
            </wp:inline>
          </w:drawing>
        </w:r>
      </w:ins>
    </w:p>
    <w:p w14:paraId="12B0F807" w14:textId="4FE034DC" w:rsidR="005B5EAD" w:rsidRPr="00785C54" w:rsidRDefault="005B5EAD" w:rsidP="00785C54">
      <w:pPr>
        <w:pStyle w:val="Figuretitle"/>
        <w:autoSpaceDE w:val="0"/>
        <w:autoSpaceDN w:val="0"/>
        <w:adjustRightInd w:val="0"/>
        <w:outlineLvl w:val="0"/>
        <w:rPr>
          <w:szCs w:val="24"/>
        </w:rPr>
      </w:pPr>
      <w:commentRangeStart w:id="2588"/>
      <w:r w:rsidRPr="00785C54">
        <w:rPr>
          <w:szCs w:val="24"/>
        </w:rPr>
        <w:t>Figure 1</w:t>
      </w:r>
      <w:ins w:id="2589" w:author="Ilkka Rinne" w:date="2022-09-06T14:11:00Z">
        <w:r w:rsidR="0034272F">
          <w:rPr>
            <w:szCs w:val="24"/>
          </w:rPr>
          <w:t>7</w:t>
        </w:r>
      </w:ins>
      <w:del w:id="2590" w:author="Ilkka Rinne" w:date="2022-09-06T14:11:00Z">
        <w:r w:rsidRPr="00785C54" w:rsidDel="0034272F">
          <w:rPr>
            <w:szCs w:val="24"/>
          </w:rPr>
          <w:delText>6</w:delText>
        </w:r>
      </w:del>
      <w:r w:rsidRPr="00785C54">
        <w:rPr>
          <w:szCs w:val="24"/>
        </w:rPr>
        <w:t xml:space="preserve"> </w:t>
      </w:r>
      <w:commentRangeEnd w:id="2588"/>
      <w:r w:rsidR="008058B6">
        <w:rPr>
          <w:rStyle w:val="CommentReference"/>
          <w:rFonts w:eastAsia="MS Mincho"/>
          <w:b w:val="0"/>
          <w:lang w:eastAsia="ja-JP"/>
        </w:rPr>
        <w:commentReference w:id="2588"/>
      </w:r>
      <w:r w:rsidRPr="00785C54">
        <w:rPr>
          <w:szCs w:val="24"/>
        </w:rPr>
        <w:t xml:space="preserve">— Context diagram for Basic Observations — </w:t>
      </w:r>
      <w:ins w:id="2591" w:author="Katharina Schleidt" w:date="2022-08-13T17:46:00Z">
        <w:r w:rsidR="00F71BB7" w:rsidRPr="00785C54">
          <w:rPr>
            <w:rFonts w:eastAsia="Times New Roman"/>
            <w:szCs w:val="24"/>
          </w:rPr>
          <w:t>ObservationCharacteristics</w:t>
        </w:r>
        <w:r w:rsidR="00F71BB7">
          <w:rPr>
            <w:rFonts w:eastAsia="Times New Roman"/>
            <w:szCs w:val="24"/>
          </w:rPr>
          <w:t>,</w:t>
        </w:r>
        <w:r w:rsidR="00F71BB7" w:rsidRPr="00785C54">
          <w:rPr>
            <w:rFonts w:eastAsia="Times New Roman"/>
            <w:szCs w:val="24"/>
          </w:rPr>
          <w:t xml:space="preserve"> </w:t>
        </w:r>
      </w:ins>
      <w:r w:rsidRPr="00785C54">
        <w:rPr>
          <w:szCs w:val="24"/>
        </w:rPr>
        <w:t>ObservingCapability and ObservationCollection</w:t>
      </w:r>
    </w:p>
    <w:p w14:paraId="2A27EC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592" w:name="_Toc113373442"/>
      <w:r w:rsidRPr="00785C54">
        <w:rPr>
          <w:rFonts w:eastAsia="Times New Roman"/>
          <w:szCs w:val="24"/>
        </w:rPr>
        <w:lastRenderedPageBreak/>
        <w:t>Feature type ObservingCapability</w:t>
      </w:r>
      <w:bookmarkEnd w:id="259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60C30E3" w14:textId="77777777" w:rsidTr="00EC5BE0">
        <w:trPr>
          <w:jc w:val="center"/>
        </w:trPr>
        <w:tc>
          <w:tcPr>
            <w:tcW w:w="4526" w:type="dxa"/>
            <w:tcMar>
              <w:top w:w="100" w:type="dxa"/>
              <w:left w:w="100" w:type="dxa"/>
              <w:bottom w:w="100" w:type="dxa"/>
              <w:right w:w="100" w:type="dxa"/>
            </w:tcMar>
          </w:tcPr>
          <w:p w14:paraId="25B12FD8" w14:textId="0D020E7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/req/obs-basic/ObservingCapability/ObservingCapability-sem</w:t>
            </w:r>
          </w:p>
        </w:tc>
        <w:tc>
          <w:tcPr>
            <w:tcW w:w="5245" w:type="dxa"/>
            <w:tcMar>
              <w:top w:w="100" w:type="dxa"/>
              <w:left w:w="100" w:type="dxa"/>
              <w:bottom w:w="100" w:type="dxa"/>
              <w:right w:w="100" w:type="dxa"/>
            </w:tcMar>
          </w:tcPr>
          <w:p w14:paraId="19853342" w14:textId="2E780FE3" w:rsidR="005B5EAD" w:rsidRPr="00785C54" w:rsidRDefault="005B5EAD" w:rsidP="00785C54">
            <w:pPr>
              <w:pStyle w:val="Tablebody"/>
              <w:autoSpaceDE w:val="0"/>
              <w:autoSpaceDN w:val="0"/>
              <w:adjustRightInd w:val="0"/>
              <w:jc w:val="both"/>
              <w:rPr>
                <w:szCs w:val="20"/>
              </w:rPr>
            </w:pPr>
            <w:del w:id="2593" w:author="Katharina Schleidt" w:date="2022-08-10T20:00:00Z">
              <w:r w:rsidRPr="00785C54" w:rsidDel="00B36FFD">
                <w:rPr>
                  <w:szCs w:val="24"/>
                </w:rPr>
                <w:delText xml:space="preserve">Information </w:delText>
              </w:r>
            </w:del>
            <w:ins w:id="2594" w:author="Katharina Schleidt" w:date="2022-08-10T20:00:00Z">
              <w:r w:rsidR="00B36FFD" w:rsidRPr="00B36FFD">
                <w:rPr>
                  <w:szCs w:val="24"/>
                </w:rPr>
                <w:t xml:space="preserve">An </w:t>
              </w:r>
              <w:r w:rsidR="00B36FFD" w:rsidRPr="00E91BC4">
                <w:rPr>
                  <w:b/>
                  <w:bCs/>
                  <w:szCs w:val="24"/>
                  <w:rPrChange w:id="2595" w:author="Katharina Schleidt" w:date="2022-08-13T17:31:00Z">
                    <w:rPr>
                      <w:szCs w:val="24"/>
                    </w:rPr>
                  </w:rPrChange>
                </w:rPr>
                <w:t>ObservingCapability</w:t>
              </w:r>
              <w:r w:rsidR="00B36FFD" w:rsidRPr="00B36FFD">
                <w:rPr>
                  <w:szCs w:val="24"/>
                </w:rPr>
                <w:t xml:space="preserve"> shall be defined as </w:t>
              </w:r>
              <w:r w:rsidR="00B36FFD">
                <w:rPr>
                  <w:szCs w:val="24"/>
                </w:rPr>
                <w:t>i</w:t>
              </w:r>
              <w:r w:rsidR="00B36FFD" w:rsidRPr="00785C54">
                <w:rPr>
                  <w:szCs w:val="24"/>
                </w:rPr>
                <w:t xml:space="preserve">nformation </w:t>
              </w:r>
            </w:ins>
            <w:r w:rsidRPr="00785C54">
              <w:rPr>
                <w:szCs w:val="24"/>
              </w:rPr>
              <w:t xml:space="preserve">on </w:t>
            </w:r>
            <w:r w:rsidRPr="00785C54">
              <w:rPr>
                <w:b/>
                <w:szCs w:val="24"/>
              </w:rPr>
              <w:t>Observation</w:t>
            </w:r>
            <w:r w:rsidRPr="00785C54">
              <w:rPr>
                <w:szCs w:val="24"/>
              </w:rPr>
              <w:t>(s) that could potentially be provided.</w:t>
            </w:r>
          </w:p>
        </w:tc>
      </w:tr>
    </w:tbl>
    <w:p w14:paraId="5788CC2C" w14:textId="483D697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596"/>
      <w:r w:rsidRPr="00785C54">
        <w:rPr>
          <w:szCs w:val="24"/>
        </w:rPr>
        <w:t>EXAMPLE</w:t>
      </w:r>
      <w:r w:rsidRPr="00785C54">
        <w:rPr>
          <w:szCs w:val="24"/>
        </w:rPr>
        <w:tab/>
        <w:t xml:space="preserve">In order to explicitly describe the capabilities of an Environmental Monitoring Facility, </w:t>
      </w:r>
      <w:ins w:id="2597" w:author="Katharina Schleidt" w:date="2022-08-13T15:53:00Z">
        <w:r w:rsidR="002A0086" w:rsidRPr="002A0086">
          <w:rPr>
            <w:szCs w:val="24"/>
          </w:rPr>
          <w:t>information on what Observable Properties are being measured with which methodology is provided</w:t>
        </w:r>
      </w:ins>
      <w:del w:id="2598" w:author="Katharina Schleidt" w:date="2022-08-13T15:53:00Z">
        <w:r w:rsidRPr="00785C54" w:rsidDel="002A0086">
          <w:rPr>
            <w:szCs w:val="24"/>
          </w:rPr>
          <w:delText>one must provide information on what Observable Properties are being measured with which methodology</w:delText>
        </w:r>
      </w:del>
      <w:r w:rsidRPr="00785C54">
        <w:rPr>
          <w:szCs w:val="24"/>
        </w:rPr>
        <w:t>.</w:t>
      </w:r>
      <w:commentRangeEnd w:id="2596"/>
      <w:r w:rsidR="008058B6">
        <w:rPr>
          <w:rStyle w:val="CommentReference"/>
          <w:rFonts w:eastAsia="MS Mincho"/>
          <w:lang w:eastAsia="ja-JP"/>
        </w:rPr>
        <w:commentReference w:id="2596"/>
      </w:r>
    </w:p>
    <w:p w14:paraId="360DA161" w14:textId="18748B2D" w:rsidR="005B5EAD" w:rsidRPr="00785C54" w:rsidRDefault="005B5EAD" w:rsidP="00785C54">
      <w:pPr>
        <w:pStyle w:val="BodyText"/>
        <w:autoSpaceDE w:val="0"/>
        <w:autoSpaceDN w:val="0"/>
        <w:adjustRightInd w:val="0"/>
        <w:rPr>
          <w:szCs w:val="24"/>
        </w:rPr>
      </w:pPr>
      <w:r w:rsidRPr="00785C54">
        <w:rPr>
          <w:szCs w:val="24"/>
        </w:rPr>
        <w:t>For example</w:t>
      </w:r>
      <w:ins w:id="2599" w:author="REID-JAMOND Alison" w:date="2022-04-04T14:52:00Z">
        <w:r w:rsidR="008058B6">
          <w:rPr>
            <w:szCs w:val="24"/>
          </w:rPr>
          <w:t>,</w:t>
        </w:r>
      </w:ins>
      <w:r w:rsidRPr="00785C54">
        <w:rPr>
          <w:szCs w:val="24"/>
        </w:rPr>
        <w:t xml:space="preserve"> in a national groundwater quantity monitoring network, depending on the equipment and the underlying observational strategies:</w:t>
      </w:r>
    </w:p>
    <w:p w14:paraId="43F4E7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Some monitoring may have just one ObservingCapability:</w:t>
      </w:r>
    </w:p>
    <w:p w14:paraId="2564A4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ObservingCapability:</w:t>
      </w:r>
    </w:p>
    <w:p w14:paraId="20F49DA5"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’Hydrogeological Unit 121AS’;</w:t>
      </w:r>
    </w:p>
    <w:p w14:paraId="6350904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proximateFeatureOfInterest:’xyz’;</w:t>
      </w:r>
    </w:p>
    <w:p w14:paraId="24BB6BED"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45283A2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334C39A5" w14:textId="0AE9B15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r>
      <w:del w:id="2600" w:author="REID-JAMOND Alison" w:date="2022-04-04T14:52:00Z">
        <w:r w:rsidRPr="00785C54" w:rsidDel="008058B6">
          <w:rPr>
            <w:szCs w:val="24"/>
          </w:rPr>
          <w:delText>Some other,</w:delText>
        </w:r>
      </w:del>
      <w:ins w:id="2601" w:author="REID-JAMOND Alison" w:date="2022-04-04T14:52:00Z">
        <w:r w:rsidR="008058B6">
          <w:rPr>
            <w:szCs w:val="24"/>
          </w:rPr>
          <w:t>Other monitoring</w:t>
        </w:r>
      </w:ins>
      <w:r w:rsidRPr="00785C54">
        <w:rPr>
          <w:szCs w:val="24"/>
        </w:rPr>
        <w:t xml:space="preserve"> may have several such </w:t>
      </w:r>
      <w:ins w:id="2602" w:author="REID-JAMOND Alison" w:date="2022-04-04T14:52:00Z">
        <w:r w:rsidR="008058B6">
          <w:rPr>
            <w:szCs w:val="24"/>
          </w:rPr>
          <w:t>ObservingCapabilit</w:t>
        </w:r>
      </w:ins>
      <w:ins w:id="2603" w:author="REID-JAMOND Alison" w:date="2022-04-04T14:53:00Z">
        <w:r w:rsidR="008058B6">
          <w:rPr>
            <w:szCs w:val="24"/>
          </w:rPr>
          <w:t xml:space="preserve">ies, for example: </w:t>
        </w:r>
      </w:ins>
      <w:del w:id="2604" w:author="REID-JAMOND Alison" w:date="2022-04-04T14:53:00Z">
        <w:r w:rsidRPr="00785C54" w:rsidDel="008058B6">
          <w:rPr>
            <w:szCs w:val="24"/>
          </w:rPr>
          <w:delText>as</w:delText>
        </w:r>
      </w:del>
    </w:p>
    <w:p w14:paraId="0E4C475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ObservingCapability 1:</w:t>
      </w:r>
    </w:p>
    <w:p w14:paraId="1F5A54C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67737D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54B4F3A7"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‘Groundwater depth measurement by electronic probe’;</w:t>
      </w:r>
    </w:p>
    <w:p w14:paraId="3CF435F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‘GroundWaterDepth’.</w:t>
      </w:r>
    </w:p>
    <w:p w14:paraId="7FC73EE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ObservingCapability 2:</w:t>
      </w:r>
    </w:p>
    <w:p w14:paraId="19C660D8"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ultimateFeatureOfInterest: ‘Entite hydrogeologique 143AE05’;</w:t>
      </w:r>
    </w:p>
    <w:p w14:paraId="6A7E086C"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0015FBC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‘Digital recording teletransmitted’;</w:t>
      </w:r>
    </w:p>
    <w:p w14:paraId="6669451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Temperature’.</w:t>
      </w:r>
    </w:p>
    <w:p w14:paraId="6F8C022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ObservingCapability 3:</w:t>
      </w:r>
    </w:p>
    <w:p w14:paraId="693BA39A"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w:t>
      </w:r>
      <w:r w:rsidRPr="00785C54">
        <w:rPr>
          <w:szCs w:val="24"/>
          <w:lang w:val="fr-CH"/>
        </w:rPr>
        <w:tab/>
        <w:t>ultimateFeatureOfInterest: ‘Entite hydrogeologique 143AE05’;</w:t>
      </w:r>
    </w:p>
    <w:p w14:paraId="30003A84"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ii)</w:t>
      </w:r>
      <w:r w:rsidRPr="00785C54">
        <w:rPr>
          <w:szCs w:val="24"/>
          <w:lang w:val="fr-CH"/>
        </w:rPr>
        <w:tab/>
        <w:t>proximateFeatureOfInterest: ‘Calcaires du Muschelkalk de Lorraine à SERVIGNY-LES-RAVILLE’;</w:t>
      </w:r>
    </w:p>
    <w:p w14:paraId="13D19F31"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lastRenderedPageBreak/>
        <w:t>iii)</w:t>
      </w:r>
      <w:r w:rsidRPr="00785C54">
        <w:rPr>
          <w:szCs w:val="24"/>
        </w:rPr>
        <w:tab/>
        <w:t>procedure: ‘Digital recording teletransmitted’;</w:t>
      </w:r>
    </w:p>
    <w:p w14:paraId="6BD4C7FB" w14:textId="77777777" w:rsidR="005B5EAD" w:rsidRPr="00785C54" w:rsidRDefault="005B5EAD" w:rsidP="00785C54">
      <w:pPr>
        <w:pStyle w:val="ListNumber3"/>
        <w:tabs>
          <w:tab w:val="left" w:pos="397"/>
          <w:tab w:val="left" w:pos="794"/>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observedProperty: ‘Water conductivity measured at 25°C’.</w:t>
      </w:r>
    </w:p>
    <w:p w14:paraId="5D08D654"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In the example above, URIs have been removed and only the labels provided for better readability.</w:t>
      </w:r>
    </w:p>
    <w:p w14:paraId="37132EF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05" w:name="_Toc113373443"/>
      <w:r w:rsidRPr="00785C54">
        <w:rPr>
          <w:rFonts w:eastAsia="Times New Roman"/>
          <w:szCs w:val="24"/>
        </w:rPr>
        <w:t>ObservableProperty</w:t>
      </w:r>
      <w:bookmarkEnd w:id="2605"/>
    </w:p>
    <w:p w14:paraId="75FD29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06" w:name="_Toc113373444"/>
      <w:r w:rsidRPr="00785C54">
        <w:rPr>
          <w:rFonts w:eastAsia="Times New Roman"/>
          <w:szCs w:val="24"/>
        </w:rPr>
        <w:t>ObservableProperty Requirements Class</w:t>
      </w:r>
      <w:bookmarkEnd w:id="26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E7B346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927BD12" w14:textId="04B5238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48D5ED1" w14:textId="17F07AD4" w:rsidR="005B5EAD" w:rsidRPr="00785C54" w:rsidRDefault="005B5EAD" w:rsidP="00785C54">
            <w:pPr>
              <w:pStyle w:val="Tableheader"/>
              <w:autoSpaceDE w:val="0"/>
              <w:autoSpaceDN w:val="0"/>
              <w:adjustRightInd w:val="0"/>
              <w:jc w:val="both"/>
              <w:rPr>
                <w:szCs w:val="20"/>
              </w:rPr>
            </w:pPr>
            <w:r w:rsidRPr="00785C54">
              <w:rPr>
                <w:szCs w:val="24"/>
              </w:rPr>
              <w:t>/req/obs-basic/ObservableProperty</w:t>
            </w:r>
          </w:p>
        </w:tc>
      </w:tr>
      <w:tr w:rsidR="005B5EAD" w:rsidRPr="00785C54" w14:paraId="6E2824F1"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1795D093" w14:textId="1C725B9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96F4E9F" w14:textId="1F7646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B5DE7B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51E2312" w14:textId="49D59E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0342435" w14:textId="1C3E4F16" w:rsidR="005B5EAD" w:rsidRPr="00785C54" w:rsidRDefault="005B5EAD" w:rsidP="00785C54">
            <w:pPr>
              <w:pStyle w:val="Tablebody"/>
              <w:autoSpaceDE w:val="0"/>
              <w:autoSpaceDN w:val="0"/>
              <w:adjustRightInd w:val="0"/>
              <w:jc w:val="both"/>
              <w:rPr>
                <w:szCs w:val="20"/>
              </w:rPr>
            </w:pPr>
            <w:r w:rsidRPr="00785C54">
              <w:rPr>
                <w:szCs w:val="24"/>
              </w:rPr>
              <w:t>Basic Observations - ObservableProperty</w:t>
            </w:r>
          </w:p>
        </w:tc>
      </w:tr>
      <w:tr w:rsidR="005B5EAD" w:rsidRPr="00785C54" w14:paraId="015D5E6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C8EFE85" w14:textId="385751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4C70025" w14:textId="749AAC5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F0BAEF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FAD8B9" w14:textId="61703B0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592C77" w14:textId="09F52D6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7269AD4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441C7C" w14:textId="3278129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605AA79" w14:textId="2260E5EA" w:rsidR="005B5EAD" w:rsidRPr="00785C54" w:rsidRDefault="005B5EAD" w:rsidP="00785C54">
            <w:pPr>
              <w:pStyle w:val="Tablebody"/>
              <w:autoSpaceDE w:val="0"/>
              <w:autoSpaceDN w:val="0"/>
              <w:adjustRightInd w:val="0"/>
              <w:jc w:val="both"/>
              <w:rPr>
                <w:szCs w:val="20"/>
              </w:rPr>
            </w:pPr>
            <w:r w:rsidRPr="00785C54">
              <w:rPr>
                <w:szCs w:val="24"/>
              </w:rPr>
              <w:t>/req/obs-core/AbstractObservableProperty</w:t>
            </w:r>
          </w:p>
        </w:tc>
      </w:tr>
      <w:tr w:rsidR="005B5EAD" w:rsidRPr="00785C54" w14:paraId="581A23B7"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B2AA93B" w14:textId="48F8508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EAB2E41" w14:textId="1473D1F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11EF21" w14:textId="18D81AE6" w:rsidR="0008652C" w:rsidRPr="00785C54" w:rsidRDefault="00316886" w:rsidP="00785C54">
      <w:pPr>
        <w:pStyle w:val="BodyText"/>
      </w:pPr>
      <w:ins w:id="2607" w:author="Katharina Schleidt" w:date="2022-08-13T17:52:00Z">
        <w:r w:rsidRPr="00316886">
          <w:t>ObservableProperty from the Basic Observations is described as a class diagram in Figure 1</w:t>
        </w:r>
      </w:ins>
      <w:ins w:id="2608" w:author="Ilkka Rinne" w:date="2022-09-06T14:12:00Z">
        <w:r w:rsidR="00225515">
          <w:t>8</w:t>
        </w:r>
      </w:ins>
      <w:ins w:id="2609" w:author="Katharina Schleidt" w:date="2022-08-13T17:52:00Z">
        <w:del w:id="2610" w:author="Ilkka Rinne" w:date="2022-09-06T14:12:00Z">
          <w:r w:rsidDel="00225515">
            <w:delText>7</w:delText>
          </w:r>
        </w:del>
        <w:r w:rsidRPr="00316886">
          <w:t>. The schema is fully described in 10.</w:t>
        </w:r>
        <w:r>
          <w:t>6</w:t>
        </w:r>
        <w:r w:rsidRPr="00316886">
          <w:t>.</w:t>
        </w:r>
      </w:ins>
      <w:r w:rsidR="0008652C" w:rsidRPr="00785C54">
        <w:t> </w:t>
      </w:r>
    </w:p>
    <w:p w14:paraId="0E19DA3C" w14:textId="53B67EB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11" w:author="Ilkka Rinne" w:date="2022-09-06T14:12:00Z">
        <w:r w:rsidRPr="00785C54" w:rsidDel="00225515">
          <w:rPr>
            <w:noProof/>
            <w:szCs w:val="24"/>
          </w:rPr>
          <w:lastRenderedPageBreak/>
          <w:drawing>
            <wp:inline distT="0" distB="0" distL="0" distR="0" wp14:anchorId="6DB61E12" wp14:editId="054509C5">
              <wp:extent cx="5763780" cy="2932182"/>
              <wp:effectExtent l="0" t="0" r="8890" b="1905"/>
              <wp:docPr id="17" name="Picture 17"/>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3780" cy="2932182"/>
                      </a:xfrm>
                      <a:prstGeom prst="rect">
                        <a:avLst/>
                      </a:prstGeom>
                    </pic:spPr>
                  </pic:pic>
                </a:graphicData>
              </a:graphic>
            </wp:inline>
          </w:drawing>
        </w:r>
      </w:del>
      <w:ins w:id="2612" w:author="Ilkka Rinne" w:date="2022-09-06T14:12:00Z">
        <w:r w:rsidR="00225515">
          <w:rPr>
            <w:noProof/>
            <w:szCs w:val="24"/>
          </w:rPr>
          <w:lastRenderedPageBreak/>
          <w:drawing>
            <wp:inline distT="0" distB="0" distL="0" distR="0" wp14:anchorId="1B2716EF" wp14:editId="036E65B7">
              <wp:extent cx="5572525" cy="6803471"/>
              <wp:effectExtent l="0" t="0" r="317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0">
                        <a:extLst>
                          <a:ext uri="{28A0092B-C50C-407E-A947-70E740481C1C}">
                            <a14:useLocalDpi xmlns:a14="http://schemas.microsoft.com/office/drawing/2010/main" val="0"/>
                          </a:ext>
                        </a:extLst>
                      </a:blip>
                      <a:stretch>
                        <a:fillRect/>
                      </a:stretch>
                    </pic:blipFill>
                    <pic:spPr>
                      <a:xfrm>
                        <a:off x="0" y="0"/>
                        <a:ext cx="5593966" cy="6829648"/>
                      </a:xfrm>
                      <a:prstGeom prst="rect">
                        <a:avLst/>
                      </a:prstGeom>
                    </pic:spPr>
                  </pic:pic>
                </a:graphicData>
              </a:graphic>
            </wp:inline>
          </w:drawing>
        </w:r>
      </w:ins>
    </w:p>
    <w:p w14:paraId="10D5E992" w14:textId="320BB588" w:rsidR="005B5EAD" w:rsidRPr="00785C54" w:rsidRDefault="005B5EAD" w:rsidP="00785C54">
      <w:pPr>
        <w:pStyle w:val="Figuretitle"/>
        <w:autoSpaceDE w:val="0"/>
        <w:autoSpaceDN w:val="0"/>
        <w:adjustRightInd w:val="0"/>
        <w:outlineLvl w:val="0"/>
        <w:rPr>
          <w:szCs w:val="24"/>
        </w:rPr>
      </w:pPr>
      <w:commentRangeStart w:id="2613"/>
      <w:r w:rsidRPr="00785C54">
        <w:rPr>
          <w:szCs w:val="24"/>
        </w:rPr>
        <w:t xml:space="preserve">Figure </w:t>
      </w:r>
      <w:del w:id="2614" w:author="Ilkka Rinne" w:date="2022-09-06T14:12:00Z">
        <w:r w:rsidRPr="00785C54" w:rsidDel="00225515">
          <w:rPr>
            <w:szCs w:val="24"/>
          </w:rPr>
          <w:delText>17</w:delText>
        </w:r>
        <w:commentRangeEnd w:id="2613"/>
        <w:r w:rsidR="008058B6" w:rsidDel="00225515">
          <w:rPr>
            <w:rStyle w:val="CommentReference"/>
            <w:rFonts w:eastAsia="MS Mincho"/>
            <w:b w:val="0"/>
            <w:lang w:eastAsia="ja-JP"/>
          </w:rPr>
          <w:commentReference w:id="2613"/>
        </w:r>
        <w:r w:rsidRPr="00785C54" w:rsidDel="00225515">
          <w:rPr>
            <w:szCs w:val="24"/>
          </w:rPr>
          <w:delText xml:space="preserve"> </w:delText>
        </w:r>
      </w:del>
      <w:ins w:id="2615" w:author="Ilkka Rinne" w:date="2022-09-06T14:12:00Z">
        <w:r w:rsidR="00225515" w:rsidRPr="00785C54">
          <w:rPr>
            <w:szCs w:val="24"/>
          </w:rPr>
          <w:t>1</w:t>
        </w:r>
        <w:r w:rsidR="00225515">
          <w:rPr>
            <w:szCs w:val="24"/>
          </w:rPr>
          <w:t>8</w:t>
        </w:r>
      </w:ins>
      <w:r w:rsidRPr="00785C54">
        <w:rPr>
          <w:szCs w:val="24"/>
        </w:rPr>
        <w:t>— Context diagram for the Basic Observations — ObservableProperty</w:t>
      </w:r>
    </w:p>
    <w:p w14:paraId="796E3B3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16" w:name="_Toc113373445"/>
      <w:r w:rsidRPr="00785C54">
        <w:rPr>
          <w:rFonts w:eastAsia="Times New Roman"/>
          <w:szCs w:val="24"/>
        </w:rPr>
        <w:t>ObservingProcedure</w:t>
      </w:r>
      <w:bookmarkEnd w:id="2616"/>
    </w:p>
    <w:p w14:paraId="14E36BA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17" w:name="_Toc113373446"/>
      <w:r w:rsidRPr="00785C54">
        <w:rPr>
          <w:rFonts w:eastAsia="Times New Roman"/>
          <w:szCs w:val="24"/>
        </w:rPr>
        <w:t>ObservingProcedure Requirements Class</w:t>
      </w:r>
      <w:bookmarkEnd w:id="261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AD8774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5ED8FB7" w14:textId="112D96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AF22D7" w14:textId="2088F06B" w:rsidR="005B5EAD" w:rsidRPr="00785C54" w:rsidRDefault="005B5EAD" w:rsidP="00785C54">
            <w:pPr>
              <w:pStyle w:val="Tableheader"/>
              <w:autoSpaceDE w:val="0"/>
              <w:autoSpaceDN w:val="0"/>
              <w:adjustRightInd w:val="0"/>
              <w:jc w:val="both"/>
              <w:rPr>
                <w:szCs w:val="20"/>
              </w:rPr>
            </w:pPr>
            <w:r w:rsidRPr="00785C54">
              <w:rPr>
                <w:szCs w:val="24"/>
              </w:rPr>
              <w:t>/req/obs-basic/ObservingProcedure</w:t>
            </w:r>
          </w:p>
        </w:tc>
      </w:tr>
      <w:tr w:rsidR="005B5EAD" w:rsidRPr="00785C54" w14:paraId="4FC289B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D640135" w14:textId="6A1C004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8F2D1D" w14:textId="0ED2FF1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96E101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52A7664" w14:textId="6E75957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90CC1A7" w14:textId="49846280" w:rsidR="005B5EAD" w:rsidRPr="00785C54" w:rsidRDefault="005B5EAD" w:rsidP="00785C54">
            <w:pPr>
              <w:pStyle w:val="Tablebody"/>
              <w:autoSpaceDE w:val="0"/>
              <w:autoSpaceDN w:val="0"/>
              <w:adjustRightInd w:val="0"/>
              <w:jc w:val="both"/>
              <w:rPr>
                <w:szCs w:val="20"/>
              </w:rPr>
            </w:pPr>
            <w:r w:rsidRPr="00785C54">
              <w:rPr>
                <w:szCs w:val="24"/>
              </w:rPr>
              <w:t>Basic Observations - ObservingProcedure</w:t>
            </w:r>
          </w:p>
        </w:tc>
      </w:tr>
      <w:tr w:rsidR="005B5EAD" w:rsidRPr="00785C54" w14:paraId="4DBDBB3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E6C15E7" w14:textId="553AA61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9106C6" w14:textId="3A57EB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D35AA8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C2F170" w14:textId="3AB1AFD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B516BB" w14:textId="2D8020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107011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EDBB60E" w14:textId="77483C8B"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DE40A68" w14:textId="3DDE47CF" w:rsidR="005B5EAD" w:rsidRPr="00785C54" w:rsidRDefault="005B5EAD" w:rsidP="00785C54">
            <w:pPr>
              <w:pStyle w:val="Tablebody"/>
              <w:autoSpaceDE w:val="0"/>
              <w:autoSpaceDN w:val="0"/>
              <w:adjustRightInd w:val="0"/>
              <w:jc w:val="both"/>
              <w:rPr>
                <w:szCs w:val="20"/>
              </w:rPr>
            </w:pPr>
            <w:r w:rsidRPr="00785C54">
              <w:rPr>
                <w:szCs w:val="24"/>
              </w:rPr>
              <w:t>/req/obs-core/AbstractObservingProcedure</w:t>
            </w:r>
          </w:p>
        </w:tc>
      </w:tr>
      <w:tr w:rsidR="005B5EAD" w:rsidRPr="00785C54" w14:paraId="15CC4A16"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649D378" w14:textId="27B7DCE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49427697" w14:textId="374E6BC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52A52BB" w14:textId="43FED4B7" w:rsidR="0008652C" w:rsidRPr="00785C54" w:rsidRDefault="00316886" w:rsidP="00785C54">
      <w:pPr>
        <w:pStyle w:val="BodyText"/>
      </w:pPr>
      <w:ins w:id="2618" w:author="Katharina Schleidt" w:date="2022-08-13T17:53:00Z">
        <w:r w:rsidRPr="00316886">
          <w:t>ObservingProcedure from the Basic Observations is described as a class diagram in Figure 1</w:t>
        </w:r>
      </w:ins>
      <w:ins w:id="2619" w:author="Ilkka Rinne" w:date="2022-09-06T14:13:00Z">
        <w:r w:rsidR="00D601ED">
          <w:t>9</w:t>
        </w:r>
      </w:ins>
      <w:ins w:id="2620" w:author="Katharina Schleidt" w:date="2022-08-13T17:53:00Z">
        <w:del w:id="2621" w:author="Ilkka Rinne" w:date="2022-09-06T14:13:00Z">
          <w:r w:rsidDel="00D601ED">
            <w:delText>8</w:delText>
          </w:r>
        </w:del>
        <w:r w:rsidRPr="00316886">
          <w:t>. The schema is fully described in 10.</w:t>
        </w:r>
        <w:r>
          <w:t>7</w:t>
        </w:r>
        <w:r w:rsidRPr="00316886">
          <w:t>.</w:t>
        </w:r>
      </w:ins>
      <w:r w:rsidR="0008652C" w:rsidRPr="00785C54">
        <w:t> </w:t>
      </w:r>
    </w:p>
    <w:p w14:paraId="04AA9C72" w14:textId="79408E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22" w:author="Ilkka Rinne" w:date="2022-09-06T14:13:00Z">
        <w:r w:rsidRPr="00785C54" w:rsidDel="00D601ED">
          <w:rPr>
            <w:noProof/>
            <w:szCs w:val="24"/>
          </w:rPr>
          <w:lastRenderedPageBreak/>
          <w:drawing>
            <wp:inline distT="0" distB="0" distL="0" distR="0" wp14:anchorId="77FA2C38" wp14:editId="7FE28710">
              <wp:extent cx="5763780" cy="2968758"/>
              <wp:effectExtent l="0" t="0" r="8890" b="3175"/>
              <wp:docPr id="18" name="Picture 18"/>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2623" w:author="Ilkka Rinne" w:date="2022-09-06T14:13:00Z">
        <w:r w:rsidR="00D601ED">
          <w:rPr>
            <w:noProof/>
            <w:szCs w:val="24"/>
          </w:rPr>
          <w:lastRenderedPageBreak/>
          <w:drawing>
            <wp:inline distT="0" distB="0" distL="0" distR="0" wp14:anchorId="3C9A076B" wp14:editId="0FCA26B9">
              <wp:extent cx="4798503" cy="607039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2">
                        <a:extLst>
                          <a:ext uri="{28A0092B-C50C-407E-A947-70E740481C1C}">
                            <a14:useLocalDpi xmlns:a14="http://schemas.microsoft.com/office/drawing/2010/main" val="0"/>
                          </a:ext>
                        </a:extLst>
                      </a:blip>
                      <a:stretch>
                        <a:fillRect/>
                      </a:stretch>
                    </pic:blipFill>
                    <pic:spPr>
                      <a:xfrm>
                        <a:off x="0" y="0"/>
                        <a:ext cx="4807732" cy="6082070"/>
                      </a:xfrm>
                      <a:prstGeom prst="rect">
                        <a:avLst/>
                      </a:prstGeom>
                    </pic:spPr>
                  </pic:pic>
                </a:graphicData>
              </a:graphic>
            </wp:inline>
          </w:drawing>
        </w:r>
      </w:ins>
    </w:p>
    <w:p w14:paraId="2040624F" w14:textId="13206871" w:rsidR="005B5EAD" w:rsidRPr="00785C54" w:rsidRDefault="005B5EAD" w:rsidP="00785C54">
      <w:pPr>
        <w:pStyle w:val="Figuretitle"/>
        <w:autoSpaceDE w:val="0"/>
        <w:autoSpaceDN w:val="0"/>
        <w:adjustRightInd w:val="0"/>
        <w:outlineLvl w:val="0"/>
        <w:rPr>
          <w:szCs w:val="24"/>
        </w:rPr>
      </w:pPr>
      <w:commentRangeStart w:id="2624"/>
      <w:r w:rsidRPr="00785C54">
        <w:rPr>
          <w:szCs w:val="24"/>
        </w:rPr>
        <w:t>Figure 1</w:t>
      </w:r>
      <w:ins w:id="2625" w:author="Ilkka Rinne" w:date="2022-09-06T14:13:00Z">
        <w:r w:rsidR="00D601ED">
          <w:rPr>
            <w:szCs w:val="24"/>
          </w:rPr>
          <w:t>9</w:t>
        </w:r>
      </w:ins>
      <w:del w:id="2626" w:author="Ilkka Rinne" w:date="2022-09-06T14:13:00Z">
        <w:r w:rsidRPr="00785C54" w:rsidDel="00D601ED">
          <w:rPr>
            <w:szCs w:val="24"/>
          </w:rPr>
          <w:delText>8</w:delText>
        </w:r>
      </w:del>
      <w:commentRangeEnd w:id="2624"/>
      <w:r w:rsidR="008058B6">
        <w:rPr>
          <w:rStyle w:val="CommentReference"/>
          <w:rFonts w:eastAsia="MS Mincho"/>
          <w:b w:val="0"/>
          <w:lang w:eastAsia="ja-JP"/>
        </w:rPr>
        <w:commentReference w:id="2624"/>
      </w:r>
      <w:r w:rsidRPr="00785C54">
        <w:rPr>
          <w:szCs w:val="24"/>
        </w:rPr>
        <w:t xml:space="preserve"> — Context diagram for Basic Observations — ObservingProcedure</w:t>
      </w:r>
    </w:p>
    <w:p w14:paraId="6108409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27" w:name="_Toc113373447"/>
      <w:r w:rsidRPr="00785C54">
        <w:rPr>
          <w:rFonts w:eastAsia="Times New Roman"/>
          <w:szCs w:val="24"/>
        </w:rPr>
        <w:t>Observer</w:t>
      </w:r>
      <w:bookmarkEnd w:id="2627"/>
    </w:p>
    <w:p w14:paraId="14A2130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28" w:name="_Toc113373448"/>
      <w:r w:rsidRPr="00785C54">
        <w:rPr>
          <w:rFonts w:eastAsia="Times New Roman"/>
          <w:szCs w:val="24"/>
        </w:rPr>
        <w:t>Observer Requirements Class</w:t>
      </w:r>
      <w:bookmarkEnd w:id="26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F718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66AAD553" w14:textId="7AD8B75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42C6CB49" w14:textId="4851D49A" w:rsidR="005B5EAD" w:rsidRPr="00785C54" w:rsidRDefault="005B5EAD" w:rsidP="00785C54">
            <w:pPr>
              <w:pStyle w:val="Tableheader"/>
              <w:autoSpaceDE w:val="0"/>
              <w:autoSpaceDN w:val="0"/>
              <w:adjustRightInd w:val="0"/>
              <w:jc w:val="both"/>
              <w:rPr>
                <w:szCs w:val="20"/>
              </w:rPr>
            </w:pPr>
            <w:r w:rsidRPr="00785C54">
              <w:rPr>
                <w:szCs w:val="24"/>
              </w:rPr>
              <w:t>/req/obs-basic/Observer</w:t>
            </w:r>
          </w:p>
        </w:tc>
      </w:tr>
      <w:tr w:rsidR="005B5EAD" w:rsidRPr="00785C54" w14:paraId="6ADCB21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21C9B2E" w14:textId="29B7E1D1"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3E7A09F4" w14:textId="4387F6D2"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F6797F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FA96ED5" w14:textId="365EBAD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0D9DB3" w14:textId="16E09E57" w:rsidR="005B5EAD" w:rsidRPr="00785C54" w:rsidRDefault="005B5EAD" w:rsidP="00785C54">
            <w:pPr>
              <w:pStyle w:val="Tablebody"/>
              <w:autoSpaceDE w:val="0"/>
              <w:autoSpaceDN w:val="0"/>
              <w:adjustRightInd w:val="0"/>
              <w:jc w:val="both"/>
              <w:rPr>
                <w:szCs w:val="20"/>
              </w:rPr>
            </w:pPr>
            <w:r w:rsidRPr="00785C54">
              <w:rPr>
                <w:szCs w:val="24"/>
              </w:rPr>
              <w:t>Basic Observations - Observer</w:t>
            </w:r>
          </w:p>
        </w:tc>
      </w:tr>
      <w:tr w:rsidR="005B5EAD" w:rsidRPr="00785C54" w14:paraId="7352380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DEAEC" w14:textId="23ED0BCA"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66A33CE" w14:textId="3AE60F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B6AD4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43C6EB6" w14:textId="505A9AC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D7013DD" w14:textId="11F6DA8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2934406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E23164D" w14:textId="23563FD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31B4BB5" w14:textId="693B8B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0CB1ABA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96E371" w14:textId="3E56F67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BA038D9" w14:textId="11362C88" w:rsidR="005B5EAD" w:rsidRPr="00785C54" w:rsidRDefault="005B5EAD" w:rsidP="00785C54">
            <w:pPr>
              <w:pStyle w:val="Tablebody"/>
              <w:autoSpaceDE w:val="0"/>
              <w:autoSpaceDN w:val="0"/>
              <w:adjustRightInd w:val="0"/>
              <w:jc w:val="both"/>
              <w:rPr>
                <w:szCs w:val="20"/>
              </w:rPr>
            </w:pPr>
            <w:r w:rsidRPr="00785C54">
              <w:rPr>
                <w:szCs w:val="24"/>
              </w:rPr>
              <w:t>/req/obs-core/AbstractObserver</w:t>
            </w:r>
          </w:p>
        </w:tc>
      </w:tr>
      <w:tr w:rsidR="005B5EAD" w:rsidRPr="00785C54" w14:paraId="274E1F28"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13292C" w14:textId="50C6171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51F27FE" w14:textId="036EF242"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180B486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B0DF9E0" w14:textId="4AB1C81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237F6FE" w14:textId="398B1B33"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354FCF11" w14:textId="4CB4B22C" w:rsidR="0008652C" w:rsidRPr="00785C54" w:rsidRDefault="00316886" w:rsidP="00785C54">
      <w:pPr>
        <w:pStyle w:val="BodyText"/>
      </w:pPr>
      <w:ins w:id="2629" w:author="Katharina Schleidt" w:date="2022-08-13T17:54:00Z">
        <w:r w:rsidRPr="00316886">
          <w:t xml:space="preserve">Observer from the Basic Observations is described as a class diagram in Figure </w:t>
        </w:r>
      </w:ins>
      <w:ins w:id="2630" w:author="Ilkka Rinne" w:date="2022-09-06T14:14:00Z">
        <w:r w:rsidR="00086AF7">
          <w:t>20</w:t>
        </w:r>
      </w:ins>
      <w:ins w:id="2631" w:author="Katharina Schleidt" w:date="2022-08-13T17:54:00Z">
        <w:del w:id="2632" w:author="Ilkka Rinne" w:date="2022-09-06T14:14:00Z">
          <w:r w:rsidRPr="00316886" w:rsidDel="00086AF7">
            <w:delText>1</w:delText>
          </w:r>
          <w:r w:rsidDel="00086AF7">
            <w:delText>9</w:delText>
          </w:r>
        </w:del>
        <w:r w:rsidRPr="00316886">
          <w:t>. The schema is fully described in 10.</w:t>
        </w:r>
        <w:r>
          <w:t>8</w:t>
        </w:r>
        <w:r w:rsidRPr="00316886">
          <w:t>.</w:t>
        </w:r>
      </w:ins>
      <w:r w:rsidR="0008652C" w:rsidRPr="00785C54">
        <w:t> </w:t>
      </w:r>
    </w:p>
    <w:p w14:paraId="2C8313CB" w14:textId="22CEBF0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33" w:author="Ilkka Rinne" w:date="2022-09-06T14:13:00Z">
        <w:r w:rsidRPr="00785C54" w:rsidDel="00086AF7">
          <w:rPr>
            <w:noProof/>
            <w:szCs w:val="24"/>
          </w:rPr>
          <w:lastRenderedPageBreak/>
          <w:drawing>
            <wp:inline distT="0" distB="0" distL="0" distR="0" wp14:anchorId="1A34D3F6" wp14:editId="55E702B5">
              <wp:extent cx="5763780" cy="2840742"/>
              <wp:effectExtent l="0" t="0" r="8890" b="0"/>
              <wp:docPr id="19" name="Picture 19"/>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3780" cy="2840742"/>
                      </a:xfrm>
                      <a:prstGeom prst="rect">
                        <a:avLst/>
                      </a:prstGeom>
                    </pic:spPr>
                  </pic:pic>
                </a:graphicData>
              </a:graphic>
            </wp:inline>
          </w:drawing>
        </w:r>
      </w:del>
      <w:ins w:id="2634" w:author="Ilkka Rinne" w:date="2022-09-06T14:14:00Z">
        <w:r w:rsidR="00086AF7">
          <w:rPr>
            <w:noProof/>
            <w:szCs w:val="24"/>
          </w:rPr>
          <w:lastRenderedPageBreak/>
          <w:drawing>
            <wp:inline distT="0" distB="0" distL="0" distR="0" wp14:anchorId="70824587" wp14:editId="050FB9F7">
              <wp:extent cx="5719014" cy="6753137"/>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5731619" cy="6768021"/>
                      </a:xfrm>
                      <a:prstGeom prst="rect">
                        <a:avLst/>
                      </a:prstGeom>
                    </pic:spPr>
                  </pic:pic>
                </a:graphicData>
              </a:graphic>
            </wp:inline>
          </w:drawing>
        </w:r>
      </w:ins>
    </w:p>
    <w:p w14:paraId="3B9B2C70" w14:textId="663A147C" w:rsidR="005B5EAD" w:rsidRPr="00785C54" w:rsidRDefault="005B5EAD" w:rsidP="00785C54">
      <w:pPr>
        <w:pStyle w:val="Figuretitle"/>
        <w:autoSpaceDE w:val="0"/>
        <w:autoSpaceDN w:val="0"/>
        <w:adjustRightInd w:val="0"/>
        <w:outlineLvl w:val="0"/>
        <w:rPr>
          <w:szCs w:val="24"/>
        </w:rPr>
      </w:pPr>
      <w:commentRangeStart w:id="2635"/>
      <w:r w:rsidRPr="00785C54">
        <w:rPr>
          <w:szCs w:val="24"/>
        </w:rPr>
        <w:t xml:space="preserve">Figure </w:t>
      </w:r>
      <w:ins w:id="2636" w:author="Ilkka Rinne" w:date="2022-09-06T14:14:00Z">
        <w:r w:rsidR="00086AF7">
          <w:rPr>
            <w:szCs w:val="24"/>
          </w:rPr>
          <w:t>20</w:t>
        </w:r>
      </w:ins>
      <w:del w:id="2637" w:author="Ilkka Rinne" w:date="2022-09-06T14:14:00Z">
        <w:r w:rsidRPr="00785C54" w:rsidDel="00086AF7">
          <w:rPr>
            <w:szCs w:val="24"/>
          </w:rPr>
          <w:delText>19</w:delText>
        </w:r>
      </w:del>
      <w:r w:rsidRPr="00785C54">
        <w:rPr>
          <w:szCs w:val="24"/>
        </w:rPr>
        <w:t xml:space="preserve"> </w:t>
      </w:r>
      <w:commentRangeEnd w:id="2635"/>
      <w:r w:rsidR="008058B6">
        <w:rPr>
          <w:rStyle w:val="CommentReference"/>
          <w:rFonts w:eastAsia="MS Mincho"/>
          <w:b w:val="0"/>
          <w:lang w:eastAsia="ja-JP"/>
        </w:rPr>
        <w:commentReference w:id="2635"/>
      </w:r>
      <w:r w:rsidRPr="00785C54">
        <w:rPr>
          <w:szCs w:val="24"/>
        </w:rPr>
        <w:t>— Context diagram for Basic Observations — Observer</w:t>
      </w:r>
    </w:p>
    <w:p w14:paraId="4B04886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38" w:name="_Toc113373449"/>
      <w:r w:rsidRPr="00785C54">
        <w:rPr>
          <w:rFonts w:eastAsia="Times New Roman"/>
          <w:szCs w:val="24"/>
        </w:rPr>
        <w:t>Host</w:t>
      </w:r>
      <w:bookmarkEnd w:id="2638"/>
    </w:p>
    <w:p w14:paraId="07F278D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39" w:name="_Toc113373450"/>
      <w:r w:rsidRPr="00785C54">
        <w:rPr>
          <w:rFonts w:eastAsia="Times New Roman"/>
          <w:szCs w:val="24"/>
        </w:rPr>
        <w:t>Host Requirements Class</w:t>
      </w:r>
      <w:bookmarkEnd w:id="26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DFBA275"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972606C" w14:textId="227A7C3B"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3E9DE22" w14:textId="798FA522" w:rsidR="005B5EAD" w:rsidRPr="00785C54" w:rsidRDefault="005B5EAD" w:rsidP="00785C54">
            <w:pPr>
              <w:pStyle w:val="Tableheader"/>
              <w:autoSpaceDE w:val="0"/>
              <w:autoSpaceDN w:val="0"/>
              <w:adjustRightInd w:val="0"/>
              <w:jc w:val="both"/>
              <w:rPr>
                <w:szCs w:val="20"/>
              </w:rPr>
            </w:pPr>
            <w:r w:rsidRPr="00785C54">
              <w:rPr>
                <w:szCs w:val="24"/>
              </w:rPr>
              <w:t>/req/obs-basic/Host</w:t>
            </w:r>
          </w:p>
        </w:tc>
      </w:tr>
      <w:tr w:rsidR="005B5EAD" w:rsidRPr="00785C54" w14:paraId="6B376855"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9942FC1" w14:textId="06F8E8B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4F8E35E" w14:textId="6E9907B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09C8A3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AA8741" w14:textId="1A071EAC"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413A48C" w14:textId="0DDEBE78" w:rsidR="005B5EAD" w:rsidRPr="00785C54" w:rsidRDefault="005B5EAD" w:rsidP="00785C54">
            <w:pPr>
              <w:pStyle w:val="Tablebody"/>
              <w:autoSpaceDE w:val="0"/>
              <w:autoSpaceDN w:val="0"/>
              <w:adjustRightInd w:val="0"/>
              <w:jc w:val="both"/>
              <w:rPr>
                <w:szCs w:val="20"/>
              </w:rPr>
            </w:pPr>
            <w:r w:rsidRPr="00785C54">
              <w:rPr>
                <w:szCs w:val="24"/>
              </w:rPr>
              <w:t>Basic Observations - Host</w:t>
            </w:r>
          </w:p>
        </w:tc>
      </w:tr>
      <w:tr w:rsidR="005B5EAD" w:rsidRPr="00785C54" w14:paraId="495CFD8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E530B" w14:textId="324675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748D49" w14:textId="6336FE0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268CAD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7687B0" w14:textId="5F826DD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14014BF" w14:textId="2541BEC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D1D42A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93B5435" w14:textId="444089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41A3983" w14:textId="4B9BA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29AF3F0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923E35" w14:textId="7C99C16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3694CAB" w14:textId="7F3CC770" w:rsidR="005B5EAD" w:rsidRPr="00785C54" w:rsidRDefault="005B5EAD" w:rsidP="00785C54">
            <w:pPr>
              <w:pStyle w:val="Tablebody"/>
              <w:autoSpaceDE w:val="0"/>
              <w:autoSpaceDN w:val="0"/>
              <w:adjustRightInd w:val="0"/>
              <w:jc w:val="both"/>
              <w:rPr>
                <w:szCs w:val="20"/>
              </w:rPr>
            </w:pPr>
            <w:r w:rsidRPr="00785C54">
              <w:rPr>
                <w:szCs w:val="24"/>
              </w:rPr>
              <w:t>/req/obs-core/AbstractHost</w:t>
            </w:r>
          </w:p>
        </w:tc>
      </w:tr>
      <w:tr w:rsidR="005B5EAD" w:rsidRPr="00785C54" w14:paraId="0F24F2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11893E" w14:textId="2AB818E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2CAF4FB" w14:textId="707420EA"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3163A4D2"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7748CF3" w14:textId="2B9427A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D5001D8" w14:textId="2F122F2C"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2785A630" w14:textId="655A3812" w:rsidR="0008652C" w:rsidRPr="00785C54" w:rsidRDefault="00316886" w:rsidP="00785C54">
      <w:pPr>
        <w:pStyle w:val="BodyText"/>
      </w:pPr>
      <w:ins w:id="2640" w:author="Katharina Schleidt" w:date="2022-08-13T17:54:00Z">
        <w:r w:rsidRPr="00316886">
          <w:t xml:space="preserve">Host from the Basic Observations is described as a class diagram in Figure </w:t>
        </w:r>
        <w:r>
          <w:t>2</w:t>
        </w:r>
      </w:ins>
      <w:ins w:id="2641" w:author="Ilkka Rinne" w:date="2022-09-06T14:15:00Z">
        <w:r w:rsidR="007E0F59">
          <w:t>1</w:t>
        </w:r>
      </w:ins>
      <w:ins w:id="2642" w:author="Katharina Schleidt" w:date="2022-08-13T17:54:00Z">
        <w:del w:id="2643" w:author="Ilkka Rinne" w:date="2022-09-06T14:15:00Z">
          <w:r w:rsidDel="007E0F59">
            <w:delText>0</w:delText>
          </w:r>
        </w:del>
        <w:r w:rsidRPr="00316886">
          <w:t>. The schema is fully described in 10.</w:t>
        </w:r>
      </w:ins>
      <w:ins w:id="2644" w:author="Katharina Schleidt" w:date="2022-08-13T17:55:00Z">
        <w:r>
          <w:t>9</w:t>
        </w:r>
      </w:ins>
      <w:ins w:id="2645" w:author="Katharina Schleidt" w:date="2022-08-13T17:54:00Z">
        <w:r w:rsidRPr="00316886">
          <w:t>.</w:t>
        </w:r>
      </w:ins>
      <w:r w:rsidR="0008652C" w:rsidRPr="00785C54">
        <w:t> </w:t>
      </w:r>
    </w:p>
    <w:p w14:paraId="37248FCF" w14:textId="64DC1F8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46" w:author="Ilkka Rinne" w:date="2022-09-06T14:15:00Z">
        <w:r w:rsidRPr="00785C54" w:rsidDel="007E0F59">
          <w:rPr>
            <w:noProof/>
            <w:szCs w:val="24"/>
          </w:rPr>
          <w:lastRenderedPageBreak/>
          <w:drawing>
            <wp:inline distT="0" distB="0" distL="0" distR="0" wp14:anchorId="2B0ACFD7" wp14:editId="393CF001">
              <wp:extent cx="5763780" cy="3044958"/>
              <wp:effectExtent l="0" t="0" r="8890" b="3175"/>
              <wp:docPr id="20" name="Picture 20"/>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780" cy="3044958"/>
                      </a:xfrm>
                      <a:prstGeom prst="rect">
                        <a:avLst/>
                      </a:prstGeom>
                    </pic:spPr>
                  </pic:pic>
                </a:graphicData>
              </a:graphic>
            </wp:inline>
          </w:drawing>
        </w:r>
      </w:del>
      <w:ins w:id="2647" w:author="Ilkka Rinne" w:date="2022-09-06T14:15:00Z">
        <w:r w:rsidR="007E0F59">
          <w:rPr>
            <w:noProof/>
            <w:szCs w:val="24"/>
          </w:rPr>
          <w:lastRenderedPageBreak/>
          <w:drawing>
            <wp:inline distT="0" distB="0" distL="0" distR="0" wp14:anchorId="6BB3549D" wp14:editId="18CE830F">
              <wp:extent cx="5385732" cy="6575603"/>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extLst>
                          <a:ext uri="{28A0092B-C50C-407E-A947-70E740481C1C}">
                            <a14:useLocalDpi xmlns:a14="http://schemas.microsoft.com/office/drawing/2010/main" val="0"/>
                          </a:ext>
                        </a:extLst>
                      </a:blip>
                      <a:stretch>
                        <a:fillRect/>
                      </a:stretch>
                    </pic:blipFill>
                    <pic:spPr>
                      <a:xfrm>
                        <a:off x="0" y="0"/>
                        <a:ext cx="5397658" cy="6590163"/>
                      </a:xfrm>
                      <a:prstGeom prst="rect">
                        <a:avLst/>
                      </a:prstGeom>
                    </pic:spPr>
                  </pic:pic>
                </a:graphicData>
              </a:graphic>
            </wp:inline>
          </w:drawing>
        </w:r>
      </w:ins>
    </w:p>
    <w:p w14:paraId="10ADD424" w14:textId="3E2BB7BE" w:rsidR="005B5EAD" w:rsidRPr="00785C54" w:rsidRDefault="005B5EAD" w:rsidP="00785C54">
      <w:pPr>
        <w:pStyle w:val="Figuretitle"/>
        <w:autoSpaceDE w:val="0"/>
        <w:autoSpaceDN w:val="0"/>
        <w:adjustRightInd w:val="0"/>
        <w:outlineLvl w:val="0"/>
        <w:rPr>
          <w:szCs w:val="24"/>
        </w:rPr>
      </w:pPr>
      <w:commentRangeStart w:id="2648"/>
      <w:r w:rsidRPr="00785C54">
        <w:rPr>
          <w:szCs w:val="24"/>
        </w:rPr>
        <w:t>Figure 2</w:t>
      </w:r>
      <w:ins w:id="2649" w:author="Ilkka Rinne" w:date="2022-09-06T14:15:00Z">
        <w:r w:rsidR="007E0F59">
          <w:rPr>
            <w:szCs w:val="24"/>
          </w:rPr>
          <w:t>1</w:t>
        </w:r>
      </w:ins>
      <w:del w:id="2650" w:author="Ilkka Rinne" w:date="2022-09-06T14:15:00Z">
        <w:r w:rsidRPr="00785C54" w:rsidDel="007E0F59">
          <w:rPr>
            <w:szCs w:val="24"/>
          </w:rPr>
          <w:delText>0</w:delText>
        </w:r>
      </w:del>
      <w:r w:rsidRPr="00785C54">
        <w:rPr>
          <w:szCs w:val="24"/>
        </w:rPr>
        <w:t xml:space="preserve"> </w:t>
      </w:r>
      <w:commentRangeEnd w:id="2648"/>
      <w:r w:rsidR="008058B6">
        <w:rPr>
          <w:rStyle w:val="CommentReference"/>
          <w:rFonts w:eastAsia="MS Mincho"/>
          <w:b w:val="0"/>
          <w:lang w:eastAsia="ja-JP"/>
        </w:rPr>
        <w:commentReference w:id="2648"/>
      </w:r>
      <w:r w:rsidRPr="00785C54">
        <w:rPr>
          <w:szCs w:val="24"/>
        </w:rPr>
        <w:t>— Context diagram for Basic Observations — Host</w:t>
      </w:r>
    </w:p>
    <w:p w14:paraId="77B02EA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51" w:name="_Toc113373451"/>
      <w:r w:rsidRPr="00785C54">
        <w:rPr>
          <w:rFonts w:eastAsia="Times New Roman"/>
          <w:szCs w:val="24"/>
        </w:rPr>
        <w:t>Deployment</w:t>
      </w:r>
      <w:bookmarkEnd w:id="2651"/>
    </w:p>
    <w:p w14:paraId="3CFBE5F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52" w:name="_Toc113373452"/>
      <w:r w:rsidRPr="00785C54">
        <w:rPr>
          <w:rFonts w:eastAsia="Times New Roman"/>
          <w:szCs w:val="24"/>
        </w:rPr>
        <w:t>Deployment Requirements Class</w:t>
      </w:r>
      <w:bookmarkEnd w:id="26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678DEBD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21A8B72" w14:textId="6D01459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F6457ED" w14:textId="0B56E237" w:rsidR="005B5EAD" w:rsidRPr="00785C54" w:rsidRDefault="005B5EAD" w:rsidP="00785C54">
            <w:pPr>
              <w:pStyle w:val="Tableheader"/>
              <w:autoSpaceDE w:val="0"/>
              <w:autoSpaceDN w:val="0"/>
              <w:adjustRightInd w:val="0"/>
              <w:jc w:val="both"/>
              <w:rPr>
                <w:szCs w:val="20"/>
              </w:rPr>
            </w:pPr>
            <w:r w:rsidRPr="00785C54">
              <w:rPr>
                <w:szCs w:val="24"/>
              </w:rPr>
              <w:t>/req/obs-basic/Deployment</w:t>
            </w:r>
          </w:p>
        </w:tc>
      </w:tr>
      <w:tr w:rsidR="005B5EAD" w:rsidRPr="00785C54" w14:paraId="7313C4CD"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A9CD77E" w14:textId="0961626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7E03CE71" w14:textId="67609FE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2BD466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871E123" w14:textId="00F8B72E" w:rsidR="005B5EAD" w:rsidRPr="00785C54" w:rsidRDefault="005B5EAD" w:rsidP="00785C54">
            <w:pPr>
              <w:pStyle w:val="Tablebody"/>
              <w:autoSpaceDE w:val="0"/>
              <w:autoSpaceDN w:val="0"/>
              <w:adjustRightInd w:val="0"/>
              <w:jc w:val="both"/>
              <w:rPr>
                <w:szCs w:val="20"/>
              </w:rPr>
            </w:pPr>
            <w:r w:rsidRPr="00785C54">
              <w:rPr>
                <w:szCs w:val="24"/>
              </w:rPr>
              <w:lastRenderedPageBreak/>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3D6CE83" w14:textId="2ED500E0" w:rsidR="005B5EAD" w:rsidRPr="00785C54" w:rsidRDefault="005B5EAD" w:rsidP="00785C54">
            <w:pPr>
              <w:pStyle w:val="Tablebody"/>
              <w:autoSpaceDE w:val="0"/>
              <w:autoSpaceDN w:val="0"/>
              <w:adjustRightInd w:val="0"/>
              <w:jc w:val="both"/>
              <w:rPr>
                <w:szCs w:val="20"/>
              </w:rPr>
            </w:pPr>
            <w:r w:rsidRPr="00785C54">
              <w:rPr>
                <w:szCs w:val="24"/>
              </w:rPr>
              <w:t>Basic Observations - Deployment</w:t>
            </w:r>
          </w:p>
        </w:tc>
      </w:tr>
      <w:tr w:rsidR="005B5EAD" w:rsidRPr="00785C54" w14:paraId="2C55CBF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2432DA5" w14:textId="7334F29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63AE451" w14:textId="6B3DF3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03933B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27DD88E" w14:textId="4B565E16"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E9B107" w14:textId="1A33DD3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06671BB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D8087C2" w14:textId="2C63207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6E4E662" w14:textId="0739F2CB" w:rsidR="005B5EAD" w:rsidRPr="00785C54" w:rsidRDefault="005B5EAD" w:rsidP="00785C54">
            <w:pPr>
              <w:pStyle w:val="Tablebody"/>
              <w:autoSpaceDE w:val="0"/>
              <w:autoSpaceDN w:val="0"/>
              <w:adjustRightInd w:val="0"/>
              <w:jc w:val="both"/>
              <w:rPr>
                <w:szCs w:val="20"/>
              </w:rPr>
            </w:pPr>
            <w:r w:rsidRPr="00785C54">
              <w:rPr>
                <w:szCs w:val="24"/>
              </w:rPr>
              <w:t>/req/obs-core/AbstractDeployment</w:t>
            </w:r>
          </w:p>
        </w:tc>
      </w:tr>
      <w:tr w:rsidR="005B5EAD" w:rsidRPr="00785C54" w14:paraId="5AA1D45D"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C9EF45A" w14:textId="2D268E0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910F55D" w14:textId="449950D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8A5F96B" w14:textId="3CD853EC" w:rsidR="0008652C" w:rsidRPr="00785C54" w:rsidRDefault="00115763" w:rsidP="00785C54">
      <w:pPr>
        <w:pStyle w:val="BodyText"/>
      </w:pPr>
      <w:ins w:id="2653" w:author="Katharina Schleidt" w:date="2022-08-13T17:55:00Z">
        <w:r w:rsidRPr="00115763">
          <w:t xml:space="preserve">Deployment </w:t>
        </w:r>
        <w:r w:rsidRPr="00316886">
          <w:t xml:space="preserve">from the Basic Observations is described as a class diagram in Figure </w:t>
        </w:r>
        <w:r>
          <w:t>2</w:t>
        </w:r>
      </w:ins>
      <w:ins w:id="2654" w:author="Ilkka Rinne" w:date="2022-09-06T14:16:00Z">
        <w:r w:rsidR="00733A61">
          <w:t>2</w:t>
        </w:r>
      </w:ins>
      <w:ins w:id="2655" w:author="Katharina Schleidt" w:date="2022-08-13T17:55:00Z">
        <w:del w:id="2656" w:author="Ilkka Rinne" w:date="2022-09-06T14:16:00Z">
          <w:r w:rsidDel="00733A61">
            <w:delText>1</w:delText>
          </w:r>
        </w:del>
        <w:r w:rsidRPr="00316886">
          <w:t>. The schema is fully described in 10.</w:t>
        </w:r>
        <w:r>
          <w:t>10</w:t>
        </w:r>
        <w:r w:rsidRPr="00316886">
          <w:t>.</w:t>
        </w:r>
        <w:r w:rsidRPr="00785C54">
          <w:t> </w:t>
        </w:r>
      </w:ins>
      <w:r w:rsidR="0008652C" w:rsidRPr="00785C54">
        <w:t> </w:t>
      </w:r>
    </w:p>
    <w:p w14:paraId="58B62DAC" w14:textId="1A16CBA0"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657" w:author="Ilkka Rinne" w:date="2022-09-06T14:16:00Z">
        <w:r w:rsidRPr="00785C54" w:rsidDel="00733A61">
          <w:rPr>
            <w:noProof/>
            <w:szCs w:val="24"/>
          </w:rPr>
          <w:lastRenderedPageBreak/>
          <w:drawing>
            <wp:inline distT="0" distB="0" distL="0" distR="0" wp14:anchorId="0C5CB569" wp14:editId="10494D1C">
              <wp:extent cx="5763780" cy="3108966"/>
              <wp:effectExtent l="0" t="0" r="8890" b="0"/>
              <wp:docPr id="21" name="Picture 2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3780" cy="3108966"/>
                      </a:xfrm>
                      <a:prstGeom prst="rect">
                        <a:avLst/>
                      </a:prstGeom>
                    </pic:spPr>
                  </pic:pic>
                </a:graphicData>
              </a:graphic>
            </wp:inline>
          </w:drawing>
        </w:r>
      </w:del>
      <w:ins w:id="2658" w:author="Ilkka Rinne" w:date="2022-09-06T14:16:00Z">
        <w:r w:rsidR="00733A61">
          <w:rPr>
            <w:noProof/>
            <w:szCs w:val="24"/>
          </w:rPr>
          <w:lastRenderedPageBreak/>
          <w:drawing>
            <wp:inline distT="0" distB="0" distL="0" distR="0" wp14:anchorId="778E84B9" wp14:editId="11841CA5">
              <wp:extent cx="5255730" cy="6182360"/>
              <wp:effectExtent l="0" t="0" r="254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5278848" cy="6209554"/>
                      </a:xfrm>
                      <a:prstGeom prst="rect">
                        <a:avLst/>
                      </a:prstGeom>
                    </pic:spPr>
                  </pic:pic>
                </a:graphicData>
              </a:graphic>
            </wp:inline>
          </w:drawing>
        </w:r>
      </w:ins>
    </w:p>
    <w:p w14:paraId="6002F606" w14:textId="70861AE0" w:rsidR="005B5EAD" w:rsidRPr="00785C54" w:rsidRDefault="005B5EAD" w:rsidP="00785C54">
      <w:pPr>
        <w:pStyle w:val="Figuretitle"/>
        <w:autoSpaceDE w:val="0"/>
        <w:autoSpaceDN w:val="0"/>
        <w:adjustRightInd w:val="0"/>
        <w:outlineLvl w:val="0"/>
        <w:rPr>
          <w:szCs w:val="24"/>
        </w:rPr>
      </w:pPr>
      <w:commentRangeStart w:id="2659"/>
      <w:r w:rsidRPr="00785C54">
        <w:rPr>
          <w:szCs w:val="24"/>
        </w:rPr>
        <w:t>Figure 2</w:t>
      </w:r>
      <w:ins w:id="2660" w:author="Ilkka Rinne" w:date="2022-09-06T14:16:00Z">
        <w:r w:rsidR="00733A61">
          <w:rPr>
            <w:szCs w:val="24"/>
          </w:rPr>
          <w:t>2</w:t>
        </w:r>
      </w:ins>
      <w:del w:id="2661" w:author="Ilkka Rinne" w:date="2022-09-06T14:16:00Z">
        <w:r w:rsidRPr="00785C54" w:rsidDel="00733A61">
          <w:rPr>
            <w:szCs w:val="24"/>
          </w:rPr>
          <w:delText>1</w:delText>
        </w:r>
      </w:del>
      <w:r w:rsidRPr="00785C54">
        <w:rPr>
          <w:szCs w:val="24"/>
        </w:rPr>
        <w:t xml:space="preserve"> </w:t>
      </w:r>
      <w:commentRangeEnd w:id="2659"/>
      <w:r w:rsidR="008058B6">
        <w:rPr>
          <w:rStyle w:val="CommentReference"/>
          <w:rFonts w:eastAsia="MS Mincho"/>
          <w:b w:val="0"/>
          <w:lang w:eastAsia="ja-JP"/>
        </w:rPr>
        <w:commentReference w:id="2659"/>
      </w:r>
      <w:r w:rsidRPr="00785C54">
        <w:rPr>
          <w:szCs w:val="24"/>
        </w:rPr>
        <w:t>— Context diagram for Basic Observations — Deployment</w:t>
      </w:r>
    </w:p>
    <w:p w14:paraId="6CA53C8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62" w:name="_Toc113373453"/>
      <w:r w:rsidRPr="00785C54">
        <w:rPr>
          <w:rFonts w:eastAsia="Times New Roman"/>
          <w:szCs w:val="24"/>
        </w:rPr>
        <w:t>GenericDomainFeature</w:t>
      </w:r>
      <w:bookmarkEnd w:id="2662"/>
    </w:p>
    <w:p w14:paraId="1A0F62DB"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63" w:name="_Toc113373454"/>
      <w:r w:rsidRPr="00785C54">
        <w:rPr>
          <w:rFonts w:eastAsia="Times New Roman"/>
          <w:szCs w:val="24"/>
        </w:rPr>
        <w:t>GenericDomainFeature Requirements Class</w:t>
      </w:r>
      <w:bookmarkEnd w:id="26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8B1AC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D501C19" w14:textId="7B2A48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552A4D9" w14:textId="21FD0EA5" w:rsidR="005B5EAD" w:rsidRPr="00785C54" w:rsidRDefault="005B5EAD" w:rsidP="00785C54">
            <w:pPr>
              <w:pStyle w:val="Tableheader"/>
              <w:autoSpaceDE w:val="0"/>
              <w:autoSpaceDN w:val="0"/>
              <w:adjustRightInd w:val="0"/>
              <w:jc w:val="both"/>
              <w:rPr>
                <w:szCs w:val="20"/>
              </w:rPr>
            </w:pPr>
            <w:r w:rsidRPr="00785C54">
              <w:rPr>
                <w:szCs w:val="24"/>
              </w:rPr>
              <w:t>/req/obs-basic/GenericDomainFeature</w:t>
            </w:r>
          </w:p>
        </w:tc>
      </w:tr>
      <w:tr w:rsidR="005B5EAD" w:rsidRPr="00785C54" w14:paraId="3149A918"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98E5D1E" w14:textId="4400D56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25971D3E" w14:textId="10B0354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B76ADB"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1E8C1D3" w14:textId="2F20CB4C"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960C021" w14:textId="6F000B81" w:rsidR="005B5EAD" w:rsidRPr="00785C54" w:rsidRDefault="005B5EAD" w:rsidP="00785C54">
            <w:pPr>
              <w:pStyle w:val="Tablebody"/>
              <w:autoSpaceDE w:val="0"/>
              <w:autoSpaceDN w:val="0"/>
              <w:adjustRightInd w:val="0"/>
              <w:jc w:val="both"/>
              <w:rPr>
                <w:szCs w:val="20"/>
              </w:rPr>
            </w:pPr>
            <w:r w:rsidRPr="00785C54">
              <w:rPr>
                <w:szCs w:val="24"/>
              </w:rPr>
              <w:t>Basic Observations - GenericDomainFeature</w:t>
            </w:r>
          </w:p>
        </w:tc>
      </w:tr>
      <w:tr w:rsidR="005B5EAD" w:rsidRPr="00785C54" w14:paraId="1E92BD8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8B4E98" w14:textId="3E5634C1" w:rsidR="005B5EAD" w:rsidRPr="00785C54" w:rsidRDefault="005B5EAD" w:rsidP="00785C54">
            <w:pPr>
              <w:pStyle w:val="Tablebody"/>
              <w:autoSpaceDE w:val="0"/>
              <w:autoSpaceDN w:val="0"/>
              <w:adjustRightInd w:val="0"/>
              <w:jc w:val="both"/>
              <w:rPr>
                <w:szCs w:val="20"/>
              </w:rPr>
            </w:pPr>
            <w:r w:rsidRPr="00785C54">
              <w:rPr>
                <w:szCs w:val="24"/>
              </w:rPr>
              <w:lastRenderedPageBreak/>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D52DA6F" w14:textId="6CEE3A4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FD5AC2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E7D986A" w14:textId="15629BB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34D1970" w14:textId="4F6D0AD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5FB0AA6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3399B60" w14:textId="71549F8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0A717D" w14:textId="3116132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55A08C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8694D4" w14:textId="73C9976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1084735" w14:textId="191A0777" w:rsidR="005B5EAD" w:rsidRPr="00785C54" w:rsidRDefault="005B5EAD" w:rsidP="00785C54">
            <w:pPr>
              <w:pStyle w:val="Tablebody"/>
              <w:autoSpaceDE w:val="0"/>
              <w:autoSpaceDN w:val="0"/>
              <w:adjustRightInd w:val="0"/>
              <w:jc w:val="both"/>
              <w:rPr>
                <w:szCs w:val="20"/>
              </w:rPr>
            </w:pPr>
            <w:r w:rsidRPr="00785C54">
              <w:rPr>
                <w:szCs w:val="24"/>
              </w:rPr>
              <w:t>/req/obs-basic/GenericDomainFeature/GenericDomainFeature-sem</w:t>
            </w:r>
          </w:p>
        </w:tc>
      </w:tr>
      <w:tr w:rsidR="005B5EAD" w:rsidRPr="00785C54" w14:paraId="3AFCB15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B4C382C" w14:textId="4810275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13A70F" w14:textId="1DEF56D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r w:rsidR="005B5EAD" w:rsidRPr="00785C54" w14:paraId="75099DB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0B2BDD47" w14:textId="7215725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CD4A6A4" w14:textId="71D9BC5E" w:rsidR="005B5EAD" w:rsidRPr="00785C54" w:rsidRDefault="005B5EAD" w:rsidP="00785C54">
            <w:pPr>
              <w:pStyle w:val="Tablebody"/>
              <w:autoSpaceDE w:val="0"/>
              <w:autoSpaceDN w:val="0"/>
              <w:adjustRightInd w:val="0"/>
              <w:jc w:val="both"/>
              <w:rPr>
                <w:szCs w:val="20"/>
              </w:rPr>
            </w:pPr>
            <w:r w:rsidRPr="00785C54">
              <w:rPr>
                <w:szCs w:val="24"/>
              </w:rPr>
              <w:t>/req/obs-basic/gen/location-sem</w:t>
            </w:r>
          </w:p>
        </w:tc>
      </w:tr>
    </w:tbl>
    <w:p w14:paraId="1FD4A191" w14:textId="35C0C230" w:rsidR="0008652C" w:rsidRPr="00785C54" w:rsidRDefault="00115763" w:rsidP="00785C54">
      <w:pPr>
        <w:pStyle w:val="BodyText"/>
      </w:pPr>
      <w:ins w:id="2664" w:author="Katharina Schleidt" w:date="2022-08-13T17:55:00Z">
        <w:r w:rsidRPr="00785C54">
          <w:rPr>
            <w:szCs w:val="24"/>
          </w:rPr>
          <w:t>GenericDomainFeature</w:t>
        </w:r>
        <w:r w:rsidRPr="00115763">
          <w:t xml:space="preserve"> from the Basic Observations is described as a class diagram in Figure 2</w:t>
        </w:r>
      </w:ins>
      <w:ins w:id="2665" w:author="Ilkka Rinne" w:date="2022-09-06T14:17:00Z">
        <w:r w:rsidR="004113B0">
          <w:t>3</w:t>
        </w:r>
      </w:ins>
      <w:ins w:id="2666" w:author="Katharina Schleidt" w:date="2022-08-13T17:55:00Z">
        <w:del w:id="2667" w:author="Ilkka Rinne" w:date="2022-09-06T14:17:00Z">
          <w:r w:rsidDel="004113B0">
            <w:delText>1</w:delText>
          </w:r>
        </w:del>
        <w:r w:rsidRPr="00115763">
          <w:t>. The schema is fully described in 10.</w:t>
        </w:r>
      </w:ins>
      <w:ins w:id="2668" w:author="Katharina Schleidt" w:date="2022-08-13T17:56:00Z">
        <w:r>
          <w:t>11</w:t>
        </w:r>
      </w:ins>
      <w:ins w:id="2669" w:author="Katharina Schleidt" w:date="2022-08-13T17:55:00Z">
        <w:r w:rsidRPr="00115763">
          <w:t>.</w:t>
        </w:r>
      </w:ins>
      <w:r w:rsidR="0008652C" w:rsidRPr="00785C54">
        <w:t> </w:t>
      </w:r>
    </w:p>
    <w:p w14:paraId="1FC7C86C" w14:textId="6543158F"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670" w:author="Ilkka Rinne" w:date="2022-09-06T15:19:00Z"/>
          <w:szCs w:val="24"/>
        </w:rPr>
      </w:pPr>
      <w:del w:id="2671" w:author="Ilkka Rinne" w:date="2022-09-06T14:17:00Z">
        <w:r w:rsidRPr="00785C54" w:rsidDel="004113B0">
          <w:rPr>
            <w:noProof/>
            <w:szCs w:val="24"/>
          </w:rPr>
          <w:lastRenderedPageBreak/>
          <w:drawing>
            <wp:inline distT="0" distB="0" distL="0" distR="0" wp14:anchorId="008BCF3C" wp14:editId="04FE6A76">
              <wp:extent cx="5763780" cy="5535179"/>
              <wp:effectExtent l="0" t="0" r="8890" b="8890"/>
              <wp:docPr id="22" name="Picture 22"/>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3780" cy="5535179"/>
                      </a:xfrm>
                      <a:prstGeom prst="rect">
                        <a:avLst/>
                      </a:prstGeom>
                    </pic:spPr>
                  </pic:pic>
                </a:graphicData>
              </a:graphic>
            </wp:inline>
          </w:drawing>
        </w:r>
      </w:del>
      <w:ins w:id="2672" w:author="Ilkka Rinne" w:date="2022-09-06T14:17:00Z">
        <w:r w:rsidR="004113B0">
          <w:rPr>
            <w:noProof/>
            <w:szCs w:val="24"/>
          </w:rPr>
          <w:lastRenderedPageBreak/>
          <w:drawing>
            <wp:inline distT="0" distB="0" distL="0" distR="0" wp14:anchorId="4F1BE5F1" wp14:editId="315177C3">
              <wp:extent cx="6241039" cy="77514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80">
                        <a:extLst>
                          <a:ext uri="{28A0092B-C50C-407E-A947-70E740481C1C}">
                            <a14:useLocalDpi xmlns:a14="http://schemas.microsoft.com/office/drawing/2010/main" val="0"/>
                          </a:ext>
                        </a:extLst>
                      </a:blip>
                      <a:stretch>
                        <a:fillRect/>
                      </a:stretch>
                    </pic:blipFill>
                    <pic:spPr>
                      <a:xfrm>
                        <a:off x="0" y="0"/>
                        <a:ext cx="6249503" cy="7761939"/>
                      </a:xfrm>
                      <a:prstGeom prst="rect">
                        <a:avLst/>
                      </a:prstGeom>
                    </pic:spPr>
                  </pic:pic>
                </a:graphicData>
              </a:graphic>
            </wp:inline>
          </w:drawing>
        </w:r>
      </w:ins>
    </w:p>
    <w:p w14:paraId="599F0A34" w14:textId="6E37172A" w:rsidR="00214F45" w:rsidRPr="00785C54" w:rsidRDefault="00214F45">
      <w:pPr>
        <w:pStyle w:val="Figurenote"/>
        <w:pPrChange w:id="2673" w:author="Ilkka Rinne" w:date="2022-09-06T15:20: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674" w:author="Ilkka Rinne" w:date="2022-09-06T15:19:00Z">
        <w:r>
          <w:t>NOTE</w:t>
        </w:r>
      </w:ins>
      <w:ins w:id="2675" w:author="Ilkka Rinne" w:date="2022-09-06T15:20:00Z">
        <w:r>
          <w:tab/>
        </w:r>
      </w:ins>
      <w:ins w:id="2676" w:author="Ilkka Rinne" w:date="2022-09-06T15:21:00Z">
        <w:r w:rsidR="003133EB">
          <w:t>GenericDomainFeature</w:t>
        </w:r>
      </w:ins>
      <w:ins w:id="2677" w:author="Ilkka Rinne" w:date="2022-09-06T15:22:00Z">
        <w:r w:rsidR="003133EB">
          <w:t xml:space="preserve"> can be used as the target of the ultimate or proximate feature-of-interest of an Observation in lack of an existing, more specific</w:t>
        </w:r>
      </w:ins>
      <w:ins w:id="2678" w:author="Ilkka Rinne" w:date="2022-09-06T15:23:00Z">
        <w:r w:rsidR="003133EB">
          <w:t xml:space="preserve"> domain feature.</w:t>
        </w:r>
      </w:ins>
    </w:p>
    <w:p w14:paraId="4E60A589" w14:textId="7E5E215B" w:rsidR="005B5EAD" w:rsidRPr="00785C54" w:rsidRDefault="005B5EAD" w:rsidP="00785C54">
      <w:pPr>
        <w:pStyle w:val="Figuretitle"/>
        <w:autoSpaceDE w:val="0"/>
        <w:autoSpaceDN w:val="0"/>
        <w:adjustRightInd w:val="0"/>
        <w:outlineLvl w:val="0"/>
        <w:rPr>
          <w:szCs w:val="24"/>
        </w:rPr>
      </w:pPr>
      <w:commentRangeStart w:id="2679"/>
      <w:r w:rsidRPr="00785C54">
        <w:rPr>
          <w:szCs w:val="24"/>
        </w:rPr>
        <w:t>Figure 2</w:t>
      </w:r>
      <w:ins w:id="2680" w:author="Ilkka Rinne" w:date="2022-09-06T14:17:00Z">
        <w:r w:rsidR="004113B0">
          <w:rPr>
            <w:szCs w:val="24"/>
          </w:rPr>
          <w:t>3</w:t>
        </w:r>
      </w:ins>
      <w:del w:id="2681" w:author="Ilkka Rinne" w:date="2022-09-06T14:17:00Z">
        <w:r w:rsidRPr="00785C54" w:rsidDel="004113B0">
          <w:rPr>
            <w:szCs w:val="24"/>
          </w:rPr>
          <w:delText>2</w:delText>
        </w:r>
      </w:del>
      <w:r w:rsidRPr="00785C54">
        <w:rPr>
          <w:szCs w:val="24"/>
        </w:rPr>
        <w:t xml:space="preserve"> </w:t>
      </w:r>
      <w:commentRangeEnd w:id="2679"/>
      <w:r w:rsidR="00047CD7">
        <w:rPr>
          <w:rStyle w:val="CommentReference"/>
          <w:rFonts w:eastAsia="MS Mincho"/>
          <w:b w:val="0"/>
          <w:lang w:eastAsia="ja-JP"/>
        </w:rPr>
        <w:commentReference w:id="2679"/>
      </w:r>
      <w:r w:rsidRPr="00785C54">
        <w:rPr>
          <w:szCs w:val="24"/>
        </w:rPr>
        <w:t>— Context diagram for Basic Observations — GenericDomainFeature</w:t>
      </w:r>
    </w:p>
    <w:p w14:paraId="6CBB4B7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82" w:name="_Toc113373455"/>
      <w:r w:rsidRPr="00785C54">
        <w:rPr>
          <w:rFonts w:eastAsia="Times New Roman"/>
          <w:szCs w:val="24"/>
        </w:rPr>
        <w:t>Feature type GenericDomainFeature</w:t>
      </w:r>
      <w:bookmarkEnd w:id="26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D9601E4" w14:textId="77777777" w:rsidTr="00EC5BE0">
        <w:trPr>
          <w:jc w:val="center"/>
        </w:trPr>
        <w:tc>
          <w:tcPr>
            <w:tcW w:w="4526" w:type="dxa"/>
            <w:tcMar>
              <w:top w:w="100" w:type="dxa"/>
              <w:left w:w="100" w:type="dxa"/>
              <w:bottom w:w="100" w:type="dxa"/>
              <w:right w:w="100" w:type="dxa"/>
            </w:tcMar>
          </w:tcPr>
          <w:p w14:paraId="432849D2" w14:textId="25F514D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/req/obs-basic/GenericDomainFeature/GenericDomainFeature-sem</w:t>
            </w:r>
          </w:p>
        </w:tc>
        <w:tc>
          <w:tcPr>
            <w:tcW w:w="5245" w:type="dxa"/>
            <w:tcMar>
              <w:top w:w="100" w:type="dxa"/>
              <w:left w:w="100" w:type="dxa"/>
              <w:bottom w:w="100" w:type="dxa"/>
              <w:right w:w="100" w:type="dxa"/>
            </w:tcMar>
          </w:tcPr>
          <w:p w14:paraId="7BA4D540" w14:textId="41812AD6" w:rsidR="005B5EAD" w:rsidRPr="00785C54" w:rsidRDefault="005B5EAD" w:rsidP="00785C54">
            <w:pPr>
              <w:pStyle w:val="Tablebody"/>
              <w:autoSpaceDE w:val="0"/>
              <w:autoSpaceDN w:val="0"/>
              <w:adjustRightInd w:val="0"/>
              <w:jc w:val="both"/>
              <w:rPr>
                <w:b/>
                <w:szCs w:val="20"/>
              </w:rPr>
            </w:pPr>
            <w:r w:rsidRPr="00785C54">
              <w:rPr>
                <w:szCs w:val="24"/>
              </w:rPr>
              <w:t xml:space="preserve">A concrete featureType to be utilized as </w:t>
            </w:r>
            <w:r w:rsidRPr="00785C54">
              <w:rPr>
                <w:b/>
                <w:szCs w:val="24"/>
              </w:rPr>
              <w:t>featureOfInterest</w:t>
            </w:r>
            <w:r w:rsidRPr="00785C54">
              <w:rPr>
                <w:szCs w:val="24"/>
              </w:rPr>
              <w:t xml:space="preserve"> of an </w:t>
            </w:r>
            <w:r w:rsidRPr="00785C54">
              <w:rPr>
                <w:b/>
                <w:szCs w:val="24"/>
              </w:rPr>
              <w:t>Observation.</w:t>
            </w:r>
          </w:p>
        </w:tc>
      </w:tr>
    </w:tbl>
    <w:p w14:paraId="5BFA6BDB" w14:textId="2DAE617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This type is foreseen as a placeholder for specialized domain features in order to enable rapid prototyping.</w:t>
      </w:r>
    </w:p>
    <w:p w14:paraId="3108A81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683" w:name="_Toc113373456"/>
      <w:r w:rsidRPr="00785C54">
        <w:rPr>
          <w:rFonts w:eastAsia="Times New Roman"/>
          <w:szCs w:val="24"/>
        </w:rPr>
        <w:t>Codelists</w:t>
      </w:r>
      <w:bookmarkEnd w:id="2683"/>
    </w:p>
    <w:p w14:paraId="34248984"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84" w:name="_Toc113373457"/>
      <w:r w:rsidRPr="00785C54">
        <w:rPr>
          <w:rFonts w:eastAsia="Times New Roman"/>
          <w:szCs w:val="24"/>
        </w:rPr>
        <w:t>AbstractObservationCollectionType</w:t>
      </w:r>
      <w:bookmarkEnd w:id="2684"/>
    </w:p>
    <w:p w14:paraId="78BC51A9" w14:textId="4651C0E4" w:rsidR="005B5EAD" w:rsidRPr="00785C54" w:rsidRDefault="005B5EAD" w:rsidP="00785C54">
      <w:pPr>
        <w:pStyle w:val="BodyText"/>
        <w:autoSpaceDE w:val="0"/>
        <w:autoSpaceDN w:val="0"/>
        <w:adjustRightInd w:val="0"/>
        <w:rPr>
          <w:szCs w:val="24"/>
        </w:rPr>
      </w:pPr>
      <w:r w:rsidRPr="00785C54">
        <w:rPr>
          <w:szCs w:val="24"/>
        </w:rPr>
        <w:t xml:space="preserve">The code list AbstractObservationCollectionType can be specialized as required </w:t>
      </w:r>
      <w:commentRangeStart w:id="2685"/>
      <w:r w:rsidRPr="00785C54">
        <w:rPr>
          <w:szCs w:val="24"/>
        </w:rPr>
        <w:t xml:space="preserve">to </w:t>
      </w:r>
      <w:ins w:id="2686" w:author="Katharina Schleidt" w:date="2022-08-12T19:25:00Z">
        <w:r w:rsidR="00683AA9" w:rsidRPr="00683AA9">
          <w:rPr>
            <w:szCs w:val="24"/>
          </w:rPr>
          <w:t>more precisely define the</w:t>
        </w:r>
      </w:ins>
      <w:del w:id="2687" w:author="Katharina Schleidt" w:date="2022-08-12T19:25:00Z">
        <w:r w:rsidRPr="00785C54" w:rsidDel="00683AA9">
          <w:rPr>
            <w:szCs w:val="24"/>
          </w:rPr>
          <w:delText>firm up</w:delText>
        </w:r>
        <w:commentRangeEnd w:id="2685"/>
        <w:r w:rsidR="00047CD7" w:rsidDel="00683AA9">
          <w:rPr>
            <w:rStyle w:val="CommentReference"/>
            <w:rFonts w:eastAsia="MS Mincho"/>
            <w:lang w:eastAsia="ja-JP"/>
          </w:rPr>
          <w:commentReference w:id="2685"/>
        </w:r>
      </w:del>
      <w:r w:rsidRPr="00785C54">
        <w:rPr>
          <w:szCs w:val="24"/>
        </w:rPr>
        <w:t xml:space="preserve"> semantics of collection types, as done in the derived codelist ObservationCollectionType below.</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06"/>
      </w:tblGrid>
      <w:tr w:rsidR="005B5EAD" w:rsidRPr="00785C54" w14:paraId="23AB6689" w14:textId="77777777" w:rsidTr="00EC5BE0">
        <w:trPr>
          <w:jc w:val="center"/>
        </w:trPr>
        <w:tc>
          <w:tcPr>
            <w:tcW w:w="4546" w:type="dxa"/>
            <w:tcMar>
              <w:top w:w="100" w:type="dxa"/>
              <w:left w:w="100" w:type="dxa"/>
              <w:bottom w:w="100" w:type="dxa"/>
              <w:right w:w="100" w:type="dxa"/>
            </w:tcMar>
          </w:tcPr>
          <w:p w14:paraId="68897C17" w14:textId="2E322E5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/req/obs-basic/AbstractObservationCollectionType/AbstractObservationCollectionType-sem</w:t>
            </w:r>
          </w:p>
        </w:tc>
        <w:tc>
          <w:tcPr>
            <w:tcW w:w="5206" w:type="dxa"/>
            <w:tcMar>
              <w:top w:w="100" w:type="dxa"/>
              <w:left w:w="100" w:type="dxa"/>
              <w:bottom w:w="100" w:type="dxa"/>
              <w:right w:w="100" w:type="dxa"/>
            </w:tcMar>
          </w:tcPr>
          <w:p w14:paraId="028A042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ObservationCollections</w:t>
            </w:r>
            <w:r w:rsidRPr="00785C54">
              <w:rPr>
                <w:szCs w:val="24"/>
              </w:rPr>
              <w:t>.</w:t>
            </w:r>
          </w:p>
          <w:p w14:paraId="15DEE95E" w14:textId="3A8742F1"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ObservationCollection</w:t>
            </w:r>
            <w:r w:rsidRPr="00785C54">
              <w:rPr>
                <w:szCs w:val="24"/>
              </w:rPr>
              <w:t xml:space="preserve"> classification schemes are used in the implementing application schemas, a concrete realization </w:t>
            </w:r>
            <w:del w:id="2688" w:author="Katharina Schleidt" w:date="2022-08-10T19:14:00Z">
              <w:r w:rsidRPr="00785C54" w:rsidDel="002F2035">
                <w:rPr>
                  <w:szCs w:val="24"/>
                </w:rPr>
                <w:delText>SHALL</w:delText>
              </w:r>
            </w:del>
            <w:ins w:id="2689" w:author="Katharina Schleidt" w:date="2022-08-10T19:14:00Z">
              <w:r w:rsidR="002F2035">
                <w:rPr>
                  <w:szCs w:val="24"/>
                </w:rPr>
                <w:t>shall</w:t>
              </w:r>
            </w:ins>
            <w:r w:rsidRPr="00785C54">
              <w:rPr>
                <w:szCs w:val="24"/>
              </w:rPr>
              <w:t xml:space="preserve"> be created for the application.</w:t>
            </w:r>
          </w:p>
        </w:tc>
      </w:tr>
    </w:tbl>
    <w:p w14:paraId="1D0BB358" w14:textId="5DBD4B0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690" w:name="_Toc113373458"/>
      <w:r w:rsidRPr="00785C54">
        <w:rPr>
          <w:rFonts w:eastAsia="Times New Roman"/>
          <w:szCs w:val="24"/>
        </w:rPr>
        <w:t>ObservationCollectionType</w:t>
      </w:r>
      <w:bookmarkEnd w:id="2690"/>
    </w:p>
    <w:p w14:paraId="64EBF8E7" w14:textId="3E14363D" w:rsidR="005B5EAD" w:rsidRPr="00785C54" w:rsidRDefault="005B5EAD" w:rsidP="00785C54">
      <w:pPr>
        <w:pStyle w:val="BodyText"/>
        <w:autoSpaceDE w:val="0"/>
        <w:autoSpaceDN w:val="0"/>
        <w:adjustRightInd w:val="0"/>
        <w:rPr>
          <w:szCs w:val="24"/>
        </w:rPr>
      </w:pPr>
      <w:r w:rsidRPr="00785C54">
        <w:rPr>
          <w:szCs w:val="24"/>
        </w:rPr>
        <w:t xml:space="preserve">The code list ObservationCollectionType realizes the AbstractObservationCollectionType and has the following values defined in this </w:t>
      </w:r>
      <w:del w:id="2691" w:author="Katharina Schleidt" w:date="2022-08-13T16:26:00Z">
        <w:r w:rsidRPr="00785C54" w:rsidDel="00CD0748">
          <w:rPr>
            <w:szCs w:val="24"/>
          </w:rPr>
          <w:delText>International Standard</w:delText>
        </w:r>
      </w:del>
      <w:ins w:id="2692" w:author="Katharina Schleidt" w:date="2022-08-13T16:26:00Z">
        <w:r w:rsidR="00CD0748">
          <w:rPr>
            <w:szCs w:val="24"/>
          </w:rPr>
          <w:t>document</w:t>
        </w:r>
      </w:ins>
      <w:r w:rsidRPr="00785C54">
        <w:rPr>
          <w:szCs w:val="24"/>
        </w:rPr>
        <w:t>: "homogeneous" and "summarizing".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04"/>
        <w:gridCol w:w="5248"/>
      </w:tblGrid>
      <w:tr w:rsidR="005B5EAD" w:rsidRPr="00785C54" w14:paraId="0074F512" w14:textId="77777777" w:rsidTr="00EC5BE0">
        <w:trPr>
          <w:jc w:val="center"/>
        </w:trPr>
        <w:tc>
          <w:tcPr>
            <w:tcW w:w="4504" w:type="dxa"/>
            <w:tcMar>
              <w:top w:w="100" w:type="dxa"/>
              <w:left w:w="100" w:type="dxa"/>
              <w:bottom w:w="100" w:type="dxa"/>
              <w:right w:w="100" w:type="dxa"/>
            </w:tcMar>
          </w:tcPr>
          <w:p w14:paraId="07499F49" w14:textId="36B2BCC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/req/obs-basic/ObservationCollectionType/ObservationCollectionType-sem</w:t>
            </w:r>
          </w:p>
        </w:tc>
        <w:tc>
          <w:tcPr>
            <w:tcW w:w="5248" w:type="dxa"/>
            <w:tcMar>
              <w:top w:w="100" w:type="dxa"/>
              <w:left w:w="100" w:type="dxa"/>
              <w:bottom w:w="100" w:type="dxa"/>
              <w:right w:w="100" w:type="dxa"/>
            </w:tcMar>
          </w:tcPr>
          <w:p w14:paraId="3564CD2C" w14:textId="5C906272" w:rsidR="005B5EAD" w:rsidRPr="00785C54" w:rsidRDefault="005B5EAD" w:rsidP="00785C54">
            <w:pPr>
              <w:pStyle w:val="Tablebody"/>
              <w:autoSpaceDE w:val="0"/>
              <w:autoSpaceDN w:val="0"/>
              <w:adjustRightInd w:val="0"/>
              <w:rPr>
                <w:szCs w:val="24"/>
              </w:rPr>
            </w:pPr>
            <w:r w:rsidRPr="00785C54">
              <w:rPr>
                <w:szCs w:val="24"/>
              </w:rPr>
              <w:t xml:space="preserve">The following entries </w:t>
            </w:r>
            <w:del w:id="2693" w:author="Katharina Schleidt" w:date="2022-08-10T19:14:00Z">
              <w:r w:rsidRPr="00785C54" w:rsidDel="002F2035">
                <w:rPr>
                  <w:szCs w:val="24"/>
                </w:rPr>
                <w:delText>SHALL</w:delText>
              </w:r>
            </w:del>
            <w:ins w:id="2694" w:author="Katharina Schleidt" w:date="2022-08-10T19:14:00Z">
              <w:r w:rsidR="002F2035">
                <w:rPr>
                  <w:szCs w:val="24"/>
                </w:rPr>
                <w:t>shall</w:t>
              </w:r>
            </w:ins>
            <w:r w:rsidRPr="00785C54">
              <w:rPr>
                <w:szCs w:val="24"/>
              </w:rPr>
              <w:t xml:space="preserve"> be provided:</w:t>
            </w:r>
          </w:p>
          <w:p w14:paraId="771FD02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r>
            <w:r w:rsidRPr="00E91BC4">
              <w:rPr>
                <w:b/>
                <w:bCs/>
                <w:szCs w:val="24"/>
                <w:rPrChange w:id="2695" w:author="Katharina Schleidt" w:date="2022-08-13T17:31:00Z">
                  <w:rPr>
                    <w:szCs w:val="24"/>
                  </w:rPr>
                </w:rPrChange>
              </w:rPr>
              <w:t>homogeneous</w:t>
            </w:r>
            <w:r w:rsidRPr="00785C54">
              <w:rPr>
                <w:szCs w:val="24"/>
              </w:rPr>
              <w:t>: all observations contained are of a similar nature;</w:t>
            </w:r>
          </w:p>
          <w:p w14:paraId="25386B31" w14:textId="1A81205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r>
            <w:r w:rsidRPr="00E91BC4">
              <w:rPr>
                <w:b/>
                <w:bCs/>
                <w:szCs w:val="24"/>
                <w:rPrChange w:id="2696" w:author="Katharina Schleidt" w:date="2022-08-13T17:31:00Z">
                  <w:rPr>
                    <w:szCs w:val="24"/>
                  </w:rPr>
                </w:rPrChange>
              </w:rPr>
              <w:t>summarizing</w:t>
            </w:r>
            <w:r w:rsidRPr="00785C54">
              <w:rPr>
                <w:szCs w:val="24"/>
              </w:rPr>
              <w:t>: a wider grab-bag type of collection.</w:t>
            </w:r>
          </w:p>
        </w:tc>
      </w:tr>
    </w:tbl>
    <w:p w14:paraId="477C61FA" w14:textId="452E310A"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52785" w14:textId="77777777" w:rsidTr="00EC5BE0">
        <w:trPr>
          <w:jc w:val="center"/>
        </w:trPr>
        <w:tc>
          <w:tcPr>
            <w:tcW w:w="4526" w:type="dxa"/>
            <w:tcMar>
              <w:top w:w="100" w:type="dxa"/>
              <w:left w:w="100" w:type="dxa"/>
              <w:bottom w:w="100" w:type="dxa"/>
              <w:right w:w="100" w:type="dxa"/>
            </w:tcMar>
          </w:tcPr>
          <w:p w14:paraId="493EAACC" w14:textId="1D28E422"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/req/obs-basic/ObservationCollectionType/homogeneous-con</w:t>
            </w:r>
          </w:p>
        </w:tc>
        <w:tc>
          <w:tcPr>
            <w:tcW w:w="5245" w:type="dxa"/>
            <w:tcMar>
              <w:top w:w="100" w:type="dxa"/>
              <w:left w:w="100" w:type="dxa"/>
              <w:bottom w:w="100" w:type="dxa"/>
              <w:right w:w="100" w:type="dxa"/>
            </w:tcMar>
          </w:tcPr>
          <w:p w14:paraId="3CA12CB2"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697" w:author="Katharina Schleidt" w:date="2022-08-13T17:31:00Z">
                  <w:rPr>
                    <w:szCs w:val="24"/>
                  </w:rPr>
                </w:rPrChange>
              </w:rPr>
              <w:t>homogeneous</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237B4EA7" w14:textId="0E3C8102" w:rsidR="005B5EAD" w:rsidRPr="00785C54" w:rsidRDefault="005B5EAD" w:rsidP="00785C54">
            <w:pPr>
              <w:pStyle w:val="Tablebody"/>
              <w:autoSpaceDE w:val="0"/>
              <w:autoSpaceDN w:val="0"/>
              <w:adjustRightInd w:val="0"/>
              <w:jc w:val="both"/>
              <w:rPr>
                <w:szCs w:val="24"/>
              </w:rPr>
            </w:pPr>
            <w:r w:rsidRPr="00785C54">
              <w:rPr>
                <w:szCs w:val="24"/>
              </w:rPr>
              <w:t xml:space="preserve">If a property value is provided within the </w:t>
            </w:r>
            <w:r w:rsidRPr="00785C54">
              <w:rPr>
                <w:b/>
                <w:szCs w:val="24"/>
              </w:rPr>
              <w:t>ObservationCharacteristics</w:t>
            </w:r>
            <w:r w:rsidRPr="00785C54">
              <w:rPr>
                <w:szCs w:val="24"/>
              </w:rPr>
              <w:t xml:space="preserve">, this value applies to all </w:t>
            </w:r>
            <w:r w:rsidRPr="00785C54">
              <w:rPr>
                <w:b/>
                <w:szCs w:val="24"/>
              </w:rPr>
              <w:t>Observations</w:t>
            </w:r>
            <w:r w:rsidRPr="00785C54">
              <w:rPr>
                <w:szCs w:val="24"/>
              </w:rPr>
              <w:t xml:space="preserve"> contained in the </w:t>
            </w:r>
            <w:r w:rsidRPr="00785C54">
              <w:rPr>
                <w:b/>
                <w:szCs w:val="24"/>
              </w:rPr>
              <w:t>ObservationCollection</w:t>
            </w:r>
            <w:r w:rsidRPr="00785C54">
              <w:rPr>
                <w:szCs w:val="24"/>
              </w:rPr>
              <w:t>:</w:t>
            </w:r>
          </w:p>
        </w:tc>
      </w:tr>
      <w:tr w:rsidR="005B5EAD" w:rsidRPr="00785C54" w14:paraId="2B70AB73" w14:textId="77777777" w:rsidTr="0095046C">
        <w:trPr>
          <w:jc w:val="center"/>
        </w:trPr>
        <w:tc>
          <w:tcPr>
            <w:tcW w:w="4526" w:type="dxa"/>
            <w:tcMar>
              <w:top w:w="100" w:type="dxa"/>
              <w:left w:w="100" w:type="dxa"/>
              <w:bottom w:w="100" w:type="dxa"/>
              <w:right w:w="100" w:type="dxa"/>
            </w:tcMar>
          </w:tcPr>
          <w:p w14:paraId="2B4A04C4"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3D732E87" w14:textId="4EF8FCE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ins w:id="2698" w:author="Katharina Schleidt" w:date="2022-08-13T17:09:00Z">
              <w:r w:rsidR="00D612AA" w:rsidRPr="00D612AA">
                <w:rPr>
                  <w:b/>
                  <w:bCs/>
                  <w:szCs w:val="24"/>
                  <w:rPrChange w:id="2699" w:author="Katharina Schleidt" w:date="2022-08-13T17:09:00Z">
                    <w:rPr>
                      <w:szCs w:val="24"/>
                    </w:rPr>
                  </w:rPrChange>
                </w:rPr>
                <w:t>O</w:t>
              </w:r>
            </w:ins>
            <w:del w:id="2700" w:author="Katharina Schleidt" w:date="2022-08-13T17:09:00Z">
              <w:r w:rsidRPr="00D612AA" w:rsidDel="00D612AA">
                <w:rPr>
                  <w:b/>
                  <w:bCs/>
                  <w:szCs w:val="24"/>
                  <w:rPrChange w:id="2701" w:author="Katharina Schleidt" w:date="2022-08-13T17:09:00Z">
                    <w:rPr>
                      <w:szCs w:val="24"/>
                    </w:rPr>
                  </w:rPrChange>
                </w:rPr>
                <w:delText>o</w:delText>
              </w:r>
            </w:del>
            <w:r w:rsidRPr="00D612AA">
              <w:rPr>
                <w:b/>
                <w:bCs/>
                <w:szCs w:val="24"/>
                <w:rPrChange w:id="2702" w:author="Katharina Schleidt" w:date="2022-08-13T17:09:00Z">
                  <w:rPr>
                    <w:szCs w:val="24"/>
                  </w:rPr>
                </w:rPrChange>
              </w:rPr>
              <w:t>bservations</w:t>
            </w:r>
            <w:r w:rsidRPr="00785C54">
              <w:rPr>
                <w:szCs w:val="24"/>
              </w:rPr>
              <w:t xml:space="preserve"> but is not provided at this level</w:t>
            </w:r>
          </w:p>
          <w:p w14:paraId="06CCBB9A" w14:textId="59ECF5DA"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03" w:author="Katharina Schleidt" w:date="2022-08-13T17:09:00Z">
              <w:r w:rsidRPr="00785C54" w:rsidDel="00D612AA">
                <w:rPr>
                  <w:szCs w:val="24"/>
                </w:rPr>
                <w:delText xml:space="preserve">observation </w:delText>
              </w:r>
            </w:del>
            <w:ins w:id="2704" w:author="Katharina Schleidt" w:date="2022-08-13T17:09:00Z">
              <w:r w:rsidR="00D612AA" w:rsidRPr="00D612AA">
                <w:rPr>
                  <w:b/>
                  <w:bCs/>
                  <w:szCs w:val="24"/>
                  <w:rPrChange w:id="2705" w:author="Katharina Schleidt" w:date="2022-08-13T17:09:00Z">
                    <w:rPr>
                      <w:szCs w:val="24"/>
                    </w:rPr>
                  </w:rPrChange>
                </w:rPr>
                <w:t>Observation</w:t>
              </w:r>
              <w:r w:rsidR="00D612AA" w:rsidRPr="00785C54">
                <w:rPr>
                  <w:szCs w:val="24"/>
                </w:rPr>
                <w:t xml:space="preserve"> </w:t>
              </w:r>
            </w:ins>
            <w:r w:rsidRPr="00785C54">
              <w:rPr>
                <w:szCs w:val="24"/>
              </w:rPr>
              <w:t>within the collection provides this property</w:t>
            </w:r>
          </w:p>
          <w:p w14:paraId="7745AC27" w14:textId="10A6682D"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06" w:author="Katharina Schleidt" w:date="2022-08-13T17:09:00Z">
              <w:r w:rsidRPr="00785C54" w:rsidDel="00D612AA">
                <w:rPr>
                  <w:szCs w:val="24"/>
                </w:rPr>
                <w:delText xml:space="preserve">observations </w:delText>
              </w:r>
            </w:del>
            <w:ins w:id="2707" w:author="Katharina Schleidt" w:date="2022-08-13T17:09:00Z">
              <w:r w:rsidR="00D612AA" w:rsidRPr="00D612AA">
                <w:rPr>
                  <w:b/>
                  <w:bCs/>
                  <w:szCs w:val="24"/>
                  <w:rPrChange w:id="2708" w:author="Katharina Schleidt" w:date="2022-08-13T17:09:00Z">
                    <w:rPr>
                      <w:szCs w:val="24"/>
                    </w:rPr>
                  </w:rPrChange>
                </w:rPr>
                <w:t>Observations</w:t>
              </w:r>
              <w:r w:rsidR="00D612AA" w:rsidRPr="00785C54">
                <w:rPr>
                  <w:szCs w:val="24"/>
                </w:rPr>
                <w:t xml:space="preserve"> </w:t>
              </w:r>
            </w:ins>
            <w:r w:rsidRPr="00785C54">
              <w:rPr>
                <w:szCs w:val="24"/>
              </w:rPr>
              <w:t>within the collection</w:t>
            </w:r>
          </w:p>
          <w:p w14:paraId="2272DC0D" w14:textId="553DF41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this value set/range applies to all </w:t>
            </w:r>
            <w:del w:id="2709" w:author="Katharina Schleidt" w:date="2022-08-13T17:09:00Z">
              <w:r w:rsidRPr="00785C54" w:rsidDel="00D612AA">
                <w:rPr>
                  <w:szCs w:val="24"/>
                </w:rPr>
                <w:delText xml:space="preserve">observations </w:delText>
              </w:r>
            </w:del>
            <w:ins w:id="2710" w:author="Katharina Schleidt" w:date="2022-08-13T17:09:00Z">
              <w:r w:rsidR="00D612AA" w:rsidRPr="00D612AA">
                <w:rPr>
                  <w:b/>
                  <w:bCs/>
                  <w:szCs w:val="24"/>
                  <w:rPrChange w:id="2711" w:author="Katharina Schleidt" w:date="2022-08-13T17:09:00Z">
                    <w:rPr>
                      <w:szCs w:val="24"/>
                    </w:rPr>
                  </w:rPrChange>
                </w:rPr>
                <w:t>Observations</w:t>
              </w:r>
              <w:r w:rsidR="00D612AA" w:rsidRPr="00785C54">
                <w:rPr>
                  <w:szCs w:val="24"/>
                </w:rPr>
                <w:t xml:space="preserve"> </w:t>
              </w:r>
            </w:ins>
            <w:r w:rsidRPr="00785C54">
              <w:rPr>
                <w:szCs w:val="24"/>
              </w:rPr>
              <w:t>within the collection</w:t>
            </w:r>
          </w:p>
        </w:tc>
      </w:tr>
    </w:tbl>
    <w:p w14:paraId="76831F8D" w14:textId="3C72B0F2"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w:t>
      </w:r>
      <w:del w:id="2712" w:author="Katharina Schleidt" w:date="2022-08-13T17:10:00Z">
        <w:r w:rsidRPr="00785C54" w:rsidDel="00D612AA">
          <w:rPr>
            <w:szCs w:val="24"/>
          </w:rPr>
          <w:delText xml:space="preserve">observations </w:delText>
        </w:r>
      </w:del>
      <w:ins w:id="2713" w:author="Katharina Schleidt" w:date="2022-08-13T17:10:00Z">
        <w:r w:rsidR="00D612AA">
          <w:rPr>
            <w:szCs w:val="24"/>
          </w:rPr>
          <w:t>O</w:t>
        </w:r>
        <w:r w:rsidR="00D612AA" w:rsidRPr="00785C54">
          <w:rPr>
            <w:szCs w:val="24"/>
          </w:rPr>
          <w:t xml:space="preserve">bservations </w:t>
        </w:r>
      </w:ins>
      <w:r w:rsidRPr="00785C54">
        <w:rPr>
          <w:szCs w:val="24"/>
        </w:rPr>
        <w:t>need not contain attributes or associations supplied via the ObservationCharacteristics when collectionType is set to homogeneous.</w:t>
      </w:r>
    </w:p>
    <w:p w14:paraId="1F5E6D7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collection has the value “A” for property “foo” then all Observations in the collection have value “A” for that property.</w:t>
      </w:r>
    </w:p>
    <w:p w14:paraId="049B4BA0" w14:textId="7F6D96EB"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 xml:space="preserve">If the collection states the ObservableProperty X, then all observations contained </w:t>
      </w:r>
      <w:del w:id="2714" w:author="REID-JAMOND Alison" w:date="2022-04-04T15:17:00Z">
        <w:r w:rsidRPr="00785C54" w:rsidDel="00047CD7">
          <w:rPr>
            <w:szCs w:val="24"/>
          </w:rPr>
          <w:delText xml:space="preserve">shall </w:delText>
        </w:r>
      </w:del>
      <w:ins w:id="2715" w:author="REID-JAMOND Alison" w:date="2022-04-04T15:17:00Z">
        <w:r w:rsidR="00047CD7">
          <w:rPr>
            <w:szCs w:val="24"/>
          </w:rPr>
          <w:t xml:space="preserve">will </w:t>
        </w:r>
      </w:ins>
      <w:r w:rsidRPr="00785C54">
        <w:rPr>
          <w:szCs w:val="24"/>
        </w:rPr>
        <w:t>refer to that ObservableProperty.</w:t>
      </w:r>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528BB6C" w14:textId="77777777" w:rsidTr="0095046C">
        <w:trPr>
          <w:jc w:val="center"/>
        </w:trPr>
        <w:tc>
          <w:tcPr>
            <w:tcW w:w="4526" w:type="dxa"/>
            <w:tcMar>
              <w:top w:w="100" w:type="dxa"/>
              <w:left w:w="100" w:type="dxa"/>
              <w:bottom w:w="100" w:type="dxa"/>
              <w:right w:w="100" w:type="dxa"/>
            </w:tcMar>
          </w:tcPr>
          <w:p w14:paraId="747B9AFF" w14:textId="77777777" w:rsidR="005B5EAD" w:rsidRPr="00785C54" w:rsidRDefault="005B5EAD" w:rsidP="00785C54">
            <w:pPr>
              <w:pStyle w:val="Tablebody"/>
              <w:autoSpaceDE w:val="0"/>
              <w:autoSpaceDN w:val="0"/>
              <w:adjustRightInd w:val="0"/>
              <w:jc w:val="both"/>
              <w:rPr>
                <w:szCs w:val="24"/>
              </w:rPr>
            </w:pPr>
            <w:r w:rsidRPr="00785C54">
              <w:rPr>
                <w:b/>
                <w:szCs w:val="24"/>
              </w:rPr>
              <w:t>Requirement</w:t>
            </w:r>
          </w:p>
          <w:p w14:paraId="60EA9998" w14:textId="44F630B5" w:rsidR="005B5EAD" w:rsidRPr="00785C54" w:rsidRDefault="005B5EAD" w:rsidP="00785C54">
            <w:pPr>
              <w:pStyle w:val="Tablebody"/>
              <w:autoSpaceDE w:val="0"/>
              <w:autoSpaceDN w:val="0"/>
              <w:adjustRightInd w:val="0"/>
              <w:jc w:val="both"/>
              <w:rPr>
                <w:szCs w:val="20"/>
              </w:rPr>
            </w:pPr>
            <w:r w:rsidRPr="00785C54">
              <w:rPr>
                <w:szCs w:val="24"/>
              </w:rPr>
              <w:t>/req/obs-basic/ObservationCollectionType/summarizing-con</w:t>
            </w:r>
          </w:p>
        </w:tc>
        <w:tc>
          <w:tcPr>
            <w:tcW w:w="5245" w:type="dxa"/>
            <w:tcMar>
              <w:top w:w="100" w:type="dxa"/>
              <w:left w:w="100" w:type="dxa"/>
              <w:bottom w:w="100" w:type="dxa"/>
              <w:right w:w="100" w:type="dxa"/>
            </w:tcMar>
          </w:tcPr>
          <w:p w14:paraId="0651193A" w14:textId="77777777" w:rsidR="005B5EAD" w:rsidRPr="00785C54" w:rsidRDefault="005B5EAD" w:rsidP="00785C54">
            <w:pPr>
              <w:pStyle w:val="Tablebody"/>
              <w:autoSpaceDE w:val="0"/>
              <w:autoSpaceDN w:val="0"/>
              <w:adjustRightInd w:val="0"/>
              <w:jc w:val="both"/>
              <w:rPr>
                <w:szCs w:val="24"/>
              </w:rPr>
            </w:pPr>
            <w:r w:rsidRPr="00785C54">
              <w:rPr>
                <w:szCs w:val="24"/>
              </w:rPr>
              <w:t xml:space="preserve">If </w:t>
            </w:r>
            <w:r w:rsidRPr="00785C54">
              <w:rPr>
                <w:b/>
                <w:szCs w:val="24"/>
              </w:rPr>
              <w:t>collectionType</w:t>
            </w:r>
            <w:r w:rsidRPr="00785C54">
              <w:rPr>
                <w:szCs w:val="24"/>
              </w:rPr>
              <w:t xml:space="preserve"> in the </w:t>
            </w:r>
            <w:r w:rsidRPr="00785C54">
              <w:rPr>
                <w:b/>
                <w:szCs w:val="24"/>
              </w:rPr>
              <w:t>ObservationCollection</w:t>
            </w:r>
            <w:r w:rsidRPr="00785C54">
              <w:rPr>
                <w:szCs w:val="24"/>
              </w:rPr>
              <w:t xml:space="preserve"> is specified as “</w:t>
            </w:r>
            <w:r w:rsidRPr="00E91BC4">
              <w:rPr>
                <w:b/>
                <w:bCs/>
                <w:szCs w:val="24"/>
                <w:rPrChange w:id="2716" w:author="Katharina Schleidt" w:date="2022-08-13T17:31:00Z">
                  <w:rPr>
                    <w:szCs w:val="24"/>
                  </w:rPr>
                </w:rPrChange>
              </w:rPr>
              <w:t>summarizing</w:t>
            </w:r>
            <w:r w:rsidRPr="00785C54">
              <w:rPr>
                <w:szCs w:val="24"/>
              </w:rPr>
              <w:t xml:space="preserve">” from this Codelist, the following constraints apply to the associated </w:t>
            </w:r>
            <w:r w:rsidRPr="00785C54">
              <w:rPr>
                <w:b/>
                <w:szCs w:val="24"/>
              </w:rPr>
              <w:t>ObservationCharacteristics</w:t>
            </w:r>
            <w:r w:rsidRPr="00785C54">
              <w:rPr>
                <w:szCs w:val="24"/>
              </w:rPr>
              <w:t xml:space="preserve"> and all </w:t>
            </w:r>
            <w:r w:rsidRPr="00785C54">
              <w:rPr>
                <w:b/>
                <w:szCs w:val="24"/>
              </w:rPr>
              <w:t>Observation</w:t>
            </w:r>
            <w:r w:rsidRPr="00785C54">
              <w:rPr>
                <w:szCs w:val="24"/>
              </w:rPr>
              <w:t xml:space="preserve"> instances referenced via the member association.</w:t>
            </w:r>
          </w:p>
          <w:p w14:paraId="6DF18283" w14:textId="7545A48C" w:rsidR="005B5EAD" w:rsidRPr="00785C54" w:rsidRDefault="005B5EAD" w:rsidP="00785C54">
            <w:pPr>
              <w:pStyle w:val="Tablebody"/>
              <w:autoSpaceDE w:val="0"/>
              <w:autoSpaceDN w:val="0"/>
              <w:adjustRightInd w:val="0"/>
              <w:jc w:val="both"/>
              <w:rPr>
                <w:szCs w:val="24"/>
              </w:rPr>
            </w:pPr>
            <w:r w:rsidRPr="00785C54">
              <w:rPr>
                <w:szCs w:val="24"/>
              </w:rPr>
              <w:t xml:space="preserve">If multiple values for a property are available in the contained </w:t>
            </w:r>
            <w:r w:rsidRPr="00785C54">
              <w:rPr>
                <w:b/>
                <w:szCs w:val="24"/>
              </w:rPr>
              <w:t>Observations</w:t>
            </w:r>
            <w:r w:rsidRPr="00785C54">
              <w:rPr>
                <w:szCs w:val="24"/>
              </w:rPr>
              <w:t>,</w:t>
            </w:r>
            <w:ins w:id="2717" w:author="REID-JAMOND Alison" w:date="2022-04-04T15:18:00Z">
              <w:r w:rsidR="00047CD7">
                <w:rPr>
                  <w:szCs w:val="24"/>
                </w:rPr>
                <w:t xml:space="preserve"> all</w:t>
              </w:r>
            </w:ins>
            <w:del w:id="2718" w:author="REID-JAMOND Alison" w:date="2022-04-04T15:18:00Z">
              <w:r w:rsidRPr="00785C54" w:rsidDel="00047CD7">
                <w:rPr>
                  <w:szCs w:val="24"/>
                </w:rPr>
                <w:delText xml:space="preserve"> ALL</w:delText>
              </w:r>
            </w:del>
            <w:r w:rsidRPr="00785C54">
              <w:rPr>
                <w:szCs w:val="24"/>
              </w:rPr>
              <w:t xml:space="preserve"> values for this attribute (or the range of values contained in all </w:t>
            </w:r>
            <w:r w:rsidRPr="00785C54">
              <w:rPr>
                <w:b/>
                <w:szCs w:val="24"/>
              </w:rPr>
              <w:t>Observations</w:t>
            </w:r>
            <w:r w:rsidRPr="00785C54">
              <w:rPr>
                <w:szCs w:val="24"/>
              </w:rPr>
              <w:t xml:space="preserve">) are provided in the </w:t>
            </w:r>
            <w:r w:rsidRPr="00785C54">
              <w:rPr>
                <w:b/>
                <w:szCs w:val="24"/>
              </w:rPr>
              <w:t>ObservationCharacteristics</w:t>
            </w:r>
            <w:r w:rsidRPr="00785C54">
              <w:rPr>
                <w:szCs w:val="24"/>
              </w:rPr>
              <w:t xml:space="preserve">. A property may also be empty in the </w:t>
            </w:r>
            <w:r w:rsidRPr="00785C54">
              <w:rPr>
                <w:b/>
                <w:szCs w:val="24"/>
              </w:rPr>
              <w:t>ObservationCharacteristics</w:t>
            </w:r>
            <w:r w:rsidRPr="00785C54">
              <w:rPr>
                <w:szCs w:val="24"/>
              </w:rPr>
              <w:t xml:space="preserve"> - in this case any value can be provided for this attribute within the contained Observations:</w:t>
            </w:r>
          </w:p>
        </w:tc>
      </w:tr>
      <w:tr w:rsidR="005B5EAD" w:rsidRPr="00785C54" w14:paraId="7B3ECB6E" w14:textId="77777777" w:rsidTr="0095046C">
        <w:trPr>
          <w:jc w:val="center"/>
        </w:trPr>
        <w:tc>
          <w:tcPr>
            <w:tcW w:w="4526" w:type="dxa"/>
            <w:tcMar>
              <w:top w:w="100" w:type="dxa"/>
              <w:left w:w="100" w:type="dxa"/>
              <w:bottom w:w="100" w:type="dxa"/>
              <w:right w:w="100" w:type="dxa"/>
            </w:tcMar>
          </w:tcPr>
          <w:p w14:paraId="66AB045C" w14:textId="77777777" w:rsidR="005B5EAD" w:rsidRPr="00785C54" w:rsidRDefault="005B5EAD" w:rsidP="00785C54">
            <w:pPr>
              <w:pStyle w:val="Tablebody"/>
              <w:autoSpaceDE w:val="0"/>
              <w:autoSpaceDN w:val="0"/>
              <w:adjustRightInd w:val="0"/>
              <w:jc w:val="both"/>
              <w:rPr>
                <w:szCs w:val="24"/>
              </w:rPr>
            </w:pPr>
          </w:p>
        </w:tc>
        <w:tc>
          <w:tcPr>
            <w:tcW w:w="5245" w:type="dxa"/>
            <w:tcMar>
              <w:top w:w="100" w:type="dxa"/>
              <w:left w:w="100" w:type="dxa"/>
              <w:bottom w:w="100" w:type="dxa"/>
              <w:right w:w="100" w:type="dxa"/>
            </w:tcMar>
          </w:tcPr>
          <w:p w14:paraId="4B3A6D76" w14:textId="1AD96F2E"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not provided - values may be provided by the </w:t>
            </w:r>
            <w:del w:id="2719" w:author="Katharina Schleidt" w:date="2022-08-13T17:10:00Z">
              <w:r w:rsidRPr="00785C54" w:rsidDel="00D612AA">
                <w:rPr>
                  <w:szCs w:val="24"/>
                </w:rPr>
                <w:delText xml:space="preserve">observations </w:delText>
              </w:r>
            </w:del>
            <w:ins w:id="2720" w:author="Katharina Schleidt" w:date="2022-08-13T17:10:00Z">
              <w:r w:rsidR="00D612AA" w:rsidRPr="00D612AA">
                <w:rPr>
                  <w:b/>
                  <w:bCs/>
                  <w:szCs w:val="24"/>
                  <w:rPrChange w:id="2721" w:author="Katharina Schleidt" w:date="2022-08-13T17:10:00Z">
                    <w:rPr>
                      <w:szCs w:val="24"/>
                    </w:rPr>
                  </w:rPrChange>
                </w:rPr>
                <w:t>Observations</w:t>
              </w:r>
              <w:r w:rsidR="00D612AA" w:rsidRPr="00785C54">
                <w:rPr>
                  <w:szCs w:val="24"/>
                </w:rPr>
                <w:t xml:space="preserve"> </w:t>
              </w:r>
            </w:ins>
            <w:r w:rsidRPr="00785C54">
              <w:rPr>
                <w:szCs w:val="24"/>
              </w:rPr>
              <w:t>but a summary is not provided at this level;</w:t>
            </w:r>
          </w:p>
          <w:p w14:paraId="1B8636AF" w14:textId="5226BA80"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provided but with no content - no </w:t>
            </w:r>
            <w:del w:id="2722" w:author="Katharina Schleidt" w:date="2022-08-13T17:11:00Z">
              <w:r w:rsidRPr="00785C54" w:rsidDel="00D612AA">
                <w:rPr>
                  <w:szCs w:val="24"/>
                </w:rPr>
                <w:delText xml:space="preserve">observation </w:delText>
              </w:r>
            </w:del>
            <w:ins w:id="2723" w:author="Katharina Schleidt" w:date="2022-08-13T17:11:00Z">
              <w:r w:rsidR="00D612AA" w:rsidRPr="00D612AA">
                <w:rPr>
                  <w:b/>
                  <w:bCs/>
                  <w:szCs w:val="24"/>
                  <w:rPrChange w:id="2724" w:author="Katharina Schleidt" w:date="2022-08-13T17:11:00Z">
                    <w:rPr>
                      <w:szCs w:val="24"/>
                    </w:rPr>
                  </w:rPrChange>
                </w:rPr>
                <w:t>Observation</w:t>
              </w:r>
              <w:r w:rsidR="00D612AA" w:rsidRPr="00785C54">
                <w:rPr>
                  <w:szCs w:val="24"/>
                </w:rPr>
                <w:t xml:space="preserve"> </w:t>
              </w:r>
            </w:ins>
            <w:r w:rsidRPr="00785C54">
              <w:rPr>
                <w:szCs w:val="24"/>
              </w:rPr>
              <w:t>within the collection provides this property;</w:t>
            </w:r>
          </w:p>
          <w:p w14:paraId="06EC9C36" w14:textId="34454518"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property = value - this value applies to all </w:t>
            </w:r>
            <w:del w:id="2725" w:author="Katharina Schleidt" w:date="2022-08-13T17:11:00Z">
              <w:r w:rsidRPr="00785C54" w:rsidDel="00D612AA">
                <w:rPr>
                  <w:szCs w:val="24"/>
                </w:rPr>
                <w:delText xml:space="preserve">observations </w:delText>
              </w:r>
            </w:del>
            <w:ins w:id="2726" w:author="Katharina Schleidt" w:date="2022-08-13T17:11:00Z">
              <w:r w:rsidR="00D612AA" w:rsidRPr="00D612AA">
                <w:rPr>
                  <w:b/>
                  <w:bCs/>
                  <w:szCs w:val="24"/>
                  <w:rPrChange w:id="2727" w:author="Katharina Schleidt" w:date="2022-08-13T17:11:00Z">
                    <w:rPr>
                      <w:szCs w:val="24"/>
                    </w:rPr>
                  </w:rPrChange>
                </w:rPr>
                <w:t>Observations</w:t>
              </w:r>
              <w:r w:rsidR="00D612AA" w:rsidRPr="00785C54">
                <w:rPr>
                  <w:szCs w:val="24"/>
                </w:rPr>
                <w:t xml:space="preserve"> </w:t>
              </w:r>
            </w:ins>
            <w:r w:rsidRPr="00785C54">
              <w:rPr>
                <w:szCs w:val="24"/>
              </w:rPr>
              <w:t>within the collection;</w:t>
            </w:r>
          </w:p>
          <w:p w14:paraId="493E6F40" w14:textId="0EEDA4B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pPr>
            <w:r w:rsidRPr="00785C54">
              <w:rPr>
                <w:szCs w:val="24"/>
              </w:rPr>
              <w:t>—</w:t>
            </w:r>
            <w:r w:rsidRPr="00785C54">
              <w:rPr>
                <w:szCs w:val="24"/>
              </w:rPr>
              <w:tab/>
              <w:t xml:space="preserve">property = value set/range - all </w:t>
            </w:r>
            <w:del w:id="2728" w:author="Katharina Schleidt" w:date="2022-08-13T17:11:00Z">
              <w:r w:rsidRPr="00785C54" w:rsidDel="00D612AA">
                <w:rPr>
                  <w:szCs w:val="24"/>
                </w:rPr>
                <w:delText xml:space="preserve">observations </w:delText>
              </w:r>
            </w:del>
            <w:ins w:id="2729" w:author="Katharina Schleidt" w:date="2022-08-13T17:11:00Z">
              <w:r w:rsidR="00D612AA" w:rsidRPr="00D612AA">
                <w:rPr>
                  <w:b/>
                  <w:bCs/>
                  <w:szCs w:val="24"/>
                  <w:rPrChange w:id="2730" w:author="Katharina Schleidt" w:date="2022-08-13T17:11:00Z">
                    <w:rPr>
                      <w:szCs w:val="24"/>
                    </w:rPr>
                  </w:rPrChange>
                </w:rPr>
                <w:t>Observations</w:t>
              </w:r>
              <w:r w:rsidR="00D612AA" w:rsidRPr="00785C54">
                <w:rPr>
                  <w:szCs w:val="24"/>
                </w:rPr>
                <w:t xml:space="preserve"> </w:t>
              </w:r>
            </w:ins>
            <w:r w:rsidRPr="00785C54">
              <w:rPr>
                <w:szCs w:val="24"/>
              </w:rPr>
              <w:t>provide a value within this set/range.</w:t>
            </w:r>
          </w:p>
        </w:tc>
      </w:tr>
    </w:tbl>
    <w:p w14:paraId="26104B31" w14:textId="404EEB7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If a summarizing collection provides a set/range for an attribute it </w:t>
      </w:r>
      <w:del w:id="2731" w:author="REID-JAMOND Alison" w:date="2022-04-04T15:18:00Z">
        <w:r w:rsidRPr="00785C54" w:rsidDel="00047CD7">
          <w:rPr>
            <w:szCs w:val="24"/>
          </w:rPr>
          <w:delText xml:space="preserve">may </w:delText>
        </w:r>
      </w:del>
      <w:ins w:id="2732" w:author="REID-JAMOND Alison" w:date="2022-04-04T15:18:00Z">
        <w:r w:rsidR="00047CD7">
          <w:rPr>
            <w:szCs w:val="24"/>
          </w:rPr>
          <w:t>can</w:t>
        </w:r>
        <w:r w:rsidR="00047CD7" w:rsidRPr="00785C54">
          <w:rPr>
            <w:szCs w:val="24"/>
          </w:rPr>
          <w:t xml:space="preserve"> </w:t>
        </w:r>
      </w:ins>
      <w:r w:rsidRPr="00785C54">
        <w:rPr>
          <w:szCs w:val="24"/>
        </w:rPr>
        <w:t>be that all observations have this exact set/range as value for this attribute, or they could have different values that fall in the set/range.</w:t>
      </w:r>
    </w:p>
    <w:p w14:paraId="5A2161F4"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If the summarizing collection supplies: phenomenonTime=2020-01-01T00:00:00Z/2020-02-01T00:00:00Z, validTime=[empty/NIL/null] and no other properties, this would mean that:</w:t>
      </w:r>
    </w:p>
    <w:p w14:paraId="4DB7AE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Observations in the collection can have any value for the resultTime property, since it is absent from the collection.</w:t>
      </w:r>
    </w:p>
    <w:p w14:paraId="1AB1FF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None of the Observations in the collection provide a value for validTime</w:t>
      </w:r>
    </w:p>
    <w:p w14:paraId="39932710" w14:textId="77777777" w:rsidR="005B5EAD" w:rsidRPr="00785C54" w:rsidRDefault="005B5EAD" w:rsidP="00785C54">
      <w:pPr>
        <w:pStyle w:val="Noteindent"/>
        <w:tabs>
          <w:tab w:val="left" w:pos="397"/>
          <w:tab w:val="left" w:pos="794"/>
          <w:tab w:val="left" w:pos="965"/>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[empty/NIL/null] is a placeholder for the encoding specific representation of the absence of information.</w:t>
      </w:r>
    </w:p>
    <w:p w14:paraId="5D4E5C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rPr>
        <w:t>c)</w:t>
      </w:r>
      <w:r w:rsidRPr="00785C54">
        <w:rPr>
          <w:szCs w:val="24"/>
        </w:rPr>
        <w:tab/>
        <w:t xml:space="preserve">Observations can have any value for the phenomenonTime property that falls completely in the given time range. </w:t>
      </w:r>
      <w:r w:rsidRPr="00785C54">
        <w:rPr>
          <w:szCs w:val="24"/>
          <w:lang w:val="fr-CH"/>
        </w:rPr>
        <w:t>Valid examples would be:</w:t>
      </w:r>
    </w:p>
    <w:p w14:paraId="2236732C"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1)</w:t>
      </w:r>
      <w:r w:rsidRPr="00785C54">
        <w:rPr>
          <w:szCs w:val="24"/>
          <w:lang w:val="fr-CH"/>
        </w:rPr>
        <w:tab/>
        <w:t>2020-01-05T00:00:00+05:00;</w:t>
      </w:r>
    </w:p>
    <w:p w14:paraId="1DED29FD"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2)</w:t>
      </w:r>
      <w:r w:rsidRPr="00785C54">
        <w:rPr>
          <w:szCs w:val="24"/>
          <w:lang w:val="fr-CH"/>
        </w:rPr>
        <w:tab/>
        <w:t>2020-01-05T10:00:00Z/2020-01-05T11:00:00Z;</w:t>
      </w:r>
    </w:p>
    <w:p w14:paraId="2E70A1EF" w14:textId="77777777" w:rsidR="005B5EAD" w:rsidRPr="00785C54" w:rsidRDefault="005B5EAD" w:rsidP="00785C54">
      <w:pPr>
        <w:pStyle w:val="ListNumber2-"/>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lang w:val="fr-CH"/>
        </w:rPr>
      </w:pPr>
      <w:r w:rsidRPr="00785C54">
        <w:rPr>
          <w:szCs w:val="24"/>
          <w:lang w:val="fr-CH"/>
        </w:rPr>
        <w:t>3)</w:t>
      </w:r>
      <w:r w:rsidRPr="00785C54">
        <w:rPr>
          <w:szCs w:val="24"/>
          <w:lang w:val="fr-CH"/>
        </w:rPr>
        <w:tab/>
        <w:t>2020-01-01T00:00:00Z/2020-02-01T00:00:00Z.</w:t>
      </w:r>
    </w:p>
    <w:p w14:paraId="32010B31"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If the summarizing collection supplies: result=1, this would mean that all the Observations in the collection have a value of 1 for the result property.</w:t>
      </w:r>
    </w:p>
    <w:p w14:paraId="6D1727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3</w:t>
      </w:r>
      <w:r w:rsidRPr="00785C54">
        <w:rPr>
          <w:szCs w:val="24"/>
        </w:rPr>
        <w:tab/>
        <w:t>If the summarizing collection supplies: result=1, 2, 5, [8 - 11] (the values 1, 2 and 5, and the range 8-11), then examples of possible values for the result property on the contained Observations are:</w:t>
      </w:r>
    </w:p>
    <w:p w14:paraId="2C5604E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1;</w:t>
      </w:r>
    </w:p>
    <w:p w14:paraId="7B06C4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9;</w:t>
      </w:r>
    </w:p>
    <w:p w14:paraId="4DBE462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2, 5 (a set with the two values);</w:t>
      </w:r>
    </w:p>
    <w:p w14:paraId="17959ED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w:t>
      </w:r>
      <w:r w:rsidRPr="00785C54">
        <w:rPr>
          <w:rStyle w:val="citesec"/>
          <w:szCs w:val="24"/>
          <w:shd w:val="clear" w:color="auto" w:fill="auto"/>
        </w:rPr>
        <w:t>8.1</w:t>
      </w:r>
      <w:r w:rsidRPr="00785C54">
        <w:rPr>
          <w:szCs w:val="24"/>
        </w:rPr>
        <w:t xml:space="preserve"> - </w:t>
      </w:r>
      <w:r w:rsidRPr="00785C54">
        <w:rPr>
          <w:rStyle w:val="citesec"/>
          <w:szCs w:val="24"/>
          <w:shd w:val="clear" w:color="auto" w:fill="auto"/>
        </w:rPr>
        <w:t>9.2</w:t>
      </w:r>
      <w:r w:rsidRPr="00785C54">
        <w:rPr>
          <w:szCs w:val="24"/>
        </w:rPr>
        <w:t xml:space="preserve">] (a range of </w:t>
      </w:r>
      <w:r w:rsidRPr="00785C54">
        <w:rPr>
          <w:rStyle w:val="citesec"/>
          <w:szCs w:val="24"/>
          <w:shd w:val="clear" w:color="auto" w:fill="auto"/>
        </w:rPr>
        <w:t>8.1 to 9.2</w:t>
      </w:r>
      <w:r w:rsidRPr="00785C54">
        <w:rPr>
          <w:szCs w:val="24"/>
        </w:rPr>
        <w:t>);</w:t>
      </w:r>
    </w:p>
    <w:p w14:paraId="61FB1D5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1, 2, 5, [8 - 11] (the exact set of values from the collection).</w:t>
      </w:r>
    </w:p>
    <w:p w14:paraId="79A20CF0"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4</w:t>
      </w:r>
      <w:r w:rsidRPr="00785C54">
        <w:rPr>
          <w:szCs w:val="24"/>
        </w:rPr>
        <w:tab/>
        <w:t>If the summarizing collection supplies:</w:t>
      </w:r>
    </w:p>
    <w:p w14:paraId="58D74E1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ultimateFeatureOfInterest=</w:t>
      </w:r>
      <w:hyperlink r:id="rId81" w:history="1">
        <w:r w:rsidRPr="00785C54">
          <w:rPr>
            <w:color w:val="0000FF"/>
            <w:szCs w:val="24"/>
            <w:u w:val="single"/>
          </w:rPr>
          <w:t>https://example.org/collections/42/items/42</w:t>
        </w:r>
      </w:hyperlink>
      <w:r w:rsidRPr="00785C54">
        <w:rPr>
          <w:szCs w:val="24"/>
        </w:rPr>
        <w:t>;</w:t>
      </w:r>
    </w:p>
    <w:p w14:paraId="56DADE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deployment=[empty/NIL/null] (i.e. property provided but with no content);</w:t>
      </w:r>
    </w:p>
    <w:p w14:paraId="258A7C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observer=[</w:t>
      </w:r>
      <w:hyperlink r:id="rId82" w:history="1">
        <w:r w:rsidRPr="00785C54">
          <w:rPr>
            <w:color w:val="0000FF"/>
            <w:szCs w:val="24"/>
            <w:u w:val="single"/>
          </w:rPr>
          <w:t>https://example.org/v1.1/Sensors/41</w:t>
        </w:r>
      </w:hyperlink>
      <w:r w:rsidRPr="00785C54">
        <w:rPr>
          <w:szCs w:val="24"/>
        </w:rPr>
        <w:t xml:space="preserve">, </w:t>
      </w:r>
      <w:hyperlink r:id="rId83" w:history="1">
        <w:r w:rsidRPr="00785C54">
          <w:rPr>
            <w:color w:val="0000FF"/>
            <w:szCs w:val="24"/>
            <w:u w:val="single"/>
          </w:rPr>
          <w:t>https://example.org/v1.1/Sensors/43</w:t>
        </w:r>
      </w:hyperlink>
      <w:r w:rsidRPr="00785C54">
        <w:rPr>
          <w:szCs w:val="24"/>
        </w:rPr>
        <w:t>].</w:t>
      </w:r>
    </w:p>
    <w:p w14:paraId="4CC9BE28" w14:textId="77777777" w:rsidR="005B5EAD" w:rsidRPr="00785C54" w:rsidRDefault="005B5EAD" w:rsidP="00785C54">
      <w:pPr>
        <w:pStyle w:val="Examplecontinued"/>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then this means:</w:t>
      </w:r>
    </w:p>
    <w:p w14:paraId="7290E4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Observations in the collection all have the same ultimateFeatureOfInterest (a reference to </w:t>
      </w:r>
      <w:hyperlink r:id="rId84" w:history="1">
        <w:r w:rsidRPr="00785C54">
          <w:rPr>
            <w:color w:val="0000FF"/>
            <w:szCs w:val="24"/>
            <w:u w:val="single"/>
          </w:rPr>
          <w:t>https://example.org/collections/42/items/42</w:t>
        </w:r>
      </w:hyperlink>
      <w:r w:rsidRPr="00785C54">
        <w:rPr>
          <w:szCs w:val="24"/>
        </w:rPr>
        <w:t>);</w:t>
      </w:r>
    </w:p>
    <w:p w14:paraId="3B8D0A3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None of the Observations in the collection have a (reference to a) deployment;</w:t>
      </w:r>
    </w:p>
    <w:p w14:paraId="2CCE221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All Observations in the collection have either one, or both, of the referenced Observers;</w:t>
      </w:r>
    </w:p>
    <w:p w14:paraId="7AFFCA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Since the proximateFeatureOfInterest is not specified in the collection, the Observations in the collection can have any value for this field.</w:t>
      </w:r>
    </w:p>
    <w:p w14:paraId="4219448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33" w:name="_Toc113373459"/>
      <w:r w:rsidRPr="00785C54">
        <w:rPr>
          <w:rFonts w:eastAsia="Times New Roman"/>
          <w:szCs w:val="24"/>
        </w:rPr>
        <w:t>ObservationTypeByResultType</w:t>
      </w:r>
      <w:bookmarkEnd w:id="2733"/>
    </w:p>
    <w:p w14:paraId="5E680707" w14:textId="77777777" w:rsidR="005B5EAD" w:rsidRPr="00785C54" w:rsidRDefault="005B5EAD" w:rsidP="00785C54">
      <w:pPr>
        <w:pStyle w:val="BodyText"/>
        <w:autoSpaceDE w:val="0"/>
        <w:autoSpaceDN w:val="0"/>
        <w:adjustRightInd w:val="0"/>
        <w:rPr>
          <w:szCs w:val="24"/>
        </w:rPr>
      </w:pPr>
      <w:r w:rsidRPr="00785C54">
        <w:rPr>
          <w:szCs w:val="24"/>
        </w:rPr>
        <w:t>The code list ObservationTypeByResultType is a specialization of AbstractObservationType created to support the legacy observation types from the previous version of this standard.</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1"/>
        <w:gridCol w:w="5481"/>
      </w:tblGrid>
      <w:tr w:rsidR="005B5EAD" w:rsidRPr="00785C54" w14:paraId="2EF3CA9A" w14:textId="77777777" w:rsidTr="00EC5BE0">
        <w:trPr>
          <w:jc w:val="center"/>
        </w:trPr>
        <w:tc>
          <w:tcPr>
            <w:tcW w:w="4271" w:type="dxa"/>
            <w:tcMar>
              <w:top w:w="100" w:type="dxa"/>
              <w:left w:w="100" w:type="dxa"/>
              <w:bottom w:w="100" w:type="dxa"/>
              <w:right w:w="100" w:type="dxa"/>
            </w:tcMar>
          </w:tcPr>
          <w:p w14:paraId="25556C14" w14:textId="0FC6159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/req/obs-basic/ObservationTypeByResultType/ObservationTypeByResultType-sem</w:t>
            </w:r>
          </w:p>
        </w:tc>
        <w:tc>
          <w:tcPr>
            <w:tcW w:w="5481" w:type="dxa"/>
            <w:tcMar>
              <w:top w:w="100" w:type="dxa"/>
              <w:left w:w="100" w:type="dxa"/>
              <w:bottom w:w="100" w:type="dxa"/>
              <w:right w:w="100" w:type="dxa"/>
            </w:tcMar>
          </w:tcPr>
          <w:p w14:paraId="75ED0C62" w14:textId="15DB906C"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2734" w:author="Katharina Schleidt" w:date="2022-08-10T19:14:00Z">
              <w:r w:rsidRPr="00785C54" w:rsidDel="002F2035">
                <w:rPr>
                  <w:szCs w:val="24"/>
                </w:rPr>
                <w:delText>SHALL</w:delText>
              </w:r>
            </w:del>
            <w:ins w:id="2735" w:author="Katharina Schleidt" w:date="2022-08-10T19:14:00Z">
              <w:r w:rsidR="002F2035">
                <w:rPr>
                  <w:szCs w:val="24"/>
                </w:rPr>
                <w:t>shall</w:t>
              </w:r>
            </w:ins>
            <w:r w:rsidRPr="00785C54">
              <w:rPr>
                <w:szCs w:val="24"/>
              </w:rPr>
              <w:t xml:space="preserve"> be provided:</w:t>
            </w:r>
          </w:p>
          <w:p w14:paraId="2201053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measurement: the result is of type </w:t>
            </w:r>
            <w:r w:rsidRPr="003C3C9D">
              <w:rPr>
                <w:b/>
                <w:bCs/>
                <w:szCs w:val="24"/>
                <w:rPrChange w:id="2736" w:author="Katharina Schleidt" w:date="2022-08-13T17:12:00Z">
                  <w:rPr>
                    <w:szCs w:val="24"/>
                  </w:rPr>
                </w:rPrChange>
              </w:rPr>
              <w:t>Measure</w:t>
            </w:r>
            <w:r w:rsidRPr="00785C54">
              <w:rPr>
                <w:szCs w:val="24"/>
              </w:rPr>
              <w:t>;</w:t>
            </w:r>
          </w:p>
          <w:p w14:paraId="1C31B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category-observation: the result is of type </w:t>
            </w:r>
            <w:r w:rsidRPr="003C3C9D">
              <w:rPr>
                <w:b/>
                <w:bCs/>
                <w:szCs w:val="24"/>
                <w:rPrChange w:id="2737" w:author="Katharina Schleidt" w:date="2022-08-13T17:12:00Z">
                  <w:rPr>
                    <w:szCs w:val="24"/>
                  </w:rPr>
                </w:rPrChange>
              </w:rPr>
              <w:t>ScopedName</w:t>
            </w:r>
            <w:r w:rsidRPr="00785C54">
              <w:rPr>
                <w:szCs w:val="24"/>
              </w:rPr>
              <w:t>;</w:t>
            </w:r>
          </w:p>
          <w:p w14:paraId="3ADE6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truth-observation: result is a truth value;</w:t>
            </w:r>
          </w:p>
          <w:p w14:paraId="00403EA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count-observation: the result is of type </w:t>
            </w:r>
            <w:r w:rsidRPr="003C3C9D">
              <w:rPr>
                <w:b/>
                <w:bCs/>
                <w:szCs w:val="24"/>
                <w:rPrChange w:id="2738" w:author="Katharina Schleidt" w:date="2022-08-13T17:12:00Z">
                  <w:rPr>
                    <w:szCs w:val="24"/>
                  </w:rPr>
                </w:rPrChange>
              </w:rPr>
              <w:t>Integer</w:t>
            </w:r>
            <w:r w:rsidRPr="00785C54">
              <w:rPr>
                <w:szCs w:val="24"/>
              </w:rPr>
              <w:t>;</w:t>
            </w:r>
          </w:p>
          <w:p w14:paraId="3BB11B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temporal-observation: the result is of type </w:t>
            </w:r>
            <w:r w:rsidRPr="003C3C9D">
              <w:rPr>
                <w:b/>
                <w:bCs/>
                <w:szCs w:val="24"/>
                <w:rPrChange w:id="2739" w:author="Katharina Schleidt" w:date="2022-08-13T17:12:00Z">
                  <w:rPr>
                    <w:szCs w:val="24"/>
                  </w:rPr>
                </w:rPrChange>
              </w:rPr>
              <w:t>TM_Object</w:t>
            </w:r>
            <w:r w:rsidRPr="00785C54">
              <w:rPr>
                <w:szCs w:val="24"/>
              </w:rPr>
              <w:t>;</w:t>
            </w:r>
          </w:p>
          <w:p w14:paraId="147D025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geometry-observation: the result is of type </w:t>
            </w:r>
            <w:r w:rsidRPr="003C3C9D">
              <w:rPr>
                <w:b/>
                <w:bCs/>
                <w:szCs w:val="24"/>
                <w:rPrChange w:id="2740" w:author="Katharina Schleidt" w:date="2022-08-13T17:12:00Z">
                  <w:rPr>
                    <w:szCs w:val="24"/>
                  </w:rPr>
                </w:rPrChange>
              </w:rPr>
              <w:t>Geometry</w:t>
            </w:r>
            <w:r w:rsidRPr="00785C54">
              <w:rPr>
                <w:szCs w:val="24"/>
              </w:rPr>
              <w:t>;</w:t>
            </w:r>
          </w:p>
          <w:p w14:paraId="1ACED31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complex-observation: the result is of type </w:t>
            </w:r>
            <w:r w:rsidRPr="003C3C9D">
              <w:rPr>
                <w:b/>
                <w:bCs/>
                <w:szCs w:val="24"/>
                <w:rPrChange w:id="2741" w:author="Katharina Schleidt" w:date="2022-08-13T17:12:00Z">
                  <w:rPr>
                    <w:szCs w:val="24"/>
                  </w:rPr>
                </w:rPrChange>
              </w:rPr>
              <w:t>Record</w:t>
            </w:r>
            <w:r w:rsidRPr="00785C54">
              <w:rPr>
                <w:szCs w:val="24"/>
              </w:rPr>
              <w:t>;</w:t>
            </w:r>
          </w:p>
          <w:p w14:paraId="0B83ED6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discrete-coverage-observation: result is a coverage that returns the same feature attribute values for every direct position within any single spatial object, temporal object, or spatiotemporal object in its domain;</w:t>
            </w:r>
          </w:p>
          <w:p w14:paraId="5F371AB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discrete-point-coverage: result is a coverage that has a domain composed of points;</w:t>
            </w:r>
          </w:p>
          <w:p w14:paraId="5BE65911" w14:textId="60082B2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timeseries-observation: the result is a timeseries (a sequence of data values which are ordered in time).</w:t>
            </w:r>
          </w:p>
        </w:tc>
      </w:tr>
    </w:tbl>
    <w:p w14:paraId="5289FFF5" w14:textId="48D621E7" w:rsidR="005B5EAD" w:rsidRPr="00785C54" w:rsidRDefault="005B5EAD" w:rsidP="00785C54">
      <w:pPr>
        <w:pStyle w:val="BodyText"/>
        <w:autoSpaceDE w:val="0"/>
        <w:autoSpaceDN w:val="0"/>
        <w:adjustRightInd w:val="0"/>
        <w:rPr>
          <w:szCs w:val="24"/>
        </w:rPr>
      </w:pP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278"/>
        <w:gridCol w:w="5474"/>
      </w:tblGrid>
      <w:tr w:rsidR="005B5EAD" w:rsidRPr="00785C54" w14:paraId="2D56F882" w14:textId="77777777" w:rsidTr="00EC5BE0">
        <w:trPr>
          <w:jc w:val="center"/>
        </w:trPr>
        <w:tc>
          <w:tcPr>
            <w:tcW w:w="4278" w:type="dxa"/>
            <w:tcMar>
              <w:top w:w="100" w:type="dxa"/>
              <w:left w:w="100" w:type="dxa"/>
              <w:bottom w:w="100" w:type="dxa"/>
              <w:right w:w="100" w:type="dxa"/>
            </w:tcMar>
          </w:tcPr>
          <w:p w14:paraId="4AE257D8" w14:textId="252ACC7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/req/obs-basic/ObservationTypeByResultType/ObservationTypeByResultType-con</w:t>
            </w:r>
          </w:p>
        </w:tc>
        <w:tc>
          <w:tcPr>
            <w:tcW w:w="5474" w:type="dxa"/>
            <w:tcMar>
              <w:top w:w="100" w:type="dxa"/>
              <w:left w:w="100" w:type="dxa"/>
              <w:bottom w:w="100" w:type="dxa"/>
              <w:right w:w="100" w:type="dxa"/>
            </w:tcMar>
          </w:tcPr>
          <w:p w14:paraId="180B032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constraints shall be applied to the value of the result association of the </w:t>
            </w:r>
            <w:r w:rsidRPr="00D612AA">
              <w:rPr>
                <w:b/>
                <w:bCs/>
                <w:szCs w:val="24"/>
                <w:rPrChange w:id="2742" w:author="Katharina Schleidt" w:date="2022-08-13T17:12:00Z">
                  <w:rPr>
                    <w:szCs w:val="24"/>
                  </w:rPr>
                </w:rPrChange>
              </w:rPr>
              <w:t>Observation</w:t>
            </w:r>
            <w:r w:rsidRPr="00785C54">
              <w:rPr>
                <w:szCs w:val="24"/>
              </w:rPr>
              <w:t xml:space="preserve"> based on the codelist value used:</w:t>
            </w:r>
          </w:p>
          <w:p w14:paraId="798422E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"measurement" is used, the value of the result shall be of type </w:t>
            </w:r>
            <w:r w:rsidRPr="003C3C9D">
              <w:rPr>
                <w:b/>
                <w:bCs/>
                <w:szCs w:val="24"/>
                <w:rPrChange w:id="2743" w:author="Katharina Schleidt" w:date="2022-08-13T17:12:00Z">
                  <w:rPr>
                    <w:szCs w:val="24"/>
                  </w:rPr>
                </w:rPrChange>
              </w:rPr>
              <w:t>Measure</w:t>
            </w:r>
            <w:r w:rsidRPr="00785C54">
              <w:rPr>
                <w:szCs w:val="24"/>
              </w:rPr>
              <w:t>;</w:t>
            </w:r>
          </w:p>
          <w:p w14:paraId="5D3B621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"category-observation" is used the value of the result shall be of type </w:t>
            </w:r>
            <w:r w:rsidRPr="003C3C9D">
              <w:rPr>
                <w:b/>
                <w:bCs/>
                <w:szCs w:val="24"/>
                <w:rPrChange w:id="2744" w:author="Katharina Schleidt" w:date="2022-08-13T17:12:00Z">
                  <w:rPr>
                    <w:szCs w:val="24"/>
                  </w:rPr>
                </w:rPrChange>
              </w:rPr>
              <w:t>ScopedName</w:t>
            </w:r>
            <w:r w:rsidRPr="00785C54">
              <w:rPr>
                <w:szCs w:val="24"/>
              </w:rPr>
              <w:t>;</w:t>
            </w:r>
          </w:p>
          <w:p w14:paraId="4A2FD1E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If the value "truth-observation" is used, the value of result shall be a truth value;</w:t>
            </w:r>
          </w:p>
          <w:p w14:paraId="279506F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"count-observation" is used, the value of the result shall be of type </w:t>
            </w:r>
            <w:r w:rsidRPr="003C3C9D">
              <w:rPr>
                <w:b/>
                <w:bCs/>
                <w:szCs w:val="24"/>
                <w:rPrChange w:id="2745" w:author="Katharina Schleidt" w:date="2022-08-13T17:12:00Z">
                  <w:rPr>
                    <w:szCs w:val="24"/>
                  </w:rPr>
                </w:rPrChange>
              </w:rPr>
              <w:t>Integer</w:t>
            </w:r>
            <w:r w:rsidRPr="00785C54">
              <w:rPr>
                <w:szCs w:val="24"/>
              </w:rPr>
              <w:t>;</w:t>
            </w:r>
          </w:p>
          <w:p w14:paraId="1B39802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"temporal-observation" is used, the value of the result shall be of type </w:t>
            </w:r>
            <w:r w:rsidRPr="003C3C9D">
              <w:rPr>
                <w:b/>
                <w:bCs/>
                <w:szCs w:val="24"/>
                <w:rPrChange w:id="2746" w:author="Katharina Schleidt" w:date="2022-08-13T17:12:00Z">
                  <w:rPr>
                    <w:szCs w:val="24"/>
                  </w:rPr>
                </w:rPrChange>
              </w:rPr>
              <w:t>TM_Object</w:t>
            </w:r>
            <w:r w:rsidRPr="00785C54">
              <w:rPr>
                <w:szCs w:val="24"/>
              </w:rPr>
              <w:t>;</w:t>
            </w:r>
          </w:p>
          <w:p w14:paraId="07F6687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the value "geometry-observation" is used, the value of the result shall be of type </w:t>
            </w:r>
            <w:r w:rsidRPr="003C3C9D">
              <w:rPr>
                <w:b/>
                <w:bCs/>
                <w:szCs w:val="24"/>
                <w:rPrChange w:id="2747" w:author="Katharina Schleidt" w:date="2022-08-13T17:12:00Z">
                  <w:rPr>
                    <w:szCs w:val="24"/>
                  </w:rPr>
                </w:rPrChange>
              </w:rPr>
              <w:t>Geometry</w:t>
            </w:r>
            <w:r w:rsidRPr="00785C54">
              <w:rPr>
                <w:szCs w:val="24"/>
              </w:rPr>
              <w:t>;</w:t>
            </w:r>
          </w:p>
          <w:p w14:paraId="2993FCD3" w14:textId="13130A6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the value "complex-observation" is used, the value of the result shall be of type </w:t>
            </w:r>
            <w:r w:rsidRPr="003C3C9D">
              <w:rPr>
                <w:b/>
                <w:bCs/>
                <w:szCs w:val="24"/>
                <w:rPrChange w:id="2748" w:author="Katharina Schleidt" w:date="2022-08-13T17:12:00Z">
                  <w:rPr>
                    <w:szCs w:val="24"/>
                  </w:rPr>
                </w:rPrChange>
              </w:rPr>
              <w:t>Record</w:t>
            </w:r>
            <w:r w:rsidRPr="00785C54">
              <w:rPr>
                <w:szCs w:val="24"/>
              </w:rPr>
              <w:t>.</w:t>
            </w:r>
          </w:p>
        </w:tc>
      </w:tr>
    </w:tbl>
    <w:p w14:paraId="3AEEECD8" w14:textId="669C122F" w:rsidR="005B5EAD" w:rsidRPr="00785C54" w:rsidRDefault="005B5EAD" w:rsidP="00785C54">
      <w:pPr>
        <w:pStyle w:val="Heading1"/>
        <w:autoSpaceDE w:val="0"/>
        <w:autoSpaceDN w:val="0"/>
        <w:adjustRightInd w:val="0"/>
        <w:rPr>
          <w:rFonts w:eastAsia="Times New Roman"/>
          <w:szCs w:val="24"/>
        </w:rPr>
      </w:pPr>
      <w:bookmarkStart w:id="2749" w:name="_Toc113373460"/>
      <w:r w:rsidRPr="00785C54">
        <w:rPr>
          <w:rFonts w:eastAsia="Times New Roman"/>
          <w:szCs w:val="24"/>
        </w:rPr>
        <w:t>Conceptual Sample schema</w:t>
      </w:r>
      <w:bookmarkEnd w:id="2749"/>
    </w:p>
    <w:p w14:paraId="7B00E5B2"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750" w:name="_Toc113373461"/>
      <w:r w:rsidRPr="00785C54">
        <w:rPr>
          <w:rFonts w:eastAsia="Times New Roman"/>
          <w:szCs w:val="24"/>
        </w:rPr>
        <w:t>General</w:t>
      </w:r>
      <w:bookmarkEnd w:id="2750"/>
    </w:p>
    <w:p w14:paraId="6C78C59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51" w:name="_Toc113373462"/>
      <w:r w:rsidRPr="00785C54">
        <w:rPr>
          <w:rFonts w:eastAsia="Times New Roman"/>
          <w:szCs w:val="24"/>
        </w:rPr>
        <w:t>Conceptual Sample schema model</w:t>
      </w:r>
      <w:bookmarkEnd w:id="2751"/>
    </w:p>
    <w:p w14:paraId="7041094B" w14:textId="34E92DCF" w:rsidR="005B5EAD" w:rsidRPr="00785C54" w:rsidRDefault="005B5EAD" w:rsidP="00785C54">
      <w:pPr>
        <w:pStyle w:val="BodyText"/>
        <w:autoSpaceDE w:val="0"/>
        <w:autoSpaceDN w:val="0"/>
        <w:adjustRightInd w:val="0"/>
        <w:rPr>
          <w:szCs w:val="24"/>
        </w:rPr>
      </w:pPr>
      <w:r w:rsidRPr="00785C54">
        <w:rPr>
          <w:szCs w:val="24"/>
        </w:rPr>
        <w:t xml:space="preserve">The Conceptual Sample schema described as a class diagram in </w:t>
      </w:r>
      <w:r w:rsidRPr="00785C54">
        <w:rPr>
          <w:rStyle w:val="citefig"/>
          <w:szCs w:val="24"/>
          <w:shd w:val="clear" w:color="auto" w:fill="auto"/>
        </w:rPr>
        <w:t>Figure 2</w:t>
      </w:r>
      <w:ins w:id="2752" w:author="Ilkka Rinne" w:date="2022-09-06T14:18:00Z">
        <w:r w:rsidR="0064549B">
          <w:rPr>
            <w:rStyle w:val="citefig"/>
            <w:szCs w:val="24"/>
            <w:shd w:val="clear" w:color="auto" w:fill="auto"/>
          </w:rPr>
          <w:t>4</w:t>
        </w:r>
      </w:ins>
      <w:del w:id="2753" w:author="Ilkka Rinne" w:date="2022-09-06T14:18:00Z">
        <w:r w:rsidRPr="00785C54" w:rsidDel="0064549B">
          <w:rPr>
            <w:rStyle w:val="citefig"/>
            <w:szCs w:val="24"/>
            <w:shd w:val="clear" w:color="auto" w:fill="auto"/>
          </w:rPr>
          <w:delText>3</w:delText>
        </w:r>
      </w:del>
      <w:r w:rsidRPr="00785C54">
        <w:rPr>
          <w:szCs w:val="24"/>
        </w:rPr>
        <w:t>. It is fully described in</w:t>
      </w:r>
      <w:del w:id="2754" w:author="REID-JAMOND Alison" w:date="2022-04-04T15:19:00Z">
        <w:r w:rsidRPr="00785C54" w:rsidDel="00047CD7">
          <w:rPr>
            <w:szCs w:val="24"/>
          </w:rPr>
          <w:delText xml:space="preserve"> the </w:delText>
        </w:r>
        <w:r w:rsidRPr="00785C54" w:rsidDel="00047CD7">
          <w:rPr>
            <w:rStyle w:val="citesec"/>
            <w:szCs w:val="24"/>
            <w:shd w:val="clear" w:color="auto" w:fill="auto"/>
          </w:rPr>
          <w:delText>Clause</w:delText>
        </w:r>
      </w:del>
      <w:r w:rsidRPr="00785C54">
        <w:rPr>
          <w:rStyle w:val="citesec"/>
          <w:szCs w:val="24"/>
          <w:shd w:val="clear" w:color="auto" w:fill="auto"/>
        </w:rPr>
        <w:t> 11.1.2</w:t>
      </w:r>
      <w:r w:rsidRPr="00785C54">
        <w:rPr>
          <w:szCs w:val="24"/>
        </w:rPr>
        <w:t>.</w:t>
      </w:r>
    </w:p>
    <w:p w14:paraId="0A0E818E" w14:textId="1A563260"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2755" w:author="Ilkka Rinne" w:date="2022-09-06T15:23:00Z"/>
          <w:szCs w:val="24"/>
        </w:rPr>
      </w:pPr>
      <w:del w:id="2756" w:author="Ilkka Rinne" w:date="2022-09-06T14:18:00Z">
        <w:r w:rsidRPr="00785C54" w:rsidDel="0064549B">
          <w:rPr>
            <w:noProof/>
            <w:szCs w:val="24"/>
          </w:rPr>
          <w:drawing>
            <wp:inline distT="0" distB="0" distL="0" distR="0" wp14:anchorId="6F84C443" wp14:editId="4619AC00">
              <wp:extent cx="5763780" cy="3465583"/>
              <wp:effectExtent l="0" t="0" r="8890" b="1905"/>
              <wp:docPr id="23" name="Picture 23"/>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3780" cy="3465583"/>
                      </a:xfrm>
                      <a:prstGeom prst="rect">
                        <a:avLst/>
                      </a:prstGeom>
                    </pic:spPr>
                  </pic:pic>
                </a:graphicData>
              </a:graphic>
            </wp:inline>
          </w:drawing>
        </w:r>
      </w:del>
      <w:ins w:id="2757" w:author="Ilkka Rinne" w:date="2022-09-06T14:18:00Z">
        <w:r w:rsidR="0064549B">
          <w:rPr>
            <w:noProof/>
            <w:szCs w:val="24"/>
          </w:rPr>
          <w:drawing>
            <wp:inline distT="0" distB="0" distL="0" distR="0" wp14:anchorId="3C330546" wp14:editId="58C9A347">
              <wp:extent cx="6514316" cy="4882393"/>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6">
                        <a:extLst>
                          <a:ext uri="{28A0092B-C50C-407E-A947-70E740481C1C}">
                            <a14:useLocalDpi xmlns:a14="http://schemas.microsoft.com/office/drawing/2010/main" val="0"/>
                          </a:ext>
                        </a:extLst>
                      </a:blip>
                      <a:stretch>
                        <a:fillRect/>
                      </a:stretch>
                    </pic:blipFill>
                    <pic:spPr>
                      <a:xfrm>
                        <a:off x="0" y="0"/>
                        <a:ext cx="6521722" cy="4887944"/>
                      </a:xfrm>
                      <a:prstGeom prst="rect">
                        <a:avLst/>
                      </a:prstGeom>
                    </pic:spPr>
                  </pic:pic>
                </a:graphicData>
              </a:graphic>
            </wp:inline>
          </w:drawing>
        </w:r>
      </w:ins>
    </w:p>
    <w:p w14:paraId="77D758C6" w14:textId="3399D331" w:rsidR="00D174A5" w:rsidRPr="00D174A5" w:rsidRDefault="00D174A5">
      <w:pPr>
        <w:pStyle w:val="Figurenote"/>
        <w:pPrChange w:id="2758" w:author="Ilkka Rinne" w:date="2022-09-06T15:23: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2759" w:author="Ilkka Rinne" w:date="2022-09-06T15:23:00Z">
        <w:r>
          <w:t>NOTE</w:t>
        </w:r>
      </w:ins>
      <w:ins w:id="2760" w:author="Ilkka Rinne" w:date="2022-09-06T15:24:00Z">
        <w:r>
          <w:tab/>
          <w:t>A Sample can act as a proxy for the ultimate feature-of-interes</w:t>
        </w:r>
      </w:ins>
      <w:ins w:id="2761" w:author="Ilkka Rinne" w:date="2022-09-06T15:25:00Z">
        <w:r>
          <w:t>t of an Observation, and be associated with this Observation by the role featureOfInterest as a specialization of Any. In this case</w:t>
        </w:r>
      </w:ins>
      <w:ins w:id="2762" w:author="Ilkka Rinne" w:date="2022-09-06T15:26:00Z">
        <w:r>
          <w:t xml:space="preserve"> the sampledFeature association</w:t>
        </w:r>
        <w:r w:rsidR="00A86D25">
          <w:t xml:space="preserve"> of Sample would point upwards in the chain of sampled features leading to the ultimate</w:t>
        </w:r>
      </w:ins>
      <w:ins w:id="2763" w:author="Ilkka Rinne" w:date="2022-09-06T15:27:00Z">
        <w:r w:rsidR="00A86D25">
          <w:t xml:space="preserve"> feature-of-interest of the Observation. The Sample can associate itself with the Observation in question by the role relate</w:t>
        </w:r>
      </w:ins>
      <w:ins w:id="2764" w:author="Ilkka Rinne" w:date="2022-09-06T15:28:00Z">
        <w:r w:rsidR="00A86D25">
          <w:t>dObservation.</w:t>
        </w:r>
      </w:ins>
    </w:p>
    <w:p w14:paraId="698CC913" w14:textId="64891F55" w:rsidR="005B5EAD" w:rsidRPr="00785C54" w:rsidRDefault="005B5EAD" w:rsidP="00785C54">
      <w:pPr>
        <w:pStyle w:val="Figuretitle"/>
        <w:autoSpaceDE w:val="0"/>
        <w:autoSpaceDN w:val="0"/>
        <w:adjustRightInd w:val="0"/>
        <w:outlineLvl w:val="0"/>
        <w:rPr>
          <w:szCs w:val="24"/>
        </w:rPr>
      </w:pPr>
      <w:r w:rsidRPr="00785C54">
        <w:rPr>
          <w:szCs w:val="24"/>
        </w:rPr>
        <w:t>Figure 2</w:t>
      </w:r>
      <w:ins w:id="2765" w:author="Ilkka Rinne" w:date="2022-09-06T14:18:00Z">
        <w:r w:rsidR="0064549B">
          <w:rPr>
            <w:szCs w:val="24"/>
          </w:rPr>
          <w:t>4</w:t>
        </w:r>
      </w:ins>
      <w:del w:id="2766" w:author="Ilkka Rinne" w:date="2022-09-06T14:18:00Z">
        <w:r w:rsidRPr="00785C54" w:rsidDel="0064549B">
          <w:rPr>
            <w:szCs w:val="24"/>
          </w:rPr>
          <w:delText>3</w:delText>
        </w:r>
      </w:del>
      <w:r w:rsidRPr="00785C54">
        <w:rPr>
          <w:szCs w:val="24"/>
        </w:rPr>
        <w:t xml:space="preserve"> — Conceptual Sample schema overview</w:t>
      </w:r>
    </w:p>
    <w:p w14:paraId="590AC95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7" w:name="_Toc113373463"/>
      <w:r w:rsidRPr="00785C54">
        <w:rPr>
          <w:rFonts w:eastAsia="Times New Roman"/>
          <w:szCs w:val="24"/>
        </w:rPr>
        <w:t>Conceptual Sample Schema Package Requirements Class</w:t>
      </w:r>
      <w:bookmarkEnd w:id="276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E67768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04B4B5C" w14:textId="22C5B9D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5396E1F6" w14:textId="2251CB9A" w:rsidR="005B5EAD" w:rsidRPr="00785C54" w:rsidRDefault="005B5EAD" w:rsidP="00785C54">
            <w:pPr>
              <w:pStyle w:val="Tableheader"/>
              <w:autoSpaceDE w:val="0"/>
              <w:autoSpaceDN w:val="0"/>
              <w:adjustRightInd w:val="0"/>
              <w:jc w:val="both"/>
              <w:rPr>
                <w:szCs w:val="20"/>
              </w:rPr>
            </w:pPr>
            <w:r w:rsidRPr="00785C54">
              <w:rPr>
                <w:szCs w:val="24"/>
              </w:rPr>
              <w:t>/req/sam-cpt</w:t>
            </w:r>
          </w:p>
        </w:tc>
      </w:tr>
      <w:tr w:rsidR="005B5EAD" w:rsidRPr="00785C54" w14:paraId="2AE89EEC"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23B02EB" w14:textId="7B0FC98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6CEBBE18" w14:textId="39CF8DD0"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63AB201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5957B" w14:textId="0A9FA6BB"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E4700A" w14:textId="28E881C7" w:rsidR="005B5EAD" w:rsidRPr="00785C54" w:rsidRDefault="005B5EAD" w:rsidP="00785C54">
            <w:pPr>
              <w:pStyle w:val="Tablebody"/>
              <w:autoSpaceDE w:val="0"/>
              <w:autoSpaceDN w:val="0"/>
              <w:adjustRightInd w:val="0"/>
              <w:jc w:val="both"/>
              <w:rPr>
                <w:szCs w:val="20"/>
              </w:rPr>
            </w:pPr>
            <w:r w:rsidRPr="00785C54">
              <w:rPr>
                <w:szCs w:val="24"/>
              </w:rPr>
              <w:t>Conceptual Sample schema package</w:t>
            </w:r>
          </w:p>
        </w:tc>
      </w:tr>
      <w:tr w:rsidR="005B5EAD" w:rsidRPr="00785C54" w14:paraId="34F2FA1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FB51A6" w14:textId="753A756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781CBA" w14:textId="74AF589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1F736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8711B1F" w14:textId="755AABC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2A5B23" w14:textId="280AD2A9"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3FDCEA4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F70A43" w14:textId="613C15C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7519563" w14:textId="62ABEC65"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3BC2C49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14948A" w14:textId="3C04721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5933771" w14:textId="006C65F0"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6CA000E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FBB256" w14:textId="42EB2D6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567E9" w14:textId="082E852F"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0A302A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14E8A29" w14:textId="45636DD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17193E" w14:textId="0827AE18"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D0D8B48"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4EAAF6A" w14:textId="07CFF4D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6A586AFE" w14:textId="684D81F4"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bl>
    <w:p w14:paraId="27238301" w14:textId="419FFF3E" w:rsidR="005B5EAD" w:rsidRPr="00785C54" w:rsidRDefault="005B5EAD" w:rsidP="00785C54">
      <w:pPr>
        <w:pStyle w:val="Heading2"/>
        <w:tabs>
          <w:tab w:val="left" w:pos="400"/>
        </w:tabs>
        <w:autoSpaceDE w:val="0"/>
        <w:autoSpaceDN w:val="0"/>
        <w:adjustRightInd w:val="0"/>
        <w:rPr>
          <w:rFonts w:eastAsia="Times New Roman"/>
          <w:szCs w:val="24"/>
        </w:rPr>
      </w:pPr>
      <w:bookmarkStart w:id="2768" w:name="_Toc113373464"/>
      <w:r w:rsidRPr="00785C54">
        <w:rPr>
          <w:rFonts w:eastAsia="Times New Roman"/>
          <w:szCs w:val="24"/>
        </w:rPr>
        <w:t>Sample</w:t>
      </w:r>
      <w:bookmarkEnd w:id="2768"/>
    </w:p>
    <w:p w14:paraId="18657A3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69" w:name="_Toc113373465"/>
      <w:r w:rsidRPr="00785C54">
        <w:rPr>
          <w:rFonts w:eastAsia="Times New Roman"/>
          <w:szCs w:val="24"/>
        </w:rPr>
        <w:t>Sample Requirements Class</w:t>
      </w:r>
      <w:bookmarkEnd w:id="276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6751859"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D939505" w14:textId="376D601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1C89125" w14:textId="7D088768" w:rsidR="005B5EAD" w:rsidRPr="00785C54" w:rsidRDefault="005B5EAD" w:rsidP="00785C54">
            <w:pPr>
              <w:pStyle w:val="Tableheader"/>
              <w:autoSpaceDE w:val="0"/>
              <w:autoSpaceDN w:val="0"/>
              <w:adjustRightInd w:val="0"/>
              <w:jc w:val="both"/>
              <w:rPr>
                <w:szCs w:val="20"/>
              </w:rPr>
            </w:pPr>
            <w:r w:rsidRPr="00785C54">
              <w:rPr>
                <w:szCs w:val="24"/>
              </w:rPr>
              <w:t>/req/sam-cpt/Sample</w:t>
            </w:r>
          </w:p>
        </w:tc>
      </w:tr>
      <w:tr w:rsidR="005B5EAD" w:rsidRPr="00785C54" w14:paraId="293C376F"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533FB5B" w14:textId="1210954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63E908D" w14:textId="2BDFEC61"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7D151D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27585F" w14:textId="1584FBD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75ED15" w14:textId="1608B24E"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770" w:author="Ilkka Rinne" w:date="2022-09-06T15:32:00Z">
              <w:r w:rsidRPr="00785C54" w:rsidDel="003613DB">
                <w:rPr>
                  <w:szCs w:val="24"/>
                </w:rPr>
                <w:delText>-</w:delText>
              </w:r>
            </w:del>
            <w:ins w:id="2771" w:author="Ilkka Rinne" w:date="2022-09-06T15:32:00Z">
              <w:r w:rsidR="003613DB">
                <w:rPr>
                  <w:szCs w:val="24"/>
                </w:rPr>
                <w:t>–</w:t>
              </w:r>
            </w:ins>
            <w:r w:rsidRPr="00785C54">
              <w:rPr>
                <w:szCs w:val="24"/>
              </w:rPr>
              <w:t xml:space="preserve"> Sample</w:t>
            </w:r>
          </w:p>
        </w:tc>
      </w:tr>
      <w:tr w:rsidR="005B5EAD" w:rsidRPr="00785C54" w14:paraId="77C9943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E249C16" w14:textId="36762CD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D84B967" w14:textId="11FA37A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680EE2D"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47B5C2" w14:textId="1C9EDA3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149ABB" w14:textId="5E03994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AC0C15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3DD997" w14:textId="747AF5F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D133E6" w14:textId="1CD4F7EF" w:rsidR="005B5EAD" w:rsidRPr="00785C54" w:rsidRDefault="005B5EAD" w:rsidP="00785C54">
            <w:pPr>
              <w:pStyle w:val="Tablebody"/>
              <w:autoSpaceDE w:val="0"/>
              <w:autoSpaceDN w:val="0"/>
              <w:adjustRightInd w:val="0"/>
              <w:jc w:val="both"/>
              <w:rPr>
                <w:szCs w:val="20"/>
              </w:rPr>
            </w:pPr>
            <w:r w:rsidRPr="00785C54">
              <w:rPr>
                <w:szCs w:val="24"/>
              </w:rPr>
              <w:t>/req/sam-cpt/Sample/Sample-sem</w:t>
            </w:r>
          </w:p>
        </w:tc>
      </w:tr>
      <w:tr w:rsidR="005B5EAD" w:rsidRPr="00785C54" w14:paraId="746EDF1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FC51432" w14:textId="53ED7C7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6A49EDB" w14:textId="4728B2F5" w:rsidR="005B5EAD" w:rsidRPr="00785C54" w:rsidRDefault="005B5EAD" w:rsidP="00785C54">
            <w:pPr>
              <w:pStyle w:val="Tablebody"/>
              <w:autoSpaceDE w:val="0"/>
              <w:autoSpaceDN w:val="0"/>
              <w:adjustRightInd w:val="0"/>
              <w:jc w:val="both"/>
              <w:rPr>
                <w:szCs w:val="20"/>
              </w:rPr>
            </w:pPr>
            <w:r w:rsidRPr="00785C54">
              <w:rPr>
                <w:szCs w:val="24"/>
              </w:rPr>
              <w:t>/req/sam-cpt/Sample/sampling-sem</w:t>
            </w:r>
          </w:p>
        </w:tc>
      </w:tr>
      <w:tr w:rsidR="005B5EAD" w:rsidRPr="00785C54" w14:paraId="5BFEEA6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727E81" w14:textId="401518A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F6BF767" w14:textId="6FABBF97" w:rsidR="005B5EAD" w:rsidRPr="00785C54" w:rsidRDefault="005B5EAD" w:rsidP="00785C54">
            <w:pPr>
              <w:pStyle w:val="Tablebody"/>
              <w:autoSpaceDE w:val="0"/>
              <w:autoSpaceDN w:val="0"/>
              <w:adjustRightInd w:val="0"/>
              <w:jc w:val="both"/>
              <w:rPr>
                <w:szCs w:val="20"/>
              </w:rPr>
            </w:pPr>
            <w:r w:rsidRPr="00785C54">
              <w:rPr>
                <w:szCs w:val="24"/>
              </w:rPr>
              <w:t>/req/sam-cpt/Sample/preparationStep-sem</w:t>
            </w:r>
          </w:p>
        </w:tc>
      </w:tr>
      <w:tr w:rsidR="005B5EAD" w:rsidRPr="00785C54" w14:paraId="0609CAF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D737644" w14:textId="53B82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18CEA6B" w14:textId="704F6103" w:rsidR="005B5EAD" w:rsidRPr="00785C54" w:rsidRDefault="005B5EAD" w:rsidP="00785C54">
            <w:pPr>
              <w:pStyle w:val="Tablebody"/>
              <w:autoSpaceDE w:val="0"/>
              <w:autoSpaceDN w:val="0"/>
              <w:adjustRightInd w:val="0"/>
              <w:jc w:val="both"/>
              <w:rPr>
                <w:szCs w:val="20"/>
              </w:rPr>
            </w:pPr>
            <w:r w:rsidRPr="00785C54">
              <w:rPr>
                <w:szCs w:val="24"/>
              </w:rPr>
              <w:t>/req/sam-cpt/Sample/sampledFeature-sem</w:t>
            </w:r>
          </w:p>
        </w:tc>
      </w:tr>
      <w:tr w:rsidR="005B5EAD" w:rsidRPr="00785C54" w14:paraId="4A831D6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0BB1847" w14:textId="342D0CA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F3362" w14:textId="16DCAAB5" w:rsidR="005B5EAD" w:rsidRPr="00785C54" w:rsidRDefault="005B5EAD" w:rsidP="00785C54">
            <w:pPr>
              <w:pStyle w:val="Tablebody"/>
              <w:autoSpaceDE w:val="0"/>
              <w:autoSpaceDN w:val="0"/>
              <w:adjustRightInd w:val="0"/>
              <w:jc w:val="both"/>
              <w:rPr>
                <w:szCs w:val="20"/>
              </w:rPr>
            </w:pPr>
            <w:r w:rsidRPr="00785C54">
              <w:rPr>
                <w:szCs w:val="24"/>
              </w:rPr>
              <w:t>/req/sam-cpt/Sample/relatedSample-sem</w:t>
            </w:r>
          </w:p>
        </w:tc>
      </w:tr>
      <w:tr w:rsidR="005B5EAD" w:rsidRPr="00785C54" w14:paraId="434A08E3"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30BDA5A" w14:textId="5EB149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8C471AF" w14:textId="2E4A3E69" w:rsidR="005B5EAD" w:rsidRPr="00785C54" w:rsidRDefault="005B5EAD" w:rsidP="00785C54">
            <w:pPr>
              <w:pStyle w:val="Tablebody"/>
              <w:autoSpaceDE w:val="0"/>
              <w:autoSpaceDN w:val="0"/>
              <w:adjustRightInd w:val="0"/>
              <w:jc w:val="both"/>
              <w:rPr>
                <w:szCs w:val="20"/>
              </w:rPr>
            </w:pPr>
            <w:r w:rsidRPr="00785C54">
              <w:rPr>
                <w:szCs w:val="24"/>
              </w:rPr>
              <w:t>/req/obs-cpt/gen/relatedObservation-sem</w:t>
            </w:r>
          </w:p>
        </w:tc>
      </w:tr>
    </w:tbl>
    <w:p w14:paraId="5FC8D7B3" w14:textId="655B904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72" w:name="_Toc113373466"/>
      <w:r w:rsidRPr="00785C54">
        <w:rPr>
          <w:rFonts w:eastAsia="Times New Roman"/>
          <w:szCs w:val="24"/>
        </w:rPr>
        <w:t>Interface Sample</w:t>
      </w:r>
      <w:bookmarkEnd w:id="277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BF8BB74" w14:textId="77777777" w:rsidTr="00EC5BE0">
        <w:trPr>
          <w:jc w:val="center"/>
        </w:trPr>
        <w:tc>
          <w:tcPr>
            <w:tcW w:w="4526" w:type="dxa"/>
            <w:tcMar>
              <w:top w:w="100" w:type="dxa"/>
              <w:left w:w="100" w:type="dxa"/>
              <w:bottom w:w="100" w:type="dxa"/>
              <w:right w:w="100" w:type="dxa"/>
            </w:tcMar>
          </w:tcPr>
          <w:p w14:paraId="41041BE4" w14:textId="50C78CF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/req/sam-cpt/Sample/Sample-sem</w:t>
            </w:r>
          </w:p>
        </w:tc>
        <w:tc>
          <w:tcPr>
            <w:tcW w:w="5245" w:type="dxa"/>
            <w:tcMar>
              <w:top w:w="100" w:type="dxa"/>
              <w:left w:w="100" w:type="dxa"/>
              <w:bottom w:w="100" w:type="dxa"/>
              <w:right w:w="100" w:type="dxa"/>
            </w:tcMar>
          </w:tcPr>
          <w:p w14:paraId="55AEBF96" w14:textId="1F582317" w:rsidR="005B5EAD" w:rsidRPr="00785C54" w:rsidRDefault="00B36FFD" w:rsidP="00785C54">
            <w:pPr>
              <w:pStyle w:val="Tablebody"/>
              <w:autoSpaceDE w:val="0"/>
              <w:autoSpaceDN w:val="0"/>
              <w:adjustRightInd w:val="0"/>
              <w:jc w:val="both"/>
              <w:rPr>
                <w:szCs w:val="20"/>
              </w:rPr>
            </w:pPr>
            <w:ins w:id="2773" w:author="Katharina Schleidt" w:date="2022-08-10T20:01:00Z">
              <w:r w:rsidRPr="00B36FFD">
                <w:rPr>
                  <w:szCs w:val="24"/>
                </w:rPr>
                <w:t xml:space="preserve">A </w:t>
              </w:r>
              <w:r w:rsidRPr="00785C54">
                <w:rPr>
                  <w:b/>
                  <w:szCs w:val="24"/>
                </w:rPr>
                <w:t>Sample</w:t>
              </w:r>
              <w:r w:rsidRPr="00785C54">
                <w:rPr>
                  <w:szCs w:val="24"/>
                </w:rPr>
                <w:t xml:space="preserve"> </w:t>
              </w:r>
              <w:r w:rsidRPr="00B36FFD">
                <w:rPr>
                  <w:szCs w:val="24"/>
                </w:rPr>
                <w:t>shall be defined as</w:t>
              </w:r>
            </w:ins>
            <w:del w:id="2774" w:author="Katharina Schleidt" w:date="2022-08-10T20:01:00Z">
              <w:r w:rsidR="005B5EAD" w:rsidRPr="00785C54" w:rsidDel="00B36FFD">
                <w:rPr>
                  <w:szCs w:val="24"/>
                </w:rPr>
                <w:delText>A</w:delText>
              </w:r>
            </w:del>
            <w:r w:rsidR="005B5EAD" w:rsidRPr="00785C54">
              <w:rPr>
                <w:szCs w:val="24"/>
              </w:rPr>
              <w:t xml:space="preserve"> </w:t>
            </w:r>
            <w:del w:id="2775" w:author="Katharina Schleidt" w:date="2022-08-10T20:01:00Z">
              <w:r w:rsidR="005B5EAD" w:rsidRPr="00785C54" w:rsidDel="00B36FFD">
                <w:rPr>
                  <w:b/>
                  <w:szCs w:val="24"/>
                </w:rPr>
                <w:delText>Sample</w:delText>
              </w:r>
              <w:r w:rsidR="005B5EAD" w:rsidRPr="00785C54" w:rsidDel="00B36FFD">
                <w:rPr>
                  <w:szCs w:val="24"/>
                </w:rPr>
                <w:delText xml:space="preserve"> is </w:delText>
              </w:r>
            </w:del>
            <w:r w:rsidR="005B5EAD" w:rsidRPr="00785C54">
              <w:rPr>
                <w:szCs w:val="24"/>
              </w:rPr>
              <w:t>an object that is representative of a concept, real-world object or phenomenon.</w:t>
            </w:r>
          </w:p>
        </w:tc>
      </w:tr>
    </w:tbl>
    <w:p w14:paraId="11D381C7" w14:textId="2F534F55" w:rsidR="005B5EAD" w:rsidRPr="00785C54" w:rsidDel="00047CD7" w:rsidRDefault="005B5EAD">
      <w:pPr>
        <w:pStyle w:val="Note"/>
        <w:rPr>
          <w:del w:id="2776" w:author="REID-JAMOND Alison" w:date="2022-04-04T15:19:00Z"/>
        </w:rPr>
        <w:pPrChange w:id="2777" w:author="REID-JAMOND Alison" w:date="2022-04-04T15:2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2778" w:author="REID-JAMOND Alison" w:date="2022-04-04T15:19:00Z">
        <w:r w:rsidR="00047CD7">
          <w:t xml:space="preserve"> 1</w:t>
        </w:r>
      </w:ins>
      <w:del w:id="2779" w:author="REID-JAMOND Alison" w:date="2022-04-04T15:19:00Z">
        <w:r w:rsidRPr="00785C54" w:rsidDel="00047CD7">
          <w:delText>S:</w:delText>
        </w:r>
        <w:r w:rsidR="00AB3AC6" w:rsidRPr="00785C54" w:rsidDel="00047CD7">
          <w:tab/>
          <w:delText> </w:delText>
        </w:r>
      </w:del>
    </w:p>
    <w:p w14:paraId="7A2661B7" w14:textId="267AF179" w:rsidR="005B5EAD" w:rsidRPr="00785C54" w:rsidRDefault="005B5EAD">
      <w:pPr>
        <w:pStyle w:val="Note"/>
        <w:pPrChange w:id="278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1" w:author="REID-JAMOND Alison" w:date="2022-04-04T15:19:00Z">
        <w:r w:rsidRPr="00785C54" w:rsidDel="00047CD7">
          <w:delText>1)</w:delText>
        </w:r>
      </w:del>
      <w:r w:rsidRPr="00785C54">
        <w:tab/>
        <w:t xml:space="preserve">The way the sample is taken is typically guided by a sampling strategy. Samples are often artefacts of an observational strategy, and often have no significant function outside of their role in the observation process </w:t>
      </w:r>
      <w:commentRangeStart w:id="2782"/>
      <w:r w:rsidRPr="00785C54">
        <w:t xml:space="preserve">(although </w:t>
      </w:r>
      <w:del w:id="2783" w:author="Katharina Schleidt" w:date="2022-08-13T16:45:00Z">
        <w:r w:rsidRPr="00785C54" w:rsidDel="00AA0D5F">
          <w:delText>‘</w:delText>
        </w:r>
      </w:del>
      <w:r w:rsidRPr="00785C54">
        <w:t xml:space="preserve">specimen preservation could be considered a specific activity </w:t>
      </w:r>
      <w:r w:rsidRPr="00100651">
        <w:t>per se</w:t>
      </w:r>
      <w:del w:id="2784" w:author="Katharina Schleidt" w:date="2022-08-13T16:45:00Z">
        <w:r w:rsidRPr="00785C54" w:rsidDel="00AA0D5F">
          <w:delText>’</w:delText>
        </w:r>
      </w:del>
      <w:r w:rsidRPr="00785C54">
        <w:t>)</w:t>
      </w:r>
      <w:commentRangeEnd w:id="2782"/>
      <w:r w:rsidR="00047CD7">
        <w:rPr>
          <w:rStyle w:val="CommentReference"/>
          <w:rFonts w:eastAsia="MS Mincho"/>
          <w:lang w:eastAsia="ja-JP"/>
        </w:rPr>
        <w:commentReference w:id="2782"/>
      </w:r>
      <w:ins w:id="2785" w:author="REID-JAMOND Alison" w:date="2022-04-04T15:19:00Z">
        <w:r w:rsidR="00047CD7">
          <w:t>.</w:t>
        </w:r>
      </w:ins>
      <w:del w:id="2786" w:author="REID-JAMOND Alison" w:date="2022-04-04T15:19:00Z">
        <w:r w:rsidRPr="00785C54" w:rsidDel="00047CD7">
          <w:delText>;</w:delText>
        </w:r>
      </w:del>
    </w:p>
    <w:p w14:paraId="2D7FB30D" w14:textId="66D2F4EA" w:rsidR="005B5EAD" w:rsidRPr="00785C54" w:rsidRDefault="005B5EAD">
      <w:pPr>
        <w:pStyle w:val="Note"/>
        <w:pPrChange w:id="2787"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88" w:author="REID-JAMOND Alison" w:date="2022-04-04T15:21:00Z">
        <w:r w:rsidRPr="00785C54" w:rsidDel="00047CD7">
          <w:delText>2)</w:delText>
        </w:r>
        <w:r w:rsidRPr="00785C54" w:rsidDel="00047CD7">
          <w:tab/>
        </w:r>
      </w:del>
      <w:ins w:id="2789" w:author="REID-JAMOND Alison" w:date="2022-04-04T15:21:00Z">
        <w:r w:rsidR="00047CD7">
          <w:t>NOTE 2</w:t>
        </w:r>
        <w:r w:rsidR="00047CD7">
          <w:tab/>
        </w:r>
      </w:ins>
      <w:r w:rsidRPr="00785C54">
        <w:t>The physical characteristics of the features themselves are of little interest, except perhaps to the manager of a sampling campaign;</w:t>
      </w:r>
    </w:p>
    <w:p w14:paraId="1704C015" w14:textId="67D762B4" w:rsidR="005B5EAD" w:rsidRPr="00785C54" w:rsidRDefault="005B5EAD">
      <w:pPr>
        <w:pStyle w:val="Note"/>
        <w:pPrChange w:id="2790" w:author="REID-JAMOND Alison" w:date="2022-04-04T15:2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2791" w:author="REID-JAMOND Alison" w:date="2022-04-04T15:21:00Z">
        <w:r w:rsidRPr="00785C54" w:rsidDel="00047CD7">
          <w:delText>3)</w:delText>
        </w:r>
        <w:r w:rsidRPr="00785C54" w:rsidDel="00047CD7">
          <w:tab/>
        </w:r>
      </w:del>
      <w:ins w:id="2792" w:author="REID-JAMOND Alison" w:date="2022-04-04T15:21:00Z">
        <w:r w:rsidR="00047CD7">
          <w:t>NOTE 3</w:t>
        </w:r>
        <w:r w:rsidR="00047CD7">
          <w:tab/>
        </w:r>
      </w:ins>
      <w:r w:rsidRPr="00785C54">
        <w:t xml:space="preserve">Typically, the Sample is a Feature which is intended to be representative of a FeatureOfInterest on which Observations </w:t>
      </w:r>
      <w:ins w:id="2793" w:author="REID-JAMOND Alison" w:date="2022-04-04T15:21:00Z">
        <w:r w:rsidR="00047CD7">
          <w:t>can</w:t>
        </w:r>
      </w:ins>
      <w:del w:id="2794" w:author="REID-JAMOND Alison" w:date="2022-04-04T15:21:00Z">
        <w:r w:rsidRPr="00785C54" w:rsidDel="00047CD7">
          <w:delText>may</w:delText>
        </w:r>
      </w:del>
      <w:r w:rsidRPr="00785C54">
        <w:t xml:space="preserve"> be made. As such, it </w:t>
      </w:r>
      <w:del w:id="2795" w:author="REID-JAMOND Alison" w:date="2022-04-04T15:21:00Z">
        <w:r w:rsidRPr="00785C54" w:rsidDel="00047CD7">
          <w:delText xml:space="preserve">may </w:delText>
        </w:r>
      </w:del>
      <w:ins w:id="2796" w:author="REID-JAMOND Alison" w:date="2022-04-04T15:21:00Z">
        <w:r w:rsidR="00047CD7">
          <w:t>can</w:t>
        </w:r>
        <w:r w:rsidR="00047CD7" w:rsidRPr="00785C54">
          <w:t xml:space="preserve"> </w:t>
        </w:r>
      </w:ins>
      <w:r w:rsidRPr="00785C54">
        <w:t>carry a characteristic pertaining to the observedProperty being evaluated by the Observation.</w:t>
      </w:r>
    </w:p>
    <w:p w14:paraId="2C49AE9C"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atmospheric-column; a well samples the water in an aquifer; a tissue specimen samples a part of an organism.</w:t>
      </w:r>
    </w:p>
    <w:p w14:paraId="21BC6D5E"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54BC68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797" w:name="_Toc113373467"/>
      <w:r w:rsidRPr="00785C54">
        <w:rPr>
          <w:rFonts w:eastAsia="Times New Roman"/>
          <w:szCs w:val="24"/>
        </w:rPr>
        <w:t>Association sampling</w:t>
      </w:r>
      <w:bookmarkEnd w:id="279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46"/>
        <w:gridCol w:w="5225"/>
      </w:tblGrid>
      <w:tr w:rsidR="005B5EAD" w:rsidRPr="00785C54" w14:paraId="310B7662" w14:textId="77777777" w:rsidTr="00EC5BE0">
        <w:trPr>
          <w:jc w:val="center"/>
        </w:trPr>
        <w:tc>
          <w:tcPr>
            <w:tcW w:w="4546" w:type="dxa"/>
            <w:tcMar>
              <w:top w:w="100" w:type="dxa"/>
              <w:left w:w="100" w:type="dxa"/>
              <w:bottom w:w="100" w:type="dxa"/>
              <w:right w:w="100" w:type="dxa"/>
            </w:tcMar>
          </w:tcPr>
          <w:p w14:paraId="0C359DA5" w14:textId="2FEFA5A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/req/sam-cpt/Sample/sampling-sem</w:t>
            </w:r>
          </w:p>
        </w:tc>
        <w:tc>
          <w:tcPr>
            <w:tcW w:w="5225" w:type="dxa"/>
            <w:tcMar>
              <w:top w:w="100" w:type="dxa"/>
              <w:left w:w="100" w:type="dxa"/>
              <w:bottom w:w="100" w:type="dxa"/>
              <w:right w:w="100" w:type="dxa"/>
            </w:tcMar>
          </w:tcPr>
          <w:p w14:paraId="41BA816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the </w:t>
            </w:r>
            <w:r w:rsidRPr="00785C54">
              <w:rPr>
                <w:b/>
                <w:szCs w:val="24"/>
              </w:rPr>
              <w:t>Sample</w:t>
            </w:r>
            <w:r w:rsidRPr="00785C54">
              <w:rPr>
                <w:szCs w:val="24"/>
              </w:rPr>
              <w:t xml:space="preserve"> is the result of.</w:t>
            </w:r>
          </w:p>
          <w:p w14:paraId="394BEE8D" w14:textId="58CFC874"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798" w:author="Katharina Schleidt" w:date="2022-08-10T19:14:00Z">
              <w:r w:rsidRPr="00785C54" w:rsidDel="002F2035">
                <w:rPr>
                  <w:szCs w:val="24"/>
                </w:rPr>
                <w:delText>SHALL</w:delText>
              </w:r>
            </w:del>
            <w:ins w:id="2799"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61DF5DC6" w14:textId="7DBA339F"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0" w:name="_Toc113373468"/>
      <w:r w:rsidRPr="00785C54">
        <w:rPr>
          <w:rFonts w:eastAsia="Times New Roman"/>
          <w:szCs w:val="24"/>
        </w:rPr>
        <w:t>Association preparationStep</w:t>
      </w:r>
      <w:bookmarkEnd w:id="280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6F8E2E" w14:textId="77777777" w:rsidTr="00EC5BE0">
        <w:trPr>
          <w:jc w:val="center"/>
        </w:trPr>
        <w:tc>
          <w:tcPr>
            <w:tcW w:w="4526" w:type="dxa"/>
            <w:tcMar>
              <w:top w:w="100" w:type="dxa"/>
              <w:left w:w="100" w:type="dxa"/>
              <w:bottom w:w="100" w:type="dxa"/>
              <w:right w:w="100" w:type="dxa"/>
            </w:tcMar>
          </w:tcPr>
          <w:p w14:paraId="6DF61B21" w14:textId="10977F3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/req/sam-cpt/Sample/preparationStep-sem</w:t>
            </w:r>
          </w:p>
        </w:tc>
        <w:tc>
          <w:tcPr>
            <w:tcW w:w="5245" w:type="dxa"/>
            <w:tcMar>
              <w:top w:w="100" w:type="dxa"/>
              <w:left w:w="100" w:type="dxa"/>
              <w:bottom w:w="100" w:type="dxa"/>
              <w:right w:w="100" w:type="dxa"/>
            </w:tcMar>
          </w:tcPr>
          <w:p w14:paraId="27833CF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PreparationStep</w:t>
            </w:r>
            <w:r w:rsidRPr="00785C54">
              <w:rPr>
                <w:szCs w:val="24"/>
              </w:rPr>
              <w:t xml:space="preserve">(s) applied to prepare the </w:t>
            </w:r>
            <w:r w:rsidRPr="00785C54">
              <w:rPr>
                <w:b/>
                <w:szCs w:val="24"/>
              </w:rPr>
              <w:t>Sample</w:t>
            </w:r>
            <w:r w:rsidRPr="00785C54">
              <w:rPr>
                <w:szCs w:val="24"/>
              </w:rPr>
              <w:t>.</w:t>
            </w:r>
          </w:p>
          <w:p w14:paraId="770B880F" w14:textId="559978D6"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PreparationSteps</w:t>
            </w:r>
            <w:r w:rsidRPr="00785C54">
              <w:rPr>
                <w:szCs w:val="24"/>
              </w:rPr>
              <w:t xml:space="preserve"> are described they </w:t>
            </w:r>
            <w:del w:id="2801" w:author="Katharina Schleidt" w:date="2022-08-10T19:14:00Z">
              <w:r w:rsidRPr="00785C54" w:rsidDel="002F2035">
                <w:rPr>
                  <w:szCs w:val="24"/>
                </w:rPr>
                <w:delText>SHALL</w:delText>
              </w:r>
            </w:del>
            <w:ins w:id="2802"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preparationStep</w:t>
            </w:r>
            <w:r w:rsidRPr="00785C54">
              <w:rPr>
                <w:szCs w:val="24"/>
              </w:rPr>
              <w:t>.</w:t>
            </w:r>
          </w:p>
        </w:tc>
      </w:tr>
    </w:tbl>
    <w:p w14:paraId="7D8C25F1" w14:textId="06EBF27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3" w:name="_Toc113373469"/>
      <w:r w:rsidRPr="00785C54">
        <w:rPr>
          <w:rFonts w:eastAsia="Times New Roman"/>
          <w:szCs w:val="24"/>
        </w:rPr>
        <w:t>Association sampledFeature</w:t>
      </w:r>
      <w:bookmarkEnd w:id="280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F0BFCBC" w14:textId="77777777" w:rsidTr="00EC5BE0">
        <w:trPr>
          <w:jc w:val="center"/>
        </w:trPr>
        <w:tc>
          <w:tcPr>
            <w:tcW w:w="4526" w:type="dxa"/>
            <w:tcMar>
              <w:top w:w="100" w:type="dxa"/>
              <w:left w:w="100" w:type="dxa"/>
              <w:bottom w:w="100" w:type="dxa"/>
              <w:right w:w="100" w:type="dxa"/>
            </w:tcMar>
          </w:tcPr>
          <w:p w14:paraId="6B759630" w14:textId="4CEA3AA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/req/sam-cpt/Sample/sampledFeature-sem</w:t>
            </w:r>
          </w:p>
        </w:tc>
        <w:tc>
          <w:tcPr>
            <w:tcW w:w="5245" w:type="dxa"/>
            <w:tcMar>
              <w:top w:w="100" w:type="dxa"/>
              <w:left w:w="100" w:type="dxa"/>
              <w:bottom w:w="100" w:type="dxa"/>
              <w:right w:w="100" w:type="dxa"/>
            </w:tcMar>
          </w:tcPr>
          <w:p w14:paraId="777702E3"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sampledFeature</w:t>
            </w:r>
            <w:r w:rsidRPr="00785C54">
              <w:rPr>
                <w:szCs w:val="24"/>
              </w:rPr>
              <w:t xml:space="preserve"> is the feature the </w:t>
            </w:r>
            <w:r w:rsidRPr="00785C54">
              <w:rPr>
                <w:b/>
                <w:szCs w:val="24"/>
              </w:rPr>
              <w:t>Sample</w:t>
            </w:r>
            <w:r w:rsidRPr="00785C54">
              <w:rPr>
                <w:szCs w:val="24"/>
              </w:rPr>
              <w:t xml:space="preserve"> is intended to be representative of.</w:t>
            </w:r>
          </w:p>
          <w:p w14:paraId="1EEDACD4" w14:textId="0DAC198F" w:rsidR="005B5EAD" w:rsidRPr="00785C54" w:rsidRDefault="005B5EAD" w:rsidP="00785C54">
            <w:pPr>
              <w:pStyle w:val="Tablebody"/>
              <w:autoSpaceDE w:val="0"/>
              <w:autoSpaceDN w:val="0"/>
              <w:adjustRightInd w:val="0"/>
              <w:jc w:val="both"/>
              <w:rPr>
                <w:szCs w:val="20"/>
              </w:rPr>
            </w:pPr>
            <w:r w:rsidRPr="00785C54">
              <w:rPr>
                <w:szCs w:val="24"/>
              </w:rPr>
              <w:t xml:space="preserve">References to the sampled feature </w:t>
            </w:r>
            <w:del w:id="2804" w:author="Katharina Schleidt" w:date="2022-08-10T19:14:00Z">
              <w:r w:rsidRPr="00785C54" w:rsidDel="002F2035">
                <w:rPr>
                  <w:szCs w:val="24"/>
                </w:rPr>
                <w:delText>SHALL</w:delText>
              </w:r>
            </w:del>
            <w:ins w:id="2805" w:author="Katharina Schleidt" w:date="2022-08-10T19:14:00Z">
              <w:r w:rsidR="002F2035">
                <w:rPr>
                  <w:szCs w:val="24"/>
                </w:rPr>
                <w:t>shall</w:t>
              </w:r>
            </w:ins>
            <w:r w:rsidRPr="00785C54">
              <w:rPr>
                <w:szCs w:val="24"/>
              </w:rPr>
              <w:t xml:space="preserve"> be provided using the association with the role </w:t>
            </w:r>
            <w:r w:rsidRPr="00785C54">
              <w:rPr>
                <w:b/>
                <w:szCs w:val="24"/>
              </w:rPr>
              <w:t>sampledFeature</w:t>
            </w:r>
            <w:r w:rsidRPr="00785C54">
              <w:rPr>
                <w:szCs w:val="24"/>
              </w:rPr>
              <w:t>.</w:t>
            </w:r>
          </w:p>
        </w:tc>
      </w:tr>
    </w:tbl>
    <w:p w14:paraId="3B04D98B" w14:textId="53C6F22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sampled feature is usually a real-world feature from an application domain.</w:t>
      </w:r>
    </w:p>
    <w:p w14:paraId="441A6B4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1</w:t>
      </w:r>
      <w:r w:rsidRPr="00785C54">
        <w:rPr>
          <w:szCs w:val="24"/>
        </w:rPr>
        <w:tab/>
        <w:t>A profile typically samples a water or atmospheric column; a well samples the water in an aquifer; a tissue specimen samples a part of an organism.</w:t>
      </w:r>
    </w:p>
    <w:p w14:paraId="4492956D"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 2</w:t>
      </w:r>
      <w:r w:rsidRPr="00785C54">
        <w:rPr>
          <w:szCs w:val="24"/>
        </w:rPr>
        <w:tab/>
        <w:t>A statistical sample is often designed to be characteristic of an entire population, so that Observations can be made regarding the sample that provide a good estimate of the properties of the population.</w:t>
      </w:r>
    </w:p>
    <w:p w14:paraId="467B627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06" w:name="_Toc113373470"/>
      <w:r w:rsidRPr="00785C54">
        <w:rPr>
          <w:rFonts w:eastAsia="Times New Roman"/>
          <w:szCs w:val="24"/>
        </w:rPr>
        <w:t>Association relatedSample</w:t>
      </w:r>
      <w:bookmarkEnd w:id="2806"/>
    </w:p>
    <w:tbl>
      <w:tblPr>
        <w:tblW w:w="9771" w:type="dxa"/>
        <w:jc w:val="center"/>
        <w:tblBorders>
          <w:top w:val="single" w:sz="12" w:space="0" w:color="auto"/>
          <w:left w:val="single" w:sz="12" w:space="0" w:color="auto"/>
          <w:bottom w:val="single" w:sz="12" w:space="0" w:color="auto"/>
          <w:right w:val="single" w:sz="12" w:space="0" w:color="auto"/>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F1C869" w14:textId="77777777" w:rsidTr="00EC5BE0">
        <w:trPr>
          <w:jc w:val="center"/>
        </w:trPr>
        <w:tc>
          <w:tcPr>
            <w:tcW w:w="4526" w:type="dxa"/>
            <w:tcMar>
              <w:top w:w="100" w:type="dxa"/>
              <w:left w:w="100" w:type="dxa"/>
              <w:bottom w:w="100" w:type="dxa"/>
              <w:right w:w="100" w:type="dxa"/>
            </w:tcMar>
          </w:tcPr>
          <w:p w14:paraId="3AE31476" w14:textId="5780C3C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/req/sam-cpt/Sample/relatedSample-sem</w:t>
            </w:r>
          </w:p>
        </w:tc>
        <w:tc>
          <w:tcPr>
            <w:tcW w:w="5245" w:type="dxa"/>
            <w:tcMar>
              <w:top w:w="100" w:type="dxa"/>
              <w:left w:w="100" w:type="dxa"/>
              <w:bottom w:w="100" w:type="dxa"/>
              <w:right w:w="100" w:type="dxa"/>
            </w:tcMar>
          </w:tcPr>
          <w:p w14:paraId="09804952"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the </w:t>
            </w:r>
            <w:r w:rsidRPr="00785C54">
              <w:rPr>
                <w:b/>
                <w:szCs w:val="24"/>
              </w:rPr>
              <w:t>Sample</w:t>
            </w:r>
            <w:r w:rsidRPr="00785C54">
              <w:rPr>
                <w:szCs w:val="24"/>
              </w:rPr>
              <w:t xml:space="preserve"> is related to.</w:t>
            </w:r>
          </w:p>
          <w:p w14:paraId="70FCA924" w14:textId="12503F8F"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w:t>
            </w:r>
            <w:r w:rsidRPr="00785C54">
              <w:rPr>
                <w:szCs w:val="24"/>
              </w:rPr>
              <w:t xml:space="preserve"> is provided, the association with role </w:t>
            </w:r>
            <w:r w:rsidRPr="00785C54">
              <w:rPr>
                <w:b/>
                <w:szCs w:val="24"/>
              </w:rPr>
              <w:t>relatedSample</w:t>
            </w:r>
            <w:r w:rsidRPr="00785C54">
              <w:rPr>
                <w:szCs w:val="24"/>
              </w:rPr>
              <w:t xml:space="preserve"> </w:t>
            </w:r>
            <w:del w:id="2807" w:author="Katharina Schleidt" w:date="2022-08-10T19:14:00Z">
              <w:r w:rsidRPr="00785C54" w:rsidDel="002F2035">
                <w:rPr>
                  <w:szCs w:val="24"/>
                </w:rPr>
                <w:delText>SHALL</w:delText>
              </w:r>
            </w:del>
            <w:ins w:id="2808"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20D547F" w14:textId="129B3AD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Sample are frequently related to each other, as parts of complexes, and in other ways.</w:t>
      </w:r>
    </w:p>
    <w:p w14:paraId="046F8992"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Sampling points are often located along a sampling curve; material samples are usually obtained from a sampling point; pixels are part of a scene; stations are often part of an array.</w:t>
      </w:r>
    </w:p>
    <w:p w14:paraId="45FD5C3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809" w:name="_Toc113373471"/>
      <w:r w:rsidRPr="00785C54">
        <w:rPr>
          <w:rFonts w:eastAsia="Times New Roman"/>
          <w:szCs w:val="24"/>
        </w:rPr>
        <w:t>Sampling</w:t>
      </w:r>
      <w:bookmarkEnd w:id="2809"/>
    </w:p>
    <w:p w14:paraId="23C769F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0" w:name="_Toc113373472"/>
      <w:r w:rsidRPr="00785C54">
        <w:rPr>
          <w:rFonts w:eastAsia="Times New Roman"/>
          <w:szCs w:val="24"/>
        </w:rPr>
        <w:t>Sampling Requirements Class</w:t>
      </w:r>
      <w:bookmarkEnd w:id="281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40BE2CD7"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096627B" w14:textId="77FC07F4"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44CC8BF" w14:textId="3B5175C5" w:rsidR="005B5EAD" w:rsidRPr="00785C54" w:rsidRDefault="005B5EAD" w:rsidP="00785C54">
            <w:pPr>
              <w:pStyle w:val="Tableheader"/>
              <w:autoSpaceDE w:val="0"/>
              <w:autoSpaceDN w:val="0"/>
              <w:adjustRightInd w:val="0"/>
              <w:jc w:val="both"/>
              <w:rPr>
                <w:szCs w:val="20"/>
              </w:rPr>
            </w:pPr>
            <w:r w:rsidRPr="00785C54">
              <w:rPr>
                <w:szCs w:val="24"/>
              </w:rPr>
              <w:t>/req/sam-cpt/Sampling</w:t>
            </w:r>
          </w:p>
        </w:tc>
      </w:tr>
      <w:tr w:rsidR="005B5EAD" w:rsidRPr="00785C54" w14:paraId="1A6894F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ACB0BD8" w14:textId="242103A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A925235" w14:textId="0820DADC"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AE244A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926CBA6" w14:textId="5FE1D994"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F80F0" w14:textId="1B30B11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11" w:author="Ilkka Rinne" w:date="2022-09-06T15:32:00Z">
              <w:r w:rsidRPr="00785C54" w:rsidDel="003613DB">
                <w:rPr>
                  <w:szCs w:val="24"/>
                </w:rPr>
                <w:delText>-</w:delText>
              </w:r>
            </w:del>
            <w:ins w:id="2812" w:author="Ilkka Rinne" w:date="2022-09-06T15:32:00Z">
              <w:r w:rsidR="003613DB">
                <w:rPr>
                  <w:szCs w:val="24"/>
                </w:rPr>
                <w:t>–</w:t>
              </w:r>
            </w:ins>
            <w:r w:rsidRPr="00785C54">
              <w:rPr>
                <w:szCs w:val="24"/>
              </w:rPr>
              <w:t xml:space="preserve"> Sampling</w:t>
            </w:r>
          </w:p>
        </w:tc>
      </w:tr>
      <w:tr w:rsidR="005B5EAD" w:rsidRPr="00785C54" w14:paraId="587B9747"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571008E" w14:textId="622D59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2F1668" w14:textId="5F4FD14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44C3255"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867769B" w14:textId="68668C8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43DDCCB" w14:textId="3B760A6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A04858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33D7DF" w14:textId="681F71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1ED5C8F" w14:textId="37C73B6D"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/req/sam-cpt/Sampling/Sampling-sem</w:t>
            </w:r>
          </w:p>
        </w:tc>
      </w:tr>
      <w:tr w:rsidR="005B5EAD" w:rsidRPr="00785C54" w14:paraId="794B416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A848DD8" w14:textId="3F57060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A42A1F0" w14:textId="518F87AD" w:rsidR="005B5EAD" w:rsidRPr="00785C54" w:rsidRDefault="005B5EAD" w:rsidP="00785C54">
            <w:pPr>
              <w:pStyle w:val="Tablebody"/>
              <w:autoSpaceDE w:val="0"/>
              <w:autoSpaceDN w:val="0"/>
              <w:adjustRightInd w:val="0"/>
              <w:jc w:val="both"/>
              <w:rPr>
                <w:szCs w:val="20"/>
              </w:rPr>
            </w:pPr>
            <w:r w:rsidRPr="00785C54">
              <w:rPr>
                <w:szCs w:val="24"/>
              </w:rPr>
              <w:t>/req/sam-cpt/Sampling/sample-sem</w:t>
            </w:r>
          </w:p>
        </w:tc>
      </w:tr>
      <w:tr w:rsidR="005B5EAD" w:rsidRPr="00785C54" w14:paraId="0351576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71A49F1" w14:textId="00D14E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6937DE4" w14:textId="170CA4C4" w:rsidR="005B5EAD" w:rsidRPr="00785C54" w:rsidRDefault="005B5EAD" w:rsidP="00785C54">
            <w:pPr>
              <w:pStyle w:val="Tablebody"/>
              <w:autoSpaceDE w:val="0"/>
              <w:autoSpaceDN w:val="0"/>
              <w:adjustRightInd w:val="0"/>
              <w:jc w:val="both"/>
              <w:rPr>
                <w:szCs w:val="20"/>
              </w:rPr>
            </w:pPr>
            <w:r w:rsidRPr="00785C54">
              <w:rPr>
                <w:szCs w:val="24"/>
              </w:rPr>
              <w:t>/req/sam-cpt/Sampling/featureOfInterest-sem</w:t>
            </w:r>
          </w:p>
        </w:tc>
      </w:tr>
      <w:tr w:rsidR="005B5EAD" w:rsidRPr="00785C54" w14:paraId="18DA02B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935133" w14:textId="1E9AC2F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89F0D9C" w14:textId="70C43939" w:rsidR="005B5EAD" w:rsidRPr="00785C54" w:rsidRDefault="005B5EAD" w:rsidP="00785C54">
            <w:pPr>
              <w:pStyle w:val="Tablebody"/>
              <w:autoSpaceDE w:val="0"/>
              <w:autoSpaceDN w:val="0"/>
              <w:adjustRightInd w:val="0"/>
              <w:jc w:val="both"/>
              <w:rPr>
                <w:szCs w:val="20"/>
              </w:rPr>
            </w:pPr>
            <w:r w:rsidRPr="00785C54">
              <w:rPr>
                <w:szCs w:val="24"/>
              </w:rPr>
              <w:t>/req/sam-cpt/Sampling/featureOfInterest-card</w:t>
            </w:r>
          </w:p>
        </w:tc>
      </w:tr>
      <w:tr w:rsidR="005B5EAD" w:rsidRPr="00785C54" w14:paraId="0F29EE53"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A74001" w14:textId="1C9F5CC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14F6D88" w14:textId="7D144EF9" w:rsidR="005B5EAD" w:rsidRPr="00785C54" w:rsidRDefault="005B5EAD" w:rsidP="00785C54">
            <w:pPr>
              <w:pStyle w:val="Tablebody"/>
              <w:autoSpaceDE w:val="0"/>
              <w:autoSpaceDN w:val="0"/>
              <w:adjustRightInd w:val="0"/>
              <w:jc w:val="both"/>
              <w:rPr>
                <w:szCs w:val="20"/>
                <w:lang w:val="sv-SE"/>
              </w:rPr>
            </w:pPr>
            <w:r w:rsidRPr="00785C54">
              <w:rPr>
                <w:szCs w:val="24"/>
              </w:rPr>
              <w:t>/req/sam-cpt/Sampling/sampler-sem</w:t>
            </w:r>
          </w:p>
        </w:tc>
      </w:tr>
      <w:tr w:rsidR="005B5EAD" w:rsidRPr="00785C54" w14:paraId="1DC0094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6A899A1" w14:textId="48ACDE4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D1A872A" w14:textId="196753A7" w:rsidR="005B5EAD" w:rsidRPr="00785C54" w:rsidRDefault="005B5EAD" w:rsidP="00785C54">
            <w:pPr>
              <w:pStyle w:val="Tablebody"/>
              <w:autoSpaceDE w:val="0"/>
              <w:autoSpaceDN w:val="0"/>
              <w:adjustRightInd w:val="0"/>
              <w:jc w:val="both"/>
              <w:rPr>
                <w:szCs w:val="20"/>
              </w:rPr>
            </w:pPr>
            <w:r w:rsidRPr="00785C54">
              <w:rPr>
                <w:szCs w:val="24"/>
              </w:rPr>
              <w:t>/req/sam-cpt/Sampling/samplingProcedure-sem</w:t>
            </w:r>
          </w:p>
        </w:tc>
      </w:tr>
      <w:tr w:rsidR="005B5EAD" w:rsidRPr="00785C54" w14:paraId="34B26B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3103BE" w14:textId="5909F37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2698223" w14:textId="0DE61365" w:rsidR="005B5EAD" w:rsidRPr="00785C54" w:rsidRDefault="005B5EAD" w:rsidP="00785C54">
            <w:pPr>
              <w:pStyle w:val="Tablebody"/>
              <w:autoSpaceDE w:val="0"/>
              <w:autoSpaceDN w:val="0"/>
              <w:adjustRightInd w:val="0"/>
              <w:jc w:val="both"/>
            </w:pPr>
            <w:r w:rsidRPr="00785C54">
              <w:rPr>
                <w:szCs w:val="24"/>
              </w:rPr>
              <w:t>/req/sam-cpt/Sampling/relatedSampling-sem</w:t>
            </w:r>
          </w:p>
        </w:tc>
      </w:tr>
      <w:tr w:rsidR="005B5EAD" w:rsidRPr="00785C54" w14:paraId="1AF88AE2"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BC4B8D7" w14:textId="3C05498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4F3E082" w14:textId="4C7033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1449846" w14:textId="1E3572D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13" w:name="_Toc113373473"/>
      <w:r w:rsidRPr="00785C54">
        <w:rPr>
          <w:rFonts w:eastAsia="Times New Roman"/>
          <w:szCs w:val="24"/>
        </w:rPr>
        <w:t>Interface Sampling</w:t>
      </w:r>
      <w:bookmarkEnd w:id="28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8DBE74" w14:textId="77777777" w:rsidTr="00EC5BE0">
        <w:trPr>
          <w:jc w:val="center"/>
        </w:trPr>
        <w:tc>
          <w:tcPr>
            <w:tcW w:w="4526" w:type="dxa"/>
            <w:tcMar>
              <w:top w:w="100" w:type="dxa"/>
              <w:left w:w="100" w:type="dxa"/>
              <w:bottom w:w="100" w:type="dxa"/>
              <w:right w:w="100" w:type="dxa"/>
            </w:tcMar>
          </w:tcPr>
          <w:p w14:paraId="00EEA584" w14:textId="1C8CB60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/req/sam-cpt/Sampling/Sampling-sem</w:t>
            </w:r>
          </w:p>
        </w:tc>
        <w:tc>
          <w:tcPr>
            <w:tcW w:w="5245" w:type="dxa"/>
            <w:tcMar>
              <w:top w:w="100" w:type="dxa"/>
              <w:left w:w="100" w:type="dxa"/>
              <w:bottom w:w="100" w:type="dxa"/>
              <w:right w:w="100" w:type="dxa"/>
            </w:tcMar>
          </w:tcPr>
          <w:p w14:paraId="5E50605D" w14:textId="1B267DD6" w:rsidR="005B5EAD" w:rsidRPr="00785C54" w:rsidRDefault="00B36FFD" w:rsidP="00785C54">
            <w:pPr>
              <w:pStyle w:val="Tablebody"/>
              <w:autoSpaceDE w:val="0"/>
              <w:autoSpaceDN w:val="0"/>
              <w:adjustRightInd w:val="0"/>
              <w:jc w:val="both"/>
              <w:rPr>
                <w:szCs w:val="20"/>
              </w:rPr>
            </w:pPr>
            <w:ins w:id="2814" w:author="Katharina Schleidt" w:date="2022-08-10T20:01:00Z">
              <w:r w:rsidRPr="00B36FFD">
                <w:rPr>
                  <w:bCs/>
                  <w:szCs w:val="24"/>
                  <w:rPrChange w:id="2815" w:author="Katharina Schleidt" w:date="2022-08-10T20:01:00Z">
                    <w:rPr>
                      <w:b/>
                      <w:szCs w:val="24"/>
                    </w:rPr>
                  </w:rPrChange>
                </w:rPr>
                <w:t xml:space="preserve">A </w:t>
              </w:r>
            </w:ins>
            <w:r w:rsidR="005B5EAD" w:rsidRPr="00785C54">
              <w:rPr>
                <w:b/>
                <w:szCs w:val="24"/>
              </w:rPr>
              <w:t>Sampling</w:t>
            </w:r>
            <w:r w:rsidR="005B5EAD" w:rsidRPr="00785C54">
              <w:rPr>
                <w:szCs w:val="24"/>
              </w:rPr>
              <w:t xml:space="preserve"> </w:t>
            </w:r>
            <w:ins w:id="2816" w:author="Katharina Schleidt" w:date="2022-08-10T20:01:00Z">
              <w:r w:rsidRPr="00B36FFD">
                <w:rPr>
                  <w:szCs w:val="24"/>
                </w:rPr>
                <w:t xml:space="preserve">shall be defined as </w:t>
              </w:r>
            </w:ins>
            <w:del w:id="2817" w:author="Katharina Schleidt" w:date="2022-08-10T20:01:00Z">
              <w:r w:rsidR="005B5EAD" w:rsidRPr="00785C54" w:rsidDel="00B36FFD">
                <w:rPr>
                  <w:szCs w:val="24"/>
                </w:rPr>
                <w:delText xml:space="preserve">is </w:delText>
              </w:r>
            </w:del>
            <w:r w:rsidR="005B5EAD" w:rsidRPr="00785C54">
              <w:rPr>
                <w:szCs w:val="24"/>
              </w:rPr>
              <w:t xml:space="preserve">an act applying a </w:t>
            </w:r>
            <w:r w:rsidR="005B5EAD" w:rsidRPr="00785C54">
              <w:rPr>
                <w:b/>
                <w:szCs w:val="24"/>
              </w:rPr>
              <w:t>SamplingProcedure</w:t>
            </w:r>
            <w:r w:rsidR="005B5EAD" w:rsidRPr="00785C54">
              <w:rPr>
                <w:szCs w:val="24"/>
              </w:rPr>
              <w:t xml:space="preserve"> to create or transform one or more </w:t>
            </w:r>
            <w:r w:rsidR="005B5EAD" w:rsidRPr="00785C54">
              <w:rPr>
                <w:b/>
                <w:szCs w:val="24"/>
              </w:rPr>
              <w:t>Sample</w:t>
            </w:r>
            <w:r w:rsidR="005B5EAD" w:rsidRPr="00785C54">
              <w:rPr>
                <w:szCs w:val="24"/>
              </w:rPr>
              <w:t>(s).</w:t>
            </w:r>
          </w:p>
        </w:tc>
      </w:tr>
    </w:tbl>
    <w:p w14:paraId="4E80FA00" w14:textId="2C338E63"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18" w:author="Katharina Schleidt" w:date="2022-08-10T19:46:00Z"/>
          <w:szCs w:val="24"/>
        </w:rPr>
      </w:pPr>
      <w:del w:id="2819" w:author="Katharina Schleidt" w:date="2022-08-10T19:46:00Z">
        <w:r w:rsidRPr="00785C54" w:rsidDel="005929A0">
          <w:rPr>
            <w:szCs w:val="24"/>
          </w:rPr>
          <w:delText>EXAMPLES:</w:delText>
        </w:r>
        <w:r w:rsidR="00AB3AC6" w:rsidRPr="00785C54" w:rsidDel="005929A0">
          <w:rPr>
            <w:szCs w:val="24"/>
          </w:rPr>
          <w:tab/>
          <w:delText> </w:delText>
        </w:r>
      </w:del>
    </w:p>
    <w:p w14:paraId="4503BD72" w14:textId="52807C1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0" w:author="Katharina Schleidt" w:date="2022-08-10T19:45:00Z">
        <w:r w:rsidRPr="00785C54">
          <w:rPr>
            <w:szCs w:val="24"/>
          </w:rPr>
          <w:t>EXAMPLE</w:t>
        </w:r>
        <w:r>
          <w:rPr>
            <w:szCs w:val="24"/>
          </w:rPr>
          <w:t xml:space="preserve"> 1</w:t>
        </w:r>
      </w:ins>
      <w:del w:id="2821" w:author="Katharina Schleidt" w:date="2022-08-10T19:45:00Z">
        <w:r w:rsidR="005B5EAD" w:rsidRPr="00785C54" w:rsidDel="005929A0">
          <w:rPr>
            <w:szCs w:val="24"/>
          </w:rPr>
          <w:delText>a)</w:delText>
        </w:r>
      </w:del>
      <w:r w:rsidR="005B5EAD" w:rsidRPr="00785C54">
        <w:rPr>
          <w:szCs w:val="24"/>
        </w:rPr>
        <w:tab/>
        <w:t>Crushing a rock sample in a ball mill;</w:t>
      </w:r>
    </w:p>
    <w:p w14:paraId="3B87AA63" w14:textId="0E53061F"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2" w:author="Katharina Schleidt" w:date="2022-08-10T19:45:00Z">
        <w:r w:rsidRPr="00785C54">
          <w:rPr>
            <w:szCs w:val="24"/>
          </w:rPr>
          <w:t>EXAMPLE</w:t>
        </w:r>
        <w:r>
          <w:rPr>
            <w:szCs w:val="24"/>
          </w:rPr>
          <w:t xml:space="preserve"> 2</w:t>
        </w:r>
      </w:ins>
      <w:del w:id="2823" w:author="Katharina Schleidt" w:date="2022-08-10T19:45:00Z">
        <w:r w:rsidR="005B5EAD" w:rsidRPr="00785C54" w:rsidDel="005929A0">
          <w:rPr>
            <w:szCs w:val="24"/>
          </w:rPr>
          <w:delText>b)</w:delText>
        </w:r>
      </w:del>
      <w:r w:rsidR="005B5EAD" w:rsidRPr="00785C54">
        <w:rPr>
          <w:szCs w:val="24"/>
        </w:rPr>
        <w:tab/>
        <w:t>Digging a pit through a soil sequence;</w:t>
      </w:r>
    </w:p>
    <w:p w14:paraId="5EA067FD" w14:textId="7AC35293"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4" w:author="Katharina Schleidt" w:date="2022-08-10T19:45:00Z">
        <w:r w:rsidRPr="00785C54">
          <w:rPr>
            <w:szCs w:val="24"/>
          </w:rPr>
          <w:t>EXAMPLE</w:t>
        </w:r>
        <w:r>
          <w:rPr>
            <w:szCs w:val="24"/>
          </w:rPr>
          <w:t xml:space="preserve"> 3</w:t>
        </w:r>
      </w:ins>
      <w:del w:id="2825" w:author="Katharina Schleidt" w:date="2022-08-10T19:45:00Z">
        <w:r w:rsidR="005B5EAD" w:rsidRPr="00785C54" w:rsidDel="005929A0">
          <w:rPr>
            <w:szCs w:val="24"/>
          </w:rPr>
          <w:delText>c)</w:delText>
        </w:r>
      </w:del>
      <w:r w:rsidR="005B5EAD" w:rsidRPr="00785C54">
        <w:rPr>
          <w:szCs w:val="24"/>
        </w:rPr>
        <w:tab/>
        <w:t>Dividing a field site into quadrants;</w:t>
      </w:r>
    </w:p>
    <w:p w14:paraId="4AC22E73" w14:textId="06BA18E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6" w:author="Katharina Schleidt" w:date="2022-08-10T19:45:00Z">
        <w:r w:rsidRPr="00785C54">
          <w:rPr>
            <w:szCs w:val="24"/>
          </w:rPr>
          <w:t>EXAMPLE</w:t>
        </w:r>
        <w:r>
          <w:rPr>
            <w:szCs w:val="24"/>
          </w:rPr>
          <w:t xml:space="preserve"> 4</w:t>
        </w:r>
      </w:ins>
      <w:del w:id="2827" w:author="Katharina Schleidt" w:date="2022-08-10T19:45:00Z">
        <w:r w:rsidR="005B5EAD" w:rsidRPr="00785C54" w:rsidDel="005929A0">
          <w:rPr>
            <w:szCs w:val="24"/>
          </w:rPr>
          <w:delText>d)</w:delText>
        </w:r>
      </w:del>
      <w:r w:rsidR="005B5EAD" w:rsidRPr="00785C54">
        <w:rPr>
          <w:szCs w:val="24"/>
        </w:rPr>
        <w:tab/>
        <w:t>Drawing blood from a patient;</w:t>
      </w:r>
    </w:p>
    <w:p w14:paraId="167CCDF1" w14:textId="61C548F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28" w:author="Katharina Schleidt" w:date="2022-08-10T19:45:00Z">
        <w:r w:rsidRPr="00785C54">
          <w:rPr>
            <w:szCs w:val="24"/>
          </w:rPr>
          <w:t>EXAMPLE</w:t>
        </w:r>
        <w:r>
          <w:rPr>
            <w:szCs w:val="24"/>
          </w:rPr>
          <w:t xml:space="preserve"> 5</w:t>
        </w:r>
      </w:ins>
      <w:del w:id="2829" w:author="Katharina Schleidt" w:date="2022-08-10T19:45:00Z">
        <w:r w:rsidR="005B5EAD" w:rsidRPr="00785C54" w:rsidDel="005929A0">
          <w:rPr>
            <w:szCs w:val="24"/>
          </w:rPr>
          <w:delText>e)</w:delText>
        </w:r>
      </w:del>
      <w:r w:rsidR="005B5EAD" w:rsidRPr="00785C54">
        <w:rPr>
          <w:szCs w:val="24"/>
        </w:rPr>
        <w:tab/>
        <w:t>Extracting water from an observation well;</w:t>
      </w:r>
    </w:p>
    <w:p w14:paraId="4CF55A10" w14:textId="7F138F97"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0" w:author="Katharina Schleidt" w:date="2022-08-10T19:45:00Z">
        <w:r w:rsidRPr="00785C54">
          <w:rPr>
            <w:szCs w:val="24"/>
          </w:rPr>
          <w:t>EXAMPLE</w:t>
        </w:r>
        <w:r>
          <w:rPr>
            <w:szCs w:val="24"/>
          </w:rPr>
          <w:t xml:space="preserve"> 6</w:t>
        </w:r>
      </w:ins>
      <w:del w:id="2831" w:author="Katharina Schleidt" w:date="2022-08-10T19:45:00Z">
        <w:r w:rsidR="005B5EAD" w:rsidRPr="00785C54" w:rsidDel="005929A0">
          <w:rPr>
            <w:szCs w:val="24"/>
          </w:rPr>
          <w:delText>f)</w:delText>
        </w:r>
      </w:del>
      <w:r w:rsidR="005B5EAD" w:rsidRPr="00785C54">
        <w:rPr>
          <w:szCs w:val="24"/>
        </w:rPr>
        <w:tab/>
        <w:t>Extracting a sample from a defined environmental monitoring station;</w:t>
      </w:r>
    </w:p>
    <w:p w14:paraId="7B8CE489" w14:textId="6966A45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2" w:author="Katharina Schleidt" w:date="2022-08-10T19:45:00Z">
        <w:r w:rsidRPr="00785C54">
          <w:rPr>
            <w:szCs w:val="24"/>
          </w:rPr>
          <w:t>EXAMPLE</w:t>
        </w:r>
        <w:r>
          <w:rPr>
            <w:szCs w:val="24"/>
          </w:rPr>
          <w:t xml:space="preserve"> 7</w:t>
        </w:r>
      </w:ins>
      <w:del w:id="2833" w:author="Katharina Schleidt" w:date="2022-08-10T19:45:00Z">
        <w:r w:rsidR="005B5EAD" w:rsidRPr="00785C54" w:rsidDel="005929A0">
          <w:rPr>
            <w:szCs w:val="24"/>
          </w:rPr>
          <w:delText>g)</w:delText>
        </w:r>
      </w:del>
      <w:r w:rsidR="005B5EAD" w:rsidRPr="00785C54">
        <w:rPr>
          <w:szCs w:val="24"/>
        </w:rPr>
        <w:tab/>
        <w:t>Registering an image of the landscape;</w:t>
      </w:r>
    </w:p>
    <w:p w14:paraId="67285BF8" w14:textId="2203AB4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4" w:author="Katharina Schleidt" w:date="2022-08-10T19:45:00Z">
        <w:r w:rsidRPr="00785C54">
          <w:rPr>
            <w:szCs w:val="24"/>
          </w:rPr>
          <w:t>EXAMPLE</w:t>
        </w:r>
        <w:r>
          <w:rPr>
            <w:szCs w:val="24"/>
          </w:rPr>
          <w:t xml:space="preserve"> 8</w:t>
        </w:r>
      </w:ins>
      <w:del w:id="2835" w:author="Katharina Schleidt" w:date="2022-08-10T19:45:00Z">
        <w:r w:rsidR="005B5EAD" w:rsidRPr="00785C54" w:rsidDel="005929A0">
          <w:rPr>
            <w:szCs w:val="24"/>
          </w:rPr>
          <w:delText>h)</w:delText>
        </w:r>
      </w:del>
      <w:r w:rsidR="005B5EAD" w:rsidRPr="00785C54">
        <w:rPr>
          <w:szCs w:val="24"/>
        </w:rPr>
        <w:tab/>
        <w:t>Sieving a powder to separate the subset finer than 100-mesh;</w:t>
      </w:r>
    </w:p>
    <w:p w14:paraId="125D3135" w14:textId="0209014B"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6" w:author="Katharina Schleidt" w:date="2022-08-10T19:45:00Z">
        <w:r w:rsidRPr="00785C54">
          <w:rPr>
            <w:szCs w:val="24"/>
          </w:rPr>
          <w:t>EXAMPLE</w:t>
        </w:r>
        <w:r>
          <w:rPr>
            <w:szCs w:val="24"/>
          </w:rPr>
          <w:t xml:space="preserve"> 9</w:t>
        </w:r>
      </w:ins>
      <w:del w:id="2837" w:author="Katharina Schleidt" w:date="2022-08-10T19:45:00Z">
        <w:r w:rsidR="005B5EAD" w:rsidRPr="00785C54" w:rsidDel="005929A0">
          <w:rPr>
            <w:szCs w:val="24"/>
          </w:rPr>
          <w:delText>i)</w:delText>
        </w:r>
      </w:del>
      <w:r w:rsidR="005B5EAD" w:rsidRPr="00785C54">
        <w:rPr>
          <w:szCs w:val="24"/>
        </w:rPr>
        <w:tab/>
        <w:t>Selecting a subset of a population;</w:t>
      </w:r>
    </w:p>
    <w:p w14:paraId="1C357840" w14:textId="1C7355B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38" w:author="Katharina Schleidt" w:date="2022-08-10T19:45:00Z">
        <w:r w:rsidRPr="00785C54">
          <w:rPr>
            <w:szCs w:val="24"/>
          </w:rPr>
          <w:t>EXAMPLE</w:t>
        </w:r>
        <w:r>
          <w:rPr>
            <w:szCs w:val="24"/>
          </w:rPr>
          <w:t xml:space="preserve"> 10</w:t>
        </w:r>
      </w:ins>
      <w:del w:id="2839" w:author="Katharina Schleidt" w:date="2022-08-10T19:45:00Z">
        <w:r w:rsidR="005B5EAD" w:rsidRPr="00785C54" w:rsidDel="005929A0">
          <w:rPr>
            <w:szCs w:val="24"/>
          </w:rPr>
          <w:delText>j)</w:delText>
        </w:r>
      </w:del>
      <w:r w:rsidR="005B5EAD" w:rsidRPr="00785C54">
        <w:rPr>
          <w:szCs w:val="24"/>
        </w:rPr>
        <w:tab/>
        <w:t>Splitting a piece of drill-core to create two new samples;</w:t>
      </w:r>
    </w:p>
    <w:p w14:paraId="4A52F95B" w14:textId="74FD68B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40" w:author="Katharina Schleidt" w:date="2022-08-10T19:45:00Z">
        <w:r w:rsidRPr="00785C54">
          <w:rPr>
            <w:szCs w:val="24"/>
          </w:rPr>
          <w:t>EXAMPLE</w:t>
        </w:r>
        <w:r>
          <w:rPr>
            <w:szCs w:val="24"/>
          </w:rPr>
          <w:t xml:space="preserve"> </w:t>
        </w:r>
      </w:ins>
      <w:ins w:id="2841" w:author="Katharina Schleidt" w:date="2022-08-10T19:46:00Z">
        <w:r>
          <w:rPr>
            <w:szCs w:val="24"/>
          </w:rPr>
          <w:t>11</w:t>
        </w:r>
      </w:ins>
      <w:del w:id="2842" w:author="Katharina Schleidt" w:date="2022-08-10T19:45:00Z">
        <w:r w:rsidR="005B5EAD" w:rsidRPr="00785C54" w:rsidDel="005929A0">
          <w:rPr>
            <w:szCs w:val="24"/>
          </w:rPr>
          <w:delText>k)</w:delText>
        </w:r>
      </w:del>
      <w:r w:rsidR="005B5EAD" w:rsidRPr="00785C54">
        <w:rPr>
          <w:szCs w:val="24"/>
        </w:rPr>
        <w:tab/>
        <w:t>Taking a diamond-drill core from a rock outcrop.</w:t>
      </w:r>
    </w:p>
    <w:p w14:paraId="6C34E42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3" w:name="_Toc113373474"/>
      <w:r w:rsidRPr="00785C54">
        <w:rPr>
          <w:rFonts w:eastAsia="Times New Roman"/>
          <w:szCs w:val="24"/>
        </w:rPr>
        <w:t>Association sample</w:t>
      </w:r>
      <w:bookmarkEnd w:id="284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0D302CF" w14:textId="77777777" w:rsidTr="00EC5BE0">
        <w:trPr>
          <w:jc w:val="center"/>
        </w:trPr>
        <w:tc>
          <w:tcPr>
            <w:tcW w:w="4526" w:type="dxa"/>
            <w:tcMar>
              <w:top w:w="100" w:type="dxa"/>
              <w:left w:w="100" w:type="dxa"/>
              <w:bottom w:w="100" w:type="dxa"/>
              <w:right w:w="100" w:type="dxa"/>
            </w:tcMar>
          </w:tcPr>
          <w:p w14:paraId="0641968C" w14:textId="733DEED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/req/sam-cpt/Sampling/sample-sem</w:t>
            </w:r>
          </w:p>
        </w:tc>
        <w:tc>
          <w:tcPr>
            <w:tcW w:w="5245" w:type="dxa"/>
            <w:tcMar>
              <w:top w:w="100" w:type="dxa"/>
              <w:left w:w="100" w:type="dxa"/>
              <w:bottom w:w="100" w:type="dxa"/>
              <w:right w:w="100" w:type="dxa"/>
            </w:tcMar>
          </w:tcPr>
          <w:p w14:paraId="3A63B01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generated by the </w:t>
            </w:r>
            <w:r w:rsidRPr="00785C54">
              <w:rPr>
                <w:b/>
                <w:szCs w:val="24"/>
              </w:rPr>
              <w:t>Sampling.</w:t>
            </w:r>
          </w:p>
          <w:p w14:paraId="7E8B4B41" w14:textId="7ADBC37F"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Samples</w:t>
            </w:r>
            <w:r w:rsidRPr="00785C54">
              <w:rPr>
                <w:szCs w:val="24"/>
              </w:rPr>
              <w:t xml:space="preserve"> are described they </w:t>
            </w:r>
            <w:del w:id="2844" w:author="Katharina Schleidt" w:date="2022-08-10T19:14:00Z">
              <w:r w:rsidRPr="00785C54" w:rsidDel="002F2035">
                <w:rPr>
                  <w:szCs w:val="24"/>
                </w:rPr>
                <w:delText>SHALL</w:delText>
              </w:r>
            </w:del>
            <w:ins w:id="2845"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w:t>
            </w:r>
            <w:r w:rsidRPr="00785C54">
              <w:rPr>
                <w:szCs w:val="24"/>
              </w:rPr>
              <w:t>.</w:t>
            </w:r>
          </w:p>
        </w:tc>
      </w:tr>
    </w:tbl>
    <w:p w14:paraId="17E77854" w14:textId="03DFE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6" w:name="_Toc113373475"/>
      <w:r w:rsidRPr="00785C54">
        <w:rPr>
          <w:rFonts w:eastAsia="Times New Roman"/>
          <w:szCs w:val="24"/>
        </w:rPr>
        <w:t>Association featureOfInterest</w:t>
      </w:r>
      <w:bookmarkEnd w:id="284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465660" w14:textId="77777777" w:rsidTr="00EC5BE0">
        <w:trPr>
          <w:jc w:val="center"/>
        </w:trPr>
        <w:tc>
          <w:tcPr>
            <w:tcW w:w="4526" w:type="dxa"/>
            <w:tcMar>
              <w:top w:w="100" w:type="dxa"/>
              <w:left w:w="100" w:type="dxa"/>
              <w:bottom w:w="100" w:type="dxa"/>
              <w:right w:w="100" w:type="dxa"/>
            </w:tcMar>
          </w:tcPr>
          <w:p w14:paraId="64991E6D" w14:textId="70EDFE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/req/sam-cpt/Sampling/featureOfInterest-sem</w:t>
            </w:r>
          </w:p>
        </w:tc>
        <w:tc>
          <w:tcPr>
            <w:tcW w:w="5245" w:type="dxa"/>
            <w:tcMar>
              <w:top w:w="100" w:type="dxa"/>
              <w:left w:w="100" w:type="dxa"/>
              <w:bottom w:w="100" w:type="dxa"/>
              <w:right w:w="100" w:type="dxa"/>
            </w:tcMar>
          </w:tcPr>
          <w:p w14:paraId="61312ADD" w14:textId="55414008" w:rsidR="005B5EAD" w:rsidRPr="00785C54" w:rsidRDefault="005B5EAD" w:rsidP="00785C54">
            <w:pPr>
              <w:pStyle w:val="Tablebody"/>
              <w:autoSpaceDE w:val="0"/>
              <w:autoSpaceDN w:val="0"/>
              <w:adjustRightInd w:val="0"/>
              <w:jc w:val="both"/>
              <w:rPr>
                <w:szCs w:val="20"/>
              </w:rPr>
            </w:pPr>
            <w:r w:rsidRPr="00785C54">
              <w:rPr>
                <w:szCs w:val="24"/>
              </w:rPr>
              <w:t xml:space="preserve">The concept, real-world object or phenomenon (feature-of-interest) the </w:t>
            </w:r>
            <w:r w:rsidRPr="00785C54">
              <w:rPr>
                <w:b/>
                <w:szCs w:val="24"/>
              </w:rPr>
              <w:t>Sample</w:t>
            </w:r>
            <w:r w:rsidRPr="00785C54">
              <w:rPr>
                <w:szCs w:val="24"/>
              </w:rPr>
              <w:t xml:space="preserve">(s) of the </w:t>
            </w:r>
            <w:r w:rsidRPr="00785C54">
              <w:rPr>
                <w:b/>
                <w:szCs w:val="24"/>
              </w:rPr>
              <w:t>Sampling</w:t>
            </w:r>
            <w:r w:rsidRPr="00785C54">
              <w:rPr>
                <w:szCs w:val="24"/>
              </w:rPr>
              <w:t xml:space="preserve"> represent.</w:t>
            </w:r>
          </w:p>
        </w:tc>
      </w:tr>
    </w:tbl>
    <w:p w14:paraId="47E9CCEF" w14:textId="1F1C57EB" w:rsidR="005B5EAD" w:rsidRPr="00785C54" w:rsidRDefault="005B5EAD" w:rsidP="00785C54">
      <w:pPr>
        <w:pStyle w:val="BodyText"/>
        <w:autoSpaceDE w:val="0"/>
        <w:autoSpaceDN w:val="0"/>
        <w:adjustRightInd w:val="0"/>
        <w:rPr>
          <w:szCs w:val="24"/>
        </w:rPr>
      </w:pP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347C26" w14:textId="77777777" w:rsidTr="00EC5BE0">
        <w:trPr>
          <w:jc w:val="center"/>
        </w:trPr>
        <w:tc>
          <w:tcPr>
            <w:tcW w:w="4526" w:type="dxa"/>
            <w:tcMar>
              <w:top w:w="100" w:type="dxa"/>
              <w:left w:w="100" w:type="dxa"/>
              <w:bottom w:w="100" w:type="dxa"/>
              <w:right w:w="100" w:type="dxa"/>
            </w:tcMar>
          </w:tcPr>
          <w:p w14:paraId="7C17AF99" w14:textId="10248A0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/req/sam-cpt/Sampling/featureOfInterest-card</w:t>
            </w:r>
          </w:p>
        </w:tc>
        <w:tc>
          <w:tcPr>
            <w:tcW w:w="5245" w:type="dxa"/>
            <w:tcMar>
              <w:top w:w="100" w:type="dxa"/>
              <w:left w:w="100" w:type="dxa"/>
              <w:bottom w:w="100" w:type="dxa"/>
              <w:right w:w="100" w:type="dxa"/>
            </w:tcMar>
          </w:tcPr>
          <w:p w14:paraId="33B87A31" w14:textId="7565B40E" w:rsidR="005B5EAD" w:rsidRPr="00785C54" w:rsidRDefault="005B5EAD" w:rsidP="00785C54">
            <w:pPr>
              <w:pStyle w:val="Tablebody"/>
              <w:autoSpaceDE w:val="0"/>
              <w:autoSpaceDN w:val="0"/>
              <w:adjustRightInd w:val="0"/>
              <w:jc w:val="both"/>
              <w:rPr>
                <w:szCs w:val="20"/>
              </w:rPr>
            </w:pPr>
            <w:r w:rsidRPr="00785C54">
              <w:rPr>
                <w:szCs w:val="24"/>
              </w:rPr>
              <w:t xml:space="preserve">Reference to the feature-of-interest </w:t>
            </w:r>
            <w:del w:id="2847" w:author="Katharina Schleidt" w:date="2022-08-10T19:14:00Z">
              <w:r w:rsidRPr="00785C54" w:rsidDel="002F2035">
                <w:rPr>
                  <w:szCs w:val="24"/>
                </w:rPr>
                <w:delText>SHALL</w:delText>
              </w:r>
            </w:del>
            <w:ins w:id="2848" w:author="Katharina Schleidt" w:date="2022-08-10T19:14:00Z">
              <w:r w:rsidR="002F2035">
                <w:rPr>
                  <w:szCs w:val="24"/>
                </w:rPr>
                <w:t>shall</w:t>
              </w:r>
            </w:ins>
            <w:r w:rsidRPr="00785C54">
              <w:rPr>
                <w:szCs w:val="24"/>
              </w:rPr>
              <w:t xml:space="preserve"> be done using the association with the role </w:t>
            </w:r>
            <w:r w:rsidRPr="00785C54">
              <w:rPr>
                <w:b/>
                <w:szCs w:val="24"/>
              </w:rPr>
              <w:t>featureOfInterest</w:t>
            </w:r>
            <w:r w:rsidRPr="00785C54">
              <w:rPr>
                <w:szCs w:val="24"/>
              </w:rPr>
              <w:t>.</w:t>
            </w:r>
          </w:p>
        </w:tc>
      </w:tr>
    </w:tbl>
    <w:p w14:paraId="72D6A2B0" w14:textId="539C393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49" w:name="_Toc113373476"/>
      <w:r w:rsidRPr="00785C54">
        <w:rPr>
          <w:rFonts w:eastAsia="Times New Roman"/>
          <w:szCs w:val="24"/>
        </w:rPr>
        <w:t>Association sampler</w:t>
      </w:r>
      <w:bookmarkEnd w:id="284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B4DF3B" w14:textId="77777777" w:rsidTr="00EC5BE0">
        <w:trPr>
          <w:jc w:val="center"/>
        </w:trPr>
        <w:tc>
          <w:tcPr>
            <w:tcW w:w="4526" w:type="dxa"/>
            <w:tcMar>
              <w:top w:w="100" w:type="dxa"/>
              <w:left w:w="100" w:type="dxa"/>
              <w:bottom w:w="100" w:type="dxa"/>
              <w:right w:w="100" w:type="dxa"/>
            </w:tcMar>
          </w:tcPr>
          <w:p w14:paraId="4B0213F7" w14:textId="4C94E2B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/req/sam-cpt/Sampling/sampler-sem</w:t>
            </w:r>
          </w:p>
        </w:tc>
        <w:tc>
          <w:tcPr>
            <w:tcW w:w="5245" w:type="dxa"/>
            <w:tcMar>
              <w:top w:w="100" w:type="dxa"/>
              <w:left w:w="100" w:type="dxa"/>
              <w:bottom w:w="100" w:type="dxa"/>
              <w:right w:w="100" w:type="dxa"/>
            </w:tcMar>
          </w:tcPr>
          <w:p w14:paraId="25EDE795"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Sampler</w:t>
            </w:r>
            <w:r w:rsidRPr="00785C54">
              <w:rPr>
                <w:szCs w:val="24"/>
              </w:rPr>
              <w:t xml:space="preserve"> that performed the </w:t>
            </w:r>
            <w:r w:rsidRPr="00785C54">
              <w:rPr>
                <w:b/>
                <w:szCs w:val="24"/>
              </w:rPr>
              <w:t>Sampling</w:t>
            </w:r>
            <w:r w:rsidRPr="00785C54">
              <w:rPr>
                <w:szCs w:val="24"/>
              </w:rPr>
              <w:t>.</w:t>
            </w:r>
          </w:p>
          <w:p w14:paraId="0CB4BC9F" w14:textId="4696ED90"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(s) are described they </w:t>
            </w:r>
            <w:del w:id="2850" w:author="Katharina Schleidt" w:date="2022-08-10T19:14:00Z">
              <w:r w:rsidRPr="00785C54" w:rsidDel="002F2035">
                <w:rPr>
                  <w:szCs w:val="24"/>
                </w:rPr>
                <w:delText>SHALL</w:delText>
              </w:r>
            </w:del>
            <w:ins w:id="2851"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sampler</w:t>
            </w:r>
            <w:r w:rsidRPr="00785C54">
              <w:rPr>
                <w:szCs w:val="24"/>
              </w:rPr>
              <w:t>.</w:t>
            </w:r>
          </w:p>
        </w:tc>
      </w:tr>
    </w:tbl>
    <w:p w14:paraId="1CC651EB" w14:textId="21AEDD5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2" w:name="_Toc113373477"/>
      <w:r w:rsidRPr="00785C54">
        <w:rPr>
          <w:rFonts w:eastAsia="Times New Roman"/>
          <w:szCs w:val="24"/>
        </w:rPr>
        <w:t>Association samplingProcedure</w:t>
      </w:r>
      <w:bookmarkEnd w:id="28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D6ABCC" w14:textId="77777777" w:rsidTr="00EC5BE0">
        <w:trPr>
          <w:jc w:val="center"/>
        </w:trPr>
        <w:tc>
          <w:tcPr>
            <w:tcW w:w="4526" w:type="dxa"/>
            <w:tcMar>
              <w:top w:w="100" w:type="dxa"/>
              <w:left w:w="100" w:type="dxa"/>
              <w:bottom w:w="100" w:type="dxa"/>
              <w:right w:w="100" w:type="dxa"/>
            </w:tcMar>
          </w:tcPr>
          <w:p w14:paraId="0B43B572" w14:textId="5350FF4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/req/sam-cpt/Sampling/samplingProcedure-sem</w:t>
            </w:r>
          </w:p>
        </w:tc>
        <w:tc>
          <w:tcPr>
            <w:tcW w:w="5245" w:type="dxa"/>
            <w:tcMar>
              <w:top w:w="100" w:type="dxa"/>
              <w:left w:w="100" w:type="dxa"/>
              <w:bottom w:w="100" w:type="dxa"/>
              <w:right w:w="100" w:type="dxa"/>
            </w:tcMar>
          </w:tcPr>
          <w:p w14:paraId="7EECD9EE"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SamplingProcedure</w:t>
            </w:r>
            <w:r w:rsidRPr="00785C54">
              <w:rPr>
                <w:szCs w:val="24"/>
              </w:rPr>
              <w:t xml:space="preserve"> used by the </w:t>
            </w:r>
            <w:r w:rsidRPr="00785C54">
              <w:rPr>
                <w:b/>
                <w:szCs w:val="24"/>
              </w:rPr>
              <w:t>Sampling.</w:t>
            </w:r>
          </w:p>
          <w:p w14:paraId="1B424ED3" w14:textId="65C167E3"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SamplingProcedures</w:t>
            </w:r>
            <w:r w:rsidRPr="00785C54">
              <w:rPr>
                <w:szCs w:val="24"/>
              </w:rPr>
              <w:t xml:space="preserve"> are described they </w:t>
            </w:r>
            <w:del w:id="2853" w:author="Katharina Schleidt" w:date="2022-08-10T19:14:00Z">
              <w:r w:rsidRPr="00785C54" w:rsidDel="002F2035">
                <w:rPr>
                  <w:szCs w:val="24"/>
                </w:rPr>
                <w:delText>SHALL</w:delText>
              </w:r>
            </w:del>
            <w:ins w:id="2854"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samplingProcedure</w:t>
            </w:r>
            <w:r w:rsidRPr="00785C54">
              <w:rPr>
                <w:szCs w:val="24"/>
              </w:rPr>
              <w:t>.</w:t>
            </w:r>
          </w:p>
        </w:tc>
      </w:tr>
    </w:tbl>
    <w:p w14:paraId="0E820B0A" w14:textId="259F096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5" w:name="_Toc113373478"/>
      <w:r w:rsidRPr="00785C54">
        <w:rPr>
          <w:rFonts w:eastAsia="Times New Roman"/>
          <w:szCs w:val="24"/>
        </w:rPr>
        <w:t>Association relatedSampling</w:t>
      </w:r>
      <w:bookmarkEnd w:id="285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69A9127" w14:textId="77777777" w:rsidTr="00EC5BE0">
        <w:trPr>
          <w:jc w:val="center"/>
        </w:trPr>
        <w:tc>
          <w:tcPr>
            <w:tcW w:w="4526" w:type="dxa"/>
            <w:tcMar>
              <w:top w:w="100" w:type="dxa"/>
              <w:left w:w="100" w:type="dxa"/>
              <w:bottom w:w="100" w:type="dxa"/>
              <w:right w:w="100" w:type="dxa"/>
            </w:tcMar>
          </w:tcPr>
          <w:p w14:paraId="28275546" w14:textId="12FB6F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/req/sam-cpt/Sampling/relatedSampling-sem</w:t>
            </w:r>
          </w:p>
        </w:tc>
        <w:tc>
          <w:tcPr>
            <w:tcW w:w="5245" w:type="dxa"/>
            <w:tcMar>
              <w:top w:w="100" w:type="dxa"/>
              <w:left w:w="100" w:type="dxa"/>
              <w:bottom w:w="100" w:type="dxa"/>
              <w:right w:w="100" w:type="dxa"/>
            </w:tcMar>
          </w:tcPr>
          <w:p w14:paraId="7F82EECB" w14:textId="77777777" w:rsidR="005B5EAD" w:rsidRPr="00785C54" w:rsidRDefault="005B5EAD" w:rsidP="00785C54">
            <w:pPr>
              <w:pStyle w:val="Tablebody"/>
              <w:autoSpaceDE w:val="0"/>
              <w:autoSpaceDN w:val="0"/>
              <w:adjustRightInd w:val="0"/>
              <w:jc w:val="both"/>
              <w:rPr>
                <w:szCs w:val="24"/>
              </w:rPr>
            </w:pPr>
            <w:r w:rsidRPr="00785C54">
              <w:rPr>
                <w:szCs w:val="24"/>
              </w:rPr>
              <w:t xml:space="preserve">Related </w:t>
            </w:r>
            <w:r w:rsidRPr="00785C54">
              <w:rPr>
                <w:b/>
                <w:szCs w:val="24"/>
              </w:rPr>
              <w:t>Sampling</w:t>
            </w:r>
            <w:r w:rsidRPr="00785C54">
              <w:rPr>
                <w:szCs w:val="24"/>
              </w:rPr>
              <w:t>(s).</w:t>
            </w:r>
          </w:p>
          <w:p w14:paraId="52D453AA" w14:textId="2EA92E8D"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Sampling</w:t>
            </w:r>
            <w:r w:rsidRPr="00785C54">
              <w:rPr>
                <w:szCs w:val="24"/>
              </w:rPr>
              <w:t xml:space="preserve"> is provided, the association with role </w:t>
            </w:r>
            <w:r w:rsidRPr="00785C54">
              <w:rPr>
                <w:b/>
                <w:szCs w:val="24"/>
              </w:rPr>
              <w:t>relatedSampling</w:t>
            </w:r>
            <w:r w:rsidRPr="00785C54">
              <w:rPr>
                <w:szCs w:val="24"/>
              </w:rPr>
              <w:t xml:space="preserve"> </w:t>
            </w:r>
            <w:del w:id="2856" w:author="Katharina Schleidt" w:date="2022-08-10T19:14:00Z">
              <w:r w:rsidRPr="00785C54" w:rsidDel="002F2035">
                <w:rPr>
                  <w:szCs w:val="24"/>
                </w:rPr>
                <w:delText>SHALL</w:delText>
              </w:r>
            </w:del>
            <w:ins w:id="2857"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59683FAD" w14:textId="0148A148" w:rsidR="005B5EAD" w:rsidRPr="00785C54" w:rsidRDefault="005B5EAD" w:rsidP="00785C54">
      <w:pPr>
        <w:pStyle w:val="Heading2"/>
        <w:tabs>
          <w:tab w:val="left" w:pos="400"/>
        </w:tabs>
        <w:autoSpaceDE w:val="0"/>
        <w:autoSpaceDN w:val="0"/>
        <w:adjustRightInd w:val="0"/>
        <w:rPr>
          <w:rFonts w:eastAsia="Times New Roman"/>
          <w:szCs w:val="24"/>
        </w:rPr>
      </w:pPr>
      <w:bookmarkStart w:id="2858" w:name="_Toc113373479"/>
      <w:r w:rsidRPr="00785C54">
        <w:rPr>
          <w:rFonts w:eastAsia="Times New Roman"/>
          <w:szCs w:val="24"/>
        </w:rPr>
        <w:t>Sampler</w:t>
      </w:r>
      <w:bookmarkEnd w:id="2858"/>
    </w:p>
    <w:p w14:paraId="0F5FC4D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59" w:name="_Toc113373480"/>
      <w:r w:rsidRPr="00785C54">
        <w:rPr>
          <w:rFonts w:eastAsia="Times New Roman"/>
          <w:szCs w:val="24"/>
        </w:rPr>
        <w:t>Sampler Requirements Class</w:t>
      </w:r>
      <w:bookmarkEnd w:id="28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82432F8"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0219747C" w14:textId="67BF149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967571" w14:textId="49DC1C87" w:rsidR="005B5EAD" w:rsidRPr="00785C54" w:rsidRDefault="005B5EAD" w:rsidP="00785C54">
            <w:pPr>
              <w:pStyle w:val="Tableheader"/>
              <w:autoSpaceDE w:val="0"/>
              <w:autoSpaceDN w:val="0"/>
              <w:adjustRightInd w:val="0"/>
              <w:jc w:val="both"/>
              <w:rPr>
                <w:szCs w:val="20"/>
              </w:rPr>
            </w:pPr>
            <w:r w:rsidRPr="00785C54">
              <w:rPr>
                <w:szCs w:val="24"/>
              </w:rPr>
              <w:t>/req/sam-cpt/Sampler</w:t>
            </w:r>
          </w:p>
        </w:tc>
      </w:tr>
      <w:tr w:rsidR="005B5EAD" w:rsidRPr="00785C54" w14:paraId="0CC1EB72"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C40014" w14:textId="2E1BEC6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D43CAA4" w14:textId="5FB8DD8E"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4AB00C8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721D2E" w14:textId="71DAC0AF"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D619FE" w14:textId="5F56EADB"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60" w:author="Ilkka Rinne" w:date="2022-09-06T15:32:00Z">
              <w:r w:rsidRPr="00785C54" w:rsidDel="003613DB">
                <w:rPr>
                  <w:szCs w:val="24"/>
                </w:rPr>
                <w:delText>-</w:delText>
              </w:r>
            </w:del>
            <w:ins w:id="2861" w:author="Ilkka Rinne" w:date="2022-09-06T15:32:00Z">
              <w:r w:rsidR="003613DB">
                <w:rPr>
                  <w:szCs w:val="24"/>
                </w:rPr>
                <w:t>–</w:t>
              </w:r>
            </w:ins>
            <w:r w:rsidRPr="00785C54">
              <w:rPr>
                <w:szCs w:val="24"/>
              </w:rPr>
              <w:t xml:space="preserve"> Sampler</w:t>
            </w:r>
          </w:p>
        </w:tc>
      </w:tr>
      <w:tr w:rsidR="005B5EAD" w:rsidRPr="00785C54" w14:paraId="3A2EF37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EDD560E" w14:textId="24FC00A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C3B4E12" w14:textId="1A7F49D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A24479E"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3ED780" w14:textId="47CF4F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3DE16FA" w14:textId="07416181" w:rsidR="005B5EAD" w:rsidRPr="00785C54" w:rsidRDefault="005B5EAD" w:rsidP="00785C54">
            <w:pPr>
              <w:pStyle w:val="Tablebody"/>
              <w:autoSpaceDE w:val="0"/>
              <w:autoSpaceDN w:val="0"/>
              <w:adjustRightInd w:val="0"/>
              <w:jc w:val="both"/>
              <w:rPr>
                <w:szCs w:val="20"/>
              </w:rPr>
            </w:pPr>
            <w:r w:rsidRPr="00785C54">
              <w:rPr>
                <w:szCs w:val="24"/>
              </w:rPr>
              <w:t>/req/sam-cpt/Sampler/Sampler-sem</w:t>
            </w:r>
          </w:p>
        </w:tc>
      </w:tr>
      <w:tr w:rsidR="005B5EAD" w:rsidRPr="00785C54" w14:paraId="419C59EB"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CDC4738" w14:textId="1ED4A5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A532D8" w14:textId="702723CF" w:rsidR="005B5EAD" w:rsidRPr="00785C54" w:rsidRDefault="005B5EAD" w:rsidP="00785C54">
            <w:pPr>
              <w:pStyle w:val="Tablebody"/>
              <w:autoSpaceDE w:val="0"/>
              <w:autoSpaceDN w:val="0"/>
              <w:adjustRightInd w:val="0"/>
              <w:jc w:val="both"/>
              <w:rPr>
                <w:szCs w:val="20"/>
                <w:lang w:val="sv-SE"/>
              </w:rPr>
            </w:pPr>
            <w:r w:rsidRPr="00785C54">
              <w:rPr>
                <w:szCs w:val="24"/>
              </w:rPr>
              <w:t>/req/sam-cpt/Sampler/sampling-sem</w:t>
            </w:r>
          </w:p>
        </w:tc>
      </w:tr>
      <w:tr w:rsidR="005B5EAD" w:rsidRPr="00785C54" w14:paraId="14C2C87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63250DC" w14:textId="54BC9A9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354BC25" w14:textId="5A6DAA8A" w:rsidR="005B5EAD" w:rsidRPr="00785C54" w:rsidRDefault="005B5EAD" w:rsidP="00785C54">
            <w:pPr>
              <w:pStyle w:val="Tablebody"/>
              <w:autoSpaceDE w:val="0"/>
              <w:autoSpaceDN w:val="0"/>
              <w:adjustRightInd w:val="0"/>
              <w:jc w:val="both"/>
              <w:rPr>
                <w:szCs w:val="20"/>
              </w:rPr>
            </w:pPr>
            <w:r w:rsidRPr="00785C54">
              <w:rPr>
                <w:szCs w:val="24"/>
              </w:rPr>
              <w:t>/req/sam-cpt/Sampler/implementedProcedure-sem</w:t>
            </w:r>
          </w:p>
        </w:tc>
      </w:tr>
      <w:tr w:rsidR="005B5EAD" w:rsidRPr="00785C54" w14:paraId="51EFC0A9"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F9020DF" w14:textId="1AFA7F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2749B69F" w14:textId="33A82537"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71029878" w14:textId="6573448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62" w:name="_Toc113373481"/>
      <w:r w:rsidRPr="00785C54">
        <w:rPr>
          <w:rFonts w:eastAsia="Times New Roman"/>
          <w:szCs w:val="24"/>
        </w:rPr>
        <w:t>Interface Sampler</w:t>
      </w:r>
      <w:bookmarkEnd w:id="28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528F7FD" w14:textId="77777777" w:rsidTr="00EC5BE0">
        <w:trPr>
          <w:jc w:val="center"/>
        </w:trPr>
        <w:tc>
          <w:tcPr>
            <w:tcW w:w="4526" w:type="dxa"/>
            <w:tcMar>
              <w:top w:w="100" w:type="dxa"/>
              <w:left w:w="100" w:type="dxa"/>
              <w:bottom w:w="100" w:type="dxa"/>
              <w:right w:w="100" w:type="dxa"/>
            </w:tcMar>
          </w:tcPr>
          <w:p w14:paraId="199725F6" w14:textId="398126B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/req/sam-cpt/Sampler/Sampler-sem</w:t>
            </w:r>
          </w:p>
        </w:tc>
        <w:tc>
          <w:tcPr>
            <w:tcW w:w="5245" w:type="dxa"/>
            <w:tcMar>
              <w:top w:w="100" w:type="dxa"/>
              <w:left w:w="100" w:type="dxa"/>
              <w:bottom w:w="100" w:type="dxa"/>
              <w:right w:w="100" w:type="dxa"/>
            </w:tcMar>
          </w:tcPr>
          <w:p w14:paraId="569820A3" w14:textId="03137C89"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Sampler</w:t>
            </w:r>
            <w:r w:rsidRPr="00785C54">
              <w:rPr>
                <w:szCs w:val="24"/>
              </w:rPr>
              <w:t xml:space="preserve"> </w:t>
            </w:r>
            <w:ins w:id="2863" w:author="Katharina Schleidt" w:date="2022-08-10T20:02:00Z">
              <w:r w:rsidR="00B36FFD" w:rsidRPr="00B36FFD">
                <w:rPr>
                  <w:szCs w:val="24"/>
                </w:rPr>
                <w:t>shall be defined as</w:t>
              </w:r>
            </w:ins>
            <w:del w:id="2864" w:author="Katharina Schleidt" w:date="2022-08-10T20:02:00Z">
              <w:r w:rsidRPr="00785C54" w:rsidDel="00B36FFD">
                <w:rPr>
                  <w:szCs w:val="24"/>
                </w:rPr>
                <w:delText>is</w:delText>
              </w:r>
            </w:del>
            <w:r w:rsidRPr="00785C54">
              <w:rPr>
                <w:szCs w:val="24"/>
              </w:rPr>
              <w:t xml:space="preserve"> a device or entity (including humans) that is used by, or implements, a </w:t>
            </w:r>
            <w:r w:rsidRPr="00785C54">
              <w:rPr>
                <w:b/>
                <w:szCs w:val="24"/>
              </w:rPr>
              <w:t>SamplingProcedure</w:t>
            </w:r>
            <w:r w:rsidRPr="00785C54">
              <w:rPr>
                <w:szCs w:val="24"/>
              </w:rPr>
              <w:t xml:space="preserve"> to create or transform one or more </w:t>
            </w:r>
            <w:r w:rsidRPr="00785C54">
              <w:rPr>
                <w:b/>
                <w:szCs w:val="24"/>
              </w:rPr>
              <w:t>Sample</w:t>
            </w:r>
            <w:r w:rsidRPr="00785C54">
              <w:rPr>
                <w:szCs w:val="24"/>
              </w:rPr>
              <w:t>(s).</w:t>
            </w:r>
          </w:p>
        </w:tc>
      </w:tr>
    </w:tbl>
    <w:p w14:paraId="7E6DB484" w14:textId="66C9287A"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2865" w:author="Katharina Schleidt" w:date="2022-08-10T19:46:00Z"/>
          <w:szCs w:val="24"/>
        </w:rPr>
      </w:pPr>
      <w:del w:id="2866" w:author="Katharina Schleidt" w:date="2022-08-10T19:46:00Z">
        <w:r w:rsidRPr="00785C54" w:rsidDel="005929A0">
          <w:rPr>
            <w:szCs w:val="24"/>
          </w:rPr>
          <w:delText>EXAMPLES:</w:delText>
        </w:r>
        <w:r w:rsidR="00AB3AC6" w:rsidRPr="00785C54" w:rsidDel="005929A0">
          <w:rPr>
            <w:szCs w:val="24"/>
          </w:rPr>
          <w:tab/>
          <w:delText> </w:delText>
        </w:r>
      </w:del>
    </w:p>
    <w:p w14:paraId="51B335D2" w14:textId="6443CC09"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67" w:author="Katharina Schleidt" w:date="2022-08-10T19:46:00Z">
        <w:r w:rsidRPr="00785C54">
          <w:rPr>
            <w:szCs w:val="24"/>
          </w:rPr>
          <w:t>EXAMPLE</w:t>
        </w:r>
        <w:r>
          <w:rPr>
            <w:szCs w:val="24"/>
          </w:rPr>
          <w:t xml:space="preserve"> 1</w:t>
        </w:r>
      </w:ins>
      <w:del w:id="2868" w:author="Katharina Schleidt" w:date="2022-08-10T19:46:00Z">
        <w:r w:rsidR="005B5EAD" w:rsidRPr="00785C54" w:rsidDel="005929A0">
          <w:rPr>
            <w:szCs w:val="24"/>
          </w:rPr>
          <w:delText>a)</w:delText>
        </w:r>
      </w:del>
      <w:r w:rsidR="005B5EAD" w:rsidRPr="00785C54">
        <w:rPr>
          <w:szCs w:val="24"/>
        </w:rPr>
        <w:tab/>
        <w:t>A ball mill, diamond drill, hammer;</w:t>
      </w:r>
    </w:p>
    <w:p w14:paraId="63249B85" w14:textId="0DA8AAE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69" w:author="Katharina Schleidt" w:date="2022-08-10T19:46:00Z">
        <w:r w:rsidRPr="00785C54">
          <w:rPr>
            <w:szCs w:val="24"/>
          </w:rPr>
          <w:t>EXAMPLE</w:t>
        </w:r>
        <w:r>
          <w:rPr>
            <w:szCs w:val="24"/>
          </w:rPr>
          <w:t xml:space="preserve"> 2</w:t>
        </w:r>
      </w:ins>
      <w:del w:id="2870" w:author="Katharina Schleidt" w:date="2022-08-10T19:46:00Z">
        <w:r w:rsidR="005B5EAD" w:rsidRPr="00785C54" w:rsidDel="005929A0">
          <w:rPr>
            <w:szCs w:val="24"/>
          </w:rPr>
          <w:delText>b)</w:delText>
        </w:r>
      </w:del>
      <w:r w:rsidR="005B5EAD" w:rsidRPr="00785C54">
        <w:rPr>
          <w:szCs w:val="24"/>
        </w:rPr>
        <w:tab/>
        <w:t>A hypodermic syringe and needle;</w:t>
      </w:r>
    </w:p>
    <w:p w14:paraId="0E6F1C2E" w14:textId="6E6E6915"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1" w:author="Katharina Schleidt" w:date="2022-08-10T19:46:00Z">
        <w:r w:rsidRPr="00785C54">
          <w:rPr>
            <w:szCs w:val="24"/>
          </w:rPr>
          <w:t>EXAMPLE</w:t>
        </w:r>
        <w:r>
          <w:rPr>
            <w:szCs w:val="24"/>
          </w:rPr>
          <w:t xml:space="preserve"> 3</w:t>
        </w:r>
      </w:ins>
      <w:del w:id="2872" w:author="Katharina Schleidt" w:date="2022-08-10T19:46:00Z">
        <w:r w:rsidR="005B5EAD" w:rsidRPr="00785C54" w:rsidDel="005929A0">
          <w:rPr>
            <w:szCs w:val="24"/>
          </w:rPr>
          <w:delText>c)</w:delText>
        </w:r>
      </w:del>
      <w:r w:rsidR="005B5EAD" w:rsidRPr="00785C54">
        <w:rPr>
          <w:szCs w:val="24"/>
        </w:rPr>
        <w:tab/>
        <w:t>An image sensor, a soil auger;</w:t>
      </w:r>
    </w:p>
    <w:p w14:paraId="5798C28A" w14:textId="102A1D08"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2873" w:author="Katharina Schleidt" w:date="2022-08-10T19:46:00Z">
        <w:r w:rsidRPr="00785C54">
          <w:rPr>
            <w:szCs w:val="24"/>
          </w:rPr>
          <w:t>EXAMPLE</w:t>
        </w:r>
        <w:r>
          <w:rPr>
            <w:szCs w:val="24"/>
          </w:rPr>
          <w:t xml:space="preserve"> 4</w:t>
        </w:r>
      </w:ins>
      <w:del w:id="2874" w:author="Katharina Schleidt" w:date="2022-08-10T19:46:00Z">
        <w:r w:rsidR="005B5EAD" w:rsidRPr="00785C54" w:rsidDel="005929A0">
          <w:rPr>
            <w:szCs w:val="24"/>
          </w:rPr>
          <w:delText>d)</w:delText>
        </w:r>
      </w:del>
      <w:r w:rsidR="005B5EAD" w:rsidRPr="00785C54">
        <w:rPr>
          <w:szCs w:val="24"/>
        </w:rPr>
        <w:tab/>
        <w:t>A human being.</w:t>
      </w:r>
    </w:p>
    <w:p w14:paraId="1A6BF9F5" w14:textId="64A7DE0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All the examples above can act as sampling devices (i.e.</w:t>
      </w:r>
      <w:del w:id="2875" w:author="REID-JAMOND Alison" w:date="2022-04-04T15:23:00Z">
        <w:r w:rsidRPr="00785C54" w:rsidDel="00047CD7">
          <w:rPr>
            <w:szCs w:val="24"/>
          </w:rPr>
          <w:delText>,</w:delText>
        </w:r>
      </w:del>
      <w:r w:rsidRPr="00785C54">
        <w:rPr>
          <w:szCs w:val="24"/>
        </w:rPr>
        <w:t xml:space="preserve"> be Samplers). However, sometimes the distinction between the Sampler and the </w:t>
      </w:r>
      <w:del w:id="2876" w:author="Katharina Schleidt" w:date="2022-08-13T17:22:00Z">
        <w:r w:rsidRPr="00785C54" w:rsidDel="009C7946">
          <w:rPr>
            <w:szCs w:val="24"/>
          </w:rPr>
          <w:delText xml:space="preserve">Sensor </w:delText>
        </w:r>
      </w:del>
      <w:ins w:id="2877" w:author="Katharina Schleidt" w:date="2022-08-13T17:22:00Z">
        <w:r w:rsidR="009C7946">
          <w:rPr>
            <w:szCs w:val="24"/>
          </w:rPr>
          <w:t>s</w:t>
        </w:r>
        <w:r w:rsidR="009C7946" w:rsidRPr="00785C54">
          <w:rPr>
            <w:szCs w:val="24"/>
          </w:rPr>
          <w:t xml:space="preserve">ensor </w:t>
        </w:r>
      </w:ins>
      <w:r w:rsidRPr="00785C54">
        <w:rPr>
          <w:szCs w:val="24"/>
        </w:rPr>
        <w:t>is not evident, as they are packaged as a unit. A Sampler need not be a physical device.</w:t>
      </w:r>
    </w:p>
    <w:p w14:paraId="3B60ECF8" w14:textId="59E8439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78" w:name="_Toc113373482"/>
      <w:r w:rsidRPr="00785C54">
        <w:rPr>
          <w:rFonts w:eastAsia="Times New Roman"/>
          <w:szCs w:val="24"/>
        </w:rPr>
        <w:t>Association sampling</w:t>
      </w:r>
      <w:bookmarkEnd w:id="28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5DC701" w14:textId="77777777" w:rsidTr="00EC5BE0">
        <w:trPr>
          <w:jc w:val="center"/>
        </w:trPr>
        <w:tc>
          <w:tcPr>
            <w:tcW w:w="4526" w:type="dxa"/>
            <w:tcMar>
              <w:top w:w="100" w:type="dxa"/>
              <w:left w:w="100" w:type="dxa"/>
              <w:bottom w:w="100" w:type="dxa"/>
              <w:right w:w="100" w:type="dxa"/>
            </w:tcMar>
          </w:tcPr>
          <w:p w14:paraId="272947C5" w14:textId="5B81112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/req/sam-cpt/Sampler/sampling-sem</w:t>
            </w:r>
          </w:p>
        </w:tc>
        <w:tc>
          <w:tcPr>
            <w:tcW w:w="5245" w:type="dxa"/>
            <w:tcMar>
              <w:top w:w="100" w:type="dxa"/>
              <w:left w:w="100" w:type="dxa"/>
              <w:bottom w:w="100" w:type="dxa"/>
              <w:right w:w="100" w:type="dxa"/>
            </w:tcMar>
          </w:tcPr>
          <w:p w14:paraId="71DD01E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Sampling</w:t>
            </w:r>
            <w:r w:rsidRPr="00785C54">
              <w:rPr>
                <w:szCs w:val="24"/>
              </w:rPr>
              <w:t xml:space="preserve"> act performed by the </w:t>
            </w:r>
            <w:r w:rsidRPr="00785C54">
              <w:rPr>
                <w:b/>
                <w:szCs w:val="24"/>
              </w:rPr>
              <w:t>Sampler</w:t>
            </w:r>
            <w:r w:rsidRPr="00785C54">
              <w:rPr>
                <w:szCs w:val="24"/>
              </w:rPr>
              <w:t>.</w:t>
            </w:r>
          </w:p>
          <w:p w14:paraId="02AA391D" w14:textId="5852CE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Sampling</w:t>
            </w:r>
            <w:r w:rsidRPr="00785C54">
              <w:rPr>
                <w:szCs w:val="24"/>
              </w:rPr>
              <w:t xml:space="preserve">(s) are described they </w:t>
            </w:r>
            <w:del w:id="2879" w:author="Katharina Schleidt" w:date="2022-08-10T19:14:00Z">
              <w:r w:rsidRPr="00785C54" w:rsidDel="002F2035">
                <w:rPr>
                  <w:szCs w:val="24"/>
                </w:rPr>
                <w:delText>SHALL</w:delText>
              </w:r>
            </w:del>
            <w:ins w:id="2880" w:author="Katharina Schleidt" w:date="2022-08-10T19:14:00Z">
              <w:r w:rsidR="002F2035">
                <w:rPr>
                  <w:szCs w:val="24"/>
                </w:rPr>
                <w:t>shall</w:t>
              </w:r>
            </w:ins>
            <w:r w:rsidRPr="00785C54">
              <w:rPr>
                <w:szCs w:val="24"/>
              </w:rPr>
              <w:t xml:space="preserve"> be referred to using the association with the role </w:t>
            </w:r>
            <w:r w:rsidRPr="00785C54">
              <w:rPr>
                <w:b/>
                <w:szCs w:val="24"/>
              </w:rPr>
              <w:t>sampling</w:t>
            </w:r>
            <w:r w:rsidRPr="00785C54">
              <w:rPr>
                <w:szCs w:val="24"/>
              </w:rPr>
              <w:t>.</w:t>
            </w:r>
          </w:p>
        </w:tc>
      </w:tr>
    </w:tbl>
    <w:p w14:paraId="74BAA42D" w14:textId="5FC4A93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1" w:name="_Toc113373483"/>
      <w:r w:rsidRPr="00785C54">
        <w:rPr>
          <w:rFonts w:eastAsia="Times New Roman"/>
          <w:szCs w:val="24"/>
        </w:rPr>
        <w:t>Association implementedProcedure</w:t>
      </w:r>
      <w:bookmarkEnd w:id="288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C2248B4" w14:textId="77777777" w:rsidTr="00EC5BE0">
        <w:trPr>
          <w:jc w:val="center"/>
        </w:trPr>
        <w:tc>
          <w:tcPr>
            <w:tcW w:w="4526" w:type="dxa"/>
            <w:tcMar>
              <w:top w:w="100" w:type="dxa"/>
              <w:left w:w="100" w:type="dxa"/>
              <w:bottom w:w="100" w:type="dxa"/>
              <w:right w:w="100" w:type="dxa"/>
            </w:tcMar>
          </w:tcPr>
          <w:p w14:paraId="28D0EEA2" w14:textId="434F4B2D"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/req/sam-cpt/Sampler/implementedProcedure-sem</w:t>
            </w:r>
          </w:p>
        </w:tc>
        <w:tc>
          <w:tcPr>
            <w:tcW w:w="5245" w:type="dxa"/>
            <w:tcMar>
              <w:top w:w="100" w:type="dxa"/>
              <w:left w:w="100" w:type="dxa"/>
              <w:bottom w:w="100" w:type="dxa"/>
              <w:right w:w="100" w:type="dxa"/>
            </w:tcMar>
          </w:tcPr>
          <w:p w14:paraId="2745913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Procedure</w:t>
            </w:r>
            <w:r w:rsidRPr="00785C54">
              <w:rPr>
                <w:szCs w:val="24"/>
              </w:rPr>
              <w:t xml:space="preserve"> implemented by the </w:t>
            </w:r>
            <w:r w:rsidRPr="00785C54">
              <w:rPr>
                <w:b/>
                <w:szCs w:val="24"/>
              </w:rPr>
              <w:t>Sampler</w:t>
            </w:r>
            <w:r w:rsidRPr="00785C54">
              <w:rPr>
                <w:szCs w:val="24"/>
              </w:rPr>
              <w:t>.</w:t>
            </w:r>
          </w:p>
          <w:p w14:paraId="2880B165" w14:textId="731B4365"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Procedure</w:t>
            </w:r>
            <w:r w:rsidRPr="00785C54">
              <w:rPr>
                <w:szCs w:val="24"/>
              </w:rPr>
              <w:t xml:space="preserve">(s) are described they </w:t>
            </w:r>
            <w:del w:id="2882" w:author="Katharina Schleidt" w:date="2022-08-10T19:14:00Z">
              <w:r w:rsidRPr="00785C54" w:rsidDel="002F2035">
                <w:rPr>
                  <w:szCs w:val="24"/>
                </w:rPr>
                <w:delText>SHALL</w:delText>
              </w:r>
            </w:del>
            <w:ins w:id="2883" w:author="Katharina Schleidt" w:date="2022-08-10T19:14:00Z">
              <w:r w:rsidR="002F2035">
                <w:rPr>
                  <w:szCs w:val="24"/>
                </w:rPr>
                <w:t>shall</w:t>
              </w:r>
            </w:ins>
            <w:r w:rsidRPr="00785C54">
              <w:rPr>
                <w:szCs w:val="24"/>
              </w:rPr>
              <w:t xml:space="preserve"> be referred to using the association with the role </w:t>
            </w:r>
            <w:r w:rsidRPr="00785C54">
              <w:rPr>
                <w:b/>
                <w:szCs w:val="24"/>
              </w:rPr>
              <w:t>implementedProcedure</w:t>
            </w:r>
            <w:r w:rsidRPr="00785C54">
              <w:rPr>
                <w:szCs w:val="24"/>
              </w:rPr>
              <w:t>.</w:t>
            </w:r>
          </w:p>
        </w:tc>
      </w:tr>
    </w:tbl>
    <w:p w14:paraId="6A9B9C66" w14:textId="60CC4B6C" w:rsidR="005B5EAD" w:rsidRPr="00785C54" w:rsidRDefault="005B5EAD" w:rsidP="00785C54">
      <w:pPr>
        <w:pStyle w:val="Heading2"/>
        <w:tabs>
          <w:tab w:val="left" w:pos="400"/>
        </w:tabs>
        <w:autoSpaceDE w:val="0"/>
        <w:autoSpaceDN w:val="0"/>
        <w:adjustRightInd w:val="0"/>
        <w:rPr>
          <w:rFonts w:eastAsia="Times New Roman"/>
          <w:szCs w:val="24"/>
        </w:rPr>
      </w:pPr>
      <w:bookmarkStart w:id="2884" w:name="_Toc113373484"/>
      <w:r w:rsidRPr="00785C54">
        <w:rPr>
          <w:rFonts w:eastAsia="Times New Roman"/>
          <w:szCs w:val="24"/>
        </w:rPr>
        <w:t>PreparationStep</w:t>
      </w:r>
      <w:bookmarkEnd w:id="2884"/>
    </w:p>
    <w:p w14:paraId="6ECBD9A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5" w:name="_Toc113373485"/>
      <w:r w:rsidRPr="00785C54">
        <w:rPr>
          <w:rFonts w:eastAsia="Times New Roman"/>
          <w:szCs w:val="24"/>
        </w:rPr>
        <w:t>PreparationStep Requirements Class</w:t>
      </w:r>
      <w:bookmarkEnd w:id="288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31C539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90FA015" w14:textId="36AE8D9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7D0B03" w14:textId="046C4DCF" w:rsidR="005B5EAD" w:rsidRPr="00785C54" w:rsidRDefault="005B5EAD" w:rsidP="00785C54">
            <w:pPr>
              <w:pStyle w:val="Tableheader"/>
              <w:autoSpaceDE w:val="0"/>
              <w:autoSpaceDN w:val="0"/>
              <w:adjustRightInd w:val="0"/>
              <w:jc w:val="both"/>
              <w:rPr>
                <w:szCs w:val="20"/>
              </w:rPr>
            </w:pPr>
            <w:r w:rsidRPr="00785C54">
              <w:rPr>
                <w:szCs w:val="24"/>
              </w:rPr>
              <w:t>/req/sam-cpt/PreparationStep</w:t>
            </w:r>
          </w:p>
        </w:tc>
      </w:tr>
      <w:tr w:rsidR="005B5EAD" w:rsidRPr="00785C54" w14:paraId="3E9E9BEE"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0BEEDF2" w14:textId="227EAC2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57BB1196" w14:textId="037DF68B"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0C32623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5D0DDA3" w14:textId="514CAC73"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8D3B0CD" w14:textId="5FBB80B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86" w:author="Ilkka Rinne" w:date="2022-09-06T15:32:00Z">
              <w:r w:rsidRPr="00785C54" w:rsidDel="003613DB">
                <w:rPr>
                  <w:szCs w:val="24"/>
                </w:rPr>
                <w:delText>-</w:delText>
              </w:r>
            </w:del>
            <w:ins w:id="2887" w:author="Ilkka Rinne" w:date="2022-09-06T15:32:00Z">
              <w:r w:rsidR="003613DB">
                <w:rPr>
                  <w:szCs w:val="24"/>
                </w:rPr>
                <w:t>–</w:t>
              </w:r>
            </w:ins>
            <w:r w:rsidRPr="00785C54">
              <w:rPr>
                <w:szCs w:val="24"/>
              </w:rPr>
              <w:t xml:space="preserve"> PreparationStep</w:t>
            </w:r>
          </w:p>
        </w:tc>
      </w:tr>
      <w:tr w:rsidR="005B5EAD" w:rsidRPr="00785C54" w14:paraId="2D52306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3EFC017" w14:textId="53189C5C"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FA8E47C" w14:textId="3045B0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3817FF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16D015" w14:textId="32AE1EA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397D1D" w14:textId="0477FE6D" w:rsidR="005B5EAD" w:rsidRPr="00785C54" w:rsidRDefault="005B5EAD" w:rsidP="00785C54">
            <w:pPr>
              <w:pStyle w:val="Tablebody"/>
              <w:autoSpaceDE w:val="0"/>
              <w:autoSpaceDN w:val="0"/>
              <w:adjustRightInd w:val="0"/>
              <w:jc w:val="both"/>
              <w:rPr>
                <w:szCs w:val="20"/>
              </w:rPr>
            </w:pPr>
            <w:r w:rsidRPr="00785C54">
              <w:rPr>
                <w:szCs w:val="24"/>
              </w:rPr>
              <w:t>/req/sam-cpt/PreparationStep/PreparationStep-sem</w:t>
            </w:r>
          </w:p>
        </w:tc>
      </w:tr>
      <w:tr w:rsidR="005B5EAD" w:rsidRPr="00785C54" w14:paraId="521D9A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A1672E1" w14:textId="3901891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A420743" w14:textId="789EF031" w:rsidR="005B5EAD" w:rsidRPr="00785C54" w:rsidRDefault="005B5EAD" w:rsidP="00785C54">
            <w:pPr>
              <w:pStyle w:val="Tablebody"/>
              <w:autoSpaceDE w:val="0"/>
              <w:autoSpaceDN w:val="0"/>
              <w:adjustRightInd w:val="0"/>
              <w:jc w:val="both"/>
              <w:rPr>
                <w:szCs w:val="20"/>
              </w:rPr>
            </w:pPr>
            <w:r w:rsidRPr="00785C54">
              <w:rPr>
                <w:szCs w:val="24"/>
              </w:rPr>
              <w:t>/req/sam-cpt/PreparationStep/processingDetails-sem</w:t>
            </w:r>
          </w:p>
        </w:tc>
      </w:tr>
      <w:tr w:rsidR="005B5EAD" w:rsidRPr="00785C54" w14:paraId="7F7B4FD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4B3DF2B" w14:textId="1E24D7A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38564DE" w14:textId="11B81CCD" w:rsidR="005B5EAD" w:rsidRPr="00785C54" w:rsidRDefault="005B5EAD" w:rsidP="00785C54">
            <w:pPr>
              <w:pStyle w:val="Tablebody"/>
              <w:autoSpaceDE w:val="0"/>
              <w:autoSpaceDN w:val="0"/>
              <w:adjustRightInd w:val="0"/>
              <w:jc w:val="both"/>
              <w:rPr>
                <w:szCs w:val="20"/>
              </w:rPr>
            </w:pPr>
            <w:r w:rsidRPr="00785C54">
              <w:rPr>
                <w:szCs w:val="24"/>
              </w:rPr>
              <w:t>/req/sam-cpt/PreparationStep/preparedSample-sem</w:t>
            </w:r>
          </w:p>
        </w:tc>
      </w:tr>
      <w:tr w:rsidR="005B5EAD" w:rsidRPr="00785C54" w14:paraId="0A56625E"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8B3F2D5" w14:textId="40D4F4A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A77A088" w14:textId="40DDF9F4"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395DAC9C" w14:textId="177AB6E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88" w:name="_Toc113373486"/>
      <w:r w:rsidRPr="00785C54">
        <w:rPr>
          <w:rFonts w:eastAsia="Times New Roman"/>
          <w:szCs w:val="24"/>
        </w:rPr>
        <w:t>Interface PreparationStep</w:t>
      </w:r>
      <w:bookmarkEnd w:id="28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CE089E" w14:textId="77777777" w:rsidTr="00EC5BE0">
        <w:trPr>
          <w:jc w:val="center"/>
        </w:trPr>
        <w:tc>
          <w:tcPr>
            <w:tcW w:w="4526" w:type="dxa"/>
            <w:tcMar>
              <w:top w:w="100" w:type="dxa"/>
              <w:left w:w="100" w:type="dxa"/>
              <w:bottom w:w="100" w:type="dxa"/>
              <w:right w:w="100" w:type="dxa"/>
            </w:tcMar>
          </w:tcPr>
          <w:p w14:paraId="5EACCE6A" w14:textId="3B080EF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/req/sam-cpt/PreparationStep/PreparationStep-sem</w:t>
            </w:r>
          </w:p>
        </w:tc>
        <w:tc>
          <w:tcPr>
            <w:tcW w:w="5245" w:type="dxa"/>
            <w:tcMar>
              <w:top w:w="100" w:type="dxa"/>
              <w:left w:w="100" w:type="dxa"/>
              <w:bottom w:w="100" w:type="dxa"/>
              <w:right w:w="100" w:type="dxa"/>
            </w:tcMar>
          </w:tcPr>
          <w:p w14:paraId="2677AA53" w14:textId="623860AF"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PreparationStep</w:t>
            </w:r>
            <w:r w:rsidRPr="00785C54">
              <w:rPr>
                <w:szCs w:val="24"/>
              </w:rPr>
              <w:t xml:space="preserve"> </w:t>
            </w:r>
            <w:ins w:id="2889" w:author="Katharina Schleidt" w:date="2022-08-10T20:02:00Z">
              <w:r w:rsidR="00B36FFD" w:rsidRPr="00B36FFD">
                <w:rPr>
                  <w:szCs w:val="24"/>
                </w:rPr>
                <w:t>shall be defined as</w:t>
              </w:r>
            </w:ins>
            <w:del w:id="2890" w:author="Katharina Schleidt" w:date="2022-08-10T20:02:00Z">
              <w:r w:rsidRPr="00785C54" w:rsidDel="00B36FFD">
                <w:rPr>
                  <w:szCs w:val="24"/>
                </w:rPr>
                <w:delText>is</w:delText>
              </w:r>
            </w:del>
            <w:r w:rsidRPr="00785C54">
              <w:rPr>
                <w:szCs w:val="24"/>
              </w:rPr>
              <w:t xml:space="preserve"> an individual step pertaining to a </w:t>
            </w:r>
            <w:r w:rsidRPr="00785C54">
              <w:rPr>
                <w:b/>
                <w:szCs w:val="24"/>
              </w:rPr>
              <w:t>PreparationProcedure</w:t>
            </w:r>
            <w:r w:rsidRPr="00785C54">
              <w:rPr>
                <w:szCs w:val="24"/>
              </w:rPr>
              <w:t>.</w:t>
            </w:r>
          </w:p>
        </w:tc>
      </w:tr>
    </w:tbl>
    <w:p w14:paraId="5AD96F89" w14:textId="6C90F9B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1" w:name="_Toc113373487"/>
      <w:r w:rsidRPr="00785C54">
        <w:rPr>
          <w:rFonts w:eastAsia="Times New Roman"/>
          <w:szCs w:val="24"/>
        </w:rPr>
        <w:t>Association processingDetails</w:t>
      </w:r>
      <w:bookmarkEnd w:id="289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D666AE5" w14:textId="77777777" w:rsidTr="00EC5BE0">
        <w:trPr>
          <w:jc w:val="center"/>
        </w:trPr>
        <w:tc>
          <w:tcPr>
            <w:tcW w:w="4526" w:type="dxa"/>
            <w:tcMar>
              <w:top w:w="100" w:type="dxa"/>
              <w:left w:w="100" w:type="dxa"/>
              <w:bottom w:w="100" w:type="dxa"/>
              <w:right w:w="100" w:type="dxa"/>
            </w:tcMar>
          </w:tcPr>
          <w:p w14:paraId="174736FE" w14:textId="4E2B0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/req/sam-cpt/PreparationStep/processingDetails-sem</w:t>
            </w:r>
          </w:p>
        </w:tc>
        <w:tc>
          <w:tcPr>
            <w:tcW w:w="5245" w:type="dxa"/>
            <w:tcMar>
              <w:top w:w="100" w:type="dxa"/>
              <w:left w:w="100" w:type="dxa"/>
              <w:bottom w:w="100" w:type="dxa"/>
              <w:right w:w="100" w:type="dxa"/>
            </w:tcMar>
          </w:tcPr>
          <w:p w14:paraId="176AB9C6"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PreparationProcedure</w:t>
            </w:r>
            <w:r w:rsidRPr="00785C54">
              <w:rPr>
                <w:szCs w:val="24"/>
              </w:rPr>
              <w:t xml:space="preserve"> step performed on the </w:t>
            </w:r>
            <w:r w:rsidRPr="00785C54">
              <w:rPr>
                <w:b/>
                <w:szCs w:val="24"/>
              </w:rPr>
              <w:t>Sample</w:t>
            </w:r>
            <w:r w:rsidRPr="00785C54">
              <w:rPr>
                <w:szCs w:val="24"/>
              </w:rPr>
              <w:t xml:space="preserve"> the </w:t>
            </w:r>
            <w:r w:rsidRPr="00785C54">
              <w:rPr>
                <w:b/>
                <w:szCs w:val="24"/>
              </w:rPr>
              <w:t>PreparationStep</w:t>
            </w:r>
            <w:r w:rsidRPr="00785C54">
              <w:rPr>
                <w:szCs w:val="24"/>
              </w:rPr>
              <w:t xml:space="preserve"> pertains to.</w:t>
            </w:r>
          </w:p>
          <w:p w14:paraId="70065136" w14:textId="6FB80B2C"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PreparationProcedure</w:t>
            </w:r>
            <w:r w:rsidRPr="00785C54">
              <w:rPr>
                <w:szCs w:val="24"/>
              </w:rPr>
              <w:t xml:space="preserve">(s) are described they </w:t>
            </w:r>
            <w:del w:id="2892" w:author="Katharina Schleidt" w:date="2022-08-10T19:14:00Z">
              <w:r w:rsidRPr="00785C54" w:rsidDel="002F2035">
                <w:rPr>
                  <w:szCs w:val="24"/>
                </w:rPr>
                <w:delText>SHALL</w:delText>
              </w:r>
            </w:del>
            <w:ins w:id="2893" w:author="Katharina Schleidt" w:date="2022-08-10T19:14:00Z">
              <w:r w:rsidR="002F2035">
                <w:rPr>
                  <w:szCs w:val="24"/>
                </w:rPr>
                <w:t>shall</w:t>
              </w:r>
            </w:ins>
            <w:r w:rsidRPr="00785C54">
              <w:rPr>
                <w:szCs w:val="24"/>
              </w:rPr>
              <w:t xml:space="preserve"> be referred to using the association with the role </w:t>
            </w:r>
            <w:r w:rsidRPr="00785C54">
              <w:rPr>
                <w:b/>
                <w:szCs w:val="24"/>
              </w:rPr>
              <w:t>processingDetails</w:t>
            </w:r>
            <w:r w:rsidRPr="00785C54">
              <w:rPr>
                <w:szCs w:val="24"/>
              </w:rPr>
              <w:t>.</w:t>
            </w:r>
          </w:p>
        </w:tc>
      </w:tr>
    </w:tbl>
    <w:p w14:paraId="3E3AEDF6" w14:textId="56FB08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4" w:name="_Toc113373488"/>
      <w:r w:rsidRPr="00785C54">
        <w:rPr>
          <w:rFonts w:eastAsia="Times New Roman"/>
          <w:szCs w:val="24"/>
        </w:rPr>
        <w:t>Association preparedSample</w:t>
      </w:r>
      <w:bookmarkEnd w:id="289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7CE3FD6" w14:textId="77777777" w:rsidTr="00EC5BE0">
        <w:trPr>
          <w:jc w:val="center"/>
        </w:trPr>
        <w:tc>
          <w:tcPr>
            <w:tcW w:w="4526" w:type="dxa"/>
            <w:tcMar>
              <w:top w:w="100" w:type="dxa"/>
              <w:left w:w="100" w:type="dxa"/>
              <w:bottom w:w="100" w:type="dxa"/>
              <w:right w:w="100" w:type="dxa"/>
            </w:tcMar>
          </w:tcPr>
          <w:p w14:paraId="0AB133C7" w14:textId="5AE230E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/req/sam-cpt/PreparationStep/preparedSample-sem</w:t>
            </w:r>
          </w:p>
        </w:tc>
        <w:tc>
          <w:tcPr>
            <w:tcW w:w="5245" w:type="dxa"/>
            <w:tcMar>
              <w:top w:w="100" w:type="dxa"/>
              <w:left w:w="100" w:type="dxa"/>
              <w:bottom w:w="100" w:type="dxa"/>
              <w:right w:w="100" w:type="dxa"/>
            </w:tcMar>
          </w:tcPr>
          <w:p w14:paraId="2950958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Sample</w:t>
            </w:r>
            <w:r w:rsidRPr="00785C54">
              <w:rPr>
                <w:szCs w:val="24"/>
              </w:rPr>
              <w:t xml:space="preserve"> on which the </w:t>
            </w:r>
            <w:r w:rsidRPr="00785C54">
              <w:rPr>
                <w:b/>
                <w:szCs w:val="24"/>
              </w:rPr>
              <w:t>PreparationProcedure</w:t>
            </w:r>
            <w:r w:rsidRPr="00785C54">
              <w:rPr>
                <w:szCs w:val="24"/>
              </w:rPr>
              <w:t xml:space="preserve"> is performed.</w:t>
            </w:r>
          </w:p>
          <w:p w14:paraId="32C4ED3E" w14:textId="62C82BD7" w:rsidR="005B5EAD" w:rsidRPr="00785C54" w:rsidRDefault="005B5EAD" w:rsidP="00785C54">
            <w:pPr>
              <w:pStyle w:val="Tablebody"/>
              <w:autoSpaceDE w:val="0"/>
              <w:autoSpaceDN w:val="0"/>
              <w:adjustRightInd w:val="0"/>
              <w:jc w:val="both"/>
              <w:rPr>
                <w:szCs w:val="20"/>
              </w:rPr>
            </w:pPr>
            <w:r w:rsidRPr="00785C54">
              <w:rPr>
                <w:szCs w:val="24"/>
              </w:rPr>
              <w:t xml:space="preserve">The </w:t>
            </w:r>
            <w:r w:rsidRPr="00785C54">
              <w:rPr>
                <w:b/>
                <w:szCs w:val="24"/>
              </w:rPr>
              <w:t>Sample</w:t>
            </w:r>
            <w:r w:rsidRPr="00785C54">
              <w:rPr>
                <w:szCs w:val="24"/>
              </w:rPr>
              <w:t xml:space="preserve"> </w:t>
            </w:r>
            <w:del w:id="2895" w:author="Katharina Schleidt" w:date="2022-08-10T19:14:00Z">
              <w:r w:rsidRPr="00785C54" w:rsidDel="002F2035">
                <w:rPr>
                  <w:szCs w:val="24"/>
                </w:rPr>
                <w:delText>SHALL</w:delText>
              </w:r>
            </w:del>
            <w:ins w:id="2896" w:author="Katharina Schleidt" w:date="2022-08-10T19:14:00Z">
              <w:r w:rsidR="002F2035">
                <w:rPr>
                  <w:szCs w:val="24"/>
                </w:rPr>
                <w:t>shall</w:t>
              </w:r>
            </w:ins>
            <w:r w:rsidRPr="00785C54">
              <w:rPr>
                <w:szCs w:val="24"/>
              </w:rPr>
              <w:t xml:space="preserve"> be referred to using the association with the role </w:t>
            </w:r>
            <w:r w:rsidRPr="00785C54">
              <w:rPr>
                <w:b/>
                <w:szCs w:val="24"/>
              </w:rPr>
              <w:t>preparedSample</w:t>
            </w:r>
            <w:r w:rsidRPr="00785C54">
              <w:rPr>
                <w:szCs w:val="24"/>
              </w:rPr>
              <w:t>.</w:t>
            </w:r>
          </w:p>
        </w:tc>
      </w:tr>
    </w:tbl>
    <w:p w14:paraId="1BD05B6D" w14:textId="2A5465CA" w:rsidR="005B5EAD" w:rsidRPr="00785C54" w:rsidRDefault="005B5EAD" w:rsidP="00785C54">
      <w:pPr>
        <w:pStyle w:val="Heading2"/>
        <w:tabs>
          <w:tab w:val="left" w:pos="400"/>
        </w:tabs>
        <w:autoSpaceDE w:val="0"/>
        <w:autoSpaceDN w:val="0"/>
        <w:adjustRightInd w:val="0"/>
        <w:rPr>
          <w:rFonts w:eastAsia="Times New Roman"/>
          <w:szCs w:val="24"/>
        </w:rPr>
      </w:pPr>
      <w:bookmarkStart w:id="2897" w:name="_Toc113373489"/>
      <w:r w:rsidRPr="00785C54">
        <w:rPr>
          <w:rFonts w:eastAsia="Times New Roman"/>
          <w:szCs w:val="24"/>
        </w:rPr>
        <w:t>PreparationProcedure</w:t>
      </w:r>
      <w:bookmarkEnd w:id="2897"/>
    </w:p>
    <w:p w14:paraId="235033A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898" w:name="_Toc113373490"/>
      <w:r w:rsidRPr="00785C54">
        <w:rPr>
          <w:rFonts w:eastAsia="Times New Roman"/>
          <w:szCs w:val="24"/>
        </w:rPr>
        <w:t>PreparationProcedure Requirements Class</w:t>
      </w:r>
      <w:bookmarkEnd w:id="289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97D3301"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0BE2B28F" w14:textId="51D929C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12E8D698" w14:textId="35042F68" w:rsidR="005B5EAD" w:rsidRPr="00785C54" w:rsidRDefault="005B5EAD" w:rsidP="00785C54">
            <w:pPr>
              <w:pStyle w:val="Tableheader"/>
              <w:autoSpaceDE w:val="0"/>
              <w:autoSpaceDN w:val="0"/>
              <w:adjustRightInd w:val="0"/>
              <w:jc w:val="both"/>
              <w:rPr>
                <w:szCs w:val="20"/>
              </w:rPr>
            </w:pPr>
            <w:r w:rsidRPr="00785C54">
              <w:rPr>
                <w:szCs w:val="24"/>
              </w:rPr>
              <w:t>/req/sam-cpt/PreparationProcedure</w:t>
            </w:r>
          </w:p>
        </w:tc>
      </w:tr>
      <w:tr w:rsidR="005B5EAD" w:rsidRPr="00785C54" w14:paraId="71F897A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231A602B" w14:textId="42CF477D"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5E80AF1" w14:textId="2019F056"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197205C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DF45F9" w14:textId="199108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C4CFA" w14:textId="0BF85C67"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899" w:author="Ilkka Rinne" w:date="2022-09-06T15:32:00Z">
              <w:r w:rsidRPr="00785C54" w:rsidDel="003613DB">
                <w:rPr>
                  <w:szCs w:val="24"/>
                </w:rPr>
                <w:delText>-</w:delText>
              </w:r>
            </w:del>
            <w:ins w:id="2900" w:author="Ilkka Rinne" w:date="2022-09-06T15:32:00Z">
              <w:r w:rsidR="003613DB">
                <w:rPr>
                  <w:szCs w:val="24"/>
                </w:rPr>
                <w:t>–</w:t>
              </w:r>
            </w:ins>
            <w:r w:rsidRPr="00785C54">
              <w:rPr>
                <w:szCs w:val="24"/>
              </w:rPr>
              <w:t xml:space="preserve"> PreparationProcedure</w:t>
            </w:r>
          </w:p>
        </w:tc>
      </w:tr>
      <w:tr w:rsidR="005B5EAD" w:rsidRPr="00785C54" w14:paraId="2272D6D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53D5BE" w14:textId="2077262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93BB3F1" w14:textId="5CBC3F6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830E87E"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AA85849" w14:textId="18F9959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4FB71F" w14:textId="17829F46"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76E6CE7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7540782" w14:textId="525916C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B0E8FC" w14:textId="7AA4B3BC" w:rsidR="005B5EAD" w:rsidRPr="00785C54" w:rsidRDefault="005B5EAD" w:rsidP="00785C54">
            <w:pPr>
              <w:pStyle w:val="Tablebody"/>
              <w:autoSpaceDE w:val="0"/>
              <w:autoSpaceDN w:val="0"/>
              <w:adjustRightInd w:val="0"/>
              <w:jc w:val="both"/>
              <w:rPr>
                <w:szCs w:val="20"/>
              </w:rPr>
            </w:pPr>
            <w:r w:rsidRPr="00785C54">
              <w:rPr>
                <w:szCs w:val="24"/>
              </w:rPr>
              <w:t>/req/sam-cpt/PreparationProcedure/PreparationProcedure-sem</w:t>
            </w:r>
          </w:p>
        </w:tc>
      </w:tr>
      <w:tr w:rsidR="005B5EAD" w:rsidRPr="00785C54" w14:paraId="4F46307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8B4037" w14:textId="3712F4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2B2C0F" w14:textId="1B541E64" w:rsidR="005B5EAD" w:rsidRPr="00785C54" w:rsidRDefault="005B5EAD" w:rsidP="00785C54">
            <w:pPr>
              <w:pStyle w:val="Tablebody"/>
              <w:autoSpaceDE w:val="0"/>
              <w:autoSpaceDN w:val="0"/>
              <w:adjustRightInd w:val="0"/>
              <w:jc w:val="both"/>
              <w:rPr>
                <w:szCs w:val="20"/>
              </w:rPr>
            </w:pPr>
            <w:r w:rsidRPr="00785C54">
              <w:rPr>
                <w:szCs w:val="24"/>
              </w:rPr>
              <w:t>/req/sam-cpt/PreparationProcedure/samplePreparationStep-sem</w:t>
            </w:r>
          </w:p>
        </w:tc>
      </w:tr>
      <w:tr w:rsidR="005B5EAD" w:rsidRPr="00785C54" w14:paraId="30EE036F"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52BEFAC2" w14:textId="588A7EB5"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3A6CC08" w14:textId="5B077B3F"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243C267" w14:textId="47B8FF52"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1" w:name="_Toc113373491"/>
      <w:r w:rsidRPr="00785C54">
        <w:rPr>
          <w:rFonts w:eastAsia="Times New Roman"/>
          <w:szCs w:val="24"/>
        </w:rPr>
        <w:t>Interface PreparationProcedure</w:t>
      </w:r>
      <w:bookmarkEnd w:id="290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2915DA5" w14:textId="77777777" w:rsidTr="00EC5BE0">
        <w:trPr>
          <w:jc w:val="center"/>
        </w:trPr>
        <w:tc>
          <w:tcPr>
            <w:tcW w:w="4526" w:type="dxa"/>
            <w:tcMar>
              <w:top w:w="100" w:type="dxa"/>
              <w:left w:w="100" w:type="dxa"/>
              <w:bottom w:w="100" w:type="dxa"/>
              <w:right w:w="100" w:type="dxa"/>
            </w:tcMar>
          </w:tcPr>
          <w:p w14:paraId="71D475D4" w14:textId="3BA74B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/req/sam-cpt/PreparationProcedure/PreparationProcedure-sem</w:t>
            </w:r>
          </w:p>
        </w:tc>
        <w:tc>
          <w:tcPr>
            <w:tcW w:w="5245" w:type="dxa"/>
            <w:tcMar>
              <w:top w:w="100" w:type="dxa"/>
              <w:left w:w="100" w:type="dxa"/>
              <w:bottom w:w="100" w:type="dxa"/>
              <w:right w:w="100" w:type="dxa"/>
            </w:tcMar>
          </w:tcPr>
          <w:p w14:paraId="7EB93774" w14:textId="4C5B3B24" w:rsidR="005B5EAD" w:rsidRPr="00785C54" w:rsidRDefault="005B5EAD" w:rsidP="00785C54">
            <w:pPr>
              <w:pStyle w:val="Tablebody"/>
              <w:autoSpaceDE w:val="0"/>
              <w:autoSpaceDN w:val="0"/>
              <w:adjustRightInd w:val="0"/>
              <w:jc w:val="both"/>
              <w:rPr>
                <w:b/>
                <w:szCs w:val="20"/>
              </w:rPr>
            </w:pPr>
            <w:del w:id="2902" w:author="Katharina Schleidt" w:date="2022-08-10T20:02:00Z">
              <w:r w:rsidRPr="00785C54" w:rsidDel="00B36FFD">
                <w:rPr>
                  <w:szCs w:val="24"/>
                </w:rPr>
                <w:delText xml:space="preserve">The </w:delText>
              </w:r>
            </w:del>
            <w:ins w:id="2903" w:author="Katharina Schleidt" w:date="2022-08-10T20:02:00Z">
              <w:r w:rsidR="00B36FFD" w:rsidRPr="00B36FFD">
                <w:rPr>
                  <w:szCs w:val="24"/>
                </w:rPr>
                <w:t xml:space="preserve">A </w:t>
              </w:r>
            </w:ins>
            <w:ins w:id="2904" w:author="Katharina Schleidt" w:date="2022-08-10T20:03:00Z">
              <w:r w:rsidR="00B36FFD" w:rsidRPr="00B36FFD">
                <w:rPr>
                  <w:b/>
                  <w:bCs/>
                  <w:szCs w:val="24"/>
                  <w:rPrChange w:id="2905" w:author="Katharina Schleidt" w:date="2022-08-10T20:03:00Z">
                    <w:rPr>
                      <w:szCs w:val="24"/>
                    </w:rPr>
                  </w:rPrChange>
                </w:rPr>
                <w:t>PreparationProcedure</w:t>
              </w:r>
              <w:r w:rsidR="00B36FFD" w:rsidRPr="00B36FFD">
                <w:rPr>
                  <w:szCs w:val="24"/>
                </w:rPr>
                <w:t xml:space="preserve"> </w:t>
              </w:r>
            </w:ins>
            <w:ins w:id="2906" w:author="Katharina Schleidt" w:date="2022-08-10T20:02:00Z">
              <w:r w:rsidR="00B36FFD" w:rsidRPr="00B36FFD">
                <w:rPr>
                  <w:szCs w:val="24"/>
                </w:rPr>
                <w:t xml:space="preserve">shall be defined as </w:t>
              </w:r>
              <w:r w:rsidR="00B36FFD">
                <w:rPr>
                  <w:szCs w:val="24"/>
                </w:rPr>
                <w:t>t</w:t>
              </w:r>
              <w:r w:rsidR="00B36FFD" w:rsidRPr="00785C54">
                <w:rPr>
                  <w:szCs w:val="24"/>
                </w:rPr>
                <w:t xml:space="preserve">he </w:t>
              </w:r>
            </w:ins>
            <w:r w:rsidRPr="00785C54">
              <w:rPr>
                <w:szCs w:val="24"/>
              </w:rPr>
              <w:t xml:space="preserve">description of preparation steps performed on a </w:t>
            </w:r>
            <w:r w:rsidRPr="00785C54">
              <w:rPr>
                <w:b/>
                <w:szCs w:val="24"/>
              </w:rPr>
              <w:t>Sample</w:t>
            </w:r>
            <w:r w:rsidRPr="00785C54">
              <w:rPr>
                <w:szCs w:val="24"/>
              </w:rPr>
              <w:t>.</w:t>
            </w:r>
          </w:p>
        </w:tc>
      </w:tr>
    </w:tbl>
    <w:p w14:paraId="0A5F9939" w14:textId="11D88A70"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07" w:name="_Toc113373492"/>
      <w:r w:rsidRPr="00785C54">
        <w:rPr>
          <w:rFonts w:eastAsia="Times New Roman"/>
          <w:szCs w:val="24"/>
        </w:rPr>
        <w:t>Association samplePreparationStep</w:t>
      </w:r>
      <w:bookmarkEnd w:id="29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A53FCF6" w14:textId="77777777" w:rsidTr="00EC5BE0">
        <w:trPr>
          <w:jc w:val="center"/>
        </w:trPr>
        <w:tc>
          <w:tcPr>
            <w:tcW w:w="4526" w:type="dxa"/>
            <w:tcMar>
              <w:top w:w="100" w:type="dxa"/>
              <w:left w:w="100" w:type="dxa"/>
              <w:bottom w:w="100" w:type="dxa"/>
              <w:right w:w="100" w:type="dxa"/>
            </w:tcMar>
          </w:tcPr>
          <w:p w14:paraId="7B4DE95C" w14:textId="7939896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/req/sam-cpt/PreparationProcedure/samplePreparationStep-sem</w:t>
            </w:r>
          </w:p>
        </w:tc>
        <w:tc>
          <w:tcPr>
            <w:tcW w:w="5245" w:type="dxa"/>
            <w:tcMar>
              <w:top w:w="100" w:type="dxa"/>
              <w:left w:w="100" w:type="dxa"/>
              <w:bottom w:w="100" w:type="dxa"/>
              <w:right w:w="100" w:type="dxa"/>
            </w:tcMar>
          </w:tcPr>
          <w:p w14:paraId="76FE7178" w14:textId="066ED913"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PreparingProcedure</w:t>
            </w:r>
            <w:r w:rsidRPr="00785C54">
              <w:rPr>
                <w:szCs w:val="24"/>
              </w:rPr>
              <w:t xml:space="preserve"> provides information on the </w:t>
            </w:r>
            <w:r w:rsidRPr="00785C54">
              <w:rPr>
                <w:b/>
                <w:szCs w:val="24"/>
              </w:rPr>
              <w:t>PreparationStep</w:t>
            </w:r>
            <w:r w:rsidRPr="00785C54">
              <w:rPr>
                <w:szCs w:val="24"/>
              </w:rPr>
              <w:t xml:space="preserve"> where this procedure has been used, the association with the role </w:t>
            </w:r>
            <w:r w:rsidRPr="00785C54">
              <w:rPr>
                <w:b/>
                <w:szCs w:val="24"/>
              </w:rPr>
              <w:t>samplePreparationStep</w:t>
            </w:r>
            <w:r w:rsidRPr="00785C54">
              <w:rPr>
                <w:szCs w:val="24"/>
              </w:rPr>
              <w:t xml:space="preserve"> </w:t>
            </w:r>
            <w:del w:id="2908" w:author="Katharina Schleidt" w:date="2022-08-10T19:14:00Z">
              <w:r w:rsidRPr="00785C54" w:rsidDel="002F2035">
                <w:rPr>
                  <w:szCs w:val="24"/>
                </w:rPr>
                <w:delText>SHALL</w:delText>
              </w:r>
            </w:del>
            <w:ins w:id="2909" w:author="Katharina Schleidt" w:date="2022-08-10T19:14:00Z">
              <w:r w:rsidR="002F2035">
                <w:rPr>
                  <w:szCs w:val="24"/>
                </w:rPr>
                <w:t>shall</w:t>
              </w:r>
            </w:ins>
            <w:r w:rsidRPr="00785C54">
              <w:rPr>
                <w:szCs w:val="24"/>
              </w:rPr>
              <w:t xml:space="preserve"> be used.</w:t>
            </w:r>
          </w:p>
        </w:tc>
      </w:tr>
    </w:tbl>
    <w:p w14:paraId="7A00F525" w14:textId="1B7648E7" w:rsidR="005B5EAD" w:rsidRPr="00785C54" w:rsidRDefault="005B5EAD" w:rsidP="00785C54">
      <w:pPr>
        <w:pStyle w:val="Heading2"/>
        <w:tabs>
          <w:tab w:val="left" w:pos="400"/>
        </w:tabs>
        <w:autoSpaceDE w:val="0"/>
        <w:autoSpaceDN w:val="0"/>
        <w:adjustRightInd w:val="0"/>
        <w:rPr>
          <w:rFonts w:eastAsia="Times New Roman"/>
          <w:szCs w:val="24"/>
        </w:rPr>
      </w:pPr>
      <w:bookmarkStart w:id="2910" w:name="_Toc113373493"/>
      <w:r w:rsidRPr="00785C54">
        <w:rPr>
          <w:rFonts w:eastAsia="Times New Roman"/>
          <w:szCs w:val="24"/>
        </w:rPr>
        <w:t>SamplingProcedure</w:t>
      </w:r>
      <w:bookmarkEnd w:id="2910"/>
    </w:p>
    <w:p w14:paraId="11C9760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1" w:name="_Toc113373494"/>
      <w:r w:rsidRPr="00785C54">
        <w:rPr>
          <w:rFonts w:eastAsia="Times New Roman"/>
          <w:szCs w:val="24"/>
        </w:rPr>
        <w:t>SamplingProcedure Requirements Class</w:t>
      </w:r>
      <w:bookmarkEnd w:id="291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4E24C32C"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6C051" w14:textId="36C744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573CAF7A" w14:textId="62B218D6" w:rsidR="005B5EAD" w:rsidRPr="00785C54" w:rsidRDefault="005B5EAD" w:rsidP="00785C54">
            <w:pPr>
              <w:pStyle w:val="Tableheader"/>
              <w:autoSpaceDE w:val="0"/>
              <w:autoSpaceDN w:val="0"/>
              <w:adjustRightInd w:val="0"/>
              <w:jc w:val="both"/>
              <w:rPr>
                <w:szCs w:val="20"/>
              </w:rPr>
            </w:pPr>
            <w:r w:rsidRPr="00785C54">
              <w:rPr>
                <w:szCs w:val="24"/>
              </w:rPr>
              <w:t>/req/sam-cpt/SamplingProcedure</w:t>
            </w:r>
          </w:p>
        </w:tc>
      </w:tr>
      <w:tr w:rsidR="005B5EAD" w:rsidRPr="00785C54" w14:paraId="2FF66352"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73603F61" w14:textId="7718713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E6C689E" w14:textId="01996C79" w:rsidR="005B5EAD" w:rsidRPr="00785C54" w:rsidRDefault="005B5EAD" w:rsidP="00785C54">
            <w:pPr>
              <w:pStyle w:val="Tablebody"/>
              <w:autoSpaceDE w:val="0"/>
              <w:autoSpaceDN w:val="0"/>
              <w:adjustRightInd w:val="0"/>
              <w:jc w:val="both"/>
              <w:rPr>
                <w:szCs w:val="20"/>
              </w:rPr>
            </w:pPr>
            <w:r w:rsidRPr="00785C54">
              <w:rPr>
                <w:szCs w:val="24"/>
              </w:rPr>
              <w:t>Conceptual model</w:t>
            </w:r>
          </w:p>
        </w:tc>
      </w:tr>
      <w:tr w:rsidR="005B5EAD" w:rsidRPr="00785C54" w14:paraId="530F662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A4D062D" w14:textId="46EA40E1"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17F2A778" w14:textId="082BCFAF" w:rsidR="005B5EAD" w:rsidRPr="00785C54" w:rsidRDefault="005B5EAD" w:rsidP="00785C54">
            <w:pPr>
              <w:pStyle w:val="Tablebody"/>
              <w:autoSpaceDE w:val="0"/>
              <w:autoSpaceDN w:val="0"/>
              <w:adjustRightInd w:val="0"/>
              <w:jc w:val="both"/>
              <w:rPr>
                <w:szCs w:val="20"/>
              </w:rPr>
            </w:pPr>
            <w:r w:rsidRPr="00785C54">
              <w:rPr>
                <w:szCs w:val="24"/>
              </w:rPr>
              <w:t xml:space="preserve">Conceptual Sample </w:t>
            </w:r>
            <w:del w:id="2912" w:author="Ilkka Rinne" w:date="2022-09-06T15:32:00Z">
              <w:r w:rsidRPr="00785C54" w:rsidDel="003613DB">
                <w:rPr>
                  <w:szCs w:val="24"/>
                </w:rPr>
                <w:delText>-</w:delText>
              </w:r>
            </w:del>
            <w:ins w:id="2913" w:author="Ilkka Rinne" w:date="2022-09-06T15:32:00Z">
              <w:r w:rsidR="003613DB">
                <w:rPr>
                  <w:szCs w:val="24"/>
                </w:rPr>
                <w:t>–</w:t>
              </w:r>
            </w:ins>
            <w:r w:rsidRPr="00785C54">
              <w:rPr>
                <w:szCs w:val="24"/>
              </w:rPr>
              <w:t xml:space="preserve"> SamplingProcedure</w:t>
            </w:r>
          </w:p>
        </w:tc>
      </w:tr>
      <w:tr w:rsidR="005B5EAD" w:rsidRPr="00785C54" w14:paraId="1BAC7E9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0CE0165" w14:textId="0D6F6CC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A182767" w14:textId="696EDEC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4CE84CDF"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38187CD" w14:textId="7F57912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B43A39B" w14:textId="3F19D719" w:rsidR="005B5EAD" w:rsidRPr="00785C54" w:rsidRDefault="005B5EAD" w:rsidP="00785C54">
            <w:pPr>
              <w:pStyle w:val="Tablebody"/>
              <w:autoSpaceDE w:val="0"/>
              <w:autoSpaceDN w:val="0"/>
              <w:adjustRightInd w:val="0"/>
              <w:jc w:val="both"/>
              <w:rPr>
                <w:szCs w:val="20"/>
              </w:rPr>
            </w:pPr>
            <w:r w:rsidRPr="00785C54">
              <w:rPr>
                <w:szCs w:val="24"/>
              </w:rPr>
              <w:t>/req/obs-cpt/Procedure</w:t>
            </w:r>
          </w:p>
        </w:tc>
      </w:tr>
      <w:tr w:rsidR="005B5EAD" w:rsidRPr="00785C54" w14:paraId="5599980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6D9DF81" w14:textId="14CEAD2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F601F31" w14:textId="0607548E" w:rsidR="005B5EAD" w:rsidRPr="00785C54" w:rsidRDefault="005B5EAD" w:rsidP="00785C54">
            <w:pPr>
              <w:pStyle w:val="Tablebody"/>
              <w:autoSpaceDE w:val="0"/>
              <w:autoSpaceDN w:val="0"/>
              <w:adjustRightInd w:val="0"/>
              <w:jc w:val="both"/>
              <w:rPr>
                <w:szCs w:val="20"/>
              </w:rPr>
            </w:pPr>
            <w:r w:rsidRPr="00785C54">
              <w:rPr>
                <w:szCs w:val="24"/>
              </w:rPr>
              <w:t>/req/sam-cpt/SamplingProcedure/SamplingProcedure-sem</w:t>
            </w:r>
          </w:p>
        </w:tc>
      </w:tr>
      <w:tr w:rsidR="005B5EAD" w:rsidRPr="00785C54" w14:paraId="3B72EC67"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0694C4A" w14:textId="377DD27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2A051E7" w14:textId="36092701" w:rsidR="005B5EAD" w:rsidRPr="00785C54" w:rsidRDefault="005B5EAD" w:rsidP="00785C54">
            <w:pPr>
              <w:pStyle w:val="Tablebody"/>
              <w:autoSpaceDE w:val="0"/>
              <w:autoSpaceDN w:val="0"/>
              <w:adjustRightInd w:val="0"/>
              <w:jc w:val="both"/>
              <w:rPr>
                <w:szCs w:val="20"/>
              </w:rPr>
            </w:pPr>
            <w:r w:rsidRPr="00785C54">
              <w:rPr>
                <w:szCs w:val="24"/>
              </w:rPr>
              <w:t>/req/sam-cpt/SamplingProcedure/sampling-sem</w:t>
            </w:r>
          </w:p>
        </w:tc>
      </w:tr>
      <w:tr w:rsidR="005B5EAD" w:rsidRPr="00785C54" w14:paraId="6B40A314"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2E3F958" w14:textId="1D5B19A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EE17B36" w14:textId="71D03511" w:rsidR="005B5EAD" w:rsidRPr="00785C54" w:rsidRDefault="005B5EAD" w:rsidP="00785C54">
            <w:pPr>
              <w:pStyle w:val="Tablebody"/>
              <w:autoSpaceDE w:val="0"/>
              <w:autoSpaceDN w:val="0"/>
              <w:adjustRightInd w:val="0"/>
              <w:jc w:val="both"/>
              <w:rPr>
                <w:szCs w:val="20"/>
              </w:rPr>
            </w:pPr>
            <w:r w:rsidRPr="00785C54">
              <w:rPr>
                <w:szCs w:val="24"/>
              </w:rPr>
              <w:t>/req/sam-cpt/SamplingProcedure/sampler-sem</w:t>
            </w:r>
          </w:p>
        </w:tc>
      </w:tr>
      <w:tr w:rsidR="005B5EAD" w:rsidRPr="00785C54" w14:paraId="1BAC9CDB"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29BD15A7" w14:textId="031A18D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55F463FC" w14:textId="411ED2BC"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F85116" w14:textId="3BB7110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4" w:name="_Toc113373495"/>
      <w:r w:rsidRPr="00785C54">
        <w:rPr>
          <w:rFonts w:eastAsia="Times New Roman"/>
          <w:szCs w:val="24"/>
        </w:rPr>
        <w:t>Interface SamplingProcedure</w:t>
      </w:r>
      <w:bookmarkEnd w:id="2914"/>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4048FB3C" w14:textId="77777777" w:rsidTr="00EC5BE0">
        <w:tc>
          <w:tcPr>
            <w:tcW w:w="4526" w:type="dxa"/>
            <w:tcMar>
              <w:top w:w="100" w:type="dxa"/>
              <w:left w:w="100" w:type="dxa"/>
              <w:bottom w:w="100" w:type="dxa"/>
              <w:right w:w="100" w:type="dxa"/>
            </w:tcMar>
          </w:tcPr>
          <w:p w14:paraId="432A9F9F" w14:textId="46B261D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/req/sam-cpt/SamplingProcedure/SamplingProcedure-sem</w:t>
            </w:r>
          </w:p>
        </w:tc>
        <w:tc>
          <w:tcPr>
            <w:tcW w:w="5245" w:type="dxa"/>
            <w:tcMar>
              <w:top w:w="100" w:type="dxa"/>
              <w:left w:w="100" w:type="dxa"/>
              <w:bottom w:w="100" w:type="dxa"/>
              <w:right w:w="100" w:type="dxa"/>
            </w:tcMar>
          </w:tcPr>
          <w:p w14:paraId="553A7FE3" w14:textId="092311DC" w:rsidR="005B5EAD" w:rsidRPr="00785C54" w:rsidRDefault="00B36FFD" w:rsidP="00785C54">
            <w:pPr>
              <w:pStyle w:val="Tablebody"/>
              <w:autoSpaceDE w:val="0"/>
              <w:autoSpaceDN w:val="0"/>
              <w:adjustRightInd w:val="0"/>
              <w:jc w:val="both"/>
              <w:rPr>
                <w:b/>
                <w:szCs w:val="20"/>
              </w:rPr>
            </w:pPr>
            <w:ins w:id="2915" w:author="Katharina Schleidt" w:date="2022-08-10T20:03:00Z">
              <w:r w:rsidRPr="00B36FFD">
                <w:rPr>
                  <w:szCs w:val="24"/>
                </w:rPr>
                <w:t xml:space="preserve">A </w:t>
              </w:r>
              <w:r w:rsidRPr="00E91BC4">
                <w:rPr>
                  <w:b/>
                  <w:bCs/>
                  <w:szCs w:val="24"/>
                  <w:rPrChange w:id="2916" w:author="Katharina Schleidt" w:date="2022-08-13T17:32:00Z">
                    <w:rPr>
                      <w:szCs w:val="24"/>
                    </w:rPr>
                  </w:rPrChange>
                </w:rPr>
                <w:t>SamplingProcedure</w:t>
              </w:r>
              <w:r w:rsidRPr="00B36FFD">
                <w:rPr>
                  <w:szCs w:val="24"/>
                </w:rPr>
                <w:t xml:space="preserve"> shall be defined as </w:t>
              </w:r>
            </w:ins>
            <w:del w:id="2917" w:author="Katharina Schleidt" w:date="2022-08-10T20:03:00Z">
              <w:r w:rsidR="005B5EAD" w:rsidRPr="00785C54" w:rsidDel="00B36FFD">
                <w:rPr>
                  <w:szCs w:val="24"/>
                </w:rPr>
                <w:delText xml:space="preserve">The </w:delText>
              </w:r>
            </w:del>
            <w:ins w:id="2918" w:author="Katharina Schleidt" w:date="2022-08-10T20:03:00Z">
              <w:r>
                <w:rPr>
                  <w:szCs w:val="24"/>
                </w:rPr>
                <w:t>t</w:t>
              </w:r>
              <w:r w:rsidRPr="00785C54">
                <w:rPr>
                  <w:szCs w:val="24"/>
                </w:rPr>
                <w:t xml:space="preserve">he </w:t>
              </w:r>
            </w:ins>
            <w:r w:rsidR="005B5EAD" w:rsidRPr="00785C54">
              <w:rPr>
                <w:szCs w:val="24"/>
              </w:rPr>
              <w:t xml:space="preserve">description of steps performed by a </w:t>
            </w:r>
            <w:r w:rsidR="005B5EAD" w:rsidRPr="00785C54">
              <w:rPr>
                <w:b/>
                <w:szCs w:val="24"/>
              </w:rPr>
              <w:t>Sampler</w:t>
            </w:r>
            <w:r w:rsidR="005B5EAD" w:rsidRPr="00785C54">
              <w:rPr>
                <w:szCs w:val="24"/>
              </w:rPr>
              <w:t xml:space="preserve"> in order to extract a </w:t>
            </w:r>
            <w:r w:rsidR="005B5EAD" w:rsidRPr="00785C54">
              <w:rPr>
                <w:b/>
                <w:szCs w:val="24"/>
              </w:rPr>
              <w:t>Sample</w:t>
            </w:r>
            <w:r w:rsidR="005B5EAD" w:rsidRPr="00785C54">
              <w:rPr>
                <w:szCs w:val="24"/>
              </w:rPr>
              <w:t xml:space="preserve"> from its </w:t>
            </w:r>
            <w:r w:rsidR="005B5EAD" w:rsidRPr="00785C54">
              <w:rPr>
                <w:b/>
                <w:szCs w:val="24"/>
              </w:rPr>
              <w:t>sampledFeature</w:t>
            </w:r>
            <w:r w:rsidR="005B5EAD" w:rsidRPr="00785C54">
              <w:rPr>
                <w:szCs w:val="24"/>
              </w:rPr>
              <w:t xml:space="preserve"> in the frame of a </w:t>
            </w:r>
            <w:r w:rsidR="005B5EAD" w:rsidRPr="00785C54">
              <w:rPr>
                <w:b/>
                <w:szCs w:val="24"/>
              </w:rPr>
              <w:t>Sampling.</w:t>
            </w:r>
          </w:p>
        </w:tc>
      </w:tr>
    </w:tbl>
    <w:p w14:paraId="03509C7E" w14:textId="48A0D43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19" w:name="_Toc113373496"/>
      <w:r w:rsidRPr="00785C54">
        <w:rPr>
          <w:rFonts w:eastAsia="Times New Roman"/>
          <w:szCs w:val="24"/>
        </w:rPr>
        <w:t>Association sampling</w:t>
      </w:r>
      <w:bookmarkEnd w:id="2919"/>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293A2927" w14:textId="77777777" w:rsidTr="00EC5BE0">
        <w:tc>
          <w:tcPr>
            <w:tcW w:w="4526" w:type="dxa"/>
            <w:tcMar>
              <w:top w:w="100" w:type="dxa"/>
              <w:left w:w="100" w:type="dxa"/>
              <w:bottom w:w="100" w:type="dxa"/>
              <w:right w:w="100" w:type="dxa"/>
            </w:tcMar>
          </w:tcPr>
          <w:p w14:paraId="27F8BC5B" w14:textId="66F2C16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/req/sam-cpt/SamplingProcedure/sampling-sem</w:t>
            </w:r>
          </w:p>
        </w:tc>
        <w:tc>
          <w:tcPr>
            <w:tcW w:w="5245" w:type="dxa"/>
            <w:tcMar>
              <w:top w:w="100" w:type="dxa"/>
              <w:left w:w="100" w:type="dxa"/>
              <w:bottom w:w="100" w:type="dxa"/>
              <w:right w:w="100" w:type="dxa"/>
            </w:tcMar>
          </w:tcPr>
          <w:p w14:paraId="0C5EBB0A" w14:textId="5A645940"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Sampling</w:t>
            </w:r>
            <w:r w:rsidRPr="00785C54">
              <w:rPr>
                <w:szCs w:val="24"/>
              </w:rPr>
              <w:t xml:space="preserve"> where this procedure has been used, the association with the role </w:t>
            </w:r>
            <w:r w:rsidRPr="00785C54">
              <w:rPr>
                <w:b/>
                <w:szCs w:val="24"/>
              </w:rPr>
              <w:t>sampling</w:t>
            </w:r>
            <w:r w:rsidRPr="00785C54">
              <w:rPr>
                <w:szCs w:val="24"/>
              </w:rPr>
              <w:t xml:space="preserve"> </w:t>
            </w:r>
            <w:del w:id="2920" w:author="Katharina Schleidt" w:date="2022-08-10T19:14:00Z">
              <w:r w:rsidRPr="00785C54" w:rsidDel="002F2035">
                <w:rPr>
                  <w:szCs w:val="24"/>
                </w:rPr>
                <w:delText>SHALL</w:delText>
              </w:r>
            </w:del>
            <w:ins w:id="2921" w:author="Katharina Schleidt" w:date="2022-08-10T19:14:00Z">
              <w:r w:rsidR="002F2035">
                <w:rPr>
                  <w:szCs w:val="24"/>
                </w:rPr>
                <w:t>shall</w:t>
              </w:r>
            </w:ins>
            <w:r w:rsidRPr="00785C54">
              <w:rPr>
                <w:szCs w:val="24"/>
              </w:rPr>
              <w:t xml:space="preserve"> be used.</w:t>
            </w:r>
          </w:p>
        </w:tc>
      </w:tr>
    </w:tbl>
    <w:p w14:paraId="0D12803F" w14:textId="15D964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2" w:name="_Toc113373497"/>
      <w:r w:rsidRPr="00785C54">
        <w:rPr>
          <w:rFonts w:eastAsia="Times New Roman"/>
          <w:szCs w:val="24"/>
        </w:rPr>
        <w:t>Association sampler</w:t>
      </w:r>
      <w:bookmarkEnd w:id="2922"/>
    </w:p>
    <w:tbl>
      <w:tblPr>
        <w:tblW w:w="9771" w:type="dxa"/>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Look w:val="0600" w:firstRow="0" w:lastRow="0" w:firstColumn="0" w:lastColumn="0" w:noHBand="1" w:noVBand="1"/>
      </w:tblPr>
      <w:tblGrid>
        <w:gridCol w:w="4526"/>
        <w:gridCol w:w="5245"/>
      </w:tblGrid>
      <w:tr w:rsidR="005B5EAD" w:rsidRPr="00785C54" w14:paraId="1A3A3908" w14:textId="77777777" w:rsidTr="00EC5BE0">
        <w:tc>
          <w:tcPr>
            <w:tcW w:w="4526" w:type="dxa"/>
            <w:tcMar>
              <w:top w:w="100" w:type="dxa"/>
              <w:left w:w="100" w:type="dxa"/>
              <w:bottom w:w="100" w:type="dxa"/>
              <w:right w:w="100" w:type="dxa"/>
            </w:tcMar>
          </w:tcPr>
          <w:p w14:paraId="2861AB80" w14:textId="70A910B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/req/sam-cpt/SamplingProcedure/sampler-sem</w:t>
            </w:r>
          </w:p>
        </w:tc>
        <w:tc>
          <w:tcPr>
            <w:tcW w:w="5245" w:type="dxa"/>
            <w:tcMar>
              <w:top w:w="100" w:type="dxa"/>
              <w:left w:w="100" w:type="dxa"/>
              <w:bottom w:w="100" w:type="dxa"/>
              <w:right w:w="100" w:type="dxa"/>
            </w:tcMar>
          </w:tcPr>
          <w:p w14:paraId="45FD1C79" w14:textId="267E5DC9" w:rsidR="005B5EAD" w:rsidRPr="00785C54" w:rsidRDefault="005B5EAD" w:rsidP="00785C54">
            <w:pPr>
              <w:pStyle w:val="Tablebody"/>
              <w:autoSpaceDE w:val="0"/>
              <w:autoSpaceDN w:val="0"/>
              <w:adjustRightInd w:val="0"/>
              <w:jc w:val="both"/>
              <w:rPr>
                <w:b/>
                <w:szCs w:val="20"/>
              </w:rPr>
            </w:pPr>
            <w:r w:rsidRPr="00785C54">
              <w:rPr>
                <w:szCs w:val="24"/>
              </w:rPr>
              <w:t xml:space="preserve">If the </w:t>
            </w:r>
            <w:r w:rsidRPr="00785C54">
              <w:rPr>
                <w:b/>
                <w:szCs w:val="24"/>
              </w:rPr>
              <w:t>SamplingProcedure</w:t>
            </w:r>
            <w:r w:rsidRPr="00785C54">
              <w:rPr>
                <w:szCs w:val="24"/>
              </w:rPr>
              <w:t xml:space="preserve"> provides information on the </w:t>
            </w:r>
            <w:r w:rsidRPr="00785C54">
              <w:rPr>
                <w:b/>
                <w:szCs w:val="24"/>
              </w:rPr>
              <w:t>Sampler</w:t>
            </w:r>
            <w:r w:rsidRPr="00785C54">
              <w:rPr>
                <w:szCs w:val="24"/>
              </w:rPr>
              <w:t xml:space="preserve"> that implements this procedure, the association with the role </w:t>
            </w:r>
            <w:r w:rsidRPr="00785C54">
              <w:rPr>
                <w:b/>
                <w:szCs w:val="24"/>
              </w:rPr>
              <w:t>sampler</w:t>
            </w:r>
            <w:r w:rsidRPr="00785C54">
              <w:rPr>
                <w:szCs w:val="24"/>
              </w:rPr>
              <w:t xml:space="preserve"> </w:t>
            </w:r>
            <w:del w:id="2923" w:author="Katharina Schleidt" w:date="2022-08-10T19:14:00Z">
              <w:r w:rsidRPr="00785C54" w:rsidDel="002F2035">
                <w:rPr>
                  <w:szCs w:val="24"/>
                </w:rPr>
                <w:delText>SHALL</w:delText>
              </w:r>
            </w:del>
            <w:ins w:id="2924" w:author="Katharina Schleidt" w:date="2022-08-10T19:14:00Z">
              <w:r w:rsidR="002F2035">
                <w:rPr>
                  <w:szCs w:val="24"/>
                </w:rPr>
                <w:t>shall</w:t>
              </w:r>
            </w:ins>
            <w:r w:rsidRPr="00785C54">
              <w:rPr>
                <w:szCs w:val="24"/>
              </w:rPr>
              <w:t xml:space="preserve"> be used.</w:t>
            </w:r>
          </w:p>
        </w:tc>
      </w:tr>
    </w:tbl>
    <w:p w14:paraId="63D35F1D" w14:textId="535247BD" w:rsidR="005B5EAD" w:rsidRPr="00785C54" w:rsidRDefault="005B5EAD" w:rsidP="00785C54">
      <w:pPr>
        <w:pStyle w:val="Heading1"/>
        <w:autoSpaceDE w:val="0"/>
        <w:autoSpaceDN w:val="0"/>
        <w:adjustRightInd w:val="0"/>
        <w:rPr>
          <w:rFonts w:eastAsia="Times New Roman"/>
          <w:szCs w:val="24"/>
        </w:rPr>
      </w:pPr>
      <w:bookmarkStart w:id="2925" w:name="_Toc113373498"/>
      <w:r w:rsidRPr="00785C54">
        <w:rPr>
          <w:rFonts w:eastAsia="Times New Roman"/>
          <w:szCs w:val="24"/>
        </w:rPr>
        <w:t>Abstract Sample Core</w:t>
      </w:r>
      <w:bookmarkEnd w:id="2925"/>
    </w:p>
    <w:p w14:paraId="3EF4B95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26" w:name="_Toc113373499"/>
      <w:r w:rsidRPr="00785C54">
        <w:rPr>
          <w:rFonts w:eastAsia="Times New Roman"/>
          <w:szCs w:val="24"/>
        </w:rPr>
        <w:t>General</w:t>
      </w:r>
      <w:bookmarkEnd w:id="2926"/>
    </w:p>
    <w:p w14:paraId="4D774EB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27" w:name="_Toc113373500"/>
      <w:r w:rsidRPr="00785C54">
        <w:rPr>
          <w:rFonts w:eastAsia="Times New Roman"/>
          <w:szCs w:val="24"/>
        </w:rPr>
        <w:t>Abstract Sample Core Package Requirements</w:t>
      </w:r>
      <w:bookmarkEnd w:id="292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7F8918DD"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B946138" w14:textId="07BAD1F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366298B5" w14:textId="15ED47D6" w:rsidR="005B5EAD" w:rsidRPr="00785C54" w:rsidRDefault="005B5EAD" w:rsidP="00785C54">
            <w:pPr>
              <w:pStyle w:val="Tableheader"/>
              <w:autoSpaceDE w:val="0"/>
              <w:autoSpaceDN w:val="0"/>
              <w:adjustRightInd w:val="0"/>
              <w:jc w:val="both"/>
              <w:rPr>
                <w:szCs w:val="20"/>
              </w:rPr>
            </w:pPr>
            <w:r w:rsidRPr="00785C54">
              <w:rPr>
                <w:szCs w:val="24"/>
              </w:rPr>
              <w:t>/req/sam-core</w:t>
            </w:r>
          </w:p>
        </w:tc>
      </w:tr>
      <w:tr w:rsidR="005B5EAD" w:rsidRPr="00785C54" w14:paraId="428290A8"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498BD091" w14:textId="62AB472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13CD354D" w14:textId="544EB1F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3BCAD1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5F45406" w14:textId="06FB6219"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9483F9A" w14:textId="680CA54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28" w:author="Katharina Schleidt" w:date="2022-08-13T16:41:00Z">
              <w:r w:rsidRPr="00785C54" w:rsidDel="00022C0A">
                <w:rPr>
                  <w:szCs w:val="24"/>
                </w:rPr>
                <w:delText xml:space="preserve">core </w:delText>
              </w:r>
            </w:del>
            <w:ins w:id="2929" w:author="Katharina Schleidt" w:date="2022-08-13T16:41:00Z">
              <w:r w:rsidR="00022C0A">
                <w:rPr>
                  <w:szCs w:val="24"/>
                </w:rPr>
                <w:t>C</w:t>
              </w:r>
              <w:r w:rsidR="00022C0A" w:rsidRPr="00785C54">
                <w:rPr>
                  <w:szCs w:val="24"/>
                </w:rPr>
                <w:t xml:space="preserve">ore </w:t>
              </w:r>
            </w:ins>
            <w:r w:rsidRPr="00785C54">
              <w:rPr>
                <w:szCs w:val="24"/>
              </w:rPr>
              <w:t>package</w:t>
            </w:r>
          </w:p>
        </w:tc>
      </w:tr>
      <w:tr w:rsidR="005B5EAD" w:rsidRPr="00785C54" w14:paraId="5BC0370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84A3E41" w14:textId="1B3D55F7"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2342FBBD" w14:textId="63CF5F2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CBE728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80B2E27" w14:textId="7DB4F733"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FF6739F" w14:textId="7910BFC1"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r w:rsidR="005B5EAD" w:rsidRPr="00785C54" w14:paraId="57930CE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13B8D3E" w14:textId="250C9ED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4A636D9" w14:textId="6B20329F"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r w:rsidR="005B5EAD" w:rsidRPr="00785C54" w14:paraId="66FBD03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3F63F38F" w14:textId="3F496FA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837A68" w14:textId="4AE8698F"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r w:rsidR="005B5EAD" w:rsidRPr="00785C54" w14:paraId="7217270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570495D" w14:textId="0CD08B2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FBB5E23" w14:textId="068A1622"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64F004C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D4107DD" w14:textId="1407C7E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42D79EB3" w14:textId="7DE8AB7D"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668A23D0"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66F438A2" w14:textId="0AF8F56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422D7FBC" w14:textId="5A7BC45D"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bl>
    <w:p w14:paraId="003F2604" w14:textId="076969E5" w:rsidR="005B5EAD" w:rsidRPr="00785C54" w:rsidRDefault="005B5EAD" w:rsidP="00785C54">
      <w:pPr>
        <w:pStyle w:val="Heading2"/>
        <w:tabs>
          <w:tab w:val="left" w:pos="400"/>
        </w:tabs>
        <w:autoSpaceDE w:val="0"/>
        <w:autoSpaceDN w:val="0"/>
        <w:adjustRightInd w:val="0"/>
        <w:rPr>
          <w:rFonts w:eastAsia="Times New Roman"/>
          <w:szCs w:val="24"/>
        </w:rPr>
      </w:pPr>
      <w:bookmarkStart w:id="2930" w:name="_Toc113373501"/>
      <w:r w:rsidRPr="00785C54">
        <w:rPr>
          <w:rFonts w:eastAsia="Times New Roman"/>
          <w:szCs w:val="24"/>
        </w:rPr>
        <w:t>AbstractSample</w:t>
      </w:r>
      <w:bookmarkEnd w:id="2930"/>
    </w:p>
    <w:p w14:paraId="11A2208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31" w:name="_Toc113373502"/>
      <w:r w:rsidRPr="00785C54">
        <w:rPr>
          <w:rFonts w:eastAsia="Times New Roman"/>
          <w:szCs w:val="24"/>
        </w:rPr>
        <w:t>AbstractSample Requirements Class</w:t>
      </w:r>
      <w:bookmarkEnd w:id="293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D9EF63A"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8307BE8" w14:textId="0CA88E7E"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70E60A9" w14:textId="545CF111" w:rsidR="005B5EAD" w:rsidRPr="00785C54" w:rsidRDefault="005B5EAD" w:rsidP="00785C54">
            <w:pPr>
              <w:pStyle w:val="Tableheader"/>
              <w:autoSpaceDE w:val="0"/>
              <w:autoSpaceDN w:val="0"/>
              <w:adjustRightInd w:val="0"/>
              <w:jc w:val="both"/>
              <w:rPr>
                <w:szCs w:val="20"/>
              </w:rPr>
            </w:pPr>
            <w:r w:rsidRPr="00785C54">
              <w:rPr>
                <w:szCs w:val="24"/>
              </w:rPr>
              <w:t>/req/sam-core/AbstractSample</w:t>
            </w:r>
          </w:p>
        </w:tc>
      </w:tr>
      <w:tr w:rsidR="005B5EAD" w:rsidRPr="00785C54" w14:paraId="00920F66"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659102D" w14:textId="210F1B8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1CE40A0" w14:textId="118F695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806869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65644A" w14:textId="7AF1FDA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C5597B" w14:textId="74AD2C77"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32" w:author="Katharina Schleidt" w:date="2022-08-13T16:41:00Z">
              <w:r w:rsidRPr="00785C54" w:rsidDel="00022C0A">
                <w:rPr>
                  <w:szCs w:val="24"/>
                </w:rPr>
                <w:delText xml:space="preserve">core </w:delText>
              </w:r>
            </w:del>
            <w:ins w:id="2933" w:author="Katharina Schleidt" w:date="2022-08-13T16:41:00Z">
              <w:r w:rsidR="00022C0A">
                <w:rPr>
                  <w:szCs w:val="24"/>
                </w:rPr>
                <w:t>C</w:t>
              </w:r>
              <w:r w:rsidR="00022C0A" w:rsidRPr="00785C54">
                <w:rPr>
                  <w:szCs w:val="24"/>
                </w:rPr>
                <w:t xml:space="preserve">ore </w:t>
              </w:r>
            </w:ins>
            <w:del w:id="2934" w:author="Ilkka Rinne" w:date="2022-09-06T15:32:00Z">
              <w:r w:rsidRPr="00785C54" w:rsidDel="003613DB">
                <w:rPr>
                  <w:szCs w:val="24"/>
                </w:rPr>
                <w:delText>-</w:delText>
              </w:r>
            </w:del>
            <w:ins w:id="2935" w:author="Ilkka Rinne" w:date="2022-09-06T15:32:00Z">
              <w:r w:rsidR="003613DB">
                <w:rPr>
                  <w:szCs w:val="24"/>
                </w:rPr>
                <w:t>–</w:t>
              </w:r>
            </w:ins>
            <w:r w:rsidRPr="00785C54">
              <w:rPr>
                <w:szCs w:val="24"/>
              </w:rPr>
              <w:t xml:space="preserve"> AbstractSample</w:t>
            </w:r>
          </w:p>
        </w:tc>
      </w:tr>
      <w:tr w:rsidR="005B5EAD" w:rsidRPr="00785C54" w14:paraId="459921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D6656EC" w14:textId="55E856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A21968C" w14:textId="0F9B64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791EB4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E9D440E" w14:textId="6C7F28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248A295" w14:textId="2A1FB9B1" w:rsidR="005B5EAD" w:rsidRPr="00785C54" w:rsidRDefault="005B5EAD" w:rsidP="00785C54">
            <w:pPr>
              <w:pStyle w:val="Tablebody"/>
              <w:autoSpaceDE w:val="0"/>
              <w:autoSpaceDN w:val="0"/>
              <w:adjustRightInd w:val="0"/>
              <w:jc w:val="both"/>
              <w:rPr>
                <w:szCs w:val="20"/>
              </w:rPr>
            </w:pPr>
            <w:r w:rsidRPr="00785C54">
              <w:rPr>
                <w:szCs w:val="24"/>
              </w:rPr>
              <w:t>/req/sam-cpt/Sample</w:t>
            </w:r>
          </w:p>
        </w:tc>
      </w:tr>
      <w:tr w:rsidR="005B5EAD" w:rsidRPr="00785C54" w14:paraId="547D25C9"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FB984D" w14:textId="56DAB5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60E7A77" w14:textId="34B0227B"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2F5BD44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01F61D7" w14:textId="614F7E4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F95C6F" w14:textId="512E2017" w:rsidR="005B5EAD" w:rsidRPr="00785C54" w:rsidRDefault="005B5EAD" w:rsidP="00785C54">
            <w:pPr>
              <w:pStyle w:val="Tablebody"/>
              <w:autoSpaceDE w:val="0"/>
              <w:autoSpaceDN w:val="0"/>
              <w:adjustRightInd w:val="0"/>
              <w:jc w:val="both"/>
              <w:rPr>
                <w:szCs w:val="20"/>
              </w:rPr>
            </w:pPr>
            <w:r w:rsidRPr="00785C54">
              <w:rPr>
                <w:szCs w:val="24"/>
              </w:rPr>
              <w:t>/req/sam-core/AbstractSample/sampleType-sem</w:t>
            </w:r>
          </w:p>
        </w:tc>
      </w:tr>
      <w:tr w:rsidR="005B5EAD" w:rsidRPr="00785C54" w14:paraId="78F88EA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0ECA733" w14:textId="373FEA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1D73AD3" w14:textId="008EBD27" w:rsidR="005B5EAD" w:rsidRPr="00785C54" w:rsidRDefault="005B5EAD" w:rsidP="00785C54">
            <w:pPr>
              <w:pStyle w:val="Tablebody"/>
              <w:autoSpaceDE w:val="0"/>
              <w:autoSpaceDN w:val="0"/>
              <w:adjustRightInd w:val="0"/>
              <w:jc w:val="both"/>
              <w:rPr>
                <w:szCs w:val="20"/>
              </w:rPr>
            </w:pPr>
            <w:r w:rsidRPr="00785C54">
              <w:rPr>
                <w:szCs w:val="24"/>
              </w:rPr>
              <w:t>/req/sam-core/AbstractSample/parameter-sem</w:t>
            </w:r>
          </w:p>
        </w:tc>
      </w:tr>
      <w:tr w:rsidR="005B5EAD" w:rsidRPr="00785C54" w14:paraId="25CBAB3C"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286CE33" w14:textId="15A0CD2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8A179D5" w14:textId="03DE3D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452CF624"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74E1E2" w14:textId="56C2077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C0A60B6" w14:textId="7A1983F7" w:rsidR="005B5EAD" w:rsidRPr="00785C54" w:rsidRDefault="005B5EAD" w:rsidP="00785C54">
            <w:pPr>
              <w:pStyle w:val="Tablebody"/>
              <w:autoSpaceDE w:val="0"/>
              <w:autoSpaceDN w:val="0"/>
              <w:adjustRightInd w:val="0"/>
              <w:jc w:val="both"/>
              <w:rPr>
                <w:szCs w:val="20"/>
              </w:rPr>
            </w:pPr>
            <w:r w:rsidRPr="00785C54">
              <w:rPr>
                <w:szCs w:val="24"/>
              </w:rPr>
              <w:t>/req/sam-core/AbstractSampleType/AbstractSampleType-sem</w:t>
            </w:r>
          </w:p>
        </w:tc>
      </w:tr>
    </w:tbl>
    <w:p w14:paraId="6ED4A100" w14:textId="11A972C6" w:rsidR="0008652C" w:rsidRPr="00785C54" w:rsidRDefault="00115763" w:rsidP="00785C54">
      <w:pPr>
        <w:pStyle w:val="BodyText"/>
      </w:pPr>
      <w:ins w:id="2936" w:author="Katharina Schleidt" w:date="2022-08-13T17:57:00Z">
        <w:r w:rsidRPr="00785C54">
          <w:rPr>
            <w:szCs w:val="24"/>
          </w:rPr>
          <w:t>AbstractSample</w:t>
        </w:r>
        <w:r w:rsidRPr="00115763">
          <w:t xml:space="preserve"> from the Abstract Sample Core </w:t>
        </w:r>
        <w:r>
          <w:t xml:space="preserve">is </w:t>
        </w:r>
        <w:r w:rsidRPr="00115763">
          <w:t xml:space="preserve">described as a class diagram in Figure </w:t>
        </w:r>
        <w:r>
          <w:t>2</w:t>
        </w:r>
      </w:ins>
      <w:ins w:id="2937" w:author="Ilkka Rinne" w:date="2022-09-06T14:19:00Z">
        <w:r w:rsidR="00EA5628">
          <w:t>5</w:t>
        </w:r>
      </w:ins>
      <w:ins w:id="2938" w:author="Katharina Schleidt" w:date="2022-08-13T17:57:00Z">
        <w:del w:id="2939" w:author="Ilkka Rinne" w:date="2022-09-06T14:19:00Z">
          <w:r w:rsidDel="00EA5628">
            <w:delText>4</w:delText>
          </w:r>
        </w:del>
        <w:r w:rsidRPr="00115763">
          <w:t xml:space="preserve">. The schema is fully described in </w:t>
        </w:r>
        <w:r>
          <w:t>12.2</w:t>
        </w:r>
        <w:r w:rsidRPr="00115763">
          <w:t>.</w:t>
        </w:r>
      </w:ins>
      <w:r w:rsidR="0008652C" w:rsidRPr="00785C54">
        <w:t> </w:t>
      </w:r>
    </w:p>
    <w:p w14:paraId="1ED66F91" w14:textId="25AD2C3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40" w:author="Ilkka Rinne" w:date="2022-09-06T14:19:00Z">
        <w:r w:rsidRPr="00785C54" w:rsidDel="00EA5628">
          <w:rPr>
            <w:noProof/>
            <w:szCs w:val="24"/>
          </w:rPr>
          <w:drawing>
            <wp:inline distT="0" distB="0" distL="0" distR="0" wp14:anchorId="5613A027" wp14:editId="7A445734">
              <wp:extent cx="5763780" cy="4075184"/>
              <wp:effectExtent l="0" t="0" r="8890" b="1905"/>
              <wp:docPr id="24" name="Picture 24"/>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41" w:author="Ilkka Rinne" w:date="2022-09-06T14:19:00Z">
        <w:r w:rsidR="00EA5628">
          <w:rPr>
            <w:noProof/>
            <w:szCs w:val="24"/>
          </w:rPr>
          <w:drawing>
            <wp:inline distT="0" distB="0" distL="0" distR="0" wp14:anchorId="7F852AB7" wp14:editId="27022DCA">
              <wp:extent cx="6090407" cy="8460643"/>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88">
                        <a:extLst>
                          <a:ext uri="{28A0092B-C50C-407E-A947-70E740481C1C}">
                            <a14:useLocalDpi xmlns:a14="http://schemas.microsoft.com/office/drawing/2010/main" val="0"/>
                          </a:ext>
                        </a:extLst>
                      </a:blip>
                      <a:stretch>
                        <a:fillRect/>
                      </a:stretch>
                    </pic:blipFill>
                    <pic:spPr>
                      <a:xfrm>
                        <a:off x="0" y="0"/>
                        <a:ext cx="6094351" cy="8466121"/>
                      </a:xfrm>
                      <a:prstGeom prst="rect">
                        <a:avLst/>
                      </a:prstGeom>
                    </pic:spPr>
                  </pic:pic>
                </a:graphicData>
              </a:graphic>
            </wp:inline>
          </w:drawing>
        </w:r>
      </w:ins>
    </w:p>
    <w:p w14:paraId="2382D589" w14:textId="17D583EC" w:rsidR="005B5EAD" w:rsidRPr="00785C54" w:rsidRDefault="005B5EAD" w:rsidP="00785C54">
      <w:pPr>
        <w:pStyle w:val="Figuretitle"/>
        <w:autoSpaceDE w:val="0"/>
        <w:autoSpaceDN w:val="0"/>
        <w:adjustRightInd w:val="0"/>
        <w:outlineLvl w:val="0"/>
        <w:rPr>
          <w:szCs w:val="24"/>
        </w:rPr>
      </w:pPr>
      <w:commentRangeStart w:id="2942"/>
      <w:r w:rsidRPr="00785C54">
        <w:rPr>
          <w:szCs w:val="24"/>
        </w:rPr>
        <w:t>Figure 2</w:t>
      </w:r>
      <w:ins w:id="2943" w:author="Ilkka Rinne" w:date="2022-09-06T14:20:00Z">
        <w:r w:rsidR="00EA5628">
          <w:rPr>
            <w:szCs w:val="24"/>
          </w:rPr>
          <w:t>5</w:t>
        </w:r>
      </w:ins>
      <w:del w:id="2944" w:author="Ilkka Rinne" w:date="2022-09-06T14:20:00Z">
        <w:r w:rsidRPr="00785C54" w:rsidDel="00EA5628">
          <w:rPr>
            <w:szCs w:val="24"/>
          </w:rPr>
          <w:delText>4</w:delText>
        </w:r>
      </w:del>
      <w:commentRangeEnd w:id="2942"/>
      <w:r w:rsidR="00047CD7">
        <w:rPr>
          <w:rStyle w:val="CommentReference"/>
          <w:rFonts w:eastAsia="MS Mincho"/>
          <w:b w:val="0"/>
          <w:lang w:eastAsia="ja-JP"/>
        </w:rPr>
        <w:commentReference w:id="2942"/>
      </w:r>
      <w:r w:rsidRPr="00785C54">
        <w:rPr>
          <w:szCs w:val="24"/>
        </w:rPr>
        <w:t xml:space="preserve"> — Context diagram for Abstract Sample </w:t>
      </w:r>
      <w:del w:id="2945" w:author="Katharina Schleidt" w:date="2022-08-13T16:41:00Z">
        <w:r w:rsidRPr="00785C54" w:rsidDel="00022C0A">
          <w:rPr>
            <w:szCs w:val="24"/>
          </w:rPr>
          <w:delText xml:space="preserve">core </w:delText>
        </w:r>
      </w:del>
      <w:ins w:id="2946" w:author="Katharina Schleidt" w:date="2022-08-13T16:41:00Z">
        <w:r w:rsidR="00022C0A">
          <w:rPr>
            <w:szCs w:val="24"/>
          </w:rPr>
          <w:t>C</w:t>
        </w:r>
        <w:r w:rsidR="00022C0A" w:rsidRPr="00785C54">
          <w:rPr>
            <w:szCs w:val="24"/>
          </w:rPr>
          <w:t xml:space="preserve">ore </w:t>
        </w:r>
      </w:ins>
      <w:r w:rsidRPr="00785C54">
        <w:rPr>
          <w:szCs w:val="24"/>
        </w:rPr>
        <w:t>— AbstractSample</w:t>
      </w:r>
    </w:p>
    <w:p w14:paraId="6D46A3A9"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7" w:name="_Toc113373503"/>
      <w:r w:rsidRPr="00785C54">
        <w:rPr>
          <w:rFonts w:eastAsia="Times New Roman"/>
          <w:szCs w:val="24"/>
        </w:rPr>
        <w:t>Attribute sampleType</w:t>
      </w:r>
      <w:bookmarkEnd w:id="294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0DA10F" w14:textId="77777777" w:rsidTr="00EC5BE0">
        <w:trPr>
          <w:jc w:val="center"/>
        </w:trPr>
        <w:tc>
          <w:tcPr>
            <w:tcW w:w="4526" w:type="dxa"/>
            <w:tcMar>
              <w:top w:w="100" w:type="dxa"/>
              <w:left w:w="100" w:type="dxa"/>
              <w:bottom w:w="100" w:type="dxa"/>
              <w:right w:w="100" w:type="dxa"/>
            </w:tcMar>
          </w:tcPr>
          <w:p w14:paraId="36DBB097" w14:textId="43EC4F0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/req/sam-core/AbstractSample/sampleType-sem</w:t>
            </w:r>
          </w:p>
        </w:tc>
        <w:tc>
          <w:tcPr>
            <w:tcW w:w="5245" w:type="dxa"/>
            <w:tcMar>
              <w:top w:w="100" w:type="dxa"/>
              <w:left w:w="100" w:type="dxa"/>
              <w:bottom w:w="100" w:type="dxa"/>
              <w:right w:w="100" w:type="dxa"/>
            </w:tcMar>
          </w:tcPr>
          <w:p w14:paraId="0C215AA1"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w:t>
            </w:r>
            <w:r w:rsidRPr="00785C54">
              <w:rPr>
                <w:szCs w:val="24"/>
              </w:rPr>
              <w:t xml:space="preserve"> according to a community agreed typology.</w:t>
            </w:r>
          </w:p>
          <w:p w14:paraId="17230F46" w14:textId="769E849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w:t>
            </w:r>
            <w:r w:rsidRPr="00785C54">
              <w:rPr>
                <w:szCs w:val="24"/>
              </w:rPr>
              <w:t xml:space="preserve"> is provided, the attribute </w:t>
            </w:r>
            <w:r w:rsidRPr="00785C54">
              <w:rPr>
                <w:b/>
                <w:szCs w:val="24"/>
              </w:rPr>
              <w:t>sampleType:AbstractSampleType</w:t>
            </w:r>
            <w:r w:rsidRPr="00785C54">
              <w:rPr>
                <w:szCs w:val="24"/>
              </w:rPr>
              <w:t xml:space="preserve"> shall be used.</w:t>
            </w:r>
          </w:p>
        </w:tc>
      </w:tr>
    </w:tbl>
    <w:p w14:paraId="63C80408" w14:textId="7B14A4F9"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48" w:name="_Toc113373504"/>
      <w:r w:rsidRPr="00785C54">
        <w:rPr>
          <w:rFonts w:eastAsia="Times New Roman"/>
          <w:szCs w:val="24"/>
        </w:rPr>
        <w:t>Attribute parameter</w:t>
      </w:r>
      <w:bookmarkEnd w:id="294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F41CC33" w14:textId="77777777" w:rsidTr="00EC5BE0">
        <w:trPr>
          <w:jc w:val="center"/>
        </w:trPr>
        <w:tc>
          <w:tcPr>
            <w:tcW w:w="4526" w:type="dxa"/>
            <w:tcMar>
              <w:top w:w="100" w:type="dxa"/>
              <w:left w:w="100" w:type="dxa"/>
              <w:bottom w:w="100" w:type="dxa"/>
              <w:right w:w="100" w:type="dxa"/>
            </w:tcMar>
          </w:tcPr>
          <w:p w14:paraId="05C87D04" w14:textId="2AB6E9B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/req/sam-core/AbstractSample/parameter-sem</w:t>
            </w:r>
          </w:p>
        </w:tc>
        <w:tc>
          <w:tcPr>
            <w:tcW w:w="5245" w:type="dxa"/>
            <w:tcMar>
              <w:top w:w="100" w:type="dxa"/>
              <w:left w:w="100" w:type="dxa"/>
              <w:bottom w:w="100" w:type="dxa"/>
              <w:right w:w="100" w:type="dxa"/>
            </w:tcMar>
          </w:tcPr>
          <w:p w14:paraId="6D7905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Sample</w:t>
            </w:r>
            <w:r w:rsidRPr="00785C54">
              <w:rPr>
                <w:szCs w:val="24"/>
              </w:rPr>
              <w:t>.</w:t>
            </w:r>
          </w:p>
          <w:p w14:paraId="3BCBA9E7" w14:textId="1AB52B34"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49" w:author="Katharina Schleidt" w:date="2022-08-10T19:14:00Z">
              <w:r w:rsidRPr="00785C54" w:rsidDel="002F2035">
                <w:rPr>
                  <w:szCs w:val="24"/>
                </w:rPr>
                <w:delText>SHALL</w:delText>
              </w:r>
            </w:del>
            <w:ins w:id="2950" w:author="Katharina Schleidt" w:date="2022-08-10T19:14:00Z">
              <w:r w:rsidR="002F2035">
                <w:rPr>
                  <w:szCs w:val="24"/>
                </w:rPr>
                <w:t>shall</w:t>
              </w:r>
            </w:ins>
            <w:r w:rsidRPr="00785C54">
              <w:rPr>
                <w:szCs w:val="24"/>
              </w:rPr>
              <w:t xml:space="preserve"> be used.</w:t>
            </w:r>
          </w:p>
        </w:tc>
      </w:tr>
    </w:tbl>
    <w:p w14:paraId="347F550F" w14:textId="66F4922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the amount of time that </w:t>
      </w:r>
      <w:del w:id="2951" w:author="REID-JAMOND Alison" w:date="2022-04-04T15:24:00Z">
        <w:r w:rsidRPr="00785C54" w:rsidDel="00047CD7">
          <w:rPr>
            <w:szCs w:val="24"/>
          </w:rPr>
          <w:delText>must p</w:delText>
        </w:r>
      </w:del>
      <w:ins w:id="2952" w:author="REID-JAMOND Alison" w:date="2022-04-04T15:24:00Z">
        <w:r w:rsidR="00047CD7">
          <w:rPr>
            <w:szCs w:val="24"/>
          </w:rPr>
          <w:t>needs to p</w:t>
        </w:r>
      </w:ins>
      <w:r w:rsidRPr="00785C54">
        <w:rPr>
          <w:szCs w:val="24"/>
        </w:rPr>
        <w:t>ass to allow sediments to settle. As reality is rarely as exact as plans, the actual waiting time applied to a specific sample can be stored in the parameter.</w:t>
      </w:r>
    </w:p>
    <w:p w14:paraId="13EEDF51" w14:textId="5E03179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53"/>
      <w:r w:rsidRPr="00785C54">
        <w:rPr>
          <w:szCs w:val="24"/>
        </w:rPr>
        <w:t>NOTE</w:t>
      </w:r>
      <w:r w:rsidRPr="00785C54">
        <w:rPr>
          <w:szCs w:val="24"/>
        </w:rPr>
        <w:tab/>
      </w:r>
      <w:ins w:id="2954"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55" w:author="Katharina Schleidt" w:date="2022-08-13T16:04:00Z">
        <w:r w:rsidRPr="00785C54" w:rsidDel="00A1403A">
          <w:rPr>
            <w:szCs w:val="24"/>
          </w:rPr>
          <w:delText xml:space="preserve">Parameter should NOT be utilized to </w:delText>
        </w:r>
        <w:commentRangeEnd w:id="2953"/>
        <w:r w:rsidR="00047CD7" w:rsidDel="00A1403A">
          <w:rPr>
            <w:rStyle w:val="CommentReference"/>
            <w:rFonts w:eastAsia="MS Mincho"/>
            <w:lang w:eastAsia="ja-JP"/>
          </w:rPr>
          <w:commentReference w:id="2953"/>
        </w:r>
        <w:r w:rsidRPr="00785C54" w:rsidDel="00A1403A">
          <w:rPr>
            <w:szCs w:val="24"/>
          </w:rPr>
          <w:delText>provide information already contained in the model by existing attributes or associations</w:delText>
        </w:r>
      </w:del>
      <w:r w:rsidRPr="00785C54">
        <w:rPr>
          <w:szCs w:val="24"/>
        </w:rPr>
        <w:t>.</w:t>
      </w:r>
    </w:p>
    <w:p w14:paraId="4DF9E91D" w14:textId="35512DC9" w:rsidR="005B5EAD" w:rsidRPr="00785C54" w:rsidRDefault="005B5EAD" w:rsidP="00785C54">
      <w:pPr>
        <w:pStyle w:val="Heading2"/>
        <w:tabs>
          <w:tab w:val="left" w:pos="400"/>
        </w:tabs>
        <w:autoSpaceDE w:val="0"/>
        <w:autoSpaceDN w:val="0"/>
        <w:adjustRightInd w:val="0"/>
        <w:rPr>
          <w:rFonts w:eastAsia="Times New Roman"/>
          <w:szCs w:val="24"/>
        </w:rPr>
      </w:pPr>
      <w:bookmarkStart w:id="2956" w:name="_Toc113373505"/>
      <w:r w:rsidRPr="00785C54">
        <w:rPr>
          <w:rFonts w:eastAsia="Times New Roman"/>
          <w:szCs w:val="24"/>
        </w:rPr>
        <w:t>AbstractSampling</w:t>
      </w:r>
      <w:bookmarkEnd w:id="2956"/>
    </w:p>
    <w:p w14:paraId="0770CA57"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57" w:name="_Toc113373506"/>
      <w:r w:rsidRPr="00785C54">
        <w:rPr>
          <w:rFonts w:eastAsia="Times New Roman"/>
          <w:szCs w:val="24"/>
        </w:rPr>
        <w:t>AbstractSampling Requirements Class</w:t>
      </w:r>
      <w:bookmarkEnd w:id="295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C961DE"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19338E47" w14:textId="6DA6BBB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9E5ED31" w14:textId="5B6D18FB" w:rsidR="005B5EAD" w:rsidRPr="00785C54" w:rsidRDefault="005B5EAD" w:rsidP="00785C54">
            <w:pPr>
              <w:pStyle w:val="Tableheader"/>
              <w:autoSpaceDE w:val="0"/>
              <w:autoSpaceDN w:val="0"/>
              <w:adjustRightInd w:val="0"/>
              <w:jc w:val="both"/>
              <w:rPr>
                <w:szCs w:val="20"/>
              </w:rPr>
            </w:pPr>
            <w:r w:rsidRPr="00785C54">
              <w:rPr>
                <w:szCs w:val="24"/>
              </w:rPr>
              <w:t>/req/sam-core/AbstractSampling</w:t>
            </w:r>
          </w:p>
        </w:tc>
      </w:tr>
      <w:tr w:rsidR="005B5EAD" w:rsidRPr="00785C54" w14:paraId="5400EFA9"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2CBC5F29" w14:textId="255345B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19B75BF" w14:textId="4BCD7EB7"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275422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2F706FA" w14:textId="093D4A0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9D383D5" w14:textId="530BF9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58" w:author="Katharina Schleidt" w:date="2022-08-13T16:41:00Z">
              <w:r w:rsidRPr="00785C54" w:rsidDel="00022C0A">
                <w:rPr>
                  <w:szCs w:val="24"/>
                </w:rPr>
                <w:delText xml:space="preserve">core </w:delText>
              </w:r>
            </w:del>
            <w:ins w:id="2959" w:author="Katharina Schleidt" w:date="2022-08-13T16:41:00Z">
              <w:r w:rsidR="00022C0A">
                <w:rPr>
                  <w:szCs w:val="24"/>
                </w:rPr>
                <w:t>C</w:t>
              </w:r>
              <w:r w:rsidR="00022C0A" w:rsidRPr="00785C54">
                <w:rPr>
                  <w:szCs w:val="24"/>
                </w:rPr>
                <w:t xml:space="preserve">ore </w:t>
              </w:r>
            </w:ins>
            <w:del w:id="2960" w:author="Ilkka Rinne" w:date="2022-09-06T15:32:00Z">
              <w:r w:rsidRPr="00785C54" w:rsidDel="003613DB">
                <w:rPr>
                  <w:szCs w:val="24"/>
                </w:rPr>
                <w:delText>-</w:delText>
              </w:r>
            </w:del>
            <w:ins w:id="2961" w:author="Ilkka Rinne" w:date="2022-09-06T15:32:00Z">
              <w:r w:rsidR="003613DB">
                <w:rPr>
                  <w:szCs w:val="24"/>
                </w:rPr>
                <w:t>–</w:t>
              </w:r>
            </w:ins>
            <w:r w:rsidRPr="00785C54">
              <w:rPr>
                <w:szCs w:val="24"/>
              </w:rPr>
              <w:t xml:space="preserve"> AbstractSampling</w:t>
            </w:r>
          </w:p>
        </w:tc>
      </w:tr>
      <w:tr w:rsidR="005B5EAD" w:rsidRPr="00785C54" w14:paraId="18EEC222"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774F05" w14:textId="7C63270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71F5AE4" w14:textId="24D4583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D1953F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9A5C02" w14:textId="7E12B90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C88169" w14:textId="6D063A1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49CBA694"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FB6F4C3" w14:textId="7E71204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8D8A200" w14:textId="1F394AB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721942E8"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C247AC" w14:textId="0F6EDFC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C444509" w14:textId="728C07A6" w:rsidR="005B5EAD" w:rsidRPr="00785C54" w:rsidRDefault="005B5EAD" w:rsidP="00785C54">
            <w:pPr>
              <w:pStyle w:val="Tablebody"/>
              <w:autoSpaceDE w:val="0"/>
              <w:autoSpaceDN w:val="0"/>
              <w:adjustRightInd w:val="0"/>
              <w:jc w:val="both"/>
              <w:rPr>
                <w:szCs w:val="20"/>
              </w:rPr>
            </w:pPr>
            <w:r w:rsidRPr="00785C54">
              <w:rPr>
                <w:szCs w:val="24"/>
              </w:rPr>
              <w:t>/req/sam-cpt/Sampling</w:t>
            </w:r>
          </w:p>
        </w:tc>
      </w:tr>
      <w:tr w:rsidR="005B5EAD" w:rsidRPr="00785C54" w14:paraId="0C362CA6"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E28B9EA" w14:textId="546D36A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B7114C3" w14:textId="613C36A5" w:rsidR="005B5EAD" w:rsidRPr="00785C54" w:rsidRDefault="005B5EAD" w:rsidP="00785C54">
            <w:pPr>
              <w:pStyle w:val="Tablebody"/>
              <w:autoSpaceDE w:val="0"/>
              <w:autoSpaceDN w:val="0"/>
              <w:adjustRightInd w:val="0"/>
              <w:jc w:val="both"/>
              <w:rPr>
                <w:szCs w:val="20"/>
              </w:rPr>
            </w:pPr>
            <w:r w:rsidRPr="00785C54">
              <w:rPr>
                <w:szCs w:val="24"/>
              </w:rPr>
              <w:t>/req/obs-core/NamedValue</w:t>
            </w:r>
          </w:p>
        </w:tc>
      </w:tr>
      <w:tr w:rsidR="005B5EAD" w:rsidRPr="00785C54" w14:paraId="66231B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5B8B70" w14:textId="73C4B6F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40104D3" w14:textId="19BD39A2" w:rsidR="005B5EAD" w:rsidRPr="00785C54" w:rsidRDefault="005B5EAD" w:rsidP="00785C54">
            <w:pPr>
              <w:pStyle w:val="Tablebody"/>
              <w:autoSpaceDE w:val="0"/>
              <w:autoSpaceDN w:val="0"/>
              <w:adjustRightInd w:val="0"/>
              <w:jc w:val="both"/>
              <w:rPr>
                <w:szCs w:val="20"/>
              </w:rPr>
            </w:pPr>
            <w:r w:rsidRPr="00785C54">
              <w:rPr>
                <w:szCs w:val="24"/>
              </w:rPr>
              <w:t>/req/sam-core/AbstractSampling/samplingLocation-sem</w:t>
            </w:r>
          </w:p>
        </w:tc>
      </w:tr>
      <w:tr w:rsidR="005B5EAD" w:rsidRPr="00785C54" w14:paraId="69C232A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D91ED2" w14:textId="25AB9D59"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3803D74" w14:textId="6FD2686D" w:rsidR="005B5EAD" w:rsidRPr="00785C54" w:rsidRDefault="005B5EAD" w:rsidP="00785C54">
            <w:pPr>
              <w:pStyle w:val="Tablebody"/>
              <w:autoSpaceDE w:val="0"/>
              <w:autoSpaceDN w:val="0"/>
              <w:adjustRightInd w:val="0"/>
              <w:jc w:val="both"/>
              <w:rPr>
                <w:szCs w:val="20"/>
              </w:rPr>
            </w:pPr>
            <w:r w:rsidRPr="00785C54">
              <w:rPr>
                <w:szCs w:val="24"/>
              </w:rPr>
              <w:t>/req/sam-core/AbstractSampling/time-sem</w:t>
            </w:r>
          </w:p>
        </w:tc>
      </w:tr>
      <w:tr w:rsidR="005B5EAD" w:rsidRPr="00785C54" w14:paraId="1C6BC43F"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A1D19C3" w14:textId="297DFE3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722E6D" w14:textId="1E4DEF1F" w:rsidR="005B5EAD" w:rsidRPr="00785C54" w:rsidRDefault="005B5EAD" w:rsidP="00785C54">
            <w:pPr>
              <w:pStyle w:val="Tablebody"/>
              <w:autoSpaceDE w:val="0"/>
              <w:autoSpaceDN w:val="0"/>
              <w:adjustRightInd w:val="0"/>
              <w:jc w:val="both"/>
              <w:rPr>
                <w:szCs w:val="20"/>
              </w:rPr>
            </w:pPr>
            <w:r w:rsidRPr="00785C54">
              <w:rPr>
                <w:szCs w:val="24"/>
              </w:rPr>
              <w:t>/req/sam-core/AbstractSampling/parameter-sem</w:t>
            </w:r>
          </w:p>
        </w:tc>
      </w:tr>
      <w:tr w:rsidR="005B5EAD" w:rsidRPr="00785C54" w14:paraId="55C96D1C"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6D5464A6" w14:textId="59CC9443"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9A6243F" w14:textId="49E07E4E"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7B0D73A" w14:textId="038B2E90" w:rsidR="0008652C" w:rsidRPr="00785C54" w:rsidRDefault="00115763" w:rsidP="00785C54">
      <w:pPr>
        <w:pStyle w:val="BodyText"/>
      </w:pPr>
      <w:ins w:id="2962" w:author="Katharina Schleidt" w:date="2022-08-13T17:58:00Z">
        <w:r w:rsidRPr="00785C54">
          <w:rPr>
            <w:szCs w:val="24"/>
          </w:rPr>
          <w:t>AbstractSampling</w:t>
        </w:r>
        <w:r w:rsidRPr="00115763">
          <w:t xml:space="preserve"> from the Abstract Sample Core is described as a class diagram in Figure 2</w:t>
        </w:r>
      </w:ins>
      <w:ins w:id="2963" w:author="Ilkka Rinne" w:date="2022-09-06T14:21:00Z">
        <w:r w:rsidR="00332334">
          <w:t>6</w:t>
        </w:r>
      </w:ins>
      <w:ins w:id="2964" w:author="Katharina Schleidt" w:date="2022-08-13T17:58:00Z">
        <w:del w:id="2965" w:author="Ilkka Rinne" w:date="2022-09-06T14:21:00Z">
          <w:r w:rsidDel="00332334">
            <w:delText>5</w:delText>
          </w:r>
        </w:del>
        <w:r w:rsidRPr="00115763">
          <w:t>. The schema is fully described in 12.</w:t>
        </w:r>
        <w:r>
          <w:t>3</w:t>
        </w:r>
        <w:r w:rsidRPr="00115763">
          <w:t>.</w:t>
        </w:r>
      </w:ins>
      <w:r w:rsidR="0008652C" w:rsidRPr="00785C54">
        <w:t> </w:t>
      </w:r>
    </w:p>
    <w:p w14:paraId="779E94DA" w14:textId="2A48453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2966" w:author="Ilkka Rinne" w:date="2022-09-06T14:20:00Z">
        <w:r w:rsidRPr="00785C54" w:rsidDel="00332334">
          <w:rPr>
            <w:noProof/>
            <w:szCs w:val="24"/>
          </w:rPr>
          <w:drawing>
            <wp:inline distT="0" distB="0" distL="0" distR="0" wp14:anchorId="231E5AEB" wp14:editId="76AB6B76">
              <wp:extent cx="5763780" cy="4075184"/>
              <wp:effectExtent l="0" t="0" r="8890" b="1905"/>
              <wp:docPr id="25" name="Picture 25"/>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3780" cy="4075184"/>
                      </a:xfrm>
                      <a:prstGeom prst="rect">
                        <a:avLst/>
                      </a:prstGeom>
                    </pic:spPr>
                  </pic:pic>
                </a:graphicData>
              </a:graphic>
            </wp:inline>
          </w:drawing>
        </w:r>
      </w:del>
      <w:ins w:id="2967" w:author="Ilkka Rinne" w:date="2022-09-06T14:20:00Z">
        <w:r w:rsidR="00332334">
          <w:rPr>
            <w:noProof/>
            <w:szCs w:val="24"/>
          </w:rPr>
          <w:drawing>
            <wp:inline distT="0" distB="0" distL="0" distR="0" wp14:anchorId="3194E710" wp14:editId="7DFDFD98">
              <wp:extent cx="6369672" cy="5343787"/>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0">
                        <a:extLst>
                          <a:ext uri="{28A0092B-C50C-407E-A947-70E740481C1C}">
                            <a14:useLocalDpi xmlns:a14="http://schemas.microsoft.com/office/drawing/2010/main" val="0"/>
                          </a:ext>
                        </a:extLst>
                      </a:blip>
                      <a:stretch>
                        <a:fillRect/>
                      </a:stretch>
                    </pic:blipFill>
                    <pic:spPr>
                      <a:xfrm>
                        <a:off x="0" y="0"/>
                        <a:ext cx="6379833" cy="5352311"/>
                      </a:xfrm>
                      <a:prstGeom prst="rect">
                        <a:avLst/>
                      </a:prstGeom>
                    </pic:spPr>
                  </pic:pic>
                </a:graphicData>
              </a:graphic>
            </wp:inline>
          </w:drawing>
        </w:r>
      </w:ins>
    </w:p>
    <w:p w14:paraId="19C160CA" w14:textId="6D55525D" w:rsidR="005B5EAD" w:rsidRPr="00785C54" w:rsidRDefault="005B5EAD" w:rsidP="00785C54">
      <w:pPr>
        <w:pStyle w:val="Figuretitle"/>
        <w:autoSpaceDE w:val="0"/>
        <w:autoSpaceDN w:val="0"/>
        <w:adjustRightInd w:val="0"/>
        <w:outlineLvl w:val="0"/>
        <w:rPr>
          <w:szCs w:val="24"/>
        </w:rPr>
      </w:pPr>
      <w:commentRangeStart w:id="2968"/>
      <w:r w:rsidRPr="00785C54">
        <w:rPr>
          <w:szCs w:val="24"/>
        </w:rPr>
        <w:t>Figure 2</w:t>
      </w:r>
      <w:ins w:id="2969" w:author="Ilkka Rinne" w:date="2022-09-06T14:21:00Z">
        <w:r w:rsidR="00332334">
          <w:rPr>
            <w:szCs w:val="24"/>
          </w:rPr>
          <w:t>6</w:t>
        </w:r>
      </w:ins>
      <w:del w:id="2970" w:author="Ilkka Rinne" w:date="2022-09-06T14:21:00Z">
        <w:r w:rsidRPr="00785C54" w:rsidDel="00332334">
          <w:rPr>
            <w:szCs w:val="24"/>
          </w:rPr>
          <w:delText>5</w:delText>
        </w:r>
      </w:del>
      <w:commentRangeEnd w:id="2968"/>
      <w:r w:rsidR="00047CD7">
        <w:rPr>
          <w:rStyle w:val="CommentReference"/>
          <w:rFonts w:eastAsia="MS Mincho"/>
          <w:b w:val="0"/>
          <w:lang w:eastAsia="ja-JP"/>
        </w:rPr>
        <w:commentReference w:id="2968"/>
      </w:r>
      <w:r w:rsidRPr="00785C54">
        <w:rPr>
          <w:szCs w:val="24"/>
        </w:rPr>
        <w:t xml:space="preserve"> — Context diagram for Abstract Sample </w:t>
      </w:r>
      <w:del w:id="2971" w:author="Katharina Schleidt" w:date="2022-08-13T16:41:00Z">
        <w:r w:rsidRPr="00785C54" w:rsidDel="00022C0A">
          <w:rPr>
            <w:szCs w:val="24"/>
          </w:rPr>
          <w:delText xml:space="preserve">core </w:delText>
        </w:r>
      </w:del>
      <w:ins w:id="2972" w:author="Katharina Schleidt" w:date="2022-08-13T16:41:00Z">
        <w:r w:rsidR="00022C0A">
          <w:rPr>
            <w:szCs w:val="24"/>
          </w:rPr>
          <w:t>C</w:t>
        </w:r>
        <w:r w:rsidR="00022C0A" w:rsidRPr="00785C54">
          <w:rPr>
            <w:szCs w:val="24"/>
          </w:rPr>
          <w:t xml:space="preserve">ore </w:t>
        </w:r>
      </w:ins>
      <w:r w:rsidRPr="00785C54">
        <w:rPr>
          <w:szCs w:val="24"/>
        </w:rPr>
        <w:t>— AbstractSampling</w:t>
      </w:r>
    </w:p>
    <w:p w14:paraId="2AAAE6F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3" w:name="_Toc113373507"/>
      <w:r w:rsidRPr="00785C54">
        <w:rPr>
          <w:rFonts w:eastAsia="Times New Roman"/>
          <w:szCs w:val="24"/>
        </w:rPr>
        <w:t>Attribute samplingLocation</w:t>
      </w:r>
      <w:bookmarkEnd w:id="297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AB0E78D" w14:textId="77777777" w:rsidTr="00EC5BE0">
        <w:trPr>
          <w:jc w:val="center"/>
        </w:trPr>
        <w:tc>
          <w:tcPr>
            <w:tcW w:w="4526" w:type="dxa"/>
            <w:tcMar>
              <w:top w:w="100" w:type="dxa"/>
              <w:left w:w="100" w:type="dxa"/>
              <w:bottom w:w="100" w:type="dxa"/>
              <w:right w:w="100" w:type="dxa"/>
            </w:tcMar>
          </w:tcPr>
          <w:p w14:paraId="0BED010E" w14:textId="1B7F07A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/req/sam-core/AbstractSampling/samplingLocation-sem</w:t>
            </w:r>
          </w:p>
        </w:tc>
        <w:tc>
          <w:tcPr>
            <w:tcW w:w="5245" w:type="dxa"/>
            <w:tcMar>
              <w:top w:w="100" w:type="dxa"/>
              <w:left w:w="100" w:type="dxa"/>
              <w:bottom w:w="100" w:type="dxa"/>
              <w:right w:w="100" w:type="dxa"/>
            </w:tcMar>
          </w:tcPr>
          <w:p w14:paraId="1E4E3E18" w14:textId="79DE7E77"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Sampling</w:t>
            </w:r>
            <w:r w:rsidRPr="00785C54">
              <w:rPr>
                <w:szCs w:val="24"/>
              </w:rPr>
              <w:t xml:space="preserve"> is provided, the attribute </w:t>
            </w:r>
            <w:r w:rsidRPr="00785C54">
              <w:rPr>
                <w:b/>
                <w:szCs w:val="24"/>
              </w:rPr>
              <w:t>samplingLocation:Geometry</w:t>
            </w:r>
            <w:r w:rsidRPr="00785C54">
              <w:rPr>
                <w:szCs w:val="24"/>
              </w:rPr>
              <w:t xml:space="preserve"> </w:t>
            </w:r>
            <w:del w:id="2974" w:author="Katharina Schleidt" w:date="2022-08-10T19:14:00Z">
              <w:r w:rsidRPr="00785C54" w:rsidDel="002F2035">
                <w:rPr>
                  <w:szCs w:val="24"/>
                </w:rPr>
                <w:delText>SHALL</w:delText>
              </w:r>
            </w:del>
            <w:ins w:id="2975" w:author="Katharina Schleidt" w:date="2022-08-10T19:14:00Z">
              <w:r w:rsidR="002F2035">
                <w:rPr>
                  <w:szCs w:val="24"/>
                </w:rPr>
                <w:t>shall</w:t>
              </w:r>
            </w:ins>
            <w:r w:rsidRPr="00785C54">
              <w:rPr>
                <w:szCs w:val="24"/>
              </w:rPr>
              <w:t xml:space="preserve"> be used.</w:t>
            </w:r>
          </w:p>
        </w:tc>
      </w:tr>
    </w:tbl>
    <w:p w14:paraId="1F91CBAF" w14:textId="12BDCCB6"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6" w:name="_Toc113373508"/>
      <w:r w:rsidRPr="00785C54">
        <w:rPr>
          <w:rFonts w:eastAsia="Times New Roman"/>
          <w:szCs w:val="24"/>
        </w:rPr>
        <w:t>Attribute time</w:t>
      </w:r>
      <w:bookmarkEnd w:id="297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966FA40" w14:textId="77777777" w:rsidTr="00EC5BE0">
        <w:trPr>
          <w:jc w:val="center"/>
        </w:trPr>
        <w:tc>
          <w:tcPr>
            <w:tcW w:w="4526" w:type="dxa"/>
            <w:tcMar>
              <w:top w:w="100" w:type="dxa"/>
              <w:left w:w="100" w:type="dxa"/>
              <w:bottom w:w="100" w:type="dxa"/>
              <w:right w:w="100" w:type="dxa"/>
            </w:tcMar>
          </w:tcPr>
          <w:p w14:paraId="23F41B27" w14:textId="7D30B26D"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/req/sam-core/AbstractSampling/time-sem</w:t>
            </w:r>
          </w:p>
        </w:tc>
        <w:tc>
          <w:tcPr>
            <w:tcW w:w="5245" w:type="dxa"/>
            <w:tcMar>
              <w:top w:w="100" w:type="dxa"/>
              <w:left w:w="100" w:type="dxa"/>
              <w:bottom w:w="100" w:type="dxa"/>
              <w:right w:w="100" w:type="dxa"/>
            </w:tcMar>
          </w:tcPr>
          <w:p w14:paraId="66C25C97" w14:textId="0FD0FA0D"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2977" w:author="Katharina Schleidt" w:date="2022-08-10T19:14:00Z">
              <w:r w:rsidRPr="00785C54" w:rsidDel="002F2035">
                <w:rPr>
                  <w:szCs w:val="24"/>
                </w:rPr>
                <w:delText>SHALL</w:delText>
              </w:r>
            </w:del>
            <w:ins w:id="2978" w:author="Katharina Schleidt" w:date="2022-08-10T19:14:00Z">
              <w:r w:rsidR="002F2035">
                <w:rPr>
                  <w:szCs w:val="24"/>
                </w:rPr>
                <w:t>shall</w:t>
              </w:r>
            </w:ins>
            <w:r w:rsidRPr="00785C54">
              <w:rPr>
                <w:szCs w:val="24"/>
              </w:rPr>
              <w:t xml:space="preserve"> be used.</w:t>
            </w:r>
          </w:p>
        </w:tc>
      </w:tr>
    </w:tbl>
    <w:p w14:paraId="1563D767" w14:textId="6EA6A99B"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79" w:name="_Toc113373509"/>
      <w:r w:rsidRPr="00785C54">
        <w:rPr>
          <w:rFonts w:eastAsia="Times New Roman"/>
          <w:szCs w:val="24"/>
        </w:rPr>
        <w:t>Attribute parameter</w:t>
      </w:r>
      <w:bookmarkEnd w:id="297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1D3A4E2" w14:textId="77777777" w:rsidTr="00EC5BE0">
        <w:trPr>
          <w:jc w:val="center"/>
        </w:trPr>
        <w:tc>
          <w:tcPr>
            <w:tcW w:w="4526" w:type="dxa"/>
            <w:tcMar>
              <w:top w:w="100" w:type="dxa"/>
              <w:left w:w="100" w:type="dxa"/>
              <w:bottom w:w="100" w:type="dxa"/>
              <w:right w:w="100" w:type="dxa"/>
            </w:tcMar>
          </w:tcPr>
          <w:p w14:paraId="0F3898D7" w14:textId="44B475C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/req/sam-core/AbstractSampling/parameter-sem</w:t>
            </w:r>
          </w:p>
        </w:tc>
        <w:tc>
          <w:tcPr>
            <w:tcW w:w="5245" w:type="dxa"/>
            <w:tcMar>
              <w:top w:w="100" w:type="dxa"/>
              <w:left w:w="100" w:type="dxa"/>
              <w:bottom w:w="100" w:type="dxa"/>
              <w:right w:w="100" w:type="dxa"/>
            </w:tcMar>
          </w:tcPr>
          <w:p w14:paraId="0B6A65C0" w14:textId="77777777" w:rsidR="005B5EAD" w:rsidRPr="00785C54" w:rsidRDefault="005B5EAD" w:rsidP="00785C54">
            <w:pPr>
              <w:pStyle w:val="Tablebody"/>
              <w:autoSpaceDE w:val="0"/>
              <w:autoSpaceDN w:val="0"/>
              <w:adjustRightInd w:val="0"/>
              <w:jc w:val="both"/>
              <w:rPr>
                <w:szCs w:val="24"/>
              </w:rPr>
            </w:pPr>
            <w:r w:rsidRPr="00785C54">
              <w:rPr>
                <w:szCs w:val="24"/>
              </w:rPr>
              <w:t xml:space="preserve">Arbitrary event-specific parameter relevant to the </w:t>
            </w:r>
            <w:r w:rsidRPr="00785C54">
              <w:rPr>
                <w:b/>
                <w:szCs w:val="24"/>
              </w:rPr>
              <w:t>Sampling</w:t>
            </w:r>
            <w:r w:rsidRPr="00785C54">
              <w:rPr>
                <w:szCs w:val="24"/>
              </w:rPr>
              <w:t>.</w:t>
            </w:r>
          </w:p>
          <w:p w14:paraId="7B7E92D3" w14:textId="6EA1207E" w:rsidR="005B5EAD" w:rsidRPr="00785C54" w:rsidRDefault="005B5EAD" w:rsidP="00785C54">
            <w:pPr>
              <w:pStyle w:val="Tablebody"/>
              <w:autoSpaceDE w:val="0"/>
              <w:autoSpaceDN w:val="0"/>
              <w:adjustRightInd w:val="0"/>
              <w:jc w:val="both"/>
              <w:rPr>
                <w:szCs w:val="20"/>
              </w:rPr>
            </w:pPr>
            <w:r w:rsidRPr="00785C54">
              <w:rPr>
                <w:szCs w:val="24"/>
              </w:rPr>
              <w:t xml:space="preserve">If additional parameter information is provided, the property </w:t>
            </w:r>
            <w:r w:rsidRPr="00785C54">
              <w:rPr>
                <w:b/>
                <w:szCs w:val="24"/>
              </w:rPr>
              <w:t>parameter</w:t>
            </w:r>
            <w:r w:rsidRPr="00785C54">
              <w:rPr>
                <w:szCs w:val="24"/>
              </w:rPr>
              <w:t>:</w:t>
            </w:r>
            <w:r w:rsidRPr="00785C54">
              <w:rPr>
                <w:b/>
                <w:szCs w:val="24"/>
              </w:rPr>
              <w:t>NamedValue</w:t>
            </w:r>
            <w:r w:rsidRPr="00785C54">
              <w:rPr>
                <w:szCs w:val="24"/>
              </w:rPr>
              <w:t xml:space="preserve"> </w:t>
            </w:r>
            <w:del w:id="2980" w:author="Katharina Schleidt" w:date="2022-08-10T19:14:00Z">
              <w:r w:rsidRPr="00785C54" w:rsidDel="002F2035">
                <w:rPr>
                  <w:szCs w:val="24"/>
                </w:rPr>
                <w:delText>SHALL</w:delText>
              </w:r>
            </w:del>
            <w:ins w:id="2981" w:author="Katharina Schleidt" w:date="2022-08-10T19:14:00Z">
              <w:r w:rsidR="002F2035">
                <w:rPr>
                  <w:szCs w:val="24"/>
                </w:rPr>
                <w:t>shall</w:t>
              </w:r>
            </w:ins>
            <w:r w:rsidRPr="00785C54">
              <w:rPr>
                <w:szCs w:val="24"/>
              </w:rPr>
              <w:t xml:space="preserve"> be used.</w:t>
            </w:r>
          </w:p>
        </w:tc>
      </w:tr>
    </w:tbl>
    <w:p w14:paraId="6C90D3A9" w14:textId="19A736A6"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When taking water samples, the sampling procedure specifies that an amount of time </w:t>
      </w:r>
      <w:del w:id="2982" w:author="REID-JAMOND Alison" w:date="2022-04-04T15:25:00Z">
        <w:r w:rsidRPr="00785C54" w:rsidDel="00047CD7">
          <w:rPr>
            <w:szCs w:val="24"/>
          </w:rPr>
          <w:delText xml:space="preserve">must </w:delText>
        </w:r>
      </w:del>
      <w:ins w:id="2983" w:author="REID-JAMOND Alison" w:date="2022-04-04T15:25:00Z">
        <w:r w:rsidR="00047CD7">
          <w:rPr>
            <w:szCs w:val="24"/>
          </w:rPr>
          <w:t xml:space="preserve">needs to </w:t>
        </w:r>
      </w:ins>
      <w:r w:rsidRPr="00785C54">
        <w:rPr>
          <w:szCs w:val="24"/>
        </w:rPr>
        <w:t>pass to allow sediments to settle. The exact waiting time used in this Sampling can be stored in the parameter.</w:t>
      </w:r>
    </w:p>
    <w:p w14:paraId="0B14FE7F" w14:textId="3C1D0D7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commentRangeStart w:id="2984"/>
      <w:r w:rsidRPr="00785C54">
        <w:rPr>
          <w:szCs w:val="24"/>
        </w:rPr>
        <w:t>NOTE</w:t>
      </w:r>
      <w:r w:rsidRPr="00785C54">
        <w:rPr>
          <w:szCs w:val="24"/>
        </w:rPr>
        <w:tab/>
      </w:r>
      <w:ins w:id="2985" w:author="Katharina Schleidt" w:date="2022-08-13T16:04:00Z">
        <w:r w:rsidR="00A1403A" w:rsidRPr="00A1403A">
          <w:rPr>
            <w:szCs w:val="24"/>
          </w:rPr>
          <w:t>Using the classes, attributes and associations explicitly modelled in the OMS greatly improves the interoperability compared to using the generic parameter mechanism to include the same information. Please do not reinvent the wheel.</w:t>
        </w:r>
      </w:ins>
      <w:del w:id="2986" w:author="Katharina Schleidt" w:date="2022-08-13T16:04:00Z">
        <w:r w:rsidRPr="00785C54" w:rsidDel="00A1403A">
          <w:rPr>
            <w:szCs w:val="24"/>
          </w:rPr>
          <w:delText xml:space="preserve">Parameter should NOT </w:delText>
        </w:r>
        <w:commentRangeEnd w:id="2984"/>
        <w:r w:rsidR="00047CD7" w:rsidDel="00A1403A">
          <w:rPr>
            <w:rStyle w:val="CommentReference"/>
            <w:rFonts w:eastAsia="MS Mincho"/>
            <w:lang w:eastAsia="ja-JP"/>
          </w:rPr>
          <w:commentReference w:id="2984"/>
        </w:r>
        <w:r w:rsidRPr="00785C54" w:rsidDel="00A1403A">
          <w:rPr>
            <w:szCs w:val="24"/>
          </w:rPr>
          <w:delText>be utilized to provide information already contained in the model by existing attributes or associations.</w:delText>
        </w:r>
      </w:del>
    </w:p>
    <w:p w14:paraId="3F740A9B"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2987" w:name="_Toc113373510"/>
      <w:r w:rsidRPr="00785C54">
        <w:rPr>
          <w:rFonts w:eastAsia="Times New Roman"/>
          <w:szCs w:val="24"/>
        </w:rPr>
        <w:t>AbstractSampler</w:t>
      </w:r>
      <w:bookmarkEnd w:id="2987"/>
    </w:p>
    <w:p w14:paraId="61C7A63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2988" w:name="_Toc113373511"/>
      <w:r w:rsidRPr="00785C54">
        <w:rPr>
          <w:rFonts w:eastAsia="Times New Roman"/>
          <w:szCs w:val="24"/>
        </w:rPr>
        <w:t>AbstractSampler Requirements Class</w:t>
      </w:r>
      <w:bookmarkEnd w:id="298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2961C34"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0E083FF" w14:textId="585C327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034BF27" w14:textId="75BE16A1" w:rsidR="005B5EAD" w:rsidRPr="00785C54" w:rsidRDefault="005B5EAD" w:rsidP="00785C54">
            <w:pPr>
              <w:pStyle w:val="Tableheader"/>
              <w:autoSpaceDE w:val="0"/>
              <w:autoSpaceDN w:val="0"/>
              <w:adjustRightInd w:val="0"/>
              <w:jc w:val="both"/>
              <w:rPr>
                <w:szCs w:val="20"/>
              </w:rPr>
            </w:pPr>
            <w:r w:rsidRPr="00785C54">
              <w:rPr>
                <w:szCs w:val="24"/>
              </w:rPr>
              <w:t>/req/sam-core/AbstractSampler</w:t>
            </w:r>
          </w:p>
        </w:tc>
      </w:tr>
      <w:tr w:rsidR="005B5EAD" w:rsidRPr="00785C54" w14:paraId="270FB1FF"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3C4B30F" w14:textId="23429A6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6C161AD1" w14:textId="70A3E9D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E0B7110"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2C5709" w14:textId="2F38AFEB"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13AE1D" w14:textId="203B5A84"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2989" w:author="Katharina Schleidt" w:date="2022-08-13T16:41:00Z">
              <w:r w:rsidRPr="00785C54" w:rsidDel="00022C0A">
                <w:rPr>
                  <w:szCs w:val="24"/>
                </w:rPr>
                <w:delText xml:space="preserve">core </w:delText>
              </w:r>
            </w:del>
            <w:ins w:id="2990" w:author="Katharina Schleidt" w:date="2022-08-13T16:41:00Z">
              <w:r w:rsidR="00022C0A">
                <w:rPr>
                  <w:szCs w:val="24"/>
                </w:rPr>
                <w:t>C</w:t>
              </w:r>
              <w:r w:rsidR="00022C0A" w:rsidRPr="00785C54">
                <w:rPr>
                  <w:szCs w:val="24"/>
                </w:rPr>
                <w:t xml:space="preserve">ore </w:t>
              </w:r>
            </w:ins>
            <w:del w:id="2991" w:author="Ilkka Rinne" w:date="2022-09-06T15:32:00Z">
              <w:r w:rsidRPr="00785C54" w:rsidDel="003613DB">
                <w:rPr>
                  <w:szCs w:val="24"/>
                </w:rPr>
                <w:delText>-</w:delText>
              </w:r>
            </w:del>
            <w:ins w:id="2992" w:author="Ilkka Rinne" w:date="2022-09-06T15:32:00Z">
              <w:r w:rsidR="003613DB">
                <w:rPr>
                  <w:szCs w:val="24"/>
                </w:rPr>
                <w:t>–</w:t>
              </w:r>
            </w:ins>
            <w:r w:rsidRPr="00785C54">
              <w:rPr>
                <w:szCs w:val="24"/>
              </w:rPr>
              <w:t xml:space="preserve"> AbstractSampler</w:t>
            </w:r>
          </w:p>
        </w:tc>
      </w:tr>
      <w:tr w:rsidR="005B5EAD" w:rsidRPr="00785C54" w14:paraId="6BAB5CB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7FD6D8B" w14:textId="010D95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0605BB7" w14:textId="27A08A4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C49DA26"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118FA9" w14:textId="37A41A8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4C10782" w14:textId="7614D503" w:rsidR="005B5EAD" w:rsidRPr="00785C54" w:rsidRDefault="005B5EAD" w:rsidP="00785C54">
            <w:pPr>
              <w:pStyle w:val="Tablebody"/>
              <w:autoSpaceDE w:val="0"/>
              <w:autoSpaceDN w:val="0"/>
              <w:adjustRightInd w:val="0"/>
              <w:jc w:val="both"/>
              <w:rPr>
                <w:szCs w:val="20"/>
              </w:rPr>
            </w:pPr>
            <w:r w:rsidRPr="00785C54">
              <w:rPr>
                <w:szCs w:val="24"/>
              </w:rPr>
              <w:t>/req/sam-cpt/Sampler</w:t>
            </w:r>
          </w:p>
        </w:tc>
      </w:tr>
      <w:tr w:rsidR="005B5EAD" w:rsidRPr="00785C54" w14:paraId="3022241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842A810" w14:textId="38063FB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659DC" w14:textId="0A51ABEA" w:rsidR="005B5EAD" w:rsidRPr="00785C54" w:rsidRDefault="005B5EAD" w:rsidP="00785C54">
            <w:pPr>
              <w:pStyle w:val="Tablebody"/>
              <w:autoSpaceDE w:val="0"/>
              <w:autoSpaceDN w:val="0"/>
              <w:adjustRightInd w:val="0"/>
              <w:jc w:val="both"/>
              <w:rPr>
                <w:szCs w:val="20"/>
              </w:rPr>
            </w:pPr>
            <w:r w:rsidRPr="00785C54">
              <w:rPr>
                <w:szCs w:val="24"/>
              </w:rPr>
              <w:t>/req/sam-core/AbstractSampler/samplerType-sem</w:t>
            </w:r>
          </w:p>
        </w:tc>
      </w:tr>
      <w:tr w:rsidR="005B5EAD" w:rsidRPr="00785C54" w14:paraId="151E0E1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8CE5D2B" w14:textId="5C4690D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FD90EEB" w14:textId="332822DB"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r w:rsidR="005B5EAD" w:rsidRPr="00785C54" w14:paraId="570B3B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3D101F9D" w14:textId="7E311B91"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2E99A2E7" w14:textId="021F951F" w:rsidR="005B5EAD" w:rsidRPr="00785C54" w:rsidRDefault="005B5EAD" w:rsidP="00785C54">
            <w:pPr>
              <w:pStyle w:val="Tablebody"/>
              <w:autoSpaceDE w:val="0"/>
              <w:autoSpaceDN w:val="0"/>
              <w:adjustRightInd w:val="0"/>
              <w:jc w:val="both"/>
              <w:rPr>
                <w:szCs w:val="20"/>
              </w:rPr>
            </w:pPr>
            <w:r w:rsidRPr="00785C54">
              <w:rPr>
                <w:szCs w:val="24"/>
              </w:rPr>
              <w:t>/req/sam-core/AbstractSamplerType/AbstractSamplerType-sem</w:t>
            </w:r>
          </w:p>
        </w:tc>
      </w:tr>
    </w:tbl>
    <w:p w14:paraId="48785CC2" w14:textId="560CD274" w:rsidR="0008652C" w:rsidRPr="00785C54" w:rsidRDefault="00115763" w:rsidP="00785C54">
      <w:pPr>
        <w:pStyle w:val="BodyText"/>
      </w:pPr>
      <w:ins w:id="2993" w:author="Katharina Schleidt" w:date="2022-08-13T17:58:00Z">
        <w:r w:rsidRPr="00115763">
          <w:t>AbstractSampler from the Abstract Sample Core is described as a class diagram in Figure 2</w:t>
        </w:r>
      </w:ins>
      <w:ins w:id="2994" w:author="Ilkka Rinne" w:date="2022-09-06T14:21:00Z">
        <w:r w:rsidR="00AB2486">
          <w:t>7</w:t>
        </w:r>
      </w:ins>
      <w:ins w:id="2995" w:author="Katharina Schleidt" w:date="2022-08-13T17:59:00Z">
        <w:del w:id="2996" w:author="Ilkka Rinne" w:date="2022-09-06T14:21:00Z">
          <w:r w:rsidDel="00AB2486">
            <w:delText>6</w:delText>
          </w:r>
        </w:del>
      </w:ins>
      <w:ins w:id="2997" w:author="Katharina Schleidt" w:date="2022-08-13T17:58:00Z">
        <w:r w:rsidRPr="00115763">
          <w:t>. The schema is fully described in 12.</w:t>
        </w:r>
      </w:ins>
      <w:ins w:id="2998" w:author="Katharina Schleidt" w:date="2022-08-13T17:59:00Z">
        <w:r>
          <w:t>4</w:t>
        </w:r>
      </w:ins>
      <w:ins w:id="2999" w:author="Katharina Schleidt" w:date="2022-08-13T17:58:00Z">
        <w:r w:rsidRPr="00115763">
          <w:t>.</w:t>
        </w:r>
      </w:ins>
      <w:r w:rsidR="0008652C" w:rsidRPr="00785C54">
        <w:t> </w:t>
      </w:r>
    </w:p>
    <w:p w14:paraId="4C92F8DF" w14:textId="0FA3563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00" w:author="Ilkka Rinne" w:date="2022-09-06T14:21:00Z">
        <w:r w:rsidRPr="00785C54" w:rsidDel="00AB2486">
          <w:rPr>
            <w:noProof/>
            <w:szCs w:val="24"/>
          </w:rPr>
          <w:drawing>
            <wp:inline distT="0" distB="0" distL="0" distR="0" wp14:anchorId="7FEF8919" wp14:editId="68802810">
              <wp:extent cx="5763780" cy="4011176"/>
              <wp:effectExtent l="0" t="0" r="8890" b="8890"/>
              <wp:docPr id="26" name="Picture 26"/>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3780" cy="4011176"/>
                      </a:xfrm>
                      <a:prstGeom prst="rect">
                        <a:avLst/>
                      </a:prstGeom>
                    </pic:spPr>
                  </pic:pic>
                </a:graphicData>
              </a:graphic>
            </wp:inline>
          </w:drawing>
        </w:r>
      </w:del>
      <w:ins w:id="3001" w:author="Ilkka Rinne" w:date="2022-09-06T14:21:00Z">
        <w:r w:rsidR="00AB2486">
          <w:rPr>
            <w:noProof/>
            <w:szCs w:val="24"/>
          </w:rPr>
          <w:drawing>
            <wp:inline distT="0" distB="0" distL="0" distR="0" wp14:anchorId="082EBB79" wp14:editId="3F7D5858">
              <wp:extent cx="6131185" cy="5201174"/>
              <wp:effectExtent l="0" t="0" r="3175"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92">
                        <a:extLst>
                          <a:ext uri="{28A0092B-C50C-407E-A947-70E740481C1C}">
                            <a14:useLocalDpi xmlns:a14="http://schemas.microsoft.com/office/drawing/2010/main" val="0"/>
                          </a:ext>
                        </a:extLst>
                      </a:blip>
                      <a:stretch>
                        <a:fillRect/>
                      </a:stretch>
                    </pic:blipFill>
                    <pic:spPr>
                      <a:xfrm>
                        <a:off x="0" y="0"/>
                        <a:ext cx="6145950" cy="5213699"/>
                      </a:xfrm>
                      <a:prstGeom prst="rect">
                        <a:avLst/>
                      </a:prstGeom>
                    </pic:spPr>
                  </pic:pic>
                </a:graphicData>
              </a:graphic>
            </wp:inline>
          </w:drawing>
        </w:r>
      </w:ins>
    </w:p>
    <w:p w14:paraId="3D6251D6" w14:textId="6708C9E2" w:rsidR="005B5EAD" w:rsidRPr="00785C54" w:rsidRDefault="005B5EAD" w:rsidP="00785C54">
      <w:pPr>
        <w:pStyle w:val="Figuretitle"/>
        <w:autoSpaceDE w:val="0"/>
        <w:autoSpaceDN w:val="0"/>
        <w:adjustRightInd w:val="0"/>
        <w:outlineLvl w:val="0"/>
        <w:rPr>
          <w:szCs w:val="24"/>
        </w:rPr>
      </w:pPr>
      <w:commentRangeStart w:id="3002"/>
      <w:r w:rsidRPr="00785C54">
        <w:rPr>
          <w:szCs w:val="24"/>
        </w:rPr>
        <w:t>Figure 2</w:t>
      </w:r>
      <w:ins w:id="3003" w:author="Ilkka Rinne" w:date="2022-09-06T14:22:00Z">
        <w:r w:rsidR="00AB2486">
          <w:rPr>
            <w:szCs w:val="24"/>
          </w:rPr>
          <w:t>7</w:t>
        </w:r>
      </w:ins>
      <w:del w:id="3004" w:author="Ilkka Rinne" w:date="2022-09-06T14:22:00Z">
        <w:r w:rsidRPr="00785C54" w:rsidDel="00AB2486">
          <w:rPr>
            <w:szCs w:val="24"/>
          </w:rPr>
          <w:delText>6</w:delText>
        </w:r>
      </w:del>
      <w:r w:rsidRPr="00785C54">
        <w:rPr>
          <w:szCs w:val="24"/>
        </w:rPr>
        <w:t xml:space="preserve"> </w:t>
      </w:r>
      <w:commentRangeEnd w:id="3002"/>
      <w:r w:rsidR="00047CD7">
        <w:rPr>
          <w:rStyle w:val="CommentReference"/>
          <w:rFonts w:eastAsia="MS Mincho"/>
          <w:b w:val="0"/>
          <w:lang w:eastAsia="ja-JP"/>
        </w:rPr>
        <w:commentReference w:id="3002"/>
      </w:r>
      <w:r w:rsidRPr="00785C54">
        <w:rPr>
          <w:szCs w:val="24"/>
        </w:rPr>
        <w:t xml:space="preserve">— Context diagram for the Abstract Sample </w:t>
      </w:r>
      <w:del w:id="3005" w:author="Katharina Schleidt" w:date="2022-08-13T16:41:00Z">
        <w:r w:rsidRPr="00785C54" w:rsidDel="00022C0A">
          <w:rPr>
            <w:szCs w:val="24"/>
          </w:rPr>
          <w:delText xml:space="preserve">core </w:delText>
        </w:r>
      </w:del>
      <w:ins w:id="3006" w:author="Katharina Schleidt" w:date="2022-08-13T16:41:00Z">
        <w:r w:rsidR="00022C0A">
          <w:rPr>
            <w:szCs w:val="24"/>
          </w:rPr>
          <w:t>C</w:t>
        </w:r>
        <w:r w:rsidR="00022C0A" w:rsidRPr="00785C54">
          <w:rPr>
            <w:szCs w:val="24"/>
          </w:rPr>
          <w:t xml:space="preserve">ore </w:t>
        </w:r>
      </w:ins>
      <w:r w:rsidRPr="00785C54">
        <w:rPr>
          <w:szCs w:val="24"/>
        </w:rPr>
        <w:t xml:space="preserve">— </w:t>
      </w:r>
      <w:bookmarkStart w:id="3007" w:name="_Hlk111305954"/>
      <w:r w:rsidRPr="00785C54">
        <w:rPr>
          <w:szCs w:val="24"/>
        </w:rPr>
        <w:t>AbstractSampler</w:t>
      </w:r>
      <w:bookmarkEnd w:id="3007"/>
    </w:p>
    <w:p w14:paraId="7FEA5BE0"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08" w:name="_Toc113373512"/>
      <w:r w:rsidRPr="00785C54">
        <w:rPr>
          <w:rFonts w:eastAsia="Times New Roman"/>
          <w:szCs w:val="24"/>
        </w:rPr>
        <w:t>Attribute samplerType</w:t>
      </w:r>
      <w:bookmarkEnd w:id="300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7ED5434" w14:textId="77777777" w:rsidTr="00EC5BE0">
        <w:trPr>
          <w:jc w:val="center"/>
        </w:trPr>
        <w:tc>
          <w:tcPr>
            <w:tcW w:w="4526" w:type="dxa"/>
            <w:tcMar>
              <w:top w:w="100" w:type="dxa"/>
              <w:left w:w="100" w:type="dxa"/>
              <w:bottom w:w="100" w:type="dxa"/>
              <w:right w:w="100" w:type="dxa"/>
            </w:tcMar>
          </w:tcPr>
          <w:p w14:paraId="3C7F4E34" w14:textId="0ED54E5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/req/sam-core/AbstractSampler/samplerType-sem</w:t>
            </w:r>
          </w:p>
        </w:tc>
        <w:tc>
          <w:tcPr>
            <w:tcW w:w="5245" w:type="dxa"/>
            <w:tcMar>
              <w:top w:w="100" w:type="dxa"/>
              <w:left w:w="100" w:type="dxa"/>
              <w:bottom w:w="100" w:type="dxa"/>
              <w:right w:w="100" w:type="dxa"/>
            </w:tcMar>
          </w:tcPr>
          <w:p w14:paraId="2B9191C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type of </w:t>
            </w:r>
            <w:r w:rsidRPr="00785C54">
              <w:rPr>
                <w:b/>
                <w:szCs w:val="24"/>
              </w:rPr>
              <w:t>Sampler</w:t>
            </w:r>
            <w:r w:rsidRPr="00785C54">
              <w:rPr>
                <w:szCs w:val="24"/>
              </w:rPr>
              <w:t xml:space="preserve"> according to a community agreed typology.</w:t>
            </w:r>
          </w:p>
          <w:p w14:paraId="64CF834F" w14:textId="0A9340F7"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type of </w:t>
            </w:r>
            <w:r w:rsidRPr="00785C54">
              <w:rPr>
                <w:b/>
                <w:szCs w:val="24"/>
              </w:rPr>
              <w:t>AbstractSampler</w:t>
            </w:r>
            <w:r w:rsidRPr="00785C54">
              <w:rPr>
                <w:szCs w:val="24"/>
              </w:rPr>
              <w:t xml:space="preserve"> is provided, the attribute </w:t>
            </w:r>
            <w:r w:rsidRPr="00785C54">
              <w:rPr>
                <w:b/>
                <w:szCs w:val="24"/>
              </w:rPr>
              <w:t>samplerType:AbstractSamplerType</w:t>
            </w:r>
            <w:r w:rsidRPr="00785C54">
              <w:rPr>
                <w:szCs w:val="24"/>
              </w:rPr>
              <w:t xml:space="preserve"> shall be used.</w:t>
            </w:r>
          </w:p>
        </w:tc>
      </w:tr>
    </w:tbl>
    <w:p w14:paraId="1F83FED4" w14:textId="14A28B6F" w:rsidR="005B5EAD" w:rsidRPr="00785C54" w:rsidDel="005929A0"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009" w:author="Katharina Schleidt" w:date="2022-08-10T19:48:00Z"/>
          <w:szCs w:val="24"/>
        </w:rPr>
      </w:pPr>
      <w:del w:id="3010" w:author="Katharina Schleidt" w:date="2022-08-10T19:48:00Z">
        <w:r w:rsidRPr="00785C54" w:rsidDel="005929A0">
          <w:rPr>
            <w:szCs w:val="24"/>
          </w:rPr>
          <w:delText>EXAMPLES:</w:delText>
        </w:r>
        <w:r w:rsidR="00AB3AC6" w:rsidRPr="00785C54" w:rsidDel="005929A0">
          <w:rPr>
            <w:szCs w:val="24"/>
          </w:rPr>
          <w:tab/>
          <w:delText> </w:delText>
        </w:r>
      </w:del>
    </w:p>
    <w:p w14:paraId="25D3C9BC" w14:textId="049A957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1" w:author="Katharina Schleidt" w:date="2022-08-10T19:48:00Z">
        <w:r w:rsidRPr="00785C54">
          <w:rPr>
            <w:szCs w:val="24"/>
          </w:rPr>
          <w:t>EXAMPLE</w:t>
        </w:r>
        <w:r>
          <w:rPr>
            <w:szCs w:val="24"/>
          </w:rPr>
          <w:t xml:space="preserve"> 1</w:t>
        </w:r>
      </w:ins>
      <w:del w:id="3012" w:author="Katharina Schleidt" w:date="2022-08-10T19:48:00Z">
        <w:r w:rsidR="005B5EAD" w:rsidRPr="00785C54" w:rsidDel="005929A0">
          <w:rPr>
            <w:szCs w:val="24"/>
          </w:rPr>
          <w:delText>a)</w:delText>
        </w:r>
      </w:del>
      <w:r w:rsidR="005B5EAD" w:rsidRPr="00785C54">
        <w:rPr>
          <w:szCs w:val="24"/>
        </w:rPr>
        <w:tab/>
        <w:t>A ball mill, diamond drill, hammer;</w:t>
      </w:r>
    </w:p>
    <w:p w14:paraId="48EEE60C" w14:textId="64885CD0"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3" w:author="Katharina Schleidt" w:date="2022-08-10T19:48:00Z">
        <w:r w:rsidRPr="00785C54">
          <w:rPr>
            <w:szCs w:val="24"/>
          </w:rPr>
          <w:t>EXAMPLE</w:t>
        </w:r>
        <w:r>
          <w:rPr>
            <w:szCs w:val="24"/>
          </w:rPr>
          <w:t xml:space="preserve"> 2</w:t>
        </w:r>
      </w:ins>
      <w:del w:id="3014" w:author="Katharina Schleidt" w:date="2022-08-10T19:48:00Z">
        <w:r w:rsidR="005B5EAD" w:rsidRPr="00785C54" w:rsidDel="005929A0">
          <w:rPr>
            <w:szCs w:val="24"/>
          </w:rPr>
          <w:delText>b)</w:delText>
        </w:r>
      </w:del>
      <w:r w:rsidR="005B5EAD" w:rsidRPr="00785C54">
        <w:rPr>
          <w:szCs w:val="24"/>
        </w:rPr>
        <w:tab/>
        <w:t>A hypodermic syringe and needle;</w:t>
      </w:r>
    </w:p>
    <w:p w14:paraId="0FFC2F68" w14:textId="742A15C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5" w:author="Katharina Schleidt" w:date="2022-08-10T19:48:00Z">
        <w:r w:rsidRPr="00785C54">
          <w:rPr>
            <w:szCs w:val="24"/>
          </w:rPr>
          <w:t>EXAMPLE</w:t>
        </w:r>
        <w:r>
          <w:rPr>
            <w:szCs w:val="24"/>
          </w:rPr>
          <w:t xml:space="preserve"> 3</w:t>
        </w:r>
      </w:ins>
      <w:del w:id="3016" w:author="Katharina Schleidt" w:date="2022-08-10T19:48:00Z">
        <w:r w:rsidR="005B5EAD" w:rsidRPr="00785C54" w:rsidDel="005929A0">
          <w:rPr>
            <w:szCs w:val="24"/>
          </w:rPr>
          <w:delText>c)</w:delText>
        </w:r>
      </w:del>
      <w:r w:rsidR="005B5EAD" w:rsidRPr="00785C54">
        <w:rPr>
          <w:szCs w:val="24"/>
        </w:rPr>
        <w:tab/>
        <w:t>An image sensor, a soil auger;</w:t>
      </w:r>
    </w:p>
    <w:p w14:paraId="58B3627A" w14:textId="2249CFBA"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017" w:author="Katharina Schleidt" w:date="2022-08-10T19:48:00Z">
        <w:r w:rsidRPr="00785C54">
          <w:rPr>
            <w:szCs w:val="24"/>
          </w:rPr>
          <w:t>EXAMPLE</w:t>
        </w:r>
        <w:r>
          <w:rPr>
            <w:szCs w:val="24"/>
          </w:rPr>
          <w:t xml:space="preserve"> 4</w:t>
        </w:r>
      </w:ins>
      <w:del w:id="3018" w:author="Katharina Schleidt" w:date="2022-08-10T19:48:00Z">
        <w:r w:rsidR="005B5EAD" w:rsidRPr="00785C54" w:rsidDel="005929A0">
          <w:rPr>
            <w:szCs w:val="24"/>
          </w:rPr>
          <w:delText>d)</w:delText>
        </w:r>
      </w:del>
      <w:r w:rsidR="005B5EAD" w:rsidRPr="00785C54">
        <w:rPr>
          <w:szCs w:val="24"/>
        </w:rPr>
        <w:tab/>
        <w:t>A human being.</w:t>
      </w:r>
    </w:p>
    <w:p w14:paraId="74D5B6E9"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19" w:name="_Toc113373513"/>
      <w:r w:rsidRPr="00785C54">
        <w:rPr>
          <w:rFonts w:eastAsia="Times New Roman"/>
          <w:szCs w:val="24"/>
        </w:rPr>
        <w:t>AbstractSamplingProcedure</w:t>
      </w:r>
      <w:bookmarkEnd w:id="3019"/>
    </w:p>
    <w:p w14:paraId="45D70B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20" w:name="_Toc113373514"/>
      <w:r w:rsidRPr="00785C54">
        <w:rPr>
          <w:rFonts w:eastAsia="Times New Roman"/>
          <w:szCs w:val="24"/>
        </w:rPr>
        <w:t>AbstractSamplingProcedure Requirements Class</w:t>
      </w:r>
      <w:bookmarkEnd w:id="302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7E50F782"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34470235" w14:textId="24D6B121"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232C8758" w14:textId="1CDCD54B" w:rsidR="005B5EAD" w:rsidRPr="00785C54" w:rsidRDefault="005B5EAD" w:rsidP="00785C54">
            <w:pPr>
              <w:pStyle w:val="Tableheader"/>
              <w:autoSpaceDE w:val="0"/>
              <w:autoSpaceDN w:val="0"/>
              <w:adjustRightInd w:val="0"/>
              <w:jc w:val="both"/>
              <w:rPr>
                <w:szCs w:val="20"/>
              </w:rPr>
            </w:pPr>
            <w:r w:rsidRPr="00785C54">
              <w:rPr>
                <w:szCs w:val="24"/>
              </w:rPr>
              <w:t>/req/sam-core/AbstractSamplingProcedure</w:t>
            </w:r>
          </w:p>
        </w:tc>
      </w:tr>
      <w:tr w:rsidR="005B5EAD" w:rsidRPr="00785C54" w14:paraId="7715BC3B"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03342D71" w14:textId="19172AC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3BFFB3B" w14:textId="6DDC3E1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0CD766C"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3244E" w14:textId="0499D4DF"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F478DB" w14:textId="0F9376FD"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21" w:author="Katharina Schleidt" w:date="2022-08-13T16:41:00Z">
              <w:r w:rsidRPr="00785C54" w:rsidDel="00022C0A">
                <w:rPr>
                  <w:szCs w:val="24"/>
                </w:rPr>
                <w:delText xml:space="preserve">core </w:delText>
              </w:r>
            </w:del>
            <w:ins w:id="3022" w:author="Katharina Schleidt" w:date="2022-08-13T16:41:00Z">
              <w:r w:rsidR="00022C0A">
                <w:rPr>
                  <w:szCs w:val="24"/>
                </w:rPr>
                <w:t>C</w:t>
              </w:r>
              <w:r w:rsidR="00022C0A" w:rsidRPr="00785C54">
                <w:rPr>
                  <w:szCs w:val="24"/>
                </w:rPr>
                <w:t xml:space="preserve">ore </w:t>
              </w:r>
            </w:ins>
            <w:del w:id="3023" w:author="Ilkka Rinne" w:date="2022-09-06T15:32:00Z">
              <w:r w:rsidRPr="00785C54" w:rsidDel="003613DB">
                <w:rPr>
                  <w:szCs w:val="24"/>
                </w:rPr>
                <w:delText>-</w:delText>
              </w:r>
            </w:del>
            <w:ins w:id="3024" w:author="Ilkka Rinne" w:date="2022-09-06T15:32:00Z">
              <w:r w:rsidR="003613DB">
                <w:rPr>
                  <w:szCs w:val="24"/>
                </w:rPr>
                <w:t>–</w:t>
              </w:r>
            </w:ins>
            <w:r w:rsidRPr="00785C54">
              <w:rPr>
                <w:szCs w:val="24"/>
              </w:rPr>
              <w:t xml:space="preserve"> AbstractSamplingProcedure</w:t>
            </w:r>
          </w:p>
        </w:tc>
      </w:tr>
      <w:tr w:rsidR="005B5EAD" w:rsidRPr="00785C54" w14:paraId="31EA96AD"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544F9A8" w14:textId="456C7C89"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22A7581" w14:textId="3A22F37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20451EB1"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FA34943" w14:textId="0D4D0DF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63E54BA" w14:textId="0497BFD0" w:rsidR="005B5EAD" w:rsidRPr="00785C54" w:rsidRDefault="005B5EAD" w:rsidP="00785C54">
            <w:pPr>
              <w:pStyle w:val="Tablebody"/>
              <w:autoSpaceDE w:val="0"/>
              <w:autoSpaceDN w:val="0"/>
              <w:adjustRightInd w:val="0"/>
              <w:jc w:val="both"/>
              <w:rPr>
                <w:szCs w:val="20"/>
              </w:rPr>
            </w:pPr>
            <w:r w:rsidRPr="00785C54">
              <w:rPr>
                <w:szCs w:val="24"/>
              </w:rPr>
              <w:t>/req/sam-cpt/SamplingProcedure</w:t>
            </w:r>
          </w:p>
        </w:tc>
      </w:tr>
      <w:tr w:rsidR="005B5EAD" w:rsidRPr="00785C54" w14:paraId="50D40384"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16B72BD8" w14:textId="141CF560"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0C19B226" w14:textId="50FEF774"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663F1099" w14:textId="02D65506" w:rsidR="0008652C" w:rsidRPr="00785C54" w:rsidRDefault="00115763" w:rsidP="00785C54">
      <w:pPr>
        <w:pStyle w:val="BodyText"/>
      </w:pPr>
      <w:ins w:id="3025" w:author="Katharina Schleidt" w:date="2022-08-13T17:59:00Z">
        <w:r w:rsidRPr="00115763">
          <w:t>AbstractSamplingProcedure from the Abstract Sample Core is described as a class diagram in Figure 2</w:t>
        </w:r>
      </w:ins>
      <w:ins w:id="3026" w:author="Ilkka Rinne" w:date="2022-09-06T14:22:00Z">
        <w:r w:rsidR="002808F7">
          <w:t>8</w:t>
        </w:r>
      </w:ins>
      <w:ins w:id="3027" w:author="Katharina Schleidt" w:date="2022-08-13T17:59:00Z">
        <w:del w:id="3028" w:author="Ilkka Rinne" w:date="2022-09-06T14:22:00Z">
          <w:r w:rsidDel="002808F7">
            <w:delText>7</w:delText>
          </w:r>
        </w:del>
        <w:r w:rsidRPr="00115763">
          <w:t>. The schema is fully described in 12.</w:t>
        </w:r>
        <w:r>
          <w:t>5</w:t>
        </w:r>
        <w:r w:rsidRPr="00115763">
          <w:t>.</w:t>
        </w:r>
      </w:ins>
      <w:r w:rsidR="0008652C" w:rsidRPr="00785C54">
        <w:t> </w:t>
      </w:r>
    </w:p>
    <w:p w14:paraId="37E73A99" w14:textId="73FC33B4"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29" w:author="Ilkka Rinne" w:date="2022-09-06T14:22:00Z">
        <w:r w:rsidRPr="00785C54" w:rsidDel="002808F7">
          <w:rPr>
            <w:noProof/>
            <w:szCs w:val="24"/>
          </w:rPr>
          <w:drawing>
            <wp:inline distT="0" distB="0" distL="0" distR="0" wp14:anchorId="4DF6AF00" wp14:editId="53C0167D">
              <wp:extent cx="5763780" cy="4047752"/>
              <wp:effectExtent l="0" t="0" r="8890" b="0"/>
              <wp:docPr id="27" name="Picture 27"/>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3780" cy="4047752"/>
                      </a:xfrm>
                      <a:prstGeom prst="rect">
                        <a:avLst/>
                      </a:prstGeom>
                    </pic:spPr>
                  </pic:pic>
                </a:graphicData>
              </a:graphic>
            </wp:inline>
          </w:drawing>
        </w:r>
      </w:del>
      <w:ins w:id="3030" w:author="Ilkka Rinne" w:date="2022-09-06T14:22:00Z">
        <w:r w:rsidR="002808F7">
          <w:rPr>
            <w:noProof/>
            <w:szCs w:val="24"/>
          </w:rPr>
          <w:drawing>
            <wp:inline distT="0" distB="0" distL="0" distR="0" wp14:anchorId="2D5886F7" wp14:editId="0DED71B5">
              <wp:extent cx="5609902" cy="488239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4">
                        <a:extLst>
                          <a:ext uri="{28A0092B-C50C-407E-A947-70E740481C1C}">
                            <a14:useLocalDpi xmlns:a14="http://schemas.microsoft.com/office/drawing/2010/main" val="0"/>
                          </a:ext>
                        </a:extLst>
                      </a:blip>
                      <a:stretch>
                        <a:fillRect/>
                      </a:stretch>
                    </pic:blipFill>
                    <pic:spPr>
                      <a:xfrm>
                        <a:off x="0" y="0"/>
                        <a:ext cx="5620656" cy="4891752"/>
                      </a:xfrm>
                      <a:prstGeom prst="rect">
                        <a:avLst/>
                      </a:prstGeom>
                    </pic:spPr>
                  </pic:pic>
                </a:graphicData>
              </a:graphic>
            </wp:inline>
          </w:drawing>
        </w:r>
      </w:ins>
    </w:p>
    <w:p w14:paraId="3CBFC617" w14:textId="07B327BB" w:rsidR="005B5EAD" w:rsidRPr="00785C54" w:rsidRDefault="005B5EAD" w:rsidP="00785C54">
      <w:pPr>
        <w:pStyle w:val="Figuretitle"/>
        <w:autoSpaceDE w:val="0"/>
        <w:autoSpaceDN w:val="0"/>
        <w:adjustRightInd w:val="0"/>
        <w:outlineLvl w:val="0"/>
        <w:rPr>
          <w:szCs w:val="24"/>
        </w:rPr>
      </w:pPr>
      <w:commentRangeStart w:id="3031"/>
      <w:r w:rsidRPr="00785C54">
        <w:rPr>
          <w:szCs w:val="24"/>
        </w:rPr>
        <w:t>Figure 2</w:t>
      </w:r>
      <w:ins w:id="3032" w:author="Ilkka Rinne" w:date="2022-09-06T14:22:00Z">
        <w:r w:rsidR="002808F7">
          <w:rPr>
            <w:szCs w:val="24"/>
          </w:rPr>
          <w:t>8</w:t>
        </w:r>
      </w:ins>
      <w:del w:id="3033" w:author="Ilkka Rinne" w:date="2022-09-06T14:22:00Z">
        <w:r w:rsidRPr="00785C54" w:rsidDel="002808F7">
          <w:rPr>
            <w:szCs w:val="24"/>
          </w:rPr>
          <w:delText>7</w:delText>
        </w:r>
      </w:del>
      <w:commentRangeEnd w:id="3031"/>
      <w:r w:rsidR="00047CD7">
        <w:rPr>
          <w:rStyle w:val="CommentReference"/>
          <w:rFonts w:eastAsia="MS Mincho"/>
          <w:b w:val="0"/>
          <w:lang w:eastAsia="ja-JP"/>
        </w:rPr>
        <w:commentReference w:id="3031"/>
      </w:r>
      <w:r w:rsidRPr="00785C54">
        <w:rPr>
          <w:szCs w:val="24"/>
        </w:rPr>
        <w:t xml:space="preserve"> — Context diagram for Abstract Sample </w:t>
      </w:r>
      <w:del w:id="3034" w:author="Katharina Schleidt" w:date="2022-08-13T16:41:00Z">
        <w:r w:rsidRPr="00785C54" w:rsidDel="00022C0A">
          <w:rPr>
            <w:szCs w:val="24"/>
          </w:rPr>
          <w:delText xml:space="preserve">core </w:delText>
        </w:r>
      </w:del>
      <w:ins w:id="3035" w:author="Katharina Schleidt" w:date="2022-08-13T16:41:00Z">
        <w:r w:rsidR="00022C0A">
          <w:rPr>
            <w:szCs w:val="24"/>
          </w:rPr>
          <w:t>C</w:t>
        </w:r>
        <w:r w:rsidR="00022C0A" w:rsidRPr="00785C54">
          <w:rPr>
            <w:szCs w:val="24"/>
          </w:rPr>
          <w:t xml:space="preserve">ore </w:t>
        </w:r>
      </w:ins>
      <w:r w:rsidRPr="00785C54">
        <w:rPr>
          <w:szCs w:val="24"/>
        </w:rPr>
        <w:t>— AbstractSamplingProcedure</w:t>
      </w:r>
    </w:p>
    <w:p w14:paraId="241F3746"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36" w:name="_Toc113373515"/>
      <w:r w:rsidRPr="00785C54">
        <w:rPr>
          <w:rFonts w:eastAsia="Times New Roman"/>
          <w:szCs w:val="24"/>
        </w:rPr>
        <w:t>AbstractPreparationProcedure</w:t>
      </w:r>
      <w:bookmarkEnd w:id="3036"/>
    </w:p>
    <w:p w14:paraId="5C9846E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37" w:name="_Toc113373516"/>
      <w:r w:rsidRPr="00785C54">
        <w:rPr>
          <w:rFonts w:eastAsia="Times New Roman"/>
          <w:szCs w:val="24"/>
        </w:rPr>
        <w:t>AbstractPreparationProcedure Requirements Class</w:t>
      </w:r>
      <w:bookmarkEnd w:id="30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5695BF1" w14:textId="77777777" w:rsidTr="0008652C">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ED636AB" w14:textId="0B21821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AFC2021" w14:textId="12591F77" w:rsidR="005B5EAD" w:rsidRPr="00785C54" w:rsidRDefault="005B5EAD" w:rsidP="00785C54">
            <w:pPr>
              <w:pStyle w:val="Tableheader"/>
              <w:autoSpaceDE w:val="0"/>
              <w:autoSpaceDN w:val="0"/>
              <w:adjustRightInd w:val="0"/>
              <w:jc w:val="both"/>
              <w:rPr>
                <w:szCs w:val="20"/>
              </w:rPr>
            </w:pPr>
            <w:r w:rsidRPr="00785C54">
              <w:rPr>
                <w:szCs w:val="24"/>
              </w:rPr>
              <w:t>/req/sam-core/AbstractPreparationProcedure</w:t>
            </w:r>
          </w:p>
        </w:tc>
      </w:tr>
      <w:tr w:rsidR="005B5EAD" w:rsidRPr="00785C54" w14:paraId="12094B80" w14:textId="77777777" w:rsidTr="0008652C">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5F9111A" w14:textId="61018F7A"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1F1209A9" w14:textId="554C1AC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5FF15DF1"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9A21C55" w14:textId="620C829E"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25B083" w14:textId="22A3F749"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38" w:author="Katharina Schleidt" w:date="2022-08-13T16:41:00Z">
              <w:r w:rsidRPr="00785C54" w:rsidDel="00022C0A">
                <w:rPr>
                  <w:szCs w:val="24"/>
                </w:rPr>
                <w:delText xml:space="preserve">core </w:delText>
              </w:r>
            </w:del>
            <w:ins w:id="3039" w:author="Katharina Schleidt" w:date="2022-08-13T16:41:00Z">
              <w:r w:rsidR="00022C0A">
                <w:rPr>
                  <w:szCs w:val="24"/>
                </w:rPr>
                <w:t>C</w:t>
              </w:r>
              <w:r w:rsidR="00022C0A" w:rsidRPr="00785C54">
                <w:rPr>
                  <w:szCs w:val="24"/>
                </w:rPr>
                <w:t xml:space="preserve">ore </w:t>
              </w:r>
            </w:ins>
            <w:del w:id="3040" w:author="Ilkka Rinne" w:date="2022-09-06T15:32:00Z">
              <w:r w:rsidRPr="00785C54" w:rsidDel="003613DB">
                <w:rPr>
                  <w:szCs w:val="24"/>
                </w:rPr>
                <w:delText>-</w:delText>
              </w:r>
            </w:del>
            <w:ins w:id="3041" w:author="Ilkka Rinne" w:date="2022-09-06T15:32:00Z">
              <w:r w:rsidR="003613DB">
                <w:rPr>
                  <w:szCs w:val="24"/>
                </w:rPr>
                <w:t>–</w:t>
              </w:r>
            </w:ins>
            <w:r w:rsidRPr="00785C54">
              <w:rPr>
                <w:szCs w:val="24"/>
              </w:rPr>
              <w:t xml:space="preserve"> AbstractPreparationProcedure</w:t>
            </w:r>
          </w:p>
        </w:tc>
      </w:tr>
      <w:tr w:rsidR="005B5EAD" w:rsidRPr="00785C54" w14:paraId="33D3E04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9ADC3E9" w14:textId="2D53DB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A41A7EC" w14:textId="544EC5D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F3ECA30" w14:textId="77777777" w:rsidTr="0008652C">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4ED715" w14:textId="0CC70A3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59E26AF" w14:textId="13E09A3C" w:rsidR="005B5EAD" w:rsidRPr="00785C54" w:rsidRDefault="005B5EAD" w:rsidP="00785C54">
            <w:pPr>
              <w:pStyle w:val="Tablebody"/>
              <w:autoSpaceDE w:val="0"/>
              <w:autoSpaceDN w:val="0"/>
              <w:adjustRightInd w:val="0"/>
              <w:jc w:val="both"/>
              <w:rPr>
                <w:szCs w:val="20"/>
              </w:rPr>
            </w:pPr>
            <w:r w:rsidRPr="00785C54">
              <w:rPr>
                <w:szCs w:val="24"/>
              </w:rPr>
              <w:t>/req/sam-cpt/PreparationProcedure</w:t>
            </w:r>
          </w:p>
        </w:tc>
      </w:tr>
      <w:tr w:rsidR="005B5EAD" w:rsidRPr="00785C54" w14:paraId="567753D0" w14:textId="77777777" w:rsidTr="0008652C">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46DF5945" w14:textId="3C5FB5F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1709100" w14:textId="7DBC4B2D"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75F46F1D" w14:textId="2DF06C73" w:rsidR="0008652C" w:rsidRPr="00785C54" w:rsidRDefault="00115763" w:rsidP="00785C54">
      <w:pPr>
        <w:pStyle w:val="BodyText"/>
      </w:pPr>
      <w:ins w:id="3042" w:author="Katharina Schleidt" w:date="2022-08-13T18:00:00Z">
        <w:r w:rsidRPr="00115763">
          <w:t xml:space="preserve">AbstractPreparationProcedure and AbstractPreparationStep from the Abstract Sample Core </w:t>
        </w:r>
        <w:r>
          <w:t>are</w:t>
        </w:r>
        <w:r w:rsidRPr="00115763">
          <w:t xml:space="preserve"> described as a class diagram in Figure 2</w:t>
        </w:r>
      </w:ins>
      <w:ins w:id="3043" w:author="Ilkka Rinne" w:date="2022-09-06T14:23:00Z">
        <w:r w:rsidR="00005B61">
          <w:t>9</w:t>
        </w:r>
      </w:ins>
      <w:ins w:id="3044" w:author="Katharina Schleidt" w:date="2022-08-13T18:00:00Z">
        <w:del w:id="3045" w:author="Ilkka Rinne" w:date="2022-09-06T14:23:00Z">
          <w:r w:rsidDel="00005B61">
            <w:delText>8</w:delText>
          </w:r>
        </w:del>
        <w:r w:rsidRPr="00115763">
          <w:t>. The schema is fully described in 12.</w:t>
        </w:r>
        <w:r>
          <w:t>6</w:t>
        </w:r>
        <w:r w:rsidRPr="00115763">
          <w:t>.</w:t>
        </w:r>
      </w:ins>
      <w:r w:rsidR="0008652C" w:rsidRPr="00785C54">
        <w:t> </w:t>
      </w:r>
    </w:p>
    <w:p w14:paraId="4FA47382" w14:textId="5D168446"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46" w:author="Ilkka Rinne" w:date="2022-09-06T14:23:00Z">
        <w:r w:rsidRPr="00785C54" w:rsidDel="00005B61">
          <w:rPr>
            <w:noProof/>
            <w:szCs w:val="24"/>
          </w:rPr>
          <w:drawing>
            <wp:inline distT="0" distB="0" distL="0" distR="0" wp14:anchorId="1F044262" wp14:editId="2B815041">
              <wp:extent cx="5763780" cy="4620777"/>
              <wp:effectExtent l="0" t="0" r="8890" b="8890"/>
              <wp:docPr id="28" name="Picture 28"/>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3780" cy="4620777"/>
                      </a:xfrm>
                      <a:prstGeom prst="rect">
                        <a:avLst/>
                      </a:prstGeom>
                    </pic:spPr>
                  </pic:pic>
                </a:graphicData>
              </a:graphic>
            </wp:inline>
          </w:drawing>
        </w:r>
      </w:del>
      <w:ins w:id="3047" w:author="Ilkka Rinne" w:date="2022-09-06T14:23:00Z">
        <w:r w:rsidR="00005B61">
          <w:rPr>
            <w:noProof/>
            <w:szCs w:val="24"/>
          </w:rPr>
          <w:drawing>
            <wp:inline distT="0" distB="0" distL="0" distR="0" wp14:anchorId="43DD5B3B" wp14:editId="1B2DF7D6">
              <wp:extent cx="5176007" cy="5855684"/>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96">
                        <a:extLst>
                          <a:ext uri="{28A0092B-C50C-407E-A947-70E740481C1C}">
                            <a14:useLocalDpi xmlns:a14="http://schemas.microsoft.com/office/drawing/2010/main" val="0"/>
                          </a:ext>
                        </a:extLst>
                      </a:blip>
                      <a:stretch>
                        <a:fillRect/>
                      </a:stretch>
                    </pic:blipFill>
                    <pic:spPr>
                      <a:xfrm>
                        <a:off x="0" y="0"/>
                        <a:ext cx="5190752" cy="5872365"/>
                      </a:xfrm>
                      <a:prstGeom prst="rect">
                        <a:avLst/>
                      </a:prstGeom>
                    </pic:spPr>
                  </pic:pic>
                </a:graphicData>
              </a:graphic>
            </wp:inline>
          </w:drawing>
        </w:r>
      </w:ins>
    </w:p>
    <w:p w14:paraId="72F02D85" w14:textId="4C86CBC3" w:rsidR="005B5EAD" w:rsidRPr="00785C54" w:rsidRDefault="005B5EAD" w:rsidP="00785C54">
      <w:pPr>
        <w:pStyle w:val="Figuretitle"/>
        <w:autoSpaceDE w:val="0"/>
        <w:autoSpaceDN w:val="0"/>
        <w:adjustRightInd w:val="0"/>
        <w:outlineLvl w:val="0"/>
        <w:rPr>
          <w:szCs w:val="24"/>
        </w:rPr>
      </w:pPr>
      <w:commentRangeStart w:id="3048"/>
      <w:r w:rsidRPr="00785C54">
        <w:rPr>
          <w:szCs w:val="24"/>
        </w:rPr>
        <w:t>Figure 2</w:t>
      </w:r>
      <w:ins w:id="3049" w:author="Ilkka Rinne" w:date="2022-09-06T14:23:00Z">
        <w:r w:rsidR="00005B61">
          <w:rPr>
            <w:szCs w:val="24"/>
          </w:rPr>
          <w:t>9</w:t>
        </w:r>
      </w:ins>
      <w:del w:id="3050" w:author="Ilkka Rinne" w:date="2022-09-06T14:23:00Z">
        <w:r w:rsidRPr="00785C54" w:rsidDel="00005B61">
          <w:rPr>
            <w:szCs w:val="24"/>
          </w:rPr>
          <w:delText>8</w:delText>
        </w:r>
      </w:del>
      <w:r w:rsidRPr="00785C54">
        <w:rPr>
          <w:szCs w:val="24"/>
        </w:rPr>
        <w:t xml:space="preserve"> </w:t>
      </w:r>
      <w:commentRangeEnd w:id="3048"/>
      <w:r w:rsidR="00047CD7">
        <w:rPr>
          <w:rStyle w:val="CommentReference"/>
          <w:rFonts w:eastAsia="MS Mincho"/>
          <w:b w:val="0"/>
          <w:lang w:eastAsia="ja-JP"/>
        </w:rPr>
        <w:commentReference w:id="3048"/>
      </w:r>
      <w:r w:rsidRPr="00785C54">
        <w:rPr>
          <w:szCs w:val="24"/>
        </w:rPr>
        <w:t xml:space="preserve">— Context diagram for Abstract Sample </w:t>
      </w:r>
      <w:del w:id="3051" w:author="Katharina Schleidt" w:date="2022-08-13T16:41:00Z">
        <w:r w:rsidRPr="00785C54" w:rsidDel="00022C0A">
          <w:rPr>
            <w:szCs w:val="24"/>
          </w:rPr>
          <w:delText xml:space="preserve">core </w:delText>
        </w:r>
      </w:del>
      <w:ins w:id="3052" w:author="Katharina Schleidt" w:date="2022-08-13T16:41:00Z">
        <w:r w:rsidR="00022C0A">
          <w:rPr>
            <w:szCs w:val="24"/>
          </w:rPr>
          <w:t>C</w:t>
        </w:r>
        <w:r w:rsidR="00022C0A" w:rsidRPr="00785C54">
          <w:rPr>
            <w:szCs w:val="24"/>
          </w:rPr>
          <w:t xml:space="preserve">ore </w:t>
        </w:r>
      </w:ins>
      <w:r w:rsidRPr="00785C54">
        <w:rPr>
          <w:szCs w:val="24"/>
        </w:rPr>
        <w:t>—AbstractPreparationProcedure and AbstractPreparationStep</w:t>
      </w:r>
    </w:p>
    <w:p w14:paraId="030F4BB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53" w:name="_Toc113373517"/>
      <w:r w:rsidRPr="00785C54">
        <w:rPr>
          <w:rFonts w:eastAsia="Times New Roman"/>
          <w:szCs w:val="24"/>
        </w:rPr>
        <w:t>AbstractPreparationStep</w:t>
      </w:r>
      <w:bookmarkEnd w:id="3053"/>
    </w:p>
    <w:p w14:paraId="7CD883D1"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54" w:name="_Toc113373518"/>
      <w:r w:rsidRPr="00785C54">
        <w:rPr>
          <w:rFonts w:eastAsia="Times New Roman"/>
          <w:szCs w:val="24"/>
        </w:rPr>
        <w:t>AbstractPreparationStep Requirements Class</w:t>
      </w:r>
      <w:bookmarkEnd w:id="305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5623B796" w14:textId="77777777" w:rsidTr="0008652C">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2AF09586" w14:textId="2568C4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6AA4FA50" w14:textId="5FCDA8F8" w:rsidR="005B5EAD" w:rsidRPr="00785C54" w:rsidRDefault="005B5EAD" w:rsidP="00785C54">
            <w:pPr>
              <w:pStyle w:val="Tableheader"/>
              <w:autoSpaceDE w:val="0"/>
              <w:autoSpaceDN w:val="0"/>
              <w:adjustRightInd w:val="0"/>
              <w:jc w:val="both"/>
              <w:rPr>
                <w:szCs w:val="20"/>
              </w:rPr>
            </w:pPr>
            <w:r w:rsidRPr="00785C54">
              <w:rPr>
                <w:szCs w:val="24"/>
              </w:rPr>
              <w:t>/req/sam-core/AbstractPreparationStep</w:t>
            </w:r>
          </w:p>
        </w:tc>
      </w:tr>
      <w:tr w:rsidR="005B5EAD" w:rsidRPr="00785C54" w14:paraId="71A667DA" w14:textId="77777777" w:rsidTr="0008652C">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3346DE3E" w14:textId="3ECA8CC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40C8C7D1" w14:textId="3205279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E7334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7EB089D" w14:textId="726F5D34"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EB63099" w14:textId="01186B86" w:rsidR="005B5EAD" w:rsidRPr="00785C54" w:rsidRDefault="005B5EAD" w:rsidP="00785C54">
            <w:pPr>
              <w:pStyle w:val="Tablebody"/>
              <w:autoSpaceDE w:val="0"/>
              <w:autoSpaceDN w:val="0"/>
              <w:adjustRightInd w:val="0"/>
              <w:jc w:val="both"/>
              <w:rPr>
                <w:szCs w:val="20"/>
              </w:rPr>
            </w:pPr>
            <w:r w:rsidRPr="00785C54">
              <w:rPr>
                <w:szCs w:val="24"/>
              </w:rPr>
              <w:t xml:space="preserve">Abstract Sample </w:t>
            </w:r>
            <w:del w:id="3055" w:author="Katharina Schleidt" w:date="2022-08-13T16:41:00Z">
              <w:r w:rsidRPr="00785C54" w:rsidDel="00022C0A">
                <w:rPr>
                  <w:szCs w:val="24"/>
                </w:rPr>
                <w:delText xml:space="preserve">core </w:delText>
              </w:r>
            </w:del>
            <w:ins w:id="3056" w:author="Katharina Schleidt" w:date="2022-08-13T16:41:00Z">
              <w:r w:rsidR="00022C0A">
                <w:rPr>
                  <w:szCs w:val="24"/>
                </w:rPr>
                <w:t>C</w:t>
              </w:r>
              <w:r w:rsidR="00022C0A" w:rsidRPr="00785C54">
                <w:rPr>
                  <w:szCs w:val="24"/>
                </w:rPr>
                <w:t xml:space="preserve">ore </w:t>
              </w:r>
            </w:ins>
            <w:del w:id="3057" w:author="Ilkka Rinne" w:date="2022-09-06T15:32:00Z">
              <w:r w:rsidRPr="00785C54" w:rsidDel="003613DB">
                <w:rPr>
                  <w:szCs w:val="24"/>
                </w:rPr>
                <w:delText>-</w:delText>
              </w:r>
            </w:del>
            <w:ins w:id="3058" w:author="Ilkka Rinne" w:date="2022-09-06T15:32:00Z">
              <w:r w:rsidR="003613DB">
                <w:rPr>
                  <w:szCs w:val="24"/>
                </w:rPr>
                <w:t>–</w:t>
              </w:r>
            </w:ins>
            <w:r w:rsidRPr="00785C54">
              <w:rPr>
                <w:szCs w:val="24"/>
              </w:rPr>
              <w:t xml:space="preserve"> AbstractPreparationStep</w:t>
            </w:r>
          </w:p>
        </w:tc>
      </w:tr>
      <w:tr w:rsidR="005B5EAD" w:rsidRPr="00785C54" w14:paraId="42E75A05"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4C3202D" w14:textId="3D021B7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CB62648" w14:textId="40A9284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F8A6CB2"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0753EB1" w14:textId="244490ED"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CF2F413" w14:textId="660F4FB3"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549728B9"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C78C2CE" w14:textId="09D5106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FD62004" w14:textId="7F568B3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19108</w:t>
            </w:r>
            <w:r w:rsidRPr="00785C54">
              <w:rPr>
                <w:szCs w:val="24"/>
              </w:rPr>
              <w:t>:</w:t>
            </w:r>
            <w:r w:rsidRPr="00785C54">
              <w:rPr>
                <w:rStyle w:val="stdyear"/>
                <w:szCs w:val="24"/>
                <w:shd w:val="clear" w:color="auto" w:fill="auto"/>
              </w:rPr>
              <w:t>2002</w:t>
            </w:r>
            <w:r w:rsidRPr="00785C54">
              <w:rPr>
                <w:szCs w:val="24"/>
              </w:rPr>
              <w:t xml:space="preserve"> Geographic information – Temporal schema, Application schemas for data transfer conformance class</w:t>
            </w:r>
          </w:p>
        </w:tc>
      </w:tr>
      <w:tr w:rsidR="005B5EAD" w:rsidRPr="00785C54" w14:paraId="0C8C37F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6021101" w14:textId="2525A4D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533E5C" w14:textId="25B20A32" w:rsidR="005B5EAD" w:rsidRPr="00785C54" w:rsidRDefault="005B5EAD" w:rsidP="00785C54">
            <w:pPr>
              <w:pStyle w:val="Tablebody"/>
              <w:autoSpaceDE w:val="0"/>
              <w:autoSpaceDN w:val="0"/>
              <w:adjustRightInd w:val="0"/>
              <w:jc w:val="both"/>
              <w:rPr>
                <w:szCs w:val="20"/>
              </w:rPr>
            </w:pPr>
            <w:r w:rsidRPr="00785C54">
              <w:rPr>
                <w:szCs w:val="24"/>
              </w:rPr>
              <w:t>/req/sam-cpt/PreparationStep</w:t>
            </w:r>
          </w:p>
        </w:tc>
      </w:tr>
      <w:tr w:rsidR="005B5EAD" w:rsidRPr="00785C54" w14:paraId="41CCC9BA"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7A4B27A9" w14:textId="46D55A5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03D7C0D" w14:textId="05DF192C" w:rsidR="005B5EAD" w:rsidRPr="00785C54" w:rsidRDefault="005B5EAD" w:rsidP="00785C54">
            <w:pPr>
              <w:pStyle w:val="Tablebody"/>
              <w:autoSpaceDE w:val="0"/>
              <w:autoSpaceDN w:val="0"/>
              <w:adjustRightInd w:val="0"/>
              <w:jc w:val="both"/>
              <w:rPr>
                <w:szCs w:val="20"/>
              </w:rPr>
            </w:pPr>
            <w:r w:rsidRPr="00785C54">
              <w:rPr>
                <w:szCs w:val="24"/>
              </w:rPr>
              <w:t>/req/sam-core/AbstractPreparationStep/description-sem</w:t>
            </w:r>
          </w:p>
        </w:tc>
      </w:tr>
      <w:tr w:rsidR="005B5EAD" w:rsidRPr="00785C54" w14:paraId="5A07EE43" w14:textId="77777777" w:rsidTr="0008652C">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6863B797" w14:textId="19D75A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486FF96" w14:textId="63CD0834" w:rsidR="005B5EAD" w:rsidRPr="00785C54" w:rsidRDefault="005B5EAD" w:rsidP="00785C54">
            <w:pPr>
              <w:pStyle w:val="Tablebody"/>
              <w:autoSpaceDE w:val="0"/>
              <w:autoSpaceDN w:val="0"/>
              <w:adjustRightInd w:val="0"/>
              <w:jc w:val="both"/>
              <w:rPr>
                <w:szCs w:val="20"/>
              </w:rPr>
            </w:pPr>
            <w:r w:rsidRPr="00785C54">
              <w:rPr>
                <w:szCs w:val="24"/>
              </w:rPr>
              <w:t>/req/sam-core/AbstractPreparationStep/time-sem</w:t>
            </w:r>
          </w:p>
        </w:tc>
      </w:tr>
      <w:tr w:rsidR="005B5EAD" w:rsidRPr="00785C54" w14:paraId="198C8FBA" w14:textId="77777777" w:rsidTr="0008652C">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7D4C7932" w14:textId="5D30A04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79D272D7" w14:textId="644162AC"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0C3A9300" w14:textId="1959DF14"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59" w:name="_Toc113373519"/>
      <w:r w:rsidRPr="00785C54">
        <w:rPr>
          <w:rFonts w:eastAsia="Times New Roman"/>
          <w:szCs w:val="24"/>
        </w:rPr>
        <w:t>Attribute description</w:t>
      </w:r>
      <w:bookmarkEnd w:id="305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CF18121" w14:textId="77777777" w:rsidTr="00EC5BE0">
        <w:trPr>
          <w:jc w:val="center"/>
        </w:trPr>
        <w:tc>
          <w:tcPr>
            <w:tcW w:w="4526" w:type="dxa"/>
            <w:tcMar>
              <w:top w:w="100" w:type="dxa"/>
              <w:left w:w="100" w:type="dxa"/>
              <w:bottom w:w="100" w:type="dxa"/>
              <w:right w:w="100" w:type="dxa"/>
            </w:tcMar>
          </w:tcPr>
          <w:p w14:paraId="58005E69" w14:textId="181F5FD0"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/req/sam-core/AbstractPreparationStep/description-sem</w:t>
            </w:r>
          </w:p>
        </w:tc>
        <w:tc>
          <w:tcPr>
            <w:tcW w:w="5245" w:type="dxa"/>
            <w:tcMar>
              <w:top w:w="100" w:type="dxa"/>
              <w:left w:w="100" w:type="dxa"/>
              <w:bottom w:w="100" w:type="dxa"/>
              <w:right w:w="100" w:type="dxa"/>
            </w:tcMar>
          </w:tcPr>
          <w:p w14:paraId="7DC164DA" w14:textId="77777777" w:rsidR="005B5EAD" w:rsidRPr="00785C54" w:rsidRDefault="005B5EAD" w:rsidP="00785C54">
            <w:pPr>
              <w:pStyle w:val="Tablebody"/>
              <w:autoSpaceDE w:val="0"/>
              <w:autoSpaceDN w:val="0"/>
              <w:adjustRightInd w:val="0"/>
              <w:jc w:val="both"/>
              <w:rPr>
                <w:szCs w:val="24"/>
              </w:rPr>
            </w:pPr>
            <w:r w:rsidRPr="00785C54">
              <w:rPr>
                <w:szCs w:val="24"/>
              </w:rPr>
              <w:t xml:space="preserve">Description of the </w:t>
            </w:r>
            <w:r w:rsidRPr="00785C54">
              <w:rPr>
                <w:b/>
                <w:szCs w:val="24"/>
              </w:rPr>
              <w:t>preparationStep</w:t>
            </w:r>
            <w:r w:rsidRPr="00785C54">
              <w:rPr>
                <w:szCs w:val="24"/>
              </w:rPr>
              <w:t>.</w:t>
            </w:r>
          </w:p>
          <w:p w14:paraId="664F580B" w14:textId="7C01ECAA" w:rsidR="005B5EAD" w:rsidRPr="00785C54" w:rsidRDefault="005B5EAD" w:rsidP="00785C54">
            <w:pPr>
              <w:pStyle w:val="Tablebody"/>
              <w:autoSpaceDE w:val="0"/>
              <w:autoSpaceDN w:val="0"/>
              <w:adjustRightInd w:val="0"/>
              <w:jc w:val="both"/>
              <w:rPr>
                <w:szCs w:val="20"/>
              </w:rPr>
            </w:pPr>
            <w:r w:rsidRPr="00785C54">
              <w:rPr>
                <w:szCs w:val="24"/>
              </w:rPr>
              <w:t xml:space="preserve">If a description pertaining to the </w:t>
            </w:r>
            <w:r w:rsidRPr="00785C54">
              <w:rPr>
                <w:b/>
                <w:szCs w:val="24"/>
              </w:rPr>
              <w:t>preparationStep</w:t>
            </w:r>
            <w:r w:rsidRPr="00785C54">
              <w:rPr>
                <w:szCs w:val="24"/>
              </w:rPr>
              <w:t xml:space="preserve"> is provided, the attribute </w:t>
            </w:r>
            <w:r w:rsidRPr="00785C54">
              <w:rPr>
                <w:b/>
                <w:szCs w:val="24"/>
              </w:rPr>
              <w:t>description:CharacterString</w:t>
            </w:r>
            <w:r w:rsidRPr="00785C54">
              <w:rPr>
                <w:szCs w:val="24"/>
              </w:rPr>
              <w:t xml:space="preserve"> </w:t>
            </w:r>
            <w:del w:id="3060" w:author="Katharina Schleidt" w:date="2022-08-10T19:14:00Z">
              <w:r w:rsidRPr="00785C54" w:rsidDel="002F2035">
                <w:rPr>
                  <w:szCs w:val="24"/>
                </w:rPr>
                <w:delText>SHALL</w:delText>
              </w:r>
            </w:del>
            <w:ins w:id="3061" w:author="Katharina Schleidt" w:date="2022-08-10T19:14:00Z">
              <w:r w:rsidR="002F2035">
                <w:rPr>
                  <w:szCs w:val="24"/>
                </w:rPr>
                <w:t>shall</w:t>
              </w:r>
            </w:ins>
            <w:r w:rsidRPr="00785C54">
              <w:rPr>
                <w:szCs w:val="24"/>
              </w:rPr>
              <w:t xml:space="preserve"> be used.</w:t>
            </w:r>
          </w:p>
        </w:tc>
      </w:tr>
    </w:tbl>
    <w:p w14:paraId="0900AF4D" w14:textId="32223AA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2" w:name="_Toc113373520"/>
      <w:r w:rsidRPr="00785C54">
        <w:rPr>
          <w:rFonts w:eastAsia="Times New Roman"/>
          <w:szCs w:val="24"/>
        </w:rPr>
        <w:t>Attribute time</w:t>
      </w:r>
      <w:bookmarkEnd w:id="306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DBA545" w14:textId="77777777" w:rsidTr="00EC5BE0">
        <w:trPr>
          <w:jc w:val="center"/>
        </w:trPr>
        <w:tc>
          <w:tcPr>
            <w:tcW w:w="4526" w:type="dxa"/>
            <w:tcMar>
              <w:top w:w="100" w:type="dxa"/>
              <w:left w:w="100" w:type="dxa"/>
              <w:bottom w:w="100" w:type="dxa"/>
              <w:right w:w="100" w:type="dxa"/>
            </w:tcMar>
          </w:tcPr>
          <w:p w14:paraId="2F6900F1" w14:textId="0E98EA13" w:rsidR="005B5EAD" w:rsidRPr="00785C54" w:rsidRDefault="005B5EAD" w:rsidP="00785C54">
            <w:pPr>
              <w:pStyle w:val="Tablebody"/>
              <w:autoSpaceDE w:val="0"/>
              <w:autoSpaceDN w:val="0"/>
              <w:adjustRightInd w:val="0"/>
              <w:rPr>
                <w:b/>
                <w:szCs w:val="20"/>
              </w:rPr>
            </w:pPr>
            <w:r w:rsidRPr="00785C54">
              <w:rPr>
                <w:b/>
                <w:szCs w:val="24"/>
              </w:rPr>
              <w:t>Requirement</w:t>
            </w:r>
            <w:r w:rsidRPr="00785C54">
              <w:rPr>
                <w:szCs w:val="24"/>
              </w:rPr>
              <w:br/>
              <w:t>/req/sam-core/AbstractPreparationStep/time-sem</w:t>
            </w:r>
          </w:p>
        </w:tc>
        <w:tc>
          <w:tcPr>
            <w:tcW w:w="5245" w:type="dxa"/>
            <w:tcMar>
              <w:top w:w="100" w:type="dxa"/>
              <w:left w:w="100" w:type="dxa"/>
              <w:bottom w:w="100" w:type="dxa"/>
              <w:right w:w="100" w:type="dxa"/>
            </w:tcMar>
          </w:tcPr>
          <w:p w14:paraId="5D3DEBA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Time of the </w:t>
            </w:r>
            <w:r w:rsidRPr="00785C54">
              <w:rPr>
                <w:b/>
                <w:szCs w:val="24"/>
              </w:rPr>
              <w:t>preparationStep</w:t>
            </w:r>
            <w:r w:rsidRPr="00785C54">
              <w:rPr>
                <w:szCs w:val="24"/>
              </w:rPr>
              <w:t>.</w:t>
            </w:r>
          </w:p>
          <w:p w14:paraId="332D7483" w14:textId="72111AE6" w:rsidR="005B5EAD" w:rsidRPr="00785C54" w:rsidRDefault="005B5EAD" w:rsidP="00785C54">
            <w:pPr>
              <w:pStyle w:val="Tablebody"/>
              <w:autoSpaceDE w:val="0"/>
              <w:autoSpaceDN w:val="0"/>
              <w:adjustRightInd w:val="0"/>
              <w:jc w:val="both"/>
              <w:rPr>
                <w:szCs w:val="20"/>
              </w:rPr>
            </w:pPr>
            <w:r w:rsidRPr="00785C54">
              <w:rPr>
                <w:szCs w:val="24"/>
              </w:rPr>
              <w:t xml:space="preserve">If information on the time of the </w:t>
            </w:r>
            <w:r w:rsidRPr="00785C54">
              <w:rPr>
                <w:b/>
                <w:szCs w:val="24"/>
              </w:rPr>
              <w:t>preparationStep</w:t>
            </w:r>
            <w:r w:rsidRPr="00785C54">
              <w:rPr>
                <w:szCs w:val="24"/>
              </w:rPr>
              <w:t xml:space="preserve"> of the </w:t>
            </w:r>
            <w:r w:rsidRPr="00785C54">
              <w:rPr>
                <w:b/>
                <w:szCs w:val="24"/>
              </w:rPr>
              <w:t>Sampling</w:t>
            </w:r>
            <w:r w:rsidRPr="00785C54">
              <w:rPr>
                <w:szCs w:val="24"/>
              </w:rPr>
              <w:t xml:space="preserve"> is provided, the attribute </w:t>
            </w:r>
            <w:r w:rsidRPr="00785C54">
              <w:rPr>
                <w:b/>
                <w:szCs w:val="24"/>
              </w:rPr>
              <w:t>time:TM_Object</w:t>
            </w:r>
            <w:r w:rsidRPr="00785C54">
              <w:rPr>
                <w:szCs w:val="24"/>
              </w:rPr>
              <w:t xml:space="preserve"> </w:t>
            </w:r>
            <w:del w:id="3063" w:author="Katharina Schleidt" w:date="2022-08-10T19:14:00Z">
              <w:r w:rsidRPr="00785C54" w:rsidDel="002F2035">
                <w:rPr>
                  <w:szCs w:val="24"/>
                </w:rPr>
                <w:delText>SHALL</w:delText>
              </w:r>
            </w:del>
            <w:ins w:id="3064" w:author="Katharina Schleidt" w:date="2022-08-10T19:14:00Z">
              <w:r w:rsidR="002F2035">
                <w:rPr>
                  <w:szCs w:val="24"/>
                </w:rPr>
                <w:t>shall</w:t>
              </w:r>
            </w:ins>
            <w:r w:rsidRPr="00785C54">
              <w:rPr>
                <w:szCs w:val="24"/>
              </w:rPr>
              <w:t xml:space="preserve"> be used.</w:t>
            </w:r>
          </w:p>
        </w:tc>
      </w:tr>
    </w:tbl>
    <w:p w14:paraId="38478609" w14:textId="036B7FAF" w:rsidR="005B5EAD" w:rsidRPr="00785C54" w:rsidRDefault="005B5EAD" w:rsidP="00785C54">
      <w:pPr>
        <w:pStyle w:val="Heading2"/>
        <w:tabs>
          <w:tab w:val="left" w:pos="400"/>
        </w:tabs>
        <w:autoSpaceDE w:val="0"/>
        <w:autoSpaceDN w:val="0"/>
        <w:adjustRightInd w:val="0"/>
        <w:rPr>
          <w:rFonts w:eastAsia="Times New Roman"/>
          <w:szCs w:val="24"/>
        </w:rPr>
      </w:pPr>
      <w:bookmarkStart w:id="3065" w:name="_Toc113373521"/>
      <w:r w:rsidRPr="00785C54">
        <w:rPr>
          <w:rFonts w:eastAsia="Times New Roman"/>
          <w:szCs w:val="24"/>
        </w:rPr>
        <w:t>Codelists</w:t>
      </w:r>
      <w:bookmarkEnd w:id="3065"/>
    </w:p>
    <w:p w14:paraId="2AEDE36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66" w:name="_Toc113373522"/>
      <w:r w:rsidRPr="00785C54">
        <w:rPr>
          <w:rFonts w:eastAsia="Times New Roman"/>
          <w:szCs w:val="24"/>
        </w:rPr>
        <w:t>AbstractSampleType</w:t>
      </w:r>
      <w:bookmarkEnd w:id="3066"/>
    </w:p>
    <w:p w14:paraId="033ADCD7" w14:textId="3D566CE7" w:rsidR="005B5EAD" w:rsidRPr="00785C54" w:rsidRDefault="005B5EAD" w:rsidP="00785C54">
      <w:pPr>
        <w:pStyle w:val="BodyText"/>
        <w:autoSpaceDE w:val="0"/>
        <w:autoSpaceDN w:val="0"/>
        <w:adjustRightInd w:val="0"/>
        <w:rPr>
          <w:szCs w:val="24"/>
        </w:rPr>
      </w:pPr>
      <w:r w:rsidRPr="00785C54">
        <w:rPr>
          <w:szCs w:val="24"/>
        </w:rPr>
        <w:t xml:space="preserve">The code list AbstractSampleType can be specialized as required </w:t>
      </w:r>
      <w:commentRangeStart w:id="3067"/>
      <w:r w:rsidRPr="00785C54">
        <w:rPr>
          <w:szCs w:val="24"/>
        </w:rPr>
        <w:t xml:space="preserve">to </w:t>
      </w:r>
      <w:ins w:id="3068" w:author="Katharina Schleidt" w:date="2022-08-12T19:25:00Z">
        <w:r w:rsidR="00683AA9" w:rsidRPr="00683AA9">
          <w:rPr>
            <w:szCs w:val="24"/>
          </w:rPr>
          <w:t>more precisely define the</w:t>
        </w:r>
        <w:r w:rsidR="00683AA9" w:rsidRPr="00683AA9" w:rsidDel="00683AA9">
          <w:rPr>
            <w:szCs w:val="24"/>
          </w:rPr>
          <w:t xml:space="preserve"> </w:t>
        </w:r>
      </w:ins>
      <w:del w:id="3069" w:author="Katharina Schleidt" w:date="2022-08-12T19:25:00Z">
        <w:r w:rsidRPr="00785C54" w:rsidDel="00683AA9">
          <w:rPr>
            <w:szCs w:val="24"/>
          </w:rPr>
          <w:delText>firm up</w:delText>
        </w:r>
        <w:commentRangeEnd w:id="3067"/>
        <w:r w:rsidR="00047CD7" w:rsidDel="00683AA9">
          <w:rPr>
            <w:rStyle w:val="CommentReference"/>
            <w:rFonts w:eastAsia="MS Mincho"/>
            <w:lang w:eastAsia="ja-JP"/>
          </w:rPr>
          <w:commentReference w:id="3067"/>
        </w:r>
        <w:r w:rsidRPr="00785C54" w:rsidDel="00683AA9">
          <w:rPr>
            <w:szCs w:val="24"/>
          </w:rPr>
          <w:delText xml:space="preserve"> </w:delText>
        </w:r>
      </w:del>
      <w:r w:rsidRPr="00785C54">
        <w:rPr>
          <w:szCs w:val="24"/>
        </w:rPr>
        <w:t>semantics of sample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63918155" w14:textId="77777777" w:rsidTr="00EC5BE0">
        <w:trPr>
          <w:jc w:val="center"/>
        </w:trPr>
        <w:tc>
          <w:tcPr>
            <w:tcW w:w="4453" w:type="dxa"/>
            <w:tcMar>
              <w:top w:w="100" w:type="dxa"/>
              <w:left w:w="100" w:type="dxa"/>
              <w:bottom w:w="100" w:type="dxa"/>
              <w:right w:w="100" w:type="dxa"/>
            </w:tcMar>
          </w:tcPr>
          <w:p w14:paraId="4502376F" w14:textId="5C49DB3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/req/sam-core/AbstractSampleType/AbstractSampleType-sem</w:t>
            </w:r>
          </w:p>
        </w:tc>
        <w:tc>
          <w:tcPr>
            <w:tcW w:w="5299" w:type="dxa"/>
            <w:tcMar>
              <w:top w:w="100" w:type="dxa"/>
              <w:left w:w="100" w:type="dxa"/>
              <w:bottom w:w="100" w:type="dxa"/>
              <w:right w:w="100" w:type="dxa"/>
            </w:tcMar>
          </w:tcPr>
          <w:p w14:paraId="6F09B77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Samples</w:t>
            </w:r>
            <w:r w:rsidRPr="00785C54">
              <w:rPr>
                <w:szCs w:val="24"/>
              </w:rPr>
              <w:t>.</w:t>
            </w:r>
          </w:p>
          <w:p w14:paraId="7FAB2403" w14:textId="29766E8B"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w:t>
            </w:r>
            <w:r w:rsidRPr="00785C54">
              <w:rPr>
                <w:szCs w:val="24"/>
              </w:rPr>
              <w:t xml:space="preserve"> classification schemes are used in the implementing application schemas, a concrete realization </w:t>
            </w:r>
            <w:del w:id="3070" w:author="Katharina Schleidt" w:date="2022-08-10T19:14:00Z">
              <w:r w:rsidRPr="00785C54" w:rsidDel="002F2035">
                <w:rPr>
                  <w:szCs w:val="24"/>
                </w:rPr>
                <w:delText>SHALL</w:delText>
              </w:r>
            </w:del>
            <w:ins w:id="3071" w:author="Katharina Schleidt" w:date="2022-08-10T19:14:00Z">
              <w:r w:rsidR="002F2035">
                <w:rPr>
                  <w:szCs w:val="24"/>
                </w:rPr>
                <w:t>shall</w:t>
              </w:r>
            </w:ins>
            <w:r w:rsidRPr="00785C54">
              <w:rPr>
                <w:szCs w:val="24"/>
              </w:rPr>
              <w:t xml:space="preserve"> be created for the application.</w:t>
            </w:r>
          </w:p>
        </w:tc>
      </w:tr>
    </w:tbl>
    <w:p w14:paraId="1C34637D" w14:textId="071D1B95"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72" w:name="_Toc113373523"/>
      <w:r w:rsidRPr="00785C54">
        <w:rPr>
          <w:rFonts w:eastAsia="Times New Roman"/>
          <w:szCs w:val="24"/>
        </w:rPr>
        <w:t>AbstractSamplerType</w:t>
      </w:r>
      <w:bookmarkEnd w:id="3072"/>
    </w:p>
    <w:p w14:paraId="20D96C2F" w14:textId="0AFE2724" w:rsidR="005B5EAD" w:rsidRPr="00785C54" w:rsidRDefault="005B5EAD" w:rsidP="00785C54">
      <w:pPr>
        <w:pStyle w:val="BodyText"/>
        <w:autoSpaceDE w:val="0"/>
        <w:autoSpaceDN w:val="0"/>
        <w:adjustRightInd w:val="0"/>
        <w:rPr>
          <w:szCs w:val="24"/>
        </w:rPr>
      </w:pPr>
      <w:r w:rsidRPr="00785C54">
        <w:rPr>
          <w:szCs w:val="24"/>
        </w:rPr>
        <w:t xml:space="preserve">The code list AbstractSamplerType can be specialized as required </w:t>
      </w:r>
      <w:commentRangeStart w:id="3073"/>
      <w:r w:rsidRPr="00785C54">
        <w:rPr>
          <w:szCs w:val="24"/>
        </w:rPr>
        <w:t xml:space="preserve">to </w:t>
      </w:r>
      <w:ins w:id="3074" w:author="Katharina Schleidt" w:date="2022-08-12T19:26:00Z">
        <w:r w:rsidR="00683AA9" w:rsidRPr="00683AA9">
          <w:rPr>
            <w:szCs w:val="24"/>
          </w:rPr>
          <w:t>more precisely define the</w:t>
        </w:r>
        <w:r w:rsidR="00683AA9" w:rsidRPr="00683AA9" w:rsidDel="00683AA9">
          <w:rPr>
            <w:szCs w:val="24"/>
          </w:rPr>
          <w:t xml:space="preserve"> </w:t>
        </w:r>
      </w:ins>
      <w:del w:id="3075" w:author="Katharina Schleidt" w:date="2022-08-12T19:26:00Z">
        <w:r w:rsidRPr="00785C54" w:rsidDel="00683AA9">
          <w:rPr>
            <w:szCs w:val="24"/>
          </w:rPr>
          <w:delText>firm up</w:delText>
        </w:r>
        <w:commentRangeEnd w:id="3073"/>
        <w:r w:rsidR="00047CD7" w:rsidDel="00683AA9">
          <w:rPr>
            <w:rStyle w:val="CommentReference"/>
            <w:rFonts w:eastAsia="MS Mincho"/>
            <w:lang w:eastAsia="ja-JP"/>
          </w:rPr>
          <w:commentReference w:id="3073"/>
        </w:r>
        <w:r w:rsidRPr="00785C54" w:rsidDel="00683AA9">
          <w:rPr>
            <w:szCs w:val="24"/>
          </w:rPr>
          <w:delText xml:space="preserve"> </w:delText>
        </w:r>
      </w:del>
      <w:r w:rsidRPr="00785C54">
        <w:rPr>
          <w:szCs w:val="24"/>
        </w:rPr>
        <w:t>semantics of sampler types.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453"/>
        <w:gridCol w:w="5299"/>
      </w:tblGrid>
      <w:tr w:rsidR="005B5EAD" w:rsidRPr="00785C54" w14:paraId="39947863" w14:textId="77777777" w:rsidTr="00EC5BE0">
        <w:trPr>
          <w:jc w:val="center"/>
        </w:trPr>
        <w:tc>
          <w:tcPr>
            <w:tcW w:w="4453" w:type="dxa"/>
            <w:tcMar>
              <w:top w:w="100" w:type="dxa"/>
              <w:left w:w="100" w:type="dxa"/>
              <w:bottom w:w="100" w:type="dxa"/>
              <w:right w:w="100" w:type="dxa"/>
            </w:tcMar>
          </w:tcPr>
          <w:p w14:paraId="4335E1EC" w14:textId="373E571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/req/sam-core/AbstractSamplerType/AbstractSamplerType-sem</w:t>
            </w:r>
          </w:p>
        </w:tc>
        <w:tc>
          <w:tcPr>
            <w:tcW w:w="5299" w:type="dxa"/>
            <w:tcMar>
              <w:top w:w="100" w:type="dxa"/>
              <w:left w:w="100" w:type="dxa"/>
              <w:bottom w:w="100" w:type="dxa"/>
              <w:right w:w="100" w:type="dxa"/>
            </w:tcMar>
          </w:tcPr>
          <w:p w14:paraId="4C6D33F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empty extension point for providing various classification schemes for </w:t>
            </w:r>
            <w:r w:rsidRPr="00785C54">
              <w:rPr>
                <w:b/>
                <w:szCs w:val="24"/>
              </w:rPr>
              <w:t>Samplers</w:t>
            </w:r>
            <w:r w:rsidRPr="00785C54">
              <w:rPr>
                <w:szCs w:val="24"/>
              </w:rPr>
              <w:t>.</w:t>
            </w:r>
          </w:p>
          <w:p w14:paraId="1249F04D" w14:textId="61375E45" w:rsidR="005B5EAD" w:rsidRPr="00785C54" w:rsidRDefault="005B5EAD" w:rsidP="00785C54">
            <w:pPr>
              <w:pStyle w:val="Tablebody"/>
              <w:tabs>
                <w:tab w:val="clear" w:pos="397"/>
                <w:tab w:val="left" w:pos="403"/>
              </w:tabs>
              <w:autoSpaceDE w:val="0"/>
              <w:autoSpaceDN w:val="0"/>
              <w:adjustRightInd w:val="0"/>
              <w:jc w:val="both"/>
              <w:rPr>
                <w:szCs w:val="20"/>
              </w:rPr>
            </w:pPr>
            <w:r w:rsidRPr="00785C54">
              <w:rPr>
                <w:szCs w:val="24"/>
              </w:rPr>
              <w:t xml:space="preserve">If </w:t>
            </w:r>
            <w:r w:rsidRPr="00785C54">
              <w:rPr>
                <w:b/>
                <w:szCs w:val="24"/>
              </w:rPr>
              <w:t>Sampler</w:t>
            </w:r>
            <w:r w:rsidRPr="00785C54">
              <w:rPr>
                <w:szCs w:val="24"/>
              </w:rPr>
              <w:t xml:space="preserve"> classification schemes are used in the implementing application schemas, a concrete realization </w:t>
            </w:r>
            <w:del w:id="3076" w:author="Katharina Schleidt" w:date="2022-08-10T19:14:00Z">
              <w:r w:rsidRPr="00785C54" w:rsidDel="002F2035">
                <w:rPr>
                  <w:szCs w:val="24"/>
                </w:rPr>
                <w:delText>SHALL</w:delText>
              </w:r>
            </w:del>
            <w:ins w:id="3077" w:author="Katharina Schleidt" w:date="2022-08-10T19:14:00Z">
              <w:r w:rsidR="002F2035">
                <w:rPr>
                  <w:szCs w:val="24"/>
                </w:rPr>
                <w:t>shall</w:t>
              </w:r>
            </w:ins>
            <w:r w:rsidRPr="00785C54">
              <w:rPr>
                <w:szCs w:val="24"/>
              </w:rPr>
              <w:t xml:space="preserve"> be created for the application.</w:t>
            </w:r>
          </w:p>
        </w:tc>
      </w:tr>
    </w:tbl>
    <w:p w14:paraId="736092CE" w14:textId="6B33BA43" w:rsidR="005B5EAD" w:rsidRPr="00785C54" w:rsidRDefault="005B5EAD" w:rsidP="00785C54">
      <w:pPr>
        <w:pStyle w:val="Heading1"/>
        <w:autoSpaceDE w:val="0"/>
        <w:autoSpaceDN w:val="0"/>
        <w:adjustRightInd w:val="0"/>
        <w:rPr>
          <w:rFonts w:eastAsia="Times New Roman"/>
          <w:szCs w:val="24"/>
        </w:rPr>
      </w:pPr>
      <w:bookmarkStart w:id="3078" w:name="_Toc113373524"/>
      <w:r w:rsidRPr="00785C54">
        <w:rPr>
          <w:rFonts w:eastAsia="Times New Roman"/>
          <w:szCs w:val="24"/>
        </w:rPr>
        <w:t>Basic Samples</w:t>
      </w:r>
      <w:bookmarkEnd w:id="3078"/>
    </w:p>
    <w:p w14:paraId="5AECE40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079" w:name="_Toc113373525"/>
      <w:r w:rsidRPr="00785C54">
        <w:rPr>
          <w:rFonts w:eastAsia="Times New Roman"/>
          <w:szCs w:val="24"/>
        </w:rPr>
        <w:t>General</w:t>
      </w:r>
      <w:bookmarkEnd w:id="3079"/>
    </w:p>
    <w:p w14:paraId="4CF45EF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0" w:name="_Toc113373526"/>
      <w:r w:rsidRPr="00785C54">
        <w:rPr>
          <w:rFonts w:eastAsia="Times New Roman"/>
          <w:szCs w:val="24"/>
        </w:rPr>
        <w:t>Basic Samples Package Requirements Class</w:t>
      </w:r>
      <w:bookmarkEnd w:id="308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542"/>
        <w:gridCol w:w="7229"/>
      </w:tblGrid>
      <w:tr w:rsidR="005B5EAD" w:rsidRPr="00785C54" w14:paraId="01DB8889" w14:textId="77777777" w:rsidTr="0008652C">
        <w:trPr>
          <w:jc w:val="center"/>
        </w:trPr>
        <w:tc>
          <w:tcPr>
            <w:tcW w:w="2542" w:type="dxa"/>
            <w:tcBorders>
              <w:top w:val="single" w:sz="12" w:space="0" w:color="auto"/>
              <w:bottom w:val="single" w:sz="12" w:space="0" w:color="auto"/>
              <w:right w:val="single" w:sz="4" w:space="0" w:color="auto"/>
            </w:tcBorders>
            <w:tcMar>
              <w:top w:w="100" w:type="dxa"/>
              <w:left w:w="100" w:type="dxa"/>
              <w:bottom w:w="100" w:type="dxa"/>
              <w:right w:w="100" w:type="dxa"/>
            </w:tcMar>
          </w:tcPr>
          <w:p w14:paraId="61229B35" w14:textId="11890E1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229" w:type="dxa"/>
            <w:tcBorders>
              <w:top w:val="single" w:sz="12" w:space="0" w:color="auto"/>
              <w:left w:val="single" w:sz="4" w:space="0" w:color="auto"/>
              <w:bottom w:val="single" w:sz="12" w:space="0" w:color="auto"/>
            </w:tcBorders>
            <w:tcMar>
              <w:top w:w="100" w:type="dxa"/>
              <w:left w:w="100" w:type="dxa"/>
              <w:bottom w:w="100" w:type="dxa"/>
              <w:right w:w="100" w:type="dxa"/>
            </w:tcMar>
          </w:tcPr>
          <w:p w14:paraId="07A93825" w14:textId="3DC435D6" w:rsidR="005B5EAD" w:rsidRPr="00785C54" w:rsidRDefault="005B5EAD" w:rsidP="00785C54">
            <w:pPr>
              <w:pStyle w:val="Tableheader"/>
              <w:autoSpaceDE w:val="0"/>
              <w:autoSpaceDN w:val="0"/>
              <w:adjustRightInd w:val="0"/>
              <w:jc w:val="both"/>
              <w:rPr>
                <w:szCs w:val="20"/>
              </w:rPr>
            </w:pPr>
            <w:r w:rsidRPr="00785C54">
              <w:rPr>
                <w:szCs w:val="24"/>
              </w:rPr>
              <w:t>/req/sam-basic</w:t>
            </w:r>
          </w:p>
        </w:tc>
      </w:tr>
      <w:tr w:rsidR="005B5EAD" w:rsidRPr="00785C54" w14:paraId="5BD3B643" w14:textId="77777777" w:rsidTr="0008652C">
        <w:trPr>
          <w:jc w:val="center"/>
        </w:trPr>
        <w:tc>
          <w:tcPr>
            <w:tcW w:w="2542" w:type="dxa"/>
            <w:tcBorders>
              <w:top w:val="single" w:sz="12" w:space="0" w:color="auto"/>
              <w:bottom w:val="single" w:sz="4" w:space="0" w:color="auto"/>
              <w:right w:val="single" w:sz="4" w:space="0" w:color="auto"/>
            </w:tcBorders>
            <w:tcMar>
              <w:top w:w="100" w:type="dxa"/>
              <w:left w:w="100" w:type="dxa"/>
              <w:bottom w:w="100" w:type="dxa"/>
              <w:right w:w="100" w:type="dxa"/>
            </w:tcMar>
          </w:tcPr>
          <w:p w14:paraId="5E119FDF" w14:textId="344D248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229" w:type="dxa"/>
            <w:tcBorders>
              <w:top w:val="single" w:sz="12" w:space="0" w:color="auto"/>
              <w:left w:val="single" w:sz="4" w:space="0" w:color="auto"/>
              <w:bottom w:val="single" w:sz="4" w:space="0" w:color="auto"/>
            </w:tcBorders>
            <w:tcMar>
              <w:top w:w="100" w:type="dxa"/>
              <w:left w:w="100" w:type="dxa"/>
              <w:bottom w:w="100" w:type="dxa"/>
              <w:right w:w="100" w:type="dxa"/>
            </w:tcMar>
          </w:tcPr>
          <w:p w14:paraId="652F1F61" w14:textId="05DFD80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5EEC5CB"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4040300" w14:textId="6668C0BF" w:rsidR="005B5EAD" w:rsidRPr="00785C54" w:rsidRDefault="005B5EAD" w:rsidP="00785C54">
            <w:pPr>
              <w:pStyle w:val="Tablebody"/>
              <w:autoSpaceDE w:val="0"/>
              <w:autoSpaceDN w:val="0"/>
              <w:adjustRightInd w:val="0"/>
              <w:jc w:val="both"/>
              <w:rPr>
                <w:szCs w:val="20"/>
              </w:rPr>
            </w:pPr>
            <w:r w:rsidRPr="00785C54">
              <w:rPr>
                <w:szCs w:val="24"/>
              </w:rPr>
              <w:t>Name</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8F40EF7" w14:textId="2C3131D8" w:rsidR="005B5EAD" w:rsidRPr="00785C54" w:rsidRDefault="005B5EAD" w:rsidP="00785C54">
            <w:pPr>
              <w:pStyle w:val="Tablebody"/>
              <w:autoSpaceDE w:val="0"/>
              <w:autoSpaceDN w:val="0"/>
              <w:adjustRightInd w:val="0"/>
              <w:jc w:val="both"/>
              <w:rPr>
                <w:szCs w:val="20"/>
              </w:rPr>
            </w:pPr>
            <w:r w:rsidRPr="00785C54">
              <w:rPr>
                <w:szCs w:val="24"/>
              </w:rPr>
              <w:t>Basic Samples package</w:t>
            </w:r>
          </w:p>
        </w:tc>
      </w:tr>
      <w:tr w:rsidR="005B5EAD" w:rsidRPr="00785C54" w14:paraId="2C54A19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0426A8BC" w14:textId="0C1989D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A23D94F" w14:textId="6061013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62D3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5C6E070" w14:textId="40BBC36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99CFB55" w14:textId="0A29FE79"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3223C046"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84A7E84" w14:textId="275946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E46C84" w14:textId="735477BE" w:rsidR="005B5EAD" w:rsidRPr="00785C54" w:rsidRDefault="005B5EAD" w:rsidP="00785C54">
            <w:pPr>
              <w:pStyle w:val="Tablebody"/>
              <w:autoSpaceDE w:val="0"/>
              <w:autoSpaceDN w:val="0"/>
              <w:adjustRightInd w:val="0"/>
              <w:jc w:val="both"/>
              <w:rPr>
                <w:szCs w:val="20"/>
              </w:rPr>
            </w:pPr>
            <w:r w:rsidRPr="00785C54">
              <w:rPr>
                <w:szCs w:val="24"/>
              </w:rPr>
              <w:t>/req/sam-basic/SpatialSample</w:t>
            </w:r>
          </w:p>
        </w:tc>
      </w:tr>
      <w:tr w:rsidR="005B5EAD" w:rsidRPr="00785C54" w14:paraId="1504B8AE"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2093F960" w14:textId="225B027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7D29756" w14:textId="50FD3E51" w:rsidR="005B5EAD" w:rsidRPr="00785C54" w:rsidRDefault="005B5EAD" w:rsidP="00785C54">
            <w:pPr>
              <w:pStyle w:val="Tablebody"/>
              <w:autoSpaceDE w:val="0"/>
              <w:autoSpaceDN w:val="0"/>
              <w:adjustRightInd w:val="0"/>
              <w:jc w:val="both"/>
              <w:rPr>
                <w:szCs w:val="20"/>
              </w:rPr>
            </w:pPr>
            <w:r w:rsidRPr="00785C54">
              <w:rPr>
                <w:szCs w:val="24"/>
              </w:rPr>
              <w:t>/req/sam-basic/MaterialSample</w:t>
            </w:r>
          </w:p>
        </w:tc>
      </w:tr>
      <w:tr w:rsidR="005B5EAD" w:rsidRPr="00785C54" w14:paraId="460FE437"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12D970B" w14:textId="7E2EBAA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D0864CC" w14:textId="5519B631" w:rsidR="005B5EAD" w:rsidRPr="00785C54" w:rsidRDefault="005B5EAD" w:rsidP="00785C54">
            <w:pPr>
              <w:pStyle w:val="Tablebody"/>
              <w:autoSpaceDE w:val="0"/>
              <w:autoSpaceDN w:val="0"/>
              <w:adjustRightInd w:val="0"/>
              <w:jc w:val="both"/>
              <w:rPr>
                <w:szCs w:val="20"/>
              </w:rPr>
            </w:pPr>
            <w:r w:rsidRPr="00785C54">
              <w:rPr>
                <w:szCs w:val="24"/>
              </w:rPr>
              <w:t>/req/sam-basic/StatisticalSample</w:t>
            </w:r>
          </w:p>
        </w:tc>
      </w:tr>
      <w:tr w:rsidR="005B5EAD" w:rsidRPr="00785C54" w14:paraId="4648DF60"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AB2E06E" w14:textId="4D71999A"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6B58BC9E" w14:textId="1595A4F0" w:rsidR="005B5EAD" w:rsidRPr="00785C54" w:rsidRDefault="005B5EAD" w:rsidP="00785C54">
            <w:pPr>
              <w:pStyle w:val="Tablebody"/>
              <w:autoSpaceDE w:val="0"/>
              <w:autoSpaceDN w:val="0"/>
              <w:adjustRightInd w:val="0"/>
              <w:jc w:val="both"/>
              <w:rPr>
                <w:szCs w:val="20"/>
              </w:rPr>
            </w:pPr>
            <w:r w:rsidRPr="00785C54">
              <w:rPr>
                <w:szCs w:val="24"/>
              </w:rPr>
              <w:t>/req/sam-basic/Sampling</w:t>
            </w:r>
          </w:p>
        </w:tc>
      </w:tr>
      <w:tr w:rsidR="005B5EAD" w:rsidRPr="00785C54" w14:paraId="16792E89"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4AE47F4" w14:textId="26AAB0BD"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D0B52ED" w14:textId="79C6BA6E" w:rsidR="005B5EAD" w:rsidRPr="00785C54" w:rsidRDefault="005B5EAD" w:rsidP="00785C54">
            <w:pPr>
              <w:pStyle w:val="Tablebody"/>
              <w:autoSpaceDE w:val="0"/>
              <w:autoSpaceDN w:val="0"/>
              <w:adjustRightInd w:val="0"/>
              <w:jc w:val="both"/>
              <w:rPr>
                <w:szCs w:val="20"/>
              </w:rPr>
            </w:pPr>
            <w:r w:rsidRPr="00785C54">
              <w:rPr>
                <w:szCs w:val="24"/>
              </w:rPr>
              <w:t>/req/sam-basic/Sampler</w:t>
            </w:r>
          </w:p>
        </w:tc>
      </w:tr>
      <w:tr w:rsidR="005B5EAD" w:rsidRPr="00785C54" w14:paraId="3ACA1522"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1FAE87B" w14:textId="45509D7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51B57EB0" w14:textId="7EB0A6D7" w:rsidR="005B5EAD" w:rsidRPr="00785C54" w:rsidRDefault="005B5EAD" w:rsidP="00785C54">
            <w:pPr>
              <w:pStyle w:val="Tablebody"/>
              <w:autoSpaceDE w:val="0"/>
              <w:autoSpaceDN w:val="0"/>
              <w:adjustRightInd w:val="0"/>
              <w:jc w:val="both"/>
              <w:rPr>
                <w:szCs w:val="20"/>
              </w:rPr>
            </w:pPr>
            <w:r w:rsidRPr="00785C54">
              <w:rPr>
                <w:szCs w:val="24"/>
              </w:rPr>
              <w:t>/req/sam-basic/SamplingProcedure</w:t>
            </w:r>
          </w:p>
        </w:tc>
      </w:tr>
      <w:tr w:rsidR="005B5EAD" w:rsidRPr="00785C54" w14:paraId="1CECFC6D"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7599821B" w14:textId="1A449202"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D212DF6" w14:textId="7591DEDA" w:rsidR="005B5EAD" w:rsidRPr="00785C54" w:rsidRDefault="005B5EAD" w:rsidP="00785C54">
            <w:pPr>
              <w:pStyle w:val="Tablebody"/>
              <w:autoSpaceDE w:val="0"/>
              <w:autoSpaceDN w:val="0"/>
              <w:adjustRightInd w:val="0"/>
              <w:jc w:val="both"/>
              <w:rPr>
                <w:szCs w:val="20"/>
              </w:rPr>
            </w:pPr>
            <w:r w:rsidRPr="00785C54">
              <w:rPr>
                <w:szCs w:val="24"/>
              </w:rPr>
              <w:t>/req/sam-basic/PreparationProcedure</w:t>
            </w:r>
          </w:p>
        </w:tc>
      </w:tr>
      <w:tr w:rsidR="005B5EAD" w:rsidRPr="00785C54" w14:paraId="0C743F1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4A9CB511" w14:textId="20AD2A1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78DB3459" w14:textId="3859ED87" w:rsidR="005B5EAD" w:rsidRPr="00785C54" w:rsidRDefault="005B5EAD" w:rsidP="00785C54">
            <w:pPr>
              <w:pStyle w:val="Tablebody"/>
              <w:autoSpaceDE w:val="0"/>
              <w:autoSpaceDN w:val="0"/>
              <w:adjustRightInd w:val="0"/>
              <w:jc w:val="both"/>
              <w:rPr>
                <w:szCs w:val="20"/>
              </w:rPr>
            </w:pPr>
            <w:r w:rsidRPr="00785C54">
              <w:rPr>
                <w:szCs w:val="24"/>
              </w:rPr>
              <w:t>/req/sam-basic/PreparationStep</w:t>
            </w:r>
          </w:p>
        </w:tc>
      </w:tr>
      <w:tr w:rsidR="005B5EAD" w:rsidRPr="00785C54" w14:paraId="564784A5"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62A5C38D" w14:textId="4D96109C"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0C4BE2C6" w14:textId="0B7F552D" w:rsidR="005B5EAD" w:rsidRPr="00785C54" w:rsidRDefault="005B5EAD" w:rsidP="00785C54">
            <w:pPr>
              <w:pStyle w:val="Tablebody"/>
              <w:autoSpaceDE w:val="0"/>
              <w:autoSpaceDN w:val="0"/>
              <w:adjustRightInd w:val="0"/>
              <w:jc w:val="both"/>
              <w:rPr>
                <w:szCs w:val="20"/>
              </w:rPr>
            </w:pPr>
            <w:r w:rsidRPr="00785C54">
              <w:rPr>
                <w:szCs w:val="24"/>
              </w:rPr>
              <w:t>/req/sam-basic/SampleCollection</w:t>
            </w:r>
          </w:p>
        </w:tc>
      </w:tr>
      <w:tr w:rsidR="005B5EAD" w:rsidRPr="00785C54" w14:paraId="3BDAD90C" w14:textId="77777777" w:rsidTr="0008652C">
        <w:trPr>
          <w:jc w:val="center"/>
        </w:trPr>
        <w:tc>
          <w:tcPr>
            <w:tcW w:w="2542" w:type="dxa"/>
            <w:tcBorders>
              <w:top w:val="single" w:sz="4" w:space="0" w:color="auto"/>
              <w:bottom w:val="single" w:sz="4" w:space="0" w:color="auto"/>
              <w:right w:val="single" w:sz="4" w:space="0" w:color="auto"/>
            </w:tcBorders>
            <w:tcMar>
              <w:top w:w="100" w:type="dxa"/>
              <w:left w:w="100" w:type="dxa"/>
              <w:bottom w:w="100" w:type="dxa"/>
              <w:right w:w="100" w:type="dxa"/>
            </w:tcMar>
          </w:tcPr>
          <w:p w14:paraId="10B8890F" w14:textId="6E36CFB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4" w:space="0" w:color="auto"/>
            </w:tcBorders>
            <w:tcMar>
              <w:top w:w="100" w:type="dxa"/>
              <w:left w:w="100" w:type="dxa"/>
              <w:bottom w:w="100" w:type="dxa"/>
              <w:right w:w="100" w:type="dxa"/>
            </w:tcMar>
          </w:tcPr>
          <w:p w14:paraId="126EB322" w14:textId="6A683F0A"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/req/sam-basic/SampleTypeByGeometryType/SampleTypeByGeometryType-sem</w:t>
            </w:r>
          </w:p>
        </w:tc>
      </w:tr>
      <w:tr w:rsidR="005B5EAD" w:rsidRPr="00785C54" w14:paraId="3CA2FA92" w14:textId="77777777" w:rsidTr="0008652C">
        <w:trPr>
          <w:jc w:val="center"/>
        </w:trPr>
        <w:tc>
          <w:tcPr>
            <w:tcW w:w="2542" w:type="dxa"/>
            <w:tcBorders>
              <w:top w:val="single" w:sz="4" w:space="0" w:color="auto"/>
              <w:bottom w:val="single" w:sz="12" w:space="0" w:color="auto"/>
              <w:right w:val="single" w:sz="4" w:space="0" w:color="auto"/>
            </w:tcBorders>
            <w:tcMar>
              <w:top w:w="100" w:type="dxa"/>
              <w:left w:w="100" w:type="dxa"/>
              <w:bottom w:w="100" w:type="dxa"/>
              <w:right w:w="100" w:type="dxa"/>
            </w:tcMar>
          </w:tcPr>
          <w:p w14:paraId="55C575F4" w14:textId="19F5A02E"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229" w:type="dxa"/>
            <w:tcBorders>
              <w:top w:val="single" w:sz="4" w:space="0" w:color="auto"/>
              <w:left w:val="single" w:sz="4" w:space="0" w:color="auto"/>
              <w:bottom w:val="single" w:sz="12" w:space="0" w:color="auto"/>
            </w:tcBorders>
            <w:tcMar>
              <w:top w:w="100" w:type="dxa"/>
              <w:left w:w="100" w:type="dxa"/>
              <w:bottom w:w="100" w:type="dxa"/>
              <w:right w:w="100" w:type="dxa"/>
            </w:tcMar>
          </w:tcPr>
          <w:p w14:paraId="134AEE41" w14:textId="185D7028" w:rsidR="005B5EAD" w:rsidRPr="00785C54" w:rsidRDefault="005B5EAD" w:rsidP="00785C54">
            <w:pPr>
              <w:pStyle w:val="Tablebody"/>
              <w:autoSpaceDE w:val="0"/>
              <w:autoSpaceDN w:val="0"/>
              <w:adjustRightInd w:val="0"/>
              <w:jc w:val="both"/>
              <w:rPr>
                <w:szCs w:val="20"/>
              </w:rPr>
            </w:pPr>
            <w:r w:rsidRPr="00785C54">
              <w:rPr>
                <w:szCs w:val="24"/>
              </w:rPr>
              <w:t>/req/sam-basic/SampleTypeByGeometryType/SampleTypeByGeometryType-con</w:t>
            </w:r>
          </w:p>
        </w:tc>
      </w:tr>
    </w:tbl>
    <w:p w14:paraId="6F158EC5" w14:textId="2B410107" w:rsidR="005B5EAD" w:rsidRPr="00785C54" w:rsidRDefault="005B5EAD" w:rsidP="00785C54">
      <w:pPr>
        <w:pStyle w:val="Heading2"/>
        <w:tabs>
          <w:tab w:val="left" w:pos="400"/>
        </w:tabs>
        <w:autoSpaceDE w:val="0"/>
        <w:autoSpaceDN w:val="0"/>
        <w:adjustRightInd w:val="0"/>
        <w:rPr>
          <w:rFonts w:eastAsia="Times New Roman"/>
          <w:szCs w:val="24"/>
        </w:rPr>
      </w:pPr>
      <w:bookmarkStart w:id="3081" w:name="_Toc113373527"/>
      <w:r w:rsidRPr="00785C54">
        <w:rPr>
          <w:rFonts w:eastAsia="Times New Roman"/>
          <w:szCs w:val="24"/>
        </w:rPr>
        <w:t>Sample</w:t>
      </w:r>
      <w:bookmarkEnd w:id="3081"/>
    </w:p>
    <w:p w14:paraId="29131D45"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082" w:name="_Toc113373528"/>
      <w:r w:rsidRPr="00785C54">
        <w:rPr>
          <w:rFonts w:eastAsia="Times New Roman"/>
          <w:szCs w:val="24"/>
        </w:rPr>
        <w:t>Sample Requirements Class</w:t>
      </w:r>
      <w:bookmarkEnd w:id="308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417611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FD3F13B" w14:textId="2C441468"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0DA5C64" w14:textId="57766B1B" w:rsidR="005B5EAD" w:rsidRPr="00785C54" w:rsidRDefault="005B5EAD" w:rsidP="00785C54">
            <w:pPr>
              <w:pStyle w:val="Tableheader"/>
              <w:autoSpaceDE w:val="0"/>
              <w:autoSpaceDN w:val="0"/>
              <w:adjustRightInd w:val="0"/>
              <w:jc w:val="both"/>
              <w:rPr>
                <w:szCs w:val="20"/>
              </w:rPr>
            </w:pPr>
            <w:r w:rsidRPr="00785C54">
              <w:rPr>
                <w:szCs w:val="24"/>
              </w:rPr>
              <w:t>/req/sam-basic/Sample</w:t>
            </w:r>
          </w:p>
        </w:tc>
      </w:tr>
      <w:tr w:rsidR="005B5EAD" w:rsidRPr="00785C54" w14:paraId="65E18255"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FF567E1" w14:textId="1F38A38C"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49F147C" w14:textId="6F6DDC8B"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450EA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751D3F1" w14:textId="5BFC85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93C8EF5" w14:textId="0C5D9521"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083" w:author="Ilkka Rinne" w:date="2022-09-06T15:32:00Z">
              <w:r w:rsidRPr="00785C54" w:rsidDel="003613DB">
                <w:rPr>
                  <w:szCs w:val="24"/>
                </w:rPr>
                <w:delText>-</w:delText>
              </w:r>
            </w:del>
            <w:ins w:id="3084" w:author="Ilkka Rinne" w:date="2022-09-06T15:32:00Z">
              <w:r w:rsidR="003613DB">
                <w:rPr>
                  <w:szCs w:val="24"/>
                </w:rPr>
                <w:t>–</w:t>
              </w:r>
            </w:ins>
            <w:r w:rsidRPr="00785C54">
              <w:rPr>
                <w:szCs w:val="24"/>
              </w:rPr>
              <w:t xml:space="preserve"> Sample</w:t>
            </w:r>
          </w:p>
        </w:tc>
      </w:tr>
      <w:tr w:rsidR="005B5EAD" w:rsidRPr="00785C54" w14:paraId="479E8C7A"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B4F87E9" w14:textId="594FE84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51DE9C8" w14:textId="5218D1A4"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6C581D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87FF099" w14:textId="33FA12E6"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F3DF3F9" w14:textId="521ADABB" w:rsidR="005B5EAD" w:rsidRPr="00785C54" w:rsidRDefault="005B5EAD" w:rsidP="00785C54">
            <w:pPr>
              <w:pStyle w:val="Tablebody"/>
              <w:autoSpaceDE w:val="0"/>
              <w:autoSpaceDN w:val="0"/>
              <w:adjustRightInd w:val="0"/>
              <w:jc w:val="both"/>
              <w:rPr>
                <w:szCs w:val="20"/>
              </w:rPr>
            </w:pPr>
            <w:r w:rsidRPr="00785C54">
              <w:rPr>
                <w:szCs w:val="24"/>
              </w:rPr>
              <w:t>/req/sam-core/AbstractSample</w:t>
            </w:r>
          </w:p>
        </w:tc>
      </w:tr>
    </w:tbl>
    <w:p w14:paraId="0C170BBE" w14:textId="380AC9EF" w:rsidR="003D1A1E" w:rsidRPr="00785C54" w:rsidRDefault="00BB7007" w:rsidP="00785C54">
      <w:pPr>
        <w:pStyle w:val="BodyText"/>
      </w:pPr>
      <w:ins w:id="3085" w:author="Katharina Schleidt" w:date="2022-08-13T18:01:00Z">
        <w:r w:rsidRPr="00785C54">
          <w:rPr>
            <w:szCs w:val="24"/>
          </w:rPr>
          <w:t>Sample, SpatialSample, StatisticalSample and MaterialSample</w:t>
        </w:r>
        <w:r w:rsidRPr="00BB7007">
          <w:t xml:space="preserve"> </w:t>
        </w:r>
      </w:ins>
      <w:ins w:id="3086" w:author="Katharina Schleidt" w:date="2022-08-13T18:00:00Z">
        <w:r w:rsidRPr="00BB7007">
          <w:t xml:space="preserve">from the Basic Samples </w:t>
        </w:r>
      </w:ins>
      <w:ins w:id="3087" w:author="Katharina Schleidt" w:date="2022-08-13T18:01:00Z">
        <w:r>
          <w:t>are</w:t>
        </w:r>
      </w:ins>
      <w:ins w:id="3088" w:author="Katharina Schleidt" w:date="2022-08-13T18:00:00Z">
        <w:r w:rsidRPr="00BB7007">
          <w:t xml:space="preserve"> described as a class diagram in Figure </w:t>
        </w:r>
      </w:ins>
      <w:ins w:id="3089" w:author="Ilkka Rinne" w:date="2022-09-06T14:24:00Z">
        <w:r w:rsidR="00386E54">
          <w:t>30</w:t>
        </w:r>
      </w:ins>
      <w:ins w:id="3090" w:author="Katharina Schleidt" w:date="2022-08-13T18:00:00Z">
        <w:del w:id="3091" w:author="Ilkka Rinne" w:date="2022-09-06T14:24:00Z">
          <w:r w:rsidRPr="00BB7007" w:rsidDel="00386E54">
            <w:delText>2</w:delText>
          </w:r>
        </w:del>
      </w:ins>
      <w:ins w:id="3092" w:author="Katharina Schleidt" w:date="2022-08-13T18:01:00Z">
        <w:del w:id="3093" w:author="Ilkka Rinne" w:date="2022-09-06T14:24:00Z">
          <w:r w:rsidDel="00386E54">
            <w:delText>9</w:delText>
          </w:r>
        </w:del>
      </w:ins>
      <w:ins w:id="3094" w:author="Katharina Schleidt" w:date="2022-08-13T18:00:00Z">
        <w:r w:rsidRPr="00BB7007">
          <w:t xml:space="preserve">. The schema is fully described in </w:t>
        </w:r>
      </w:ins>
      <w:ins w:id="3095" w:author="Katharina Schleidt" w:date="2022-08-13T18:01:00Z">
        <w:r>
          <w:t>13.2, 13.3, 13.4 and 13.5</w:t>
        </w:r>
      </w:ins>
      <w:ins w:id="3096" w:author="Katharina Schleidt" w:date="2022-08-13T18:00:00Z">
        <w:r w:rsidRPr="00BB7007">
          <w:t>.</w:t>
        </w:r>
      </w:ins>
      <w:r w:rsidR="003D1A1E" w:rsidRPr="00785C54">
        <w:t> </w:t>
      </w:r>
    </w:p>
    <w:p w14:paraId="694B2430" w14:textId="6748681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097" w:author="Ilkka Rinne" w:date="2022-09-06T14:24:00Z">
        <w:r w:rsidRPr="00785C54" w:rsidDel="00386E54">
          <w:rPr>
            <w:noProof/>
            <w:szCs w:val="24"/>
          </w:rPr>
          <w:drawing>
            <wp:inline distT="0" distB="0" distL="0" distR="0" wp14:anchorId="6418208E" wp14:editId="2EF0DFEC">
              <wp:extent cx="5763780" cy="4544577"/>
              <wp:effectExtent l="0" t="0" r="8890" b="8890"/>
              <wp:docPr id="29" name="Picture 29"/>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3780" cy="4544577"/>
                      </a:xfrm>
                      <a:prstGeom prst="rect">
                        <a:avLst/>
                      </a:prstGeom>
                    </pic:spPr>
                  </pic:pic>
                </a:graphicData>
              </a:graphic>
            </wp:inline>
          </w:drawing>
        </w:r>
      </w:del>
      <w:ins w:id="3098" w:author="Ilkka Rinne" w:date="2022-09-06T14:24:00Z">
        <w:r w:rsidR="00386E54">
          <w:rPr>
            <w:noProof/>
            <w:szCs w:val="24"/>
          </w:rPr>
          <w:drawing>
            <wp:inline distT="0" distB="0" distL="0" distR="0" wp14:anchorId="5FCDCD3C" wp14:editId="75439AA3">
              <wp:extent cx="5981350" cy="9338366"/>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98">
                        <a:extLst>
                          <a:ext uri="{28A0092B-C50C-407E-A947-70E740481C1C}">
                            <a14:useLocalDpi xmlns:a14="http://schemas.microsoft.com/office/drawing/2010/main" val="0"/>
                          </a:ext>
                        </a:extLst>
                      </a:blip>
                      <a:stretch>
                        <a:fillRect/>
                      </a:stretch>
                    </pic:blipFill>
                    <pic:spPr>
                      <a:xfrm>
                        <a:off x="0" y="0"/>
                        <a:ext cx="5984994" cy="9344055"/>
                      </a:xfrm>
                      <a:prstGeom prst="rect">
                        <a:avLst/>
                      </a:prstGeom>
                    </pic:spPr>
                  </pic:pic>
                </a:graphicData>
              </a:graphic>
            </wp:inline>
          </w:drawing>
        </w:r>
      </w:ins>
    </w:p>
    <w:p w14:paraId="02B83862" w14:textId="5E9176D5" w:rsidR="005B5EAD" w:rsidRPr="00785C54" w:rsidRDefault="005B5EAD" w:rsidP="00785C54">
      <w:pPr>
        <w:pStyle w:val="Figuretitle"/>
        <w:autoSpaceDE w:val="0"/>
        <w:autoSpaceDN w:val="0"/>
        <w:adjustRightInd w:val="0"/>
        <w:outlineLvl w:val="0"/>
        <w:rPr>
          <w:szCs w:val="24"/>
        </w:rPr>
      </w:pPr>
      <w:commentRangeStart w:id="3099"/>
      <w:r w:rsidRPr="00785C54">
        <w:rPr>
          <w:szCs w:val="24"/>
        </w:rPr>
        <w:t xml:space="preserve">Figure </w:t>
      </w:r>
      <w:del w:id="3100" w:author="Ilkka Rinne" w:date="2022-09-06T14:24:00Z">
        <w:r w:rsidRPr="00785C54" w:rsidDel="00386E54">
          <w:rPr>
            <w:szCs w:val="24"/>
          </w:rPr>
          <w:delText>2</w:delText>
        </w:r>
      </w:del>
      <w:ins w:id="3101" w:author="Ilkka Rinne" w:date="2022-09-06T14:24:00Z">
        <w:r w:rsidR="00386E54">
          <w:rPr>
            <w:szCs w:val="24"/>
          </w:rPr>
          <w:t>30</w:t>
        </w:r>
      </w:ins>
      <w:del w:id="3102" w:author="Ilkka Rinne" w:date="2022-09-06T14:24:00Z">
        <w:r w:rsidRPr="00785C54" w:rsidDel="00386E54">
          <w:rPr>
            <w:szCs w:val="24"/>
          </w:rPr>
          <w:delText>9</w:delText>
        </w:r>
        <w:commentRangeEnd w:id="3099"/>
        <w:r w:rsidR="00047CD7" w:rsidDel="00386E54">
          <w:rPr>
            <w:rStyle w:val="CommentReference"/>
            <w:rFonts w:eastAsia="MS Mincho"/>
            <w:b w:val="0"/>
            <w:lang w:eastAsia="ja-JP"/>
          </w:rPr>
          <w:commentReference w:id="3099"/>
        </w:r>
        <w:r w:rsidRPr="00785C54" w:rsidDel="00386E54">
          <w:rPr>
            <w:szCs w:val="24"/>
          </w:rPr>
          <w:delText xml:space="preserve"> </w:delText>
        </w:r>
      </w:del>
      <w:r w:rsidRPr="00785C54">
        <w:rPr>
          <w:szCs w:val="24"/>
        </w:rPr>
        <w:t>— Context diagram for Basic Samples — Sample, SpatialSample, StatisticalSample and MaterialSample</w:t>
      </w:r>
    </w:p>
    <w:p w14:paraId="7057AD23"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03" w:name="_Toc113373529"/>
      <w:r w:rsidRPr="00785C54">
        <w:rPr>
          <w:rFonts w:eastAsia="Times New Roman"/>
          <w:szCs w:val="24"/>
        </w:rPr>
        <w:t>SpatialSample</w:t>
      </w:r>
      <w:bookmarkEnd w:id="3103"/>
    </w:p>
    <w:p w14:paraId="6E9A17F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4" w:name="_Toc113373530"/>
      <w:r w:rsidRPr="00785C54">
        <w:rPr>
          <w:rFonts w:eastAsia="Times New Roman"/>
          <w:szCs w:val="24"/>
        </w:rPr>
        <w:t>SpatialSample Requirements Class</w:t>
      </w:r>
      <w:bookmarkEnd w:id="310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3592244"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8A9585" w14:textId="3287A64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C96E196" w14:textId="11892137" w:rsidR="005B5EAD" w:rsidRPr="00785C54" w:rsidRDefault="005B5EAD" w:rsidP="00785C54">
            <w:pPr>
              <w:pStyle w:val="Tableheader"/>
              <w:autoSpaceDE w:val="0"/>
              <w:autoSpaceDN w:val="0"/>
              <w:adjustRightInd w:val="0"/>
              <w:jc w:val="both"/>
              <w:rPr>
                <w:szCs w:val="20"/>
              </w:rPr>
            </w:pPr>
            <w:r w:rsidRPr="00785C54">
              <w:rPr>
                <w:szCs w:val="24"/>
              </w:rPr>
              <w:t>/req/sam-basic/SpatialSample</w:t>
            </w:r>
          </w:p>
        </w:tc>
      </w:tr>
      <w:tr w:rsidR="005B5EAD" w:rsidRPr="00785C54" w14:paraId="3AE2C816"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1D845E53" w14:textId="61B320E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A2364E6" w14:textId="7423CBA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FA2403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922C9A3" w14:textId="6CEBB672"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69E3D4B" w14:textId="07E0B51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05" w:author="Ilkka Rinne" w:date="2022-09-06T15:32:00Z">
              <w:r w:rsidRPr="00785C54" w:rsidDel="003613DB">
                <w:rPr>
                  <w:szCs w:val="24"/>
                </w:rPr>
                <w:delText>-</w:delText>
              </w:r>
            </w:del>
            <w:ins w:id="3106" w:author="Ilkka Rinne" w:date="2022-09-06T15:32:00Z">
              <w:r w:rsidR="003613DB">
                <w:rPr>
                  <w:szCs w:val="24"/>
                </w:rPr>
                <w:t>–</w:t>
              </w:r>
            </w:ins>
            <w:r w:rsidRPr="00785C54">
              <w:rPr>
                <w:szCs w:val="24"/>
              </w:rPr>
              <w:t xml:space="preserve"> SpatialSample</w:t>
            </w:r>
          </w:p>
        </w:tc>
      </w:tr>
      <w:tr w:rsidR="005B5EAD" w:rsidRPr="00785C54" w14:paraId="27244C7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871D68" w14:textId="012F090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07FEFED" w14:textId="7AC0A28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054AAB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6952966" w14:textId="46D5353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361F730" w14:textId="388433E9"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058E485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5930F" w14:textId="5B08984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B876DDC" w14:textId="6EAA31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6E42DC56"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E7B27DF" w14:textId="3074350E"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B57B2B" w14:textId="7012FA10"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1A945E6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60BC688" w14:textId="02ACEDC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CC0979" w14:textId="54FB441C" w:rsidR="005B5EAD" w:rsidRPr="00785C54" w:rsidRDefault="005B5EAD" w:rsidP="00785C54">
            <w:pPr>
              <w:pStyle w:val="Tablebody"/>
              <w:autoSpaceDE w:val="0"/>
              <w:autoSpaceDN w:val="0"/>
              <w:adjustRightInd w:val="0"/>
              <w:jc w:val="both"/>
              <w:rPr>
                <w:szCs w:val="20"/>
              </w:rPr>
            </w:pPr>
            <w:r w:rsidRPr="00785C54">
              <w:rPr>
                <w:szCs w:val="24"/>
              </w:rPr>
              <w:t>/req/sam-basic/SpatialSample/SpatialSample-sem</w:t>
            </w:r>
          </w:p>
        </w:tc>
      </w:tr>
      <w:tr w:rsidR="005B5EAD" w:rsidRPr="00785C54" w14:paraId="3C959FA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8F610B3" w14:textId="51F6CE1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2EB6BDC" w14:textId="16A5429F" w:rsidR="005B5EAD" w:rsidRPr="00785C54" w:rsidRDefault="005B5EAD" w:rsidP="00785C54">
            <w:pPr>
              <w:pStyle w:val="Tablebody"/>
              <w:autoSpaceDE w:val="0"/>
              <w:autoSpaceDN w:val="0"/>
              <w:adjustRightInd w:val="0"/>
              <w:jc w:val="both"/>
              <w:rPr>
                <w:szCs w:val="20"/>
              </w:rPr>
            </w:pPr>
            <w:r w:rsidRPr="00785C54">
              <w:rPr>
                <w:szCs w:val="24"/>
              </w:rPr>
              <w:t>/req/sam-basic/SpatialSample/shape-sem</w:t>
            </w:r>
          </w:p>
        </w:tc>
      </w:tr>
      <w:tr w:rsidR="005B5EAD" w:rsidRPr="00785C54" w14:paraId="5BF3992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31B97FF" w14:textId="143AAB6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A2FDE8" w14:textId="5F1D5EB8" w:rsidR="005B5EAD" w:rsidRPr="00785C54" w:rsidRDefault="005B5EAD" w:rsidP="00785C54">
            <w:pPr>
              <w:pStyle w:val="Tablebody"/>
              <w:autoSpaceDE w:val="0"/>
              <w:autoSpaceDN w:val="0"/>
              <w:adjustRightInd w:val="0"/>
              <w:jc w:val="both"/>
              <w:rPr>
                <w:szCs w:val="20"/>
              </w:rPr>
            </w:pPr>
            <w:r w:rsidRPr="00785C54">
              <w:rPr>
                <w:szCs w:val="24"/>
              </w:rPr>
              <w:t>/req/sam-basic/SpatialSample/horizontalPositionalAccuracy-sem</w:t>
            </w:r>
          </w:p>
        </w:tc>
      </w:tr>
      <w:tr w:rsidR="005B5EAD" w:rsidRPr="00785C54" w14:paraId="50E39812"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B4842C5" w14:textId="15C49A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0E3636DE" w14:textId="73265032" w:rsidR="005B5EAD" w:rsidRPr="00785C54" w:rsidRDefault="005B5EAD" w:rsidP="00785C54">
            <w:pPr>
              <w:pStyle w:val="Tablebody"/>
              <w:autoSpaceDE w:val="0"/>
              <w:autoSpaceDN w:val="0"/>
              <w:adjustRightInd w:val="0"/>
              <w:jc w:val="both"/>
              <w:rPr>
                <w:szCs w:val="20"/>
              </w:rPr>
            </w:pPr>
            <w:r w:rsidRPr="00785C54">
              <w:rPr>
                <w:szCs w:val="24"/>
              </w:rPr>
              <w:t>/req/sam-basic/SpatialSample/verticalPositionalAccuracy-sem</w:t>
            </w:r>
          </w:p>
        </w:tc>
      </w:tr>
    </w:tbl>
    <w:p w14:paraId="5D96C71E" w14:textId="6433849A"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07" w:name="_Toc113373531"/>
      <w:r w:rsidRPr="00785C54">
        <w:rPr>
          <w:rFonts w:eastAsia="Times New Roman"/>
          <w:szCs w:val="24"/>
        </w:rPr>
        <w:t>Feature type SpatialSample</w:t>
      </w:r>
      <w:bookmarkEnd w:id="310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C944BDC" w14:textId="77777777" w:rsidTr="0033443B">
        <w:trPr>
          <w:jc w:val="center"/>
        </w:trPr>
        <w:tc>
          <w:tcPr>
            <w:tcW w:w="4526" w:type="dxa"/>
            <w:tcMar>
              <w:top w:w="100" w:type="dxa"/>
              <w:left w:w="100" w:type="dxa"/>
              <w:bottom w:w="100" w:type="dxa"/>
              <w:right w:w="100" w:type="dxa"/>
            </w:tcMar>
          </w:tcPr>
          <w:p w14:paraId="4D9064C2" w14:textId="09FA41C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/req/sam-basic/SpatialSample/SpatialSample-sem</w:t>
            </w:r>
          </w:p>
        </w:tc>
        <w:tc>
          <w:tcPr>
            <w:tcW w:w="5245" w:type="dxa"/>
            <w:tcMar>
              <w:top w:w="100" w:type="dxa"/>
              <w:left w:w="100" w:type="dxa"/>
              <w:bottom w:w="100" w:type="dxa"/>
              <w:right w:w="100" w:type="dxa"/>
            </w:tcMar>
          </w:tcPr>
          <w:p w14:paraId="37763321" w14:textId="7301D3C5"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SpatialSample</w:t>
            </w:r>
            <w:r w:rsidRPr="00785C54">
              <w:rPr>
                <w:szCs w:val="24"/>
              </w:rPr>
              <w:t xml:space="preserve"> </w:t>
            </w:r>
            <w:ins w:id="3108" w:author="Katharina Schleidt" w:date="2022-08-10T20:04:00Z">
              <w:r w:rsidR="00B36FFD" w:rsidRPr="00B36FFD">
                <w:rPr>
                  <w:szCs w:val="24"/>
                </w:rPr>
                <w:t xml:space="preserve">shall be defined as </w:t>
              </w:r>
            </w:ins>
            <w:del w:id="3109" w:author="Katharina Schleidt" w:date="2022-08-10T20:04:00Z">
              <w:r w:rsidRPr="00785C54" w:rsidDel="00B36FFD">
                <w:rPr>
                  <w:szCs w:val="24"/>
                </w:rPr>
                <w:delText xml:space="preserve">is </w:delText>
              </w:r>
            </w:del>
            <w:r w:rsidRPr="00785C54">
              <w:rPr>
                <w:szCs w:val="24"/>
              </w:rPr>
              <w:t xml:space="preserve">a geospatial </w:t>
            </w:r>
            <w:r w:rsidRPr="00785C54">
              <w:rPr>
                <w:b/>
                <w:szCs w:val="24"/>
              </w:rPr>
              <w:t>Sample</w:t>
            </w:r>
            <w:r w:rsidRPr="00785C54">
              <w:rPr>
                <w:szCs w:val="24"/>
              </w:rPr>
              <w:t>.</w:t>
            </w:r>
          </w:p>
        </w:tc>
      </w:tr>
    </w:tbl>
    <w:p w14:paraId="0ED0FC76" w14:textId="4A8E56D9"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When observations are made to estimate properties of a geospatial feature, in particular where the value of a property varies within the scope of the feature, a SpatialSample is used. Depending on accessibility and on the nature of the expected property variation, the SpatialSample </w:t>
      </w:r>
      <w:ins w:id="3110" w:author="REID-JAMOND Alison" w:date="2022-04-04T15:30:00Z">
        <w:r w:rsidR="00047CD7">
          <w:rPr>
            <w:szCs w:val="24"/>
          </w:rPr>
          <w:t>can</w:t>
        </w:r>
      </w:ins>
      <w:del w:id="3111" w:author="REID-JAMOND Alison" w:date="2022-04-04T15:30:00Z">
        <w:r w:rsidRPr="00785C54" w:rsidDel="00047CD7">
          <w:rPr>
            <w:szCs w:val="24"/>
          </w:rPr>
          <w:delText>may</w:delText>
        </w:r>
      </w:del>
      <w:r w:rsidRPr="00785C54">
        <w:rPr>
          <w:szCs w:val="24"/>
        </w:rPr>
        <w:t xml:space="preserve"> be extensive in one, two or three spatial dimensions.</w:t>
      </w:r>
    </w:p>
    <w:p w14:paraId="027204FA" w14:textId="4871B090" w:rsidR="005B5EAD" w:rsidRPr="00785C54" w:rsidDel="00047CD7" w:rsidRDefault="005B5EAD">
      <w:pPr>
        <w:pStyle w:val="Example"/>
        <w:rPr>
          <w:del w:id="3112" w:author="REID-JAMOND Alison" w:date="2022-04-04T15:30:00Z"/>
        </w:rPr>
        <w:pPrChange w:id="3113" w:author="REID-JAMOND Alison" w:date="2022-04-04T15:30:00Z">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EXAMPLE</w:t>
      </w:r>
      <w:ins w:id="3114" w:author="REID-JAMOND Alison" w:date="2022-04-04T15:30:00Z">
        <w:r w:rsidR="00047CD7">
          <w:t xml:space="preserve"> 1</w:t>
        </w:r>
      </w:ins>
      <w:del w:id="3115" w:author="REID-JAMOND Alison" w:date="2022-04-04T15:30:00Z">
        <w:r w:rsidRPr="00785C54" w:rsidDel="00047CD7">
          <w:delText>S:</w:delText>
        </w:r>
        <w:r w:rsidR="00AB3AC6" w:rsidRPr="00785C54" w:rsidDel="00047CD7">
          <w:tab/>
          <w:delText> </w:delText>
        </w:r>
      </w:del>
    </w:p>
    <w:p w14:paraId="6B359095" w14:textId="212C9185" w:rsidR="005B5EAD" w:rsidRPr="00785C54" w:rsidRDefault="005B5EAD">
      <w:pPr>
        <w:pStyle w:val="Example"/>
        <w:pPrChange w:id="3116"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17" w:author="REID-JAMOND Alison" w:date="2022-04-04T15:30:00Z">
        <w:r w:rsidRPr="00785C54" w:rsidDel="00047CD7">
          <w:delText>a)</w:delText>
        </w:r>
      </w:del>
      <w:r w:rsidRPr="00785C54">
        <w:tab/>
        <w:t xml:space="preserve">Typically an Observation ‘site’ or </w:t>
      </w:r>
      <w:del w:id="3118" w:author="Ilkka Rinne" w:date="2022-09-06T15:32:00Z">
        <w:r w:rsidRPr="00785C54" w:rsidDel="003613DB">
          <w:delText>'</w:delText>
        </w:r>
      </w:del>
      <w:ins w:id="3119" w:author="Ilkka Rinne" w:date="2022-09-06T15:32:00Z">
        <w:r w:rsidR="003613DB">
          <w:t>‘</w:t>
        </w:r>
      </w:ins>
      <w:r w:rsidRPr="00785C54">
        <w:t>station</w:t>
      </w:r>
      <w:del w:id="3120" w:author="Ilkka Rinne" w:date="2022-09-06T15:32:00Z">
        <w:r w:rsidRPr="00785C54" w:rsidDel="003613DB">
          <w:delText>'</w:delText>
        </w:r>
      </w:del>
      <w:ins w:id="3121" w:author="Ilkka Rinne" w:date="2022-09-06T15:32:00Z">
        <w:r w:rsidR="003613DB">
          <w:t>’</w:t>
        </w:r>
      </w:ins>
      <w:r w:rsidRPr="00785C54">
        <w:t xml:space="preserve"> connotes the </w:t>
      </w:r>
      <w:del w:id="3122" w:author="Katharina Schleidt" w:date="2022-08-13T16:44:00Z">
        <w:r w:rsidRPr="00785C54" w:rsidDel="00AA0D5F">
          <w:delText>'</w:delText>
        </w:r>
      </w:del>
      <w:r w:rsidRPr="00785C54">
        <w:t>world in the vicinity of the site (or station)</w:t>
      </w:r>
      <w:del w:id="3123" w:author="Katharina Schleidt" w:date="2022-08-13T16:44:00Z">
        <w:r w:rsidRPr="00785C54" w:rsidDel="00AA0D5F">
          <w:delText>'</w:delText>
        </w:r>
      </w:del>
      <w:r w:rsidRPr="00785C54">
        <w:t>, so the observed properties relate to the physical medium at the station, and not to any physical artifact such as a mooring, buoy, benchmark, monument, well, etc.;</w:t>
      </w:r>
    </w:p>
    <w:p w14:paraId="00F892F4" w14:textId="16E42121" w:rsidR="005B5EAD" w:rsidRPr="00785C54" w:rsidRDefault="00047CD7">
      <w:pPr>
        <w:pStyle w:val="Example"/>
        <w:pPrChange w:id="3124" w:author="REID-JAMOND Alison" w:date="2022-04-04T15:30: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25" w:author="REID-JAMOND Alison" w:date="2022-04-04T15:30:00Z">
        <w:r>
          <w:t>EXAMPLE 2</w:t>
        </w:r>
      </w:ins>
      <w:del w:id="3126" w:author="REID-JAMOND Alison" w:date="2022-04-04T15:30:00Z">
        <w:r w:rsidR="005B5EAD" w:rsidRPr="00785C54" w:rsidDel="00047CD7">
          <w:delText>b)</w:delText>
        </w:r>
      </w:del>
      <w:r w:rsidR="005B5EAD" w:rsidRPr="00785C54">
        <w:tab/>
        <w:t>Some common names for SpatialSample used in various application domains include Borehole, Flightline, Interval, Lidar Cloud, Map Horizon, Microscope Slide, Mine Level, Mine, Observation Well, Profile, Pulp, Quadrat, Scene, Section, ShipsTrack, Spot, Station, Swath, Trajectory, Traverse, etc.</w:t>
      </w:r>
      <w:del w:id="3127" w:author="REID-JAMOND Alison" w:date="2022-04-04T15:30:00Z">
        <w:r w:rsidR="005B5EAD" w:rsidRPr="00785C54" w:rsidDel="00047CD7">
          <w:delText>.</w:delText>
        </w:r>
      </w:del>
    </w:p>
    <w:p w14:paraId="5B2A578E"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28" w:name="_Toc113373532"/>
      <w:r w:rsidRPr="00785C54">
        <w:rPr>
          <w:rFonts w:eastAsia="Times New Roman"/>
          <w:szCs w:val="24"/>
        </w:rPr>
        <w:t>Attribute shape</w:t>
      </w:r>
      <w:bookmarkEnd w:id="31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8CB5087" w14:textId="77777777" w:rsidTr="0033443B">
        <w:trPr>
          <w:jc w:val="center"/>
        </w:trPr>
        <w:tc>
          <w:tcPr>
            <w:tcW w:w="4526" w:type="dxa"/>
            <w:tcMar>
              <w:top w:w="100" w:type="dxa"/>
              <w:left w:w="100" w:type="dxa"/>
              <w:bottom w:w="100" w:type="dxa"/>
              <w:right w:w="100" w:type="dxa"/>
            </w:tcMar>
          </w:tcPr>
          <w:p w14:paraId="4AC2321E" w14:textId="7C4FA6C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/req/sam-basic/SpatialSample/shape-sem</w:t>
            </w:r>
          </w:p>
        </w:tc>
        <w:tc>
          <w:tcPr>
            <w:tcW w:w="5245" w:type="dxa"/>
            <w:tcMar>
              <w:top w:w="100" w:type="dxa"/>
              <w:left w:w="100" w:type="dxa"/>
              <w:bottom w:w="100" w:type="dxa"/>
              <w:right w:w="100" w:type="dxa"/>
            </w:tcMar>
          </w:tcPr>
          <w:p w14:paraId="0D3A538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shape</w:t>
            </w:r>
            <w:r w:rsidRPr="00785C54">
              <w:rPr>
                <w:szCs w:val="24"/>
              </w:rPr>
              <w:t xml:space="preserve"> is the Geometry of the </w:t>
            </w:r>
            <w:r w:rsidRPr="00785C54">
              <w:rPr>
                <w:b/>
                <w:szCs w:val="24"/>
              </w:rPr>
              <w:t>SpatialSample</w:t>
            </w:r>
            <w:r w:rsidRPr="00785C54">
              <w:rPr>
                <w:szCs w:val="24"/>
              </w:rPr>
              <w:t>.</w:t>
            </w:r>
          </w:p>
          <w:p w14:paraId="29ABA450" w14:textId="29D1C0EF" w:rsidR="005B5EAD" w:rsidRPr="00785C54" w:rsidRDefault="005B5EAD" w:rsidP="00785C54">
            <w:pPr>
              <w:pStyle w:val="Tablebody"/>
              <w:autoSpaceDE w:val="0"/>
              <w:autoSpaceDN w:val="0"/>
              <w:adjustRightInd w:val="0"/>
              <w:jc w:val="both"/>
              <w:rPr>
                <w:szCs w:val="20"/>
              </w:rPr>
            </w:pPr>
            <w:r w:rsidRPr="00785C54">
              <w:rPr>
                <w:szCs w:val="24"/>
              </w:rPr>
              <w:t xml:space="preserve">If location information pertaining to the </w:t>
            </w:r>
            <w:r w:rsidRPr="00785C54">
              <w:rPr>
                <w:b/>
                <w:szCs w:val="24"/>
              </w:rPr>
              <w:t>SpatialSample</w:t>
            </w:r>
            <w:r w:rsidRPr="00785C54">
              <w:rPr>
                <w:szCs w:val="24"/>
              </w:rPr>
              <w:t xml:space="preserve"> is provided, the attribute </w:t>
            </w:r>
            <w:r w:rsidRPr="00785C54">
              <w:rPr>
                <w:b/>
                <w:szCs w:val="24"/>
              </w:rPr>
              <w:t>shape:Geometry</w:t>
            </w:r>
            <w:r w:rsidRPr="00785C54">
              <w:rPr>
                <w:szCs w:val="24"/>
              </w:rPr>
              <w:t xml:space="preserve"> </w:t>
            </w:r>
            <w:del w:id="3129" w:author="Katharina Schleidt" w:date="2022-08-10T19:14:00Z">
              <w:r w:rsidRPr="00785C54" w:rsidDel="002F2035">
                <w:rPr>
                  <w:szCs w:val="24"/>
                </w:rPr>
                <w:delText>SHALL</w:delText>
              </w:r>
            </w:del>
            <w:ins w:id="3130" w:author="Katharina Schleidt" w:date="2022-08-10T19:14:00Z">
              <w:r w:rsidR="002F2035">
                <w:rPr>
                  <w:szCs w:val="24"/>
                </w:rPr>
                <w:t>shall</w:t>
              </w:r>
            </w:ins>
            <w:r w:rsidRPr="00785C54">
              <w:rPr>
                <w:szCs w:val="24"/>
              </w:rPr>
              <w:t xml:space="preserve"> be used.</w:t>
            </w:r>
          </w:p>
        </w:tc>
      </w:tr>
    </w:tbl>
    <w:p w14:paraId="635342A3" w14:textId="2BDE21A4"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shape of the SpatialSample is the context for domain decomposition.</w:t>
      </w:r>
    </w:p>
    <w:p w14:paraId="0C304DCC" w14:textId="404B67C9"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Logs of different properties along a well or borehole </w:t>
      </w:r>
      <w:del w:id="3131" w:author="Katharina Schleidt" w:date="2022-08-13T16:11:00Z">
        <w:r w:rsidRPr="00785C54" w:rsidDel="009061F0">
          <w:rPr>
            <w:szCs w:val="24"/>
          </w:rPr>
          <w:delText>might</w:delText>
        </w:r>
      </w:del>
      <w:ins w:id="3132" w:author="Katharina Schleidt" w:date="2022-08-13T16:11:00Z">
        <w:r w:rsidR="009061F0">
          <w:rPr>
            <w:szCs w:val="24"/>
          </w:rPr>
          <w:t>can</w:t>
        </w:r>
      </w:ins>
      <w:r w:rsidRPr="00785C54">
        <w:rPr>
          <w:szCs w:val="24"/>
        </w:rPr>
        <w:t xml:space="preserve"> use different intervals, and sub-samples </w:t>
      </w:r>
      <w:del w:id="3133" w:author="Katharina Schleidt" w:date="2022-08-13T16:11:00Z">
        <w:r w:rsidRPr="00785C54" w:rsidDel="009061F0">
          <w:rPr>
            <w:szCs w:val="24"/>
          </w:rPr>
          <w:delText>might</w:delText>
        </w:r>
      </w:del>
      <w:ins w:id="3134" w:author="Katharina Schleidt" w:date="2022-08-13T16:11:00Z">
        <w:r w:rsidR="009061F0">
          <w:rPr>
            <w:szCs w:val="24"/>
          </w:rPr>
          <w:t>can</w:t>
        </w:r>
      </w:ins>
      <w:r w:rsidRPr="00785C54">
        <w:rPr>
          <w:szCs w:val="24"/>
        </w:rPr>
        <w:t xml:space="preserve"> be either spatially instantaneous, or averaged in some way over an interval. The position of the samples can be conveniently described in terms of offsets in a linear coordinate reference system that is defined by the shape of the well axis.</w:t>
      </w:r>
    </w:p>
    <w:p w14:paraId="342531C6" w14:textId="3EE048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5" w:name="_Toc113373533"/>
      <w:r w:rsidRPr="00785C54">
        <w:rPr>
          <w:rFonts w:eastAsia="Times New Roman"/>
          <w:szCs w:val="24"/>
        </w:rPr>
        <w:t>Attribute horizontalPositionalAccuracy</w:t>
      </w:r>
      <w:bookmarkEnd w:id="313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B61AA8E" w14:textId="77777777" w:rsidTr="0033443B">
        <w:trPr>
          <w:jc w:val="center"/>
        </w:trPr>
        <w:tc>
          <w:tcPr>
            <w:tcW w:w="4526" w:type="dxa"/>
            <w:tcMar>
              <w:top w:w="100" w:type="dxa"/>
              <w:left w:w="100" w:type="dxa"/>
              <w:bottom w:w="100" w:type="dxa"/>
              <w:right w:w="100" w:type="dxa"/>
            </w:tcMar>
          </w:tcPr>
          <w:p w14:paraId="3D28B358" w14:textId="0AD97144"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/req/sam-basic/SpatialSample/horizontalPositionalAccuracy-sem</w:t>
            </w:r>
          </w:p>
        </w:tc>
        <w:tc>
          <w:tcPr>
            <w:tcW w:w="5245" w:type="dxa"/>
            <w:tcMar>
              <w:top w:w="100" w:type="dxa"/>
              <w:left w:w="100" w:type="dxa"/>
              <w:bottom w:w="100" w:type="dxa"/>
              <w:right w:w="100" w:type="dxa"/>
            </w:tcMar>
          </w:tcPr>
          <w:p w14:paraId="0F028AE2"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horizontal component of the Geometry of the </w:t>
            </w:r>
            <w:r w:rsidRPr="00785C54">
              <w:rPr>
                <w:b/>
                <w:szCs w:val="24"/>
              </w:rPr>
              <w:t>SpatialSample</w:t>
            </w:r>
            <w:r w:rsidRPr="00785C54">
              <w:rPr>
                <w:szCs w:val="24"/>
              </w:rPr>
              <w:t>.</w:t>
            </w:r>
          </w:p>
          <w:p w14:paraId="41725CDF" w14:textId="7BB267EA"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horizontalPositionalAccuracy:Any</w:t>
            </w:r>
            <w:r w:rsidRPr="00785C54">
              <w:rPr>
                <w:szCs w:val="24"/>
              </w:rPr>
              <w:t xml:space="preserve"> </w:t>
            </w:r>
            <w:del w:id="3136" w:author="Katharina Schleidt" w:date="2022-08-10T19:14:00Z">
              <w:r w:rsidRPr="00785C54" w:rsidDel="002F2035">
                <w:rPr>
                  <w:szCs w:val="24"/>
                </w:rPr>
                <w:delText>SHALL</w:delText>
              </w:r>
            </w:del>
            <w:ins w:id="3137" w:author="Katharina Schleidt" w:date="2022-08-10T19:14:00Z">
              <w:r w:rsidR="002F2035">
                <w:rPr>
                  <w:szCs w:val="24"/>
                </w:rPr>
                <w:t>shall</w:t>
              </w:r>
            </w:ins>
            <w:r w:rsidRPr="00785C54">
              <w:rPr>
                <w:szCs w:val="24"/>
              </w:rPr>
              <w:t xml:space="preserve"> be used.</w:t>
            </w:r>
          </w:p>
        </w:tc>
      </w:tr>
    </w:tbl>
    <w:p w14:paraId="2E816090" w14:textId="1341F2CD"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38" w:name="_Toc113373534"/>
      <w:r w:rsidRPr="00785C54">
        <w:rPr>
          <w:rFonts w:eastAsia="Times New Roman"/>
          <w:szCs w:val="24"/>
        </w:rPr>
        <w:t>Attribute verticalPositionalAccuracy</w:t>
      </w:r>
      <w:bookmarkEnd w:id="313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4622BC48" w14:textId="77777777" w:rsidTr="0033443B">
        <w:trPr>
          <w:jc w:val="center"/>
        </w:trPr>
        <w:tc>
          <w:tcPr>
            <w:tcW w:w="4526" w:type="dxa"/>
            <w:tcMar>
              <w:top w:w="100" w:type="dxa"/>
              <w:left w:w="100" w:type="dxa"/>
              <w:bottom w:w="100" w:type="dxa"/>
              <w:right w:w="100" w:type="dxa"/>
            </w:tcMar>
          </w:tcPr>
          <w:p w14:paraId="37019203" w14:textId="3FF6B39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/req/sam-basic/SpatialSample/verticalPositionalAccuracy-sem</w:t>
            </w:r>
          </w:p>
        </w:tc>
        <w:tc>
          <w:tcPr>
            <w:tcW w:w="5245" w:type="dxa"/>
            <w:tcMar>
              <w:top w:w="100" w:type="dxa"/>
              <w:left w:w="100" w:type="dxa"/>
              <w:bottom w:w="100" w:type="dxa"/>
              <w:right w:w="100" w:type="dxa"/>
            </w:tcMar>
          </w:tcPr>
          <w:p w14:paraId="47C9A92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positional accuracy of the vertical component of the Geometry of the </w:t>
            </w:r>
            <w:r w:rsidRPr="00785C54">
              <w:rPr>
                <w:b/>
                <w:szCs w:val="24"/>
              </w:rPr>
              <w:t>SpatialSample</w:t>
            </w:r>
            <w:r w:rsidRPr="00785C54">
              <w:rPr>
                <w:szCs w:val="24"/>
              </w:rPr>
              <w:t>.</w:t>
            </w:r>
          </w:p>
          <w:p w14:paraId="6ECCE965" w14:textId="0C71EE50" w:rsidR="005B5EAD" w:rsidRPr="00785C54" w:rsidRDefault="005B5EAD" w:rsidP="00785C54">
            <w:pPr>
              <w:pStyle w:val="Tablebody"/>
              <w:autoSpaceDE w:val="0"/>
              <w:autoSpaceDN w:val="0"/>
              <w:adjustRightInd w:val="0"/>
              <w:jc w:val="both"/>
              <w:rPr>
                <w:b/>
                <w:szCs w:val="20"/>
              </w:rPr>
            </w:pPr>
            <w:r w:rsidRPr="00785C54">
              <w:rPr>
                <w:szCs w:val="24"/>
              </w:rPr>
              <w:t xml:space="preserve">If horizontal positional accuracy information pertaining to the </w:t>
            </w:r>
            <w:r w:rsidRPr="00785C54">
              <w:rPr>
                <w:b/>
                <w:szCs w:val="24"/>
              </w:rPr>
              <w:t>SpatialSample</w:t>
            </w:r>
            <w:r w:rsidRPr="00785C54">
              <w:rPr>
                <w:szCs w:val="24"/>
              </w:rPr>
              <w:t xml:space="preserve"> is provided, the attribute </w:t>
            </w:r>
            <w:r w:rsidRPr="00785C54">
              <w:rPr>
                <w:b/>
                <w:szCs w:val="24"/>
              </w:rPr>
              <w:t>verticalPositionalAccuracy:Any</w:t>
            </w:r>
            <w:r w:rsidRPr="00785C54">
              <w:rPr>
                <w:szCs w:val="24"/>
              </w:rPr>
              <w:t xml:space="preserve"> </w:t>
            </w:r>
            <w:del w:id="3139" w:author="Katharina Schleidt" w:date="2022-08-10T19:14:00Z">
              <w:r w:rsidRPr="00785C54" w:rsidDel="002F2035">
                <w:rPr>
                  <w:szCs w:val="24"/>
                </w:rPr>
                <w:delText>SHALL</w:delText>
              </w:r>
            </w:del>
            <w:ins w:id="3140" w:author="Katharina Schleidt" w:date="2022-08-10T19:14:00Z">
              <w:r w:rsidR="002F2035">
                <w:rPr>
                  <w:szCs w:val="24"/>
                </w:rPr>
                <w:t>shall</w:t>
              </w:r>
            </w:ins>
            <w:r w:rsidRPr="00785C54">
              <w:rPr>
                <w:szCs w:val="24"/>
              </w:rPr>
              <w:t xml:space="preserve"> be used.</w:t>
            </w:r>
          </w:p>
        </w:tc>
      </w:tr>
    </w:tbl>
    <w:p w14:paraId="0651AF90" w14:textId="707D9317" w:rsidR="005B5EAD" w:rsidRPr="00785C54" w:rsidRDefault="005B5EAD" w:rsidP="00785C54">
      <w:pPr>
        <w:pStyle w:val="Heading2"/>
        <w:tabs>
          <w:tab w:val="left" w:pos="400"/>
        </w:tabs>
        <w:autoSpaceDE w:val="0"/>
        <w:autoSpaceDN w:val="0"/>
        <w:adjustRightInd w:val="0"/>
        <w:rPr>
          <w:rFonts w:eastAsia="Times New Roman"/>
          <w:szCs w:val="24"/>
        </w:rPr>
      </w:pPr>
      <w:bookmarkStart w:id="3141" w:name="_Toc113373535"/>
      <w:r w:rsidRPr="00785C54">
        <w:rPr>
          <w:rFonts w:eastAsia="Times New Roman"/>
          <w:szCs w:val="24"/>
        </w:rPr>
        <w:t>MaterialSample</w:t>
      </w:r>
      <w:bookmarkEnd w:id="3141"/>
    </w:p>
    <w:p w14:paraId="06C8DB5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2" w:name="_Toc113373536"/>
      <w:r w:rsidRPr="00785C54">
        <w:rPr>
          <w:rFonts w:eastAsia="Times New Roman"/>
          <w:szCs w:val="24"/>
        </w:rPr>
        <w:t>MaterialSample Requirements Class</w:t>
      </w:r>
      <w:bookmarkEnd w:id="314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B17176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29247906" w14:textId="63C186FD"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3B22B" w14:textId="008054D1" w:rsidR="005B5EAD" w:rsidRPr="00785C54" w:rsidRDefault="005B5EAD" w:rsidP="00785C54">
            <w:pPr>
              <w:pStyle w:val="Tableheader"/>
              <w:autoSpaceDE w:val="0"/>
              <w:autoSpaceDN w:val="0"/>
              <w:adjustRightInd w:val="0"/>
              <w:jc w:val="both"/>
              <w:rPr>
                <w:szCs w:val="20"/>
              </w:rPr>
            </w:pPr>
            <w:r w:rsidRPr="00785C54">
              <w:rPr>
                <w:szCs w:val="24"/>
              </w:rPr>
              <w:t>/req/sam-basic/MaterialSample</w:t>
            </w:r>
          </w:p>
        </w:tc>
      </w:tr>
      <w:tr w:rsidR="005B5EAD" w:rsidRPr="00785C54" w14:paraId="5BB302A1"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3FE9A6F4" w14:textId="2AB1A8A2"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01B6C512" w14:textId="3E370B8E"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C9A36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78B214" w14:textId="3344260A"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54A713" w14:textId="701ED19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43" w:author="Ilkka Rinne" w:date="2022-09-06T15:32:00Z">
              <w:r w:rsidRPr="00785C54" w:rsidDel="003613DB">
                <w:rPr>
                  <w:szCs w:val="24"/>
                </w:rPr>
                <w:delText>-</w:delText>
              </w:r>
            </w:del>
            <w:ins w:id="3144" w:author="Ilkka Rinne" w:date="2022-09-06T15:32:00Z">
              <w:r w:rsidR="003613DB">
                <w:rPr>
                  <w:szCs w:val="24"/>
                </w:rPr>
                <w:t>–</w:t>
              </w:r>
            </w:ins>
            <w:r w:rsidRPr="00785C54">
              <w:rPr>
                <w:szCs w:val="24"/>
              </w:rPr>
              <w:t xml:space="preserve"> MaterialSample</w:t>
            </w:r>
          </w:p>
        </w:tc>
      </w:tr>
      <w:tr w:rsidR="005B5EAD" w:rsidRPr="00785C54" w14:paraId="09D356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328D777" w14:textId="410853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0DEAE58" w14:textId="3F2FCE5D"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6EBE3B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998A78" w14:textId="1C09EB7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C61CB3A" w14:textId="1E45A31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D8F7D7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2F5BA8A" w14:textId="771D18F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801F135" w14:textId="65ECC1EB"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4CE4BCE7"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4CDC203" w14:textId="3553B0D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49896F9" w14:textId="374535CE" w:rsidR="005B5EAD" w:rsidRPr="00785C54" w:rsidRDefault="005B5EAD" w:rsidP="00785C54">
            <w:pPr>
              <w:pStyle w:val="Tablebody"/>
              <w:autoSpaceDE w:val="0"/>
              <w:autoSpaceDN w:val="0"/>
              <w:adjustRightInd w:val="0"/>
              <w:jc w:val="both"/>
              <w:rPr>
                <w:szCs w:val="20"/>
              </w:rPr>
            </w:pPr>
            <w:r w:rsidRPr="00785C54">
              <w:rPr>
                <w:szCs w:val="24"/>
              </w:rPr>
              <w:t>/req/sam-basic/PhysicalDimension</w:t>
            </w:r>
          </w:p>
        </w:tc>
      </w:tr>
      <w:tr w:rsidR="005B5EAD" w:rsidRPr="00785C54" w14:paraId="4BBE0CD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2FB9B7" w14:textId="2677D06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7F48C7B" w14:textId="613186AE" w:rsidR="005B5EAD" w:rsidRPr="00785C54" w:rsidRDefault="005B5EAD" w:rsidP="00785C54">
            <w:pPr>
              <w:pStyle w:val="Tablebody"/>
              <w:autoSpaceDE w:val="0"/>
              <w:autoSpaceDN w:val="0"/>
              <w:adjustRightInd w:val="0"/>
              <w:jc w:val="both"/>
              <w:rPr>
                <w:szCs w:val="20"/>
              </w:rPr>
            </w:pPr>
            <w:r w:rsidRPr="00785C54">
              <w:rPr>
                <w:szCs w:val="24"/>
              </w:rPr>
              <w:t>/req/sam-basic/NamedLocation</w:t>
            </w:r>
          </w:p>
        </w:tc>
      </w:tr>
      <w:tr w:rsidR="005B5EAD" w:rsidRPr="00785C54" w14:paraId="2DABA22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4FFA338" w14:textId="350537E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E2572A2" w14:textId="4718F42D" w:rsidR="005B5EAD" w:rsidRPr="00785C54" w:rsidRDefault="005B5EAD" w:rsidP="00785C54">
            <w:pPr>
              <w:pStyle w:val="Tablebody"/>
              <w:autoSpaceDE w:val="0"/>
              <w:autoSpaceDN w:val="0"/>
              <w:adjustRightInd w:val="0"/>
              <w:jc w:val="both"/>
              <w:rPr>
                <w:szCs w:val="20"/>
              </w:rPr>
            </w:pPr>
            <w:r w:rsidRPr="00785C54">
              <w:rPr>
                <w:szCs w:val="24"/>
              </w:rPr>
              <w:t>/req/sam-basic/MaterialSample/MaterialSample-sem</w:t>
            </w:r>
          </w:p>
        </w:tc>
      </w:tr>
      <w:tr w:rsidR="005B5EAD" w:rsidRPr="00785C54" w14:paraId="6312488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78317F" w14:textId="6CD7EFD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A0F96A0" w14:textId="13AB6F6F" w:rsidR="005B5EAD" w:rsidRPr="00785C54" w:rsidRDefault="005B5EAD" w:rsidP="00785C54">
            <w:pPr>
              <w:pStyle w:val="Tablebody"/>
              <w:autoSpaceDE w:val="0"/>
              <w:autoSpaceDN w:val="0"/>
              <w:adjustRightInd w:val="0"/>
              <w:jc w:val="both"/>
              <w:rPr>
                <w:szCs w:val="20"/>
              </w:rPr>
            </w:pPr>
            <w:r w:rsidRPr="00785C54">
              <w:rPr>
                <w:szCs w:val="24"/>
              </w:rPr>
              <w:t>/req/sam-basic/MaterialSample/size-sem</w:t>
            </w:r>
          </w:p>
        </w:tc>
      </w:tr>
      <w:tr w:rsidR="005B5EAD" w:rsidRPr="00785C54" w14:paraId="189753E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F7512B2" w14:textId="64D78CD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95B2495" w14:textId="5A72EB13" w:rsidR="005B5EAD" w:rsidRPr="00785C54" w:rsidRDefault="005B5EAD" w:rsidP="00785C54">
            <w:pPr>
              <w:pStyle w:val="Tablebody"/>
              <w:autoSpaceDE w:val="0"/>
              <w:autoSpaceDN w:val="0"/>
              <w:adjustRightInd w:val="0"/>
              <w:jc w:val="both"/>
              <w:rPr>
                <w:szCs w:val="20"/>
              </w:rPr>
            </w:pPr>
            <w:r w:rsidRPr="00785C54">
              <w:rPr>
                <w:szCs w:val="24"/>
              </w:rPr>
              <w:t>/req/sam-basic/MaterialSample/storageLocation-sem</w:t>
            </w:r>
          </w:p>
        </w:tc>
      </w:tr>
      <w:tr w:rsidR="005B5EAD" w:rsidRPr="00785C54" w14:paraId="105225E9"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07999DC" w14:textId="672F35BA"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54104C76" w14:textId="53AA4EBB" w:rsidR="005B5EAD" w:rsidRPr="00785C54" w:rsidRDefault="005B5EAD" w:rsidP="00785C54">
            <w:pPr>
              <w:pStyle w:val="Tablebody"/>
              <w:autoSpaceDE w:val="0"/>
              <w:autoSpaceDN w:val="0"/>
              <w:adjustRightInd w:val="0"/>
              <w:jc w:val="both"/>
              <w:rPr>
                <w:szCs w:val="20"/>
              </w:rPr>
            </w:pPr>
            <w:r w:rsidRPr="00785C54">
              <w:rPr>
                <w:szCs w:val="24"/>
              </w:rPr>
              <w:t>/req/sam-basic/MaterialSample/sourceLocation-sem</w:t>
            </w:r>
          </w:p>
        </w:tc>
      </w:tr>
    </w:tbl>
    <w:p w14:paraId="130707D8" w14:textId="1D927C4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45" w:name="_Toc113373537"/>
      <w:r w:rsidRPr="00785C54">
        <w:rPr>
          <w:rFonts w:eastAsia="Times New Roman"/>
          <w:szCs w:val="24"/>
        </w:rPr>
        <w:t>Feature type MaterialSample</w:t>
      </w:r>
      <w:bookmarkEnd w:id="314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C05A3B2" w14:textId="77777777" w:rsidTr="0033443B">
        <w:trPr>
          <w:jc w:val="center"/>
        </w:trPr>
        <w:tc>
          <w:tcPr>
            <w:tcW w:w="4526" w:type="dxa"/>
            <w:tcMar>
              <w:top w:w="100" w:type="dxa"/>
              <w:left w:w="100" w:type="dxa"/>
              <w:bottom w:w="100" w:type="dxa"/>
              <w:right w:w="100" w:type="dxa"/>
            </w:tcMar>
          </w:tcPr>
          <w:p w14:paraId="08B99411" w14:textId="4B231B5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/req/sam-basic/MaterialSample/MaterialSample-sem</w:t>
            </w:r>
          </w:p>
        </w:tc>
        <w:tc>
          <w:tcPr>
            <w:tcW w:w="5245" w:type="dxa"/>
            <w:tcMar>
              <w:top w:w="100" w:type="dxa"/>
              <w:left w:w="100" w:type="dxa"/>
              <w:bottom w:w="100" w:type="dxa"/>
              <w:right w:w="100" w:type="dxa"/>
            </w:tcMar>
          </w:tcPr>
          <w:p w14:paraId="52720A65" w14:textId="6D08287C" w:rsidR="005B5EAD" w:rsidRPr="00785C54" w:rsidRDefault="005B5EAD" w:rsidP="00785C54">
            <w:pPr>
              <w:pStyle w:val="Tablebody"/>
              <w:autoSpaceDE w:val="0"/>
              <w:autoSpaceDN w:val="0"/>
              <w:adjustRightInd w:val="0"/>
              <w:jc w:val="both"/>
              <w:rPr>
                <w:szCs w:val="20"/>
              </w:rPr>
            </w:pPr>
            <w:r w:rsidRPr="00785C54">
              <w:rPr>
                <w:szCs w:val="24"/>
              </w:rPr>
              <w:t xml:space="preserve">A </w:t>
            </w:r>
            <w:r w:rsidRPr="00785C54">
              <w:rPr>
                <w:b/>
                <w:szCs w:val="24"/>
              </w:rPr>
              <w:t>MaterialSample</w:t>
            </w:r>
            <w:r w:rsidRPr="00785C54">
              <w:rPr>
                <w:szCs w:val="24"/>
              </w:rPr>
              <w:t xml:space="preserve"> </w:t>
            </w:r>
            <w:ins w:id="3146" w:author="Katharina Schleidt" w:date="2022-08-10T20:04:00Z">
              <w:r w:rsidR="00B36FFD" w:rsidRPr="00B36FFD">
                <w:rPr>
                  <w:szCs w:val="24"/>
                </w:rPr>
                <w:t xml:space="preserve">shall be defined as </w:t>
              </w:r>
            </w:ins>
            <w:del w:id="3147" w:author="Katharina Schleidt" w:date="2022-08-10T20:04:00Z">
              <w:r w:rsidRPr="00785C54" w:rsidDel="00B36FFD">
                <w:rPr>
                  <w:szCs w:val="24"/>
                </w:rPr>
                <w:delText xml:space="preserve">is </w:delText>
              </w:r>
            </w:del>
            <w:r w:rsidRPr="00785C54">
              <w:rPr>
                <w:szCs w:val="24"/>
              </w:rPr>
              <w:t xml:space="preserve">a physical, tangible </w:t>
            </w:r>
            <w:r w:rsidRPr="00785C54">
              <w:rPr>
                <w:b/>
                <w:szCs w:val="24"/>
              </w:rPr>
              <w:t>Sample</w:t>
            </w:r>
            <w:r w:rsidRPr="00785C54">
              <w:rPr>
                <w:szCs w:val="24"/>
              </w:rPr>
              <w:t>.</w:t>
            </w:r>
          </w:p>
        </w:tc>
      </w:tr>
    </w:tbl>
    <w:p w14:paraId="3056C9F4" w14:textId="20650D85"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1</w:t>
      </w:r>
      <w:r w:rsidRPr="00785C54">
        <w:rPr>
          <w:szCs w:val="24"/>
        </w:rPr>
        <w:tab/>
        <w:t xml:space="preserve">MaterialSamples that are curated and preserved are sometimes known as </w:t>
      </w:r>
      <w:del w:id="3148" w:author="Ilkka Rinne" w:date="2022-09-06T15:32:00Z">
        <w:r w:rsidRPr="00785C54" w:rsidDel="003613DB">
          <w:rPr>
            <w:szCs w:val="24"/>
          </w:rPr>
          <w:delText>'</w:delText>
        </w:r>
      </w:del>
      <w:ins w:id="3149" w:author="Ilkka Rinne" w:date="2022-09-06T15:32:00Z">
        <w:r w:rsidR="003613DB">
          <w:rPr>
            <w:szCs w:val="24"/>
          </w:rPr>
          <w:t>‘</w:t>
        </w:r>
      </w:ins>
      <w:r w:rsidRPr="00785C54">
        <w:rPr>
          <w:szCs w:val="24"/>
        </w:rPr>
        <w:t>specimens</w:t>
      </w:r>
      <w:del w:id="3150" w:author="Ilkka Rinne" w:date="2022-09-06T15:32:00Z">
        <w:r w:rsidRPr="00785C54" w:rsidDel="003613DB">
          <w:rPr>
            <w:szCs w:val="24"/>
          </w:rPr>
          <w:delText>'</w:delText>
        </w:r>
      </w:del>
      <w:ins w:id="3151" w:author="Ilkka Rinne" w:date="2022-09-06T15:32:00Z">
        <w:r w:rsidR="003613DB">
          <w:rPr>
            <w:szCs w:val="24"/>
          </w:rPr>
          <w:t>’</w:t>
        </w:r>
      </w:ins>
      <w:r w:rsidRPr="00785C54">
        <w:rPr>
          <w:szCs w:val="24"/>
        </w:rPr>
        <w:t>.</w:t>
      </w:r>
    </w:p>
    <w:p w14:paraId="0C8E5B8D" w14:textId="77777777"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2</w:t>
      </w:r>
      <w:r w:rsidRPr="00785C54">
        <w:rPr>
          <w:szCs w:val="24"/>
        </w:rPr>
        <w:tab/>
        <w:t>MaterialSamples can be destroyed in connexion with the observation act.</w:t>
      </w:r>
    </w:p>
    <w:p w14:paraId="4C5AF5C1" w14:textId="7EB5D116"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 3</w:t>
      </w:r>
      <w:r w:rsidRPr="00785C54">
        <w:rPr>
          <w:szCs w:val="24"/>
        </w:rPr>
        <w:tab/>
        <w:t xml:space="preserve">A MaterialSample is a physical Sample of a FeatureOfInterest, obtained for Observation(s) normally carried out </w:t>
      </w:r>
      <w:r w:rsidRPr="00047CD7">
        <w:rPr>
          <w:i/>
          <w:szCs w:val="24"/>
          <w:rPrChange w:id="3152" w:author="REID-JAMOND Alison" w:date="2022-04-04T15:31:00Z">
            <w:rPr>
              <w:szCs w:val="24"/>
            </w:rPr>
          </w:rPrChange>
        </w:rPr>
        <w:t>ex</w:t>
      </w:r>
      <w:del w:id="3153" w:author="REID-JAMOND Alison" w:date="2022-04-04T15:31:00Z">
        <w:r w:rsidRPr="00047CD7" w:rsidDel="00047CD7">
          <w:rPr>
            <w:i/>
            <w:szCs w:val="24"/>
            <w:rPrChange w:id="3154" w:author="REID-JAMOND Alison" w:date="2022-04-04T15:31:00Z">
              <w:rPr>
                <w:szCs w:val="24"/>
              </w:rPr>
            </w:rPrChange>
          </w:rPr>
          <w:delText>-</w:delText>
        </w:r>
      </w:del>
      <w:ins w:id="3155" w:author="REID-JAMOND Alison" w:date="2022-04-04T15:31:00Z">
        <w:r w:rsidR="00047CD7" w:rsidRPr="00047CD7">
          <w:rPr>
            <w:i/>
            <w:szCs w:val="24"/>
            <w:rPrChange w:id="3156" w:author="REID-JAMOND Alison" w:date="2022-04-04T15:31:00Z">
              <w:rPr>
                <w:szCs w:val="24"/>
              </w:rPr>
            </w:rPrChange>
          </w:rPr>
          <w:t xml:space="preserve"> </w:t>
        </w:r>
      </w:ins>
      <w:r w:rsidRPr="00047CD7">
        <w:rPr>
          <w:i/>
          <w:szCs w:val="24"/>
          <w:rPrChange w:id="3157" w:author="REID-JAMOND Alison" w:date="2022-04-04T15:31:00Z">
            <w:rPr>
              <w:szCs w:val="24"/>
            </w:rPr>
          </w:rPrChange>
        </w:rPr>
        <w:t>situ</w:t>
      </w:r>
      <w:r w:rsidRPr="00785C54">
        <w:rPr>
          <w:szCs w:val="24"/>
        </w:rPr>
        <w:t>, sometimes in a laboratory.</w:t>
      </w:r>
    </w:p>
    <w:p w14:paraId="5892DC88" w14:textId="30248B8E"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58" w:name="_Toc113373538"/>
      <w:r w:rsidRPr="00785C54">
        <w:rPr>
          <w:rFonts w:eastAsia="Times New Roman"/>
          <w:szCs w:val="24"/>
        </w:rPr>
        <w:t>Attribute size</w:t>
      </w:r>
      <w:bookmarkEnd w:id="315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9A2AEC5" w14:textId="77777777" w:rsidTr="0033443B">
        <w:trPr>
          <w:jc w:val="center"/>
        </w:trPr>
        <w:tc>
          <w:tcPr>
            <w:tcW w:w="4526" w:type="dxa"/>
            <w:tcMar>
              <w:top w:w="100" w:type="dxa"/>
              <w:left w:w="100" w:type="dxa"/>
              <w:bottom w:w="100" w:type="dxa"/>
              <w:right w:w="100" w:type="dxa"/>
            </w:tcMar>
          </w:tcPr>
          <w:p w14:paraId="013806F8" w14:textId="2EB79559"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/req/sam-basic/MaterialSample/size-sem</w:t>
            </w:r>
          </w:p>
        </w:tc>
        <w:tc>
          <w:tcPr>
            <w:tcW w:w="5245" w:type="dxa"/>
            <w:tcMar>
              <w:top w:w="100" w:type="dxa"/>
              <w:left w:w="100" w:type="dxa"/>
              <w:bottom w:w="100" w:type="dxa"/>
              <w:right w:w="100" w:type="dxa"/>
            </w:tcMar>
          </w:tcPr>
          <w:p w14:paraId="24DBFCDC"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size</w:t>
            </w:r>
            <w:r w:rsidRPr="00785C54">
              <w:rPr>
                <w:szCs w:val="24"/>
              </w:rPr>
              <w:t xml:space="preserve"> describes a physical extent of the </w:t>
            </w:r>
            <w:r w:rsidRPr="00785C54">
              <w:rPr>
                <w:b/>
                <w:szCs w:val="24"/>
              </w:rPr>
              <w:t>MaterialSample</w:t>
            </w:r>
            <w:r w:rsidRPr="00785C54">
              <w:rPr>
                <w:szCs w:val="24"/>
              </w:rPr>
              <w:t>.</w:t>
            </w:r>
          </w:p>
          <w:p w14:paraId="483CA56A" w14:textId="207507CE" w:rsidR="005B5EAD" w:rsidRPr="00785C54" w:rsidRDefault="005B5EAD" w:rsidP="00785C54">
            <w:pPr>
              <w:pStyle w:val="Tablebody"/>
              <w:autoSpaceDE w:val="0"/>
              <w:autoSpaceDN w:val="0"/>
              <w:adjustRightInd w:val="0"/>
              <w:jc w:val="both"/>
              <w:rPr>
                <w:szCs w:val="20"/>
              </w:rPr>
            </w:pPr>
            <w:r w:rsidRPr="00785C54">
              <w:rPr>
                <w:szCs w:val="24"/>
              </w:rPr>
              <w:t xml:space="preserve">If size information pertaining to the </w:t>
            </w:r>
            <w:r w:rsidRPr="00785C54">
              <w:rPr>
                <w:b/>
                <w:szCs w:val="24"/>
              </w:rPr>
              <w:t>MaterialSample</w:t>
            </w:r>
            <w:r w:rsidRPr="00785C54">
              <w:rPr>
                <w:szCs w:val="24"/>
              </w:rPr>
              <w:t xml:space="preserve"> is provided, the attribute </w:t>
            </w:r>
            <w:r w:rsidRPr="00785C54">
              <w:rPr>
                <w:b/>
                <w:szCs w:val="24"/>
              </w:rPr>
              <w:t>size:PhysicalDimension</w:t>
            </w:r>
            <w:r w:rsidRPr="00785C54">
              <w:rPr>
                <w:szCs w:val="24"/>
              </w:rPr>
              <w:t xml:space="preserve"> </w:t>
            </w:r>
            <w:del w:id="3159" w:author="Katharina Schleidt" w:date="2022-08-10T19:14:00Z">
              <w:r w:rsidRPr="00785C54" w:rsidDel="002F2035">
                <w:rPr>
                  <w:szCs w:val="24"/>
                </w:rPr>
                <w:delText>SHALL</w:delText>
              </w:r>
            </w:del>
            <w:ins w:id="3160" w:author="Katharina Schleidt" w:date="2022-08-10T19:14:00Z">
              <w:r w:rsidR="002F2035">
                <w:rPr>
                  <w:szCs w:val="24"/>
                </w:rPr>
                <w:t>shall</w:t>
              </w:r>
            </w:ins>
            <w:r w:rsidRPr="00785C54">
              <w:rPr>
                <w:szCs w:val="24"/>
              </w:rPr>
              <w:t xml:space="preserve"> be used.</w:t>
            </w:r>
          </w:p>
        </w:tc>
      </w:tr>
    </w:tbl>
    <w:p w14:paraId="375B48B0" w14:textId="3FA7BF8D"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size </w:t>
      </w:r>
      <w:del w:id="3161" w:author="REID-JAMOND Alison" w:date="2022-04-04T15:31:00Z">
        <w:r w:rsidRPr="00785C54" w:rsidDel="00047CD7">
          <w:rPr>
            <w:szCs w:val="24"/>
          </w:rPr>
          <w:delText xml:space="preserve">may </w:delText>
        </w:r>
      </w:del>
      <w:ins w:id="3162" w:author="REID-JAMOND Alison" w:date="2022-04-04T15:31:00Z">
        <w:r w:rsidR="00047CD7">
          <w:rPr>
            <w:szCs w:val="24"/>
          </w:rPr>
          <w:t>can</w:t>
        </w:r>
        <w:r w:rsidR="00047CD7" w:rsidRPr="00785C54">
          <w:rPr>
            <w:szCs w:val="24"/>
          </w:rPr>
          <w:t xml:space="preserve"> </w:t>
        </w:r>
      </w:ins>
      <w:r w:rsidRPr="00785C54">
        <w:rPr>
          <w:szCs w:val="24"/>
        </w:rPr>
        <w:t>be length, mass, volume, etc., as appropriate for the MaterialSample instance and its material type.</w:t>
      </w:r>
    </w:p>
    <w:p w14:paraId="440065E6"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3" w:name="_Toc113373539"/>
      <w:r w:rsidRPr="00785C54">
        <w:rPr>
          <w:rFonts w:eastAsia="Times New Roman"/>
          <w:szCs w:val="24"/>
        </w:rPr>
        <w:t>Attribute storageLocation</w:t>
      </w:r>
      <w:bookmarkEnd w:id="316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1268D3F" w14:textId="77777777" w:rsidTr="0033443B">
        <w:trPr>
          <w:jc w:val="center"/>
        </w:trPr>
        <w:tc>
          <w:tcPr>
            <w:tcW w:w="4526" w:type="dxa"/>
            <w:tcMar>
              <w:top w:w="100" w:type="dxa"/>
              <w:left w:w="100" w:type="dxa"/>
              <w:bottom w:w="100" w:type="dxa"/>
              <w:right w:w="100" w:type="dxa"/>
            </w:tcMar>
          </w:tcPr>
          <w:p w14:paraId="09EAFD1C" w14:textId="5BAC6A6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/req/sam-basic/MaterialSample/storageLocation-sem</w:t>
            </w:r>
          </w:p>
        </w:tc>
        <w:tc>
          <w:tcPr>
            <w:tcW w:w="5245" w:type="dxa"/>
            <w:tcMar>
              <w:top w:w="100" w:type="dxa"/>
              <w:left w:w="100" w:type="dxa"/>
              <w:bottom w:w="100" w:type="dxa"/>
              <w:right w:w="100" w:type="dxa"/>
            </w:tcMar>
          </w:tcPr>
          <w:p w14:paraId="2D7B3D20"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storageLocation</w:t>
            </w:r>
            <w:r w:rsidRPr="00785C54">
              <w:rPr>
                <w:szCs w:val="24"/>
              </w:rPr>
              <w:t xml:space="preserve"> is the location of a </w:t>
            </w:r>
            <w:r w:rsidRPr="00785C54">
              <w:rPr>
                <w:b/>
                <w:szCs w:val="24"/>
              </w:rPr>
              <w:t>MaterialSample</w:t>
            </w:r>
            <w:r w:rsidRPr="00785C54">
              <w:rPr>
                <w:szCs w:val="24"/>
              </w:rPr>
              <w:t>.</w:t>
            </w:r>
          </w:p>
          <w:p w14:paraId="23BEFE17" w14:textId="758C9DCF"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storage location of the </w:t>
            </w:r>
            <w:r w:rsidRPr="00785C54">
              <w:rPr>
                <w:b/>
                <w:szCs w:val="24"/>
              </w:rPr>
              <w:t>MaterialSample</w:t>
            </w:r>
            <w:r w:rsidRPr="00785C54">
              <w:rPr>
                <w:szCs w:val="24"/>
              </w:rPr>
              <w:t xml:space="preserve"> is provided, the attribute </w:t>
            </w:r>
            <w:r w:rsidRPr="00785C54">
              <w:rPr>
                <w:b/>
                <w:szCs w:val="24"/>
              </w:rPr>
              <w:t>storageLocation:NamedLocation</w:t>
            </w:r>
            <w:r w:rsidRPr="00785C54">
              <w:rPr>
                <w:szCs w:val="24"/>
              </w:rPr>
              <w:t xml:space="preserve"> </w:t>
            </w:r>
            <w:del w:id="3164" w:author="Katharina Schleidt" w:date="2022-08-10T19:14:00Z">
              <w:r w:rsidRPr="00785C54" w:rsidDel="002F2035">
                <w:rPr>
                  <w:szCs w:val="24"/>
                </w:rPr>
                <w:delText>SHALL</w:delText>
              </w:r>
            </w:del>
            <w:ins w:id="3165" w:author="Katharina Schleidt" w:date="2022-08-10T19:14:00Z">
              <w:r w:rsidR="002F2035">
                <w:rPr>
                  <w:szCs w:val="24"/>
                </w:rPr>
                <w:t>shall</w:t>
              </w:r>
            </w:ins>
            <w:r w:rsidRPr="00785C54">
              <w:rPr>
                <w:szCs w:val="24"/>
              </w:rPr>
              <w:t xml:space="preserve"> be used.</w:t>
            </w:r>
          </w:p>
        </w:tc>
      </w:tr>
    </w:tbl>
    <w:p w14:paraId="234CB524" w14:textId="3E6A2D60"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The storageLocation </w:t>
      </w:r>
      <w:del w:id="3166" w:author="REID-JAMOND Alison" w:date="2022-04-04T15:31:00Z">
        <w:r w:rsidRPr="00785C54" w:rsidDel="00047CD7">
          <w:rPr>
            <w:szCs w:val="24"/>
          </w:rPr>
          <w:delText xml:space="preserve">may </w:delText>
        </w:r>
      </w:del>
      <w:ins w:id="3167" w:author="REID-JAMOND Alison" w:date="2022-04-04T15:31:00Z">
        <w:r w:rsidR="00047CD7">
          <w:rPr>
            <w:szCs w:val="24"/>
          </w:rPr>
          <w:t>can</w:t>
        </w:r>
        <w:r w:rsidR="00047CD7" w:rsidRPr="00785C54">
          <w:rPr>
            <w:szCs w:val="24"/>
          </w:rPr>
          <w:t xml:space="preserve"> </w:t>
        </w:r>
      </w:ins>
      <w:r w:rsidRPr="00785C54">
        <w:rPr>
          <w:szCs w:val="24"/>
        </w:rPr>
        <w:t>be a location such as a shelf in a warehouse or a drawer in a museum.</w:t>
      </w:r>
    </w:p>
    <w:p w14:paraId="50CDDBF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68" w:name="_Toc113373540"/>
      <w:r w:rsidRPr="00785C54">
        <w:rPr>
          <w:rFonts w:eastAsia="Times New Roman"/>
          <w:szCs w:val="24"/>
        </w:rPr>
        <w:t>Attribute sourceLocation</w:t>
      </w:r>
      <w:bookmarkEnd w:id="316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0EAC0E" w14:textId="77777777" w:rsidTr="0033443B">
        <w:trPr>
          <w:jc w:val="center"/>
        </w:trPr>
        <w:tc>
          <w:tcPr>
            <w:tcW w:w="4526" w:type="dxa"/>
            <w:tcMar>
              <w:top w:w="100" w:type="dxa"/>
              <w:left w:w="100" w:type="dxa"/>
              <w:bottom w:w="100" w:type="dxa"/>
              <w:right w:w="100" w:type="dxa"/>
            </w:tcMar>
          </w:tcPr>
          <w:p w14:paraId="20D16FDF" w14:textId="50337507"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/req/sam-basic/MaterialSample/sourceLocation-sem</w:t>
            </w:r>
          </w:p>
        </w:tc>
        <w:tc>
          <w:tcPr>
            <w:tcW w:w="5245" w:type="dxa"/>
            <w:tcMar>
              <w:top w:w="100" w:type="dxa"/>
              <w:left w:w="100" w:type="dxa"/>
              <w:bottom w:w="100" w:type="dxa"/>
              <w:right w:w="100" w:type="dxa"/>
            </w:tcMar>
          </w:tcPr>
          <w:p w14:paraId="55B69D5A"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sourceLocation</w:t>
            </w:r>
            <w:r w:rsidRPr="00785C54">
              <w:rPr>
                <w:szCs w:val="24"/>
              </w:rPr>
              <w:t xml:space="preserve"> is the location from where the </w:t>
            </w:r>
            <w:r w:rsidRPr="00785C54">
              <w:rPr>
                <w:b/>
                <w:szCs w:val="24"/>
              </w:rPr>
              <w:t>MaterialSample</w:t>
            </w:r>
            <w:r w:rsidRPr="00785C54">
              <w:rPr>
                <w:szCs w:val="24"/>
              </w:rPr>
              <w:t xml:space="preserve"> was obtained.</w:t>
            </w:r>
          </w:p>
          <w:p w14:paraId="50FF0279" w14:textId="45D5F2C7"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source location of the </w:t>
            </w:r>
            <w:r w:rsidRPr="00785C54">
              <w:rPr>
                <w:b/>
                <w:szCs w:val="24"/>
              </w:rPr>
              <w:t>MaterialSample</w:t>
            </w:r>
            <w:r w:rsidRPr="00785C54">
              <w:rPr>
                <w:szCs w:val="24"/>
              </w:rPr>
              <w:t xml:space="preserve"> is provided, the attribute </w:t>
            </w:r>
            <w:r w:rsidRPr="00785C54">
              <w:rPr>
                <w:b/>
                <w:szCs w:val="24"/>
              </w:rPr>
              <w:t>sourceLocation:Geometry</w:t>
            </w:r>
            <w:r w:rsidRPr="00785C54">
              <w:rPr>
                <w:szCs w:val="24"/>
              </w:rPr>
              <w:t xml:space="preserve"> </w:t>
            </w:r>
            <w:del w:id="3169" w:author="Katharina Schleidt" w:date="2022-08-10T19:14:00Z">
              <w:r w:rsidRPr="00785C54" w:rsidDel="002F2035">
                <w:rPr>
                  <w:szCs w:val="24"/>
                </w:rPr>
                <w:delText>SHALL</w:delText>
              </w:r>
            </w:del>
            <w:ins w:id="3170" w:author="Katharina Schleidt" w:date="2022-08-10T19:14:00Z">
              <w:r w:rsidR="002F2035">
                <w:rPr>
                  <w:szCs w:val="24"/>
                </w:rPr>
                <w:t>shall</w:t>
              </w:r>
            </w:ins>
            <w:r w:rsidRPr="00785C54">
              <w:rPr>
                <w:szCs w:val="24"/>
              </w:rPr>
              <w:t xml:space="preserve"> be used.</w:t>
            </w:r>
          </w:p>
        </w:tc>
      </w:tr>
    </w:tbl>
    <w:p w14:paraId="356DD509" w14:textId="6D8E0DFC" w:rsidR="005B5EAD" w:rsidRPr="00785C54" w:rsidDel="00047CD7" w:rsidRDefault="005B5EAD">
      <w:pPr>
        <w:pStyle w:val="Note"/>
        <w:rPr>
          <w:del w:id="3171" w:author="REID-JAMOND Alison" w:date="2022-04-04T15:31:00Z"/>
        </w:rPr>
        <w:pPrChange w:id="3172" w:author="REID-JAMOND Alison" w:date="2022-04-04T15:32:00Z">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r w:rsidRPr="00785C54">
        <w:t>NOTE</w:t>
      </w:r>
      <w:ins w:id="3173" w:author="REID-JAMOND Alison" w:date="2022-04-04T15:31:00Z">
        <w:r w:rsidR="00047CD7">
          <w:t xml:space="preserve"> 1</w:t>
        </w:r>
      </w:ins>
      <w:del w:id="3174" w:author="REID-JAMOND Alison" w:date="2022-04-04T15:31:00Z">
        <w:r w:rsidRPr="00785C54" w:rsidDel="00047CD7">
          <w:delText>S:</w:delText>
        </w:r>
        <w:r w:rsidR="0081435D" w:rsidRPr="00785C54" w:rsidDel="00047CD7">
          <w:tab/>
          <w:delText> </w:delText>
        </w:r>
      </w:del>
    </w:p>
    <w:p w14:paraId="519284E6" w14:textId="7B2967E4" w:rsidR="005B5EAD" w:rsidRPr="00785C54" w:rsidRDefault="00047CD7">
      <w:pPr>
        <w:pStyle w:val="Note"/>
        <w:pPrChange w:id="3175"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176" w:author="REID-JAMOND Alison" w:date="2022-04-04T15:31:00Z">
        <w:r>
          <w:t xml:space="preserve">  </w:t>
        </w:r>
      </w:ins>
      <w:del w:id="3177" w:author="REID-JAMOND Alison" w:date="2022-04-04T15:31:00Z">
        <w:r w:rsidR="005B5EAD" w:rsidRPr="00785C54" w:rsidDel="00047CD7">
          <w:delText>1)</w:delText>
        </w:r>
        <w:r w:rsidR="005B5EAD" w:rsidRPr="00785C54" w:rsidDel="00047CD7">
          <w:tab/>
        </w:r>
      </w:del>
      <w:r w:rsidR="005B5EAD" w:rsidRPr="00785C54">
        <w:t>Where a MaterialSample has a relatedSample whose location provides an unambiguous location then this attribute is not required. However, if the specific sampling location within the sampledFeature is important, then the sourceLocation can be used to provide such location information.</w:t>
      </w:r>
    </w:p>
    <w:p w14:paraId="7D014218" w14:textId="46537495" w:rsidR="005B5EAD" w:rsidRPr="00785C54" w:rsidRDefault="005B5EAD">
      <w:pPr>
        <w:pStyle w:val="Note"/>
        <w:pPrChange w:id="3178" w:author="REID-JAMOND Alison" w:date="2022-04-04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179" w:author="REID-JAMOND Alison" w:date="2022-04-04T15:31:00Z">
        <w:r w:rsidRPr="00785C54" w:rsidDel="00047CD7">
          <w:delText>2)</w:delText>
        </w:r>
        <w:r w:rsidRPr="00785C54" w:rsidDel="00047CD7">
          <w:tab/>
        </w:r>
      </w:del>
      <w:ins w:id="3180" w:author="REID-JAMOND Alison" w:date="2022-04-04T15:31:00Z">
        <w:r w:rsidR="00047CD7">
          <w:t>NOTE 2</w:t>
        </w:r>
      </w:ins>
      <w:del w:id="3181" w:author="REID-JAMOND Alison" w:date="2022-04-04T15:31:00Z">
        <w:r w:rsidRPr="00785C54" w:rsidDel="00047CD7">
          <w:delText>T</w:delText>
        </w:r>
      </w:del>
      <w:ins w:id="3182" w:author="REID-JAMOND Alison" w:date="2022-04-04T15:31:00Z">
        <w:r w:rsidR="00047CD7">
          <w:tab/>
          <w:t>T</w:t>
        </w:r>
      </w:ins>
      <w:r w:rsidRPr="00785C54">
        <w:t xml:space="preserve">he attribute sourceLocation of the MaterialSample </w:t>
      </w:r>
      <w:del w:id="3183" w:author="REID-JAMOND Alison" w:date="2022-04-04T15:32:00Z">
        <w:r w:rsidRPr="00785C54" w:rsidDel="00047CD7">
          <w:delText>may not be necessary</w:delText>
        </w:r>
      </w:del>
      <w:ins w:id="3184" w:author="REID-JAMOND Alison" w:date="2022-04-04T15:32:00Z">
        <w:r w:rsidR="00047CD7">
          <w:t>can be unnecessary</w:t>
        </w:r>
      </w:ins>
      <w:r w:rsidRPr="00785C54">
        <w:t xml:space="preserve"> in the case the related Sampling act samplingLocation attribute is providedStatisticalSample.</w:t>
      </w:r>
    </w:p>
    <w:p w14:paraId="34518B0E"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85" w:name="_Toc113373541"/>
      <w:r w:rsidRPr="00785C54">
        <w:rPr>
          <w:rFonts w:eastAsia="Times New Roman"/>
          <w:szCs w:val="24"/>
        </w:rPr>
        <w:t>StatisticalSample</w:t>
      </w:r>
      <w:bookmarkEnd w:id="3185"/>
    </w:p>
    <w:p w14:paraId="3750672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6" w:name="_Toc113373542"/>
      <w:r w:rsidRPr="00785C54">
        <w:rPr>
          <w:rFonts w:eastAsia="Times New Roman"/>
          <w:szCs w:val="24"/>
        </w:rPr>
        <w:t>StatisticalSample Requirements Class</w:t>
      </w:r>
      <w:bookmarkEnd w:id="31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87E870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15168B3" w14:textId="1CE7483A"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6B2A8007" w14:textId="749A8DB9" w:rsidR="005B5EAD" w:rsidRPr="00785C54" w:rsidRDefault="005B5EAD" w:rsidP="00785C54">
            <w:pPr>
              <w:pStyle w:val="Tableheader"/>
              <w:autoSpaceDE w:val="0"/>
              <w:autoSpaceDN w:val="0"/>
              <w:adjustRightInd w:val="0"/>
              <w:jc w:val="both"/>
              <w:rPr>
                <w:szCs w:val="20"/>
              </w:rPr>
            </w:pPr>
            <w:r w:rsidRPr="00785C54">
              <w:rPr>
                <w:szCs w:val="24"/>
              </w:rPr>
              <w:t>/req/sam-basic/StatisticalSample</w:t>
            </w:r>
          </w:p>
        </w:tc>
      </w:tr>
      <w:tr w:rsidR="005B5EAD" w:rsidRPr="00785C54" w14:paraId="57A6CDCF"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090FD6F7" w14:textId="12FD8515"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FB68205" w14:textId="73E55ADD"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34022E11"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5326FCB" w14:textId="2FB3C75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AF7804E" w14:textId="0FE6955B"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187" w:author="Ilkka Rinne" w:date="2022-09-06T15:32:00Z">
              <w:r w:rsidRPr="00785C54" w:rsidDel="003613DB">
                <w:rPr>
                  <w:szCs w:val="24"/>
                </w:rPr>
                <w:delText>-</w:delText>
              </w:r>
            </w:del>
            <w:ins w:id="3188" w:author="Ilkka Rinne" w:date="2022-09-06T15:32:00Z">
              <w:r w:rsidR="003613DB">
                <w:rPr>
                  <w:szCs w:val="24"/>
                </w:rPr>
                <w:t>–</w:t>
              </w:r>
            </w:ins>
            <w:r w:rsidRPr="00785C54">
              <w:rPr>
                <w:szCs w:val="24"/>
              </w:rPr>
              <w:t xml:space="preserve"> StatisticalSample</w:t>
            </w:r>
          </w:p>
        </w:tc>
      </w:tr>
      <w:tr w:rsidR="005B5EAD" w:rsidRPr="00785C54" w14:paraId="79987B6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AE1439" w14:textId="327FC66E"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B4AA492" w14:textId="4112A29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894F03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9C252AA" w14:textId="79FA8497"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EEA2B88" w14:textId="3D4250DC" w:rsidR="005B5EAD" w:rsidRPr="00785C54" w:rsidRDefault="005B5EAD" w:rsidP="00785C54">
            <w:pPr>
              <w:pStyle w:val="Tablebody"/>
              <w:autoSpaceDE w:val="0"/>
              <w:autoSpaceDN w:val="0"/>
              <w:adjustRightInd w:val="0"/>
              <w:jc w:val="both"/>
              <w:rPr>
                <w:szCs w:val="20"/>
              </w:rPr>
            </w:pPr>
            <w:r w:rsidRPr="00785C54">
              <w:rPr>
                <w:szCs w:val="24"/>
              </w:rPr>
              <w:t>/req/sam-basic/Sample</w:t>
            </w:r>
          </w:p>
        </w:tc>
      </w:tr>
      <w:tr w:rsidR="005B5EAD" w:rsidRPr="00785C54" w14:paraId="77DB823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4CFAEAA" w14:textId="4A082344"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E6C9D4E" w14:textId="438A1CF0" w:rsidR="005B5EAD" w:rsidRPr="00785C54" w:rsidRDefault="005B5EAD" w:rsidP="00785C54">
            <w:pPr>
              <w:pStyle w:val="Tablebody"/>
              <w:autoSpaceDE w:val="0"/>
              <w:autoSpaceDN w:val="0"/>
              <w:adjustRightInd w:val="0"/>
              <w:jc w:val="both"/>
              <w:rPr>
                <w:szCs w:val="20"/>
              </w:rPr>
            </w:pPr>
            <w:r w:rsidRPr="00785C54">
              <w:rPr>
                <w:szCs w:val="24"/>
              </w:rPr>
              <w:t>/req/sam-basic/StatisticalClassification</w:t>
            </w:r>
          </w:p>
        </w:tc>
      </w:tr>
      <w:tr w:rsidR="005B5EAD" w:rsidRPr="00785C54" w14:paraId="392A75A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3B20543F" w14:textId="27B85A3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24CD8EA" w14:textId="463EF7FB" w:rsidR="005B5EAD" w:rsidRPr="00785C54" w:rsidRDefault="005B5EAD" w:rsidP="00785C54">
            <w:pPr>
              <w:pStyle w:val="Tablebody"/>
              <w:autoSpaceDE w:val="0"/>
              <w:autoSpaceDN w:val="0"/>
              <w:adjustRightInd w:val="0"/>
              <w:jc w:val="both"/>
              <w:rPr>
                <w:szCs w:val="20"/>
              </w:rPr>
            </w:pPr>
            <w:r w:rsidRPr="00785C54">
              <w:rPr>
                <w:szCs w:val="24"/>
              </w:rPr>
              <w:t>/req/sam-basic/StatisticalSample/StatisticalSample-sem</w:t>
            </w:r>
          </w:p>
        </w:tc>
      </w:tr>
      <w:tr w:rsidR="005B5EAD" w:rsidRPr="00785C54" w14:paraId="71E854B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2CF0700B" w14:textId="318CB59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F0730D0" w14:textId="2C293DDC" w:rsidR="005B5EAD" w:rsidRPr="00785C54" w:rsidRDefault="005B5EAD" w:rsidP="00785C54">
            <w:pPr>
              <w:pStyle w:val="Tablebody"/>
              <w:autoSpaceDE w:val="0"/>
              <w:autoSpaceDN w:val="0"/>
              <w:adjustRightInd w:val="0"/>
              <w:jc w:val="both"/>
              <w:rPr>
                <w:szCs w:val="20"/>
              </w:rPr>
            </w:pPr>
            <w:r w:rsidRPr="00785C54">
              <w:rPr>
                <w:szCs w:val="24"/>
              </w:rPr>
              <w:t>/req/sam-basic/StatisticalSample/classification-sem</w:t>
            </w:r>
          </w:p>
        </w:tc>
      </w:tr>
    </w:tbl>
    <w:p w14:paraId="1DFA33F0" w14:textId="6960FE43"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89" w:name="_Toc113373543"/>
      <w:r w:rsidRPr="00785C54">
        <w:rPr>
          <w:rFonts w:eastAsia="Times New Roman"/>
          <w:szCs w:val="24"/>
        </w:rPr>
        <w:t>Feature type StatisticalSample</w:t>
      </w:r>
      <w:bookmarkEnd w:id="318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00D0A66" w14:textId="77777777" w:rsidTr="0033443B">
        <w:trPr>
          <w:jc w:val="center"/>
        </w:trPr>
        <w:tc>
          <w:tcPr>
            <w:tcW w:w="4526" w:type="dxa"/>
            <w:tcMar>
              <w:top w:w="100" w:type="dxa"/>
              <w:left w:w="100" w:type="dxa"/>
              <w:bottom w:w="100" w:type="dxa"/>
              <w:right w:w="100" w:type="dxa"/>
            </w:tcMar>
          </w:tcPr>
          <w:p w14:paraId="0439D02C" w14:textId="7EE5C24A"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/req/sam-basic/StatisticalSample/StatisticalSample-sem</w:t>
            </w:r>
          </w:p>
        </w:tc>
        <w:tc>
          <w:tcPr>
            <w:tcW w:w="5245" w:type="dxa"/>
            <w:tcMar>
              <w:top w:w="100" w:type="dxa"/>
              <w:left w:w="100" w:type="dxa"/>
              <w:bottom w:w="100" w:type="dxa"/>
              <w:right w:w="100" w:type="dxa"/>
            </w:tcMar>
          </w:tcPr>
          <w:p w14:paraId="38F3E7B6" w14:textId="334B474B" w:rsidR="005B5EAD" w:rsidRPr="00785C54" w:rsidRDefault="005B5EAD" w:rsidP="00785C54">
            <w:pPr>
              <w:pStyle w:val="Tablebody"/>
              <w:autoSpaceDE w:val="0"/>
              <w:autoSpaceDN w:val="0"/>
              <w:adjustRightInd w:val="0"/>
              <w:jc w:val="both"/>
              <w:rPr>
                <w:szCs w:val="20"/>
              </w:rPr>
            </w:pPr>
            <w:commentRangeStart w:id="3190"/>
            <w:r w:rsidRPr="00785C54">
              <w:rPr>
                <w:szCs w:val="24"/>
              </w:rPr>
              <w:t xml:space="preserve">A </w:t>
            </w:r>
            <w:r w:rsidRPr="00785C54">
              <w:rPr>
                <w:b/>
                <w:szCs w:val="24"/>
              </w:rPr>
              <w:t>StatisticalSample</w:t>
            </w:r>
            <w:r w:rsidRPr="00785C54">
              <w:rPr>
                <w:szCs w:val="24"/>
              </w:rPr>
              <w:t xml:space="preserve"> </w:t>
            </w:r>
            <w:ins w:id="3191" w:author="Katharina Schleidt" w:date="2022-08-10T20:04:00Z">
              <w:r w:rsidR="00B36FFD" w:rsidRPr="00B36FFD">
                <w:rPr>
                  <w:szCs w:val="24"/>
                </w:rPr>
                <w:t xml:space="preserve">shall be defined as </w:t>
              </w:r>
            </w:ins>
            <w:del w:id="3192" w:author="Katharina Schleidt" w:date="2022-08-10T20:04:00Z">
              <w:r w:rsidRPr="00785C54" w:rsidDel="00B36FFD">
                <w:rPr>
                  <w:szCs w:val="24"/>
                </w:rPr>
                <w:delText xml:space="preserve">is </w:delText>
              </w:r>
            </w:del>
            <w:r w:rsidRPr="00785C54">
              <w:rPr>
                <w:szCs w:val="24"/>
              </w:rPr>
              <w:t xml:space="preserve">a statistical subset of a feature-of-interest, defined for the purpose of creating </w:t>
            </w:r>
            <w:r w:rsidRPr="00785C54">
              <w:rPr>
                <w:b/>
                <w:szCs w:val="24"/>
              </w:rPr>
              <w:t>Observation</w:t>
            </w:r>
            <w:r w:rsidRPr="00785C54">
              <w:rPr>
                <w:szCs w:val="24"/>
              </w:rPr>
              <w:t>(s).</w:t>
            </w:r>
            <w:commentRangeEnd w:id="3190"/>
            <w:r w:rsidR="00047CD7">
              <w:rPr>
                <w:rStyle w:val="CommentReference"/>
                <w:rFonts w:eastAsia="MS Mincho"/>
                <w:lang w:eastAsia="ja-JP"/>
              </w:rPr>
              <w:commentReference w:id="3190"/>
            </w:r>
          </w:p>
        </w:tc>
      </w:tr>
    </w:tbl>
    <w:p w14:paraId="4A323CC3" w14:textId="0A9CBB18"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 xml:space="preserve">StatisticalSamples usually apply to populations or other sets, of which certain subset </w:t>
      </w:r>
      <w:del w:id="3193" w:author="REID-JAMOND Alison" w:date="2022-04-04T15:32:00Z">
        <w:r w:rsidRPr="00785C54" w:rsidDel="00047CD7">
          <w:rPr>
            <w:szCs w:val="24"/>
          </w:rPr>
          <w:delText xml:space="preserve">may </w:delText>
        </w:r>
      </w:del>
      <w:ins w:id="3194" w:author="REID-JAMOND Alison" w:date="2022-04-04T15:32:00Z">
        <w:r w:rsidR="00047CD7">
          <w:rPr>
            <w:szCs w:val="24"/>
          </w:rPr>
          <w:t>can</w:t>
        </w:r>
        <w:r w:rsidR="00047CD7" w:rsidRPr="00785C54">
          <w:rPr>
            <w:szCs w:val="24"/>
          </w:rPr>
          <w:t xml:space="preserve"> </w:t>
        </w:r>
      </w:ins>
      <w:r w:rsidRPr="00785C54">
        <w:rPr>
          <w:szCs w:val="24"/>
        </w:rPr>
        <w:t>be of specific interest.</w:t>
      </w:r>
    </w:p>
    <w:p w14:paraId="0451CF19" w14:textId="77777777"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male or female subset of a population.</w:t>
      </w:r>
    </w:p>
    <w:p w14:paraId="5182A5C8"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5" w:name="_Toc113373544"/>
      <w:r w:rsidRPr="00785C54">
        <w:rPr>
          <w:rFonts w:eastAsia="Times New Roman"/>
          <w:szCs w:val="24"/>
        </w:rPr>
        <w:t>Attribute classification</w:t>
      </w:r>
      <w:bookmarkEnd w:id="319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3959"/>
        <w:gridCol w:w="5812"/>
      </w:tblGrid>
      <w:tr w:rsidR="005B5EAD" w:rsidRPr="00785C54" w14:paraId="30A2A3AD" w14:textId="77777777" w:rsidTr="0033443B">
        <w:trPr>
          <w:jc w:val="center"/>
        </w:trPr>
        <w:tc>
          <w:tcPr>
            <w:tcW w:w="3959" w:type="dxa"/>
            <w:tcMar>
              <w:top w:w="100" w:type="dxa"/>
              <w:left w:w="100" w:type="dxa"/>
              <w:bottom w:w="100" w:type="dxa"/>
              <w:right w:w="100" w:type="dxa"/>
            </w:tcMar>
          </w:tcPr>
          <w:p w14:paraId="65275AD2" w14:textId="56A9B4C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/req/sam-basic/StatisticalSample/classification-sem</w:t>
            </w:r>
          </w:p>
        </w:tc>
        <w:tc>
          <w:tcPr>
            <w:tcW w:w="5812" w:type="dxa"/>
            <w:tcMar>
              <w:top w:w="100" w:type="dxa"/>
              <w:left w:w="100" w:type="dxa"/>
              <w:bottom w:w="100" w:type="dxa"/>
              <w:right w:w="100" w:type="dxa"/>
            </w:tcMar>
          </w:tcPr>
          <w:p w14:paraId="7D8BD9B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classification</w:t>
            </w:r>
            <w:r w:rsidRPr="00785C54">
              <w:rPr>
                <w:szCs w:val="24"/>
              </w:rPr>
              <w:t xml:space="preserve"> describes a criterion by which the subset was defined.</w:t>
            </w:r>
          </w:p>
          <w:p w14:paraId="7449071C" w14:textId="02F2A7E4" w:rsidR="005B5EAD" w:rsidRPr="00785C54" w:rsidRDefault="005B5EAD" w:rsidP="00785C54">
            <w:pPr>
              <w:pStyle w:val="Tablebody"/>
              <w:autoSpaceDE w:val="0"/>
              <w:autoSpaceDN w:val="0"/>
              <w:adjustRightInd w:val="0"/>
              <w:jc w:val="both"/>
              <w:rPr>
                <w:szCs w:val="20"/>
              </w:rPr>
            </w:pPr>
            <w:r w:rsidRPr="00785C54">
              <w:rPr>
                <w:szCs w:val="24"/>
              </w:rPr>
              <w:t xml:space="preserve">If information pertaining to the subsetting criteria by which a </w:t>
            </w:r>
            <w:r w:rsidRPr="00785C54">
              <w:rPr>
                <w:b/>
                <w:szCs w:val="24"/>
              </w:rPr>
              <w:t>StatisticalSample</w:t>
            </w:r>
            <w:r w:rsidRPr="00785C54">
              <w:rPr>
                <w:szCs w:val="24"/>
              </w:rPr>
              <w:t xml:space="preserve"> has been defined is provided, the attribute </w:t>
            </w:r>
            <w:r w:rsidRPr="00785C54">
              <w:rPr>
                <w:b/>
                <w:szCs w:val="24"/>
              </w:rPr>
              <w:t>classification:StatisticalClassification</w:t>
            </w:r>
            <w:r w:rsidRPr="00785C54">
              <w:rPr>
                <w:szCs w:val="24"/>
              </w:rPr>
              <w:t xml:space="preserve"> </w:t>
            </w:r>
            <w:del w:id="3196" w:author="Katharina Schleidt" w:date="2022-08-10T19:14:00Z">
              <w:r w:rsidRPr="00785C54" w:rsidDel="002F2035">
                <w:rPr>
                  <w:szCs w:val="24"/>
                </w:rPr>
                <w:delText>SHALL</w:delText>
              </w:r>
            </w:del>
            <w:ins w:id="3197" w:author="Katharina Schleidt" w:date="2022-08-10T19:14:00Z">
              <w:r w:rsidR="002F2035">
                <w:rPr>
                  <w:szCs w:val="24"/>
                </w:rPr>
                <w:t>shall</w:t>
              </w:r>
            </w:ins>
            <w:r w:rsidRPr="00785C54">
              <w:rPr>
                <w:szCs w:val="24"/>
              </w:rPr>
              <w:t xml:space="preserve"> be used.</w:t>
            </w:r>
          </w:p>
        </w:tc>
      </w:tr>
    </w:tbl>
    <w:p w14:paraId="1FA811A5" w14:textId="1ACEF46B" w:rsidR="005B5EAD" w:rsidRPr="00785C54" w:rsidRDefault="005B5EAD" w:rsidP="00785C54">
      <w:pPr>
        <w:pStyle w:val="Not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NOTE</w:t>
      </w:r>
      <w:r w:rsidRPr="00785C54">
        <w:rPr>
          <w:szCs w:val="24"/>
        </w:rPr>
        <w:tab/>
        <w:t>The classification may be age, gender, etc., as appropriate for the set or population on which the subsetting is performed.</w:t>
      </w:r>
    </w:p>
    <w:p w14:paraId="0DB9A5CF"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198" w:name="_Toc113373545"/>
      <w:r w:rsidRPr="00785C54">
        <w:rPr>
          <w:rFonts w:eastAsia="Times New Roman"/>
          <w:szCs w:val="24"/>
        </w:rPr>
        <w:t>Sampling</w:t>
      </w:r>
      <w:bookmarkEnd w:id="3198"/>
    </w:p>
    <w:p w14:paraId="261AB8E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199" w:name="_Toc113373546"/>
      <w:r w:rsidRPr="00785C54">
        <w:rPr>
          <w:rFonts w:eastAsia="Times New Roman"/>
          <w:szCs w:val="24"/>
        </w:rPr>
        <w:t>Sampling Requirements Class</w:t>
      </w:r>
      <w:bookmarkEnd w:id="31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7C0837D7"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AF17682" w14:textId="1C6C5A57"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C5C4D23" w14:textId="6A87EEB2" w:rsidR="005B5EAD" w:rsidRPr="00785C54" w:rsidRDefault="005B5EAD" w:rsidP="00785C54">
            <w:pPr>
              <w:pStyle w:val="Tableheader"/>
              <w:autoSpaceDE w:val="0"/>
              <w:autoSpaceDN w:val="0"/>
              <w:adjustRightInd w:val="0"/>
              <w:jc w:val="both"/>
              <w:rPr>
                <w:szCs w:val="20"/>
              </w:rPr>
            </w:pPr>
            <w:r w:rsidRPr="00785C54">
              <w:rPr>
                <w:szCs w:val="24"/>
              </w:rPr>
              <w:t>/req/sam-basic/Sampling</w:t>
            </w:r>
          </w:p>
        </w:tc>
      </w:tr>
      <w:tr w:rsidR="005B5EAD" w:rsidRPr="00785C54" w14:paraId="21FA4EA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2532452" w14:textId="3D0E1BDB"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AA54950" w14:textId="7DF7505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37F0B3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AA7B57C" w14:textId="70832278"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EEA0999" w14:textId="3E1B449C"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00" w:author="Ilkka Rinne" w:date="2022-09-06T15:32:00Z">
              <w:r w:rsidRPr="00785C54" w:rsidDel="003613DB">
                <w:rPr>
                  <w:szCs w:val="24"/>
                </w:rPr>
                <w:delText>-</w:delText>
              </w:r>
            </w:del>
            <w:ins w:id="3201" w:author="Ilkka Rinne" w:date="2022-09-06T15:32:00Z">
              <w:r w:rsidR="003613DB">
                <w:rPr>
                  <w:szCs w:val="24"/>
                </w:rPr>
                <w:t>–</w:t>
              </w:r>
            </w:ins>
            <w:r w:rsidRPr="00785C54">
              <w:rPr>
                <w:szCs w:val="24"/>
              </w:rPr>
              <w:t xml:space="preserve"> Sampling</w:t>
            </w:r>
          </w:p>
        </w:tc>
      </w:tr>
      <w:tr w:rsidR="005B5EAD" w:rsidRPr="00785C54" w14:paraId="219BD6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BDE5EFA" w14:textId="0E88D11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CEE6B6C" w14:textId="0E9F8941"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022FC78"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27F70F7" w14:textId="0800AB61"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1D967D" w14:textId="25EBC8C2" w:rsidR="005B5EAD" w:rsidRPr="00785C54" w:rsidRDefault="005B5EAD" w:rsidP="00785C54">
            <w:pPr>
              <w:pStyle w:val="Tablebody"/>
              <w:autoSpaceDE w:val="0"/>
              <w:autoSpaceDN w:val="0"/>
              <w:adjustRightInd w:val="0"/>
              <w:jc w:val="both"/>
              <w:rPr>
                <w:szCs w:val="20"/>
              </w:rPr>
            </w:pPr>
            <w:r w:rsidRPr="00785C54">
              <w:rPr>
                <w:szCs w:val="24"/>
              </w:rPr>
              <w:t>/req/sam-core/AbstractSampling</w:t>
            </w:r>
          </w:p>
        </w:tc>
      </w:tr>
    </w:tbl>
    <w:p w14:paraId="0D88ECCA" w14:textId="47453AB2" w:rsidR="00BB7007" w:rsidRPr="00785C54" w:rsidRDefault="00BB7007" w:rsidP="00BB7007">
      <w:pPr>
        <w:pStyle w:val="BodyText"/>
        <w:rPr>
          <w:ins w:id="3202" w:author="Katharina Schleidt" w:date="2022-08-13T18:02:00Z"/>
        </w:rPr>
      </w:pPr>
      <w:ins w:id="3203" w:author="Katharina Schleidt" w:date="2022-08-13T18:02:00Z">
        <w:r w:rsidRPr="00785C54">
          <w:rPr>
            <w:szCs w:val="24"/>
          </w:rPr>
          <w:t>Sampling</w:t>
        </w:r>
        <w:r w:rsidRPr="00BB7007">
          <w:t xml:space="preserve"> from the Basic Samples </w:t>
        </w:r>
        <w:r>
          <w:t>is</w:t>
        </w:r>
        <w:r w:rsidRPr="00BB7007">
          <w:t xml:space="preserve"> described as a class diagram in Figure </w:t>
        </w:r>
        <w:r>
          <w:t>3</w:t>
        </w:r>
      </w:ins>
      <w:ins w:id="3204" w:author="Ilkka Rinne" w:date="2022-09-06T14:26:00Z">
        <w:r w:rsidR="008821D0">
          <w:t>1</w:t>
        </w:r>
      </w:ins>
      <w:ins w:id="3205" w:author="Katharina Schleidt" w:date="2022-08-13T18:02:00Z">
        <w:del w:id="3206" w:author="Ilkka Rinne" w:date="2022-09-06T14:26:00Z">
          <w:r w:rsidDel="008821D0">
            <w:delText>0</w:delText>
          </w:r>
        </w:del>
        <w:r w:rsidRPr="00BB7007">
          <w:t xml:space="preserve">. The schema is fully described in </w:t>
        </w:r>
        <w:r>
          <w:t>13.6</w:t>
        </w:r>
        <w:r w:rsidRPr="00BB7007">
          <w:t>.</w:t>
        </w:r>
        <w:r w:rsidRPr="00785C54">
          <w:t> </w:t>
        </w:r>
      </w:ins>
    </w:p>
    <w:p w14:paraId="031EDAE6" w14:textId="13EDAC2D" w:rsidR="003D1A1E" w:rsidRPr="00785C54" w:rsidRDefault="003D1A1E" w:rsidP="00785C54">
      <w:pPr>
        <w:pStyle w:val="BodyText"/>
      </w:pPr>
      <w:r w:rsidRPr="00785C54">
        <w:t> </w:t>
      </w:r>
    </w:p>
    <w:p w14:paraId="1283E254" w14:textId="0BC977D2"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07" w:author="Ilkka Rinne" w:date="2022-09-06T14:25:00Z">
        <w:r w:rsidRPr="00785C54" w:rsidDel="008821D0">
          <w:rPr>
            <w:noProof/>
            <w:szCs w:val="24"/>
          </w:rPr>
          <w:drawing>
            <wp:inline distT="0" distB="0" distL="0" distR="0" wp14:anchorId="1ED45304" wp14:editId="3BE133FD">
              <wp:extent cx="5763780" cy="3566167"/>
              <wp:effectExtent l="0" t="0" r="8890" b="0"/>
              <wp:docPr id="30" name="Picture 30"/>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3780" cy="3566167"/>
                      </a:xfrm>
                      <a:prstGeom prst="rect">
                        <a:avLst/>
                      </a:prstGeom>
                    </pic:spPr>
                  </pic:pic>
                </a:graphicData>
              </a:graphic>
            </wp:inline>
          </w:drawing>
        </w:r>
      </w:del>
      <w:ins w:id="3208" w:author="Ilkka Rinne" w:date="2022-09-06T14:26:00Z">
        <w:r w:rsidR="008821D0">
          <w:rPr>
            <w:noProof/>
            <w:szCs w:val="24"/>
          </w:rPr>
          <w:drawing>
            <wp:inline distT="0" distB="0" distL="0" distR="0" wp14:anchorId="4B065AED" wp14:editId="2AB79322">
              <wp:extent cx="6334969" cy="6182686"/>
              <wp:effectExtent l="0" t="0" r="254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00">
                        <a:extLst>
                          <a:ext uri="{28A0092B-C50C-407E-A947-70E740481C1C}">
                            <a14:useLocalDpi xmlns:a14="http://schemas.microsoft.com/office/drawing/2010/main" val="0"/>
                          </a:ext>
                        </a:extLst>
                      </a:blip>
                      <a:stretch>
                        <a:fillRect/>
                      </a:stretch>
                    </pic:blipFill>
                    <pic:spPr>
                      <a:xfrm>
                        <a:off x="0" y="0"/>
                        <a:ext cx="6346666" cy="6194102"/>
                      </a:xfrm>
                      <a:prstGeom prst="rect">
                        <a:avLst/>
                      </a:prstGeom>
                    </pic:spPr>
                  </pic:pic>
                </a:graphicData>
              </a:graphic>
            </wp:inline>
          </w:drawing>
        </w:r>
      </w:ins>
    </w:p>
    <w:p w14:paraId="688E7C31" w14:textId="2A30DBE8" w:rsidR="005B5EAD" w:rsidRPr="00785C54" w:rsidRDefault="005B5EAD" w:rsidP="00785C54">
      <w:pPr>
        <w:pStyle w:val="Figuretitle"/>
        <w:autoSpaceDE w:val="0"/>
        <w:autoSpaceDN w:val="0"/>
        <w:adjustRightInd w:val="0"/>
        <w:outlineLvl w:val="0"/>
        <w:rPr>
          <w:szCs w:val="24"/>
        </w:rPr>
      </w:pPr>
      <w:commentRangeStart w:id="3209"/>
      <w:r w:rsidRPr="00785C54">
        <w:rPr>
          <w:szCs w:val="24"/>
        </w:rPr>
        <w:t>Figure 3</w:t>
      </w:r>
      <w:ins w:id="3210" w:author="Ilkka Rinne" w:date="2022-09-06T14:25:00Z">
        <w:r w:rsidR="008821D0">
          <w:rPr>
            <w:szCs w:val="24"/>
          </w:rPr>
          <w:t>1</w:t>
        </w:r>
      </w:ins>
      <w:del w:id="3211" w:author="Ilkka Rinne" w:date="2022-09-06T14:25:00Z">
        <w:r w:rsidRPr="00785C54" w:rsidDel="008821D0">
          <w:rPr>
            <w:szCs w:val="24"/>
          </w:rPr>
          <w:delText>0</w:delText>
        </w:r>
      </w:del>
      <w:commentRangeEnd w:id="3209"/>
      <w:r w:rsidR="00047CD7">
        <w:rPr>
          <w:rStyle w:val="CommentReference"/>
          <w:rFonts w:eastAsia="MS Mincho"/>
          <w:b w:val="0"/>
          <w:lang w:eastAsia="ja-JP"/>
        </w:rPr>
        <w:commentReference w:id="3209"/>
      </w:r>
      <w:r w:rsidRPr="00785C54">
        <w:rPr>
          <w:szCs w:val="24"/>
        </w:rPr>
        <w:t xml:space="preserve"> — Context diagram for Basic Samples — Sampling</w:t>
      </w:r>
    </w:p>
    <w:p w14:paraId="3D3F4F2C"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12" w:name="_Toc113373547"/>
      <w:r w:rsidRPr="00785C54">
        <w:rPr>
          <w:rFonts w:eastAsia="Times New Roman"/>
          <w:szCs w:val="24"/>
        </w:rPr>
        <w:t>Sampler</w:t>
      </w:r>
      <w:bookmarkEnd w:id="3212"/>
    </w:p>
    <w:p w14:paraId="40CD2FFD"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13" w:name="_Toc113373548"/>
      <w:r w:rsidRPr="00785C54">
        <w:rPr>
          <w:rFonts w:eastAsia="Times New Roman"/>
          <w:szCs w:val="24"/>
        </w:rPr>
        <w:t>Sampler Requirements Class</w:t>
      </w:r>
      <w:bookmarkEnd w:id="321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391D9E04"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727EDF3F" w14:textId="43F8064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084779F0" w14:textId="35A16E6D" w:rsidR="005B5EAD" w:rsidRPr="00785C54" w:rsidRDefault="005B5EAD" w:rsidP="00785C54">
            <w:pPr>
              <w:pStyle w:val="Tableheader"/>
              <w:autoSpaceDE w:val="0"/>
              <w:autoSpaceDN w:val="0"/>
              <w:adjustRightInd w:val="0"/>
              <w:jc w:val="both"/>
              <w:rPr>
                <w:szCs w:val="20"/>
              </w:rPr>
            </w:pPr>
            <w:r w:rsidRPr="00785C54">
              <w:rPr>
                <w:szCs w:val="24"/>
              </w:rPr>
              <w:t>/req/sam-basic/Sampler</w:t>
            </w:r>
          </w:p>
        </w:tc>
      </w:tr>
      <w:tr w:rsidR="005B5EAD" w:rsidRPr="00785C54" w14:paraId="610D4575"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043D146" w14:textId="533F83C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04C051C2" w14:textId="2E3A0AAC"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28FB3C7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552E8C5E" w14:textId="0562E0D9"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75CBDD71" w14:textId="75266FE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14" w:author="Ilkka Rinne" w:date="2022-09-06T15:32:00Z">
              <w:r w:rsidRPr="00785C54" w:rsidDel="003613DB">
                <w:rPr>
                  <w:szCs w:val="24"/>
                </w:rPr>
                <w:delText>-</w:delText>
              </w:r>
            </w:del>
            <w:ins w:id="3215" w:author="Ilkka Rinne" w:date="2022-09-06T15:32:00Z">
              <w:r w:rsidR="003613DB">
                <w:rPr>
                  <w:szCs w:val="24"/>
                </w:rPr>
                <w:t>–</w:t>
              </w:r>
            </w:ins>
            <w:r w:rsidRPr="00785C54">
              <w:rPr>
                <w:szCs w:val="24"/>
              </w:rPr>
              <w:t xml:space="preserve"> Sampler</w:t>
            </w:r>
          </w:p>
        </w:tc>
      </w:tr>
      <w:tr w:rsidR="005B5EAD" w:rsidRPr="00785C54" w14:paraId="7793121D"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494AE01E" w14:textId="4885ECE2"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5884BEA8" w14:textId="6AFE3F45"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04C5A227"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602ACFA1" w14:textId="138EE7D8"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656C3F4F" w14:textId="1962B3C7" w:rsidR="005B5EAD" w:rsidRPr="00785C54" w:rsidRDefault="005B5EAD" w:rsidP="00785C54">
            <w:pPr>
              <w:pStyle w:val="Tablebody"/>
              <w:autoSpaceDE w:val="0"/>
              <w:autoSpaceDN w:val="0"/>
              <w:adjustRightInd w:val="0"/>
              <w:jc w:val="both"/>
              <w:rPr>
                <w:szCs w:val="20"/>
              </w:rPr>
            </w:pPr>
            <w:r w:rsidRPr="00785C54">
              <w:rPr>
                <w:szCs w:val="24"/>
              </w:rPr>
              <w:t>/req/sam-core/AbstractSampler</w:t>
            </w:r>
          </w:p>
        </w:tc>
      </w:tr>
    </w:tbl>
    <w:p w14:paraId="3CF1C235" w14:textId="45595710" w:rsidR="003D1A1E" w:rsidRPr="00785C54" w:rsidRDefault="00BB7007" w:rsidP="00785C54">
      <w:pPr>
        <w:pStyle w:val="BodyText"/>
      </w:pPr>
      <w:ins w:id="3216" w:author="Katharina Schleidt" w:date="2022-08-13T18:03:00Z">
        <w:r w:rsidRPr="00785C54">
          <w:rPr>
            <w:szCs w:val="24"/>
          </w:rPr>
          <w:t>Sampler</w:t>
        </w:r>
        <w:r w:rsidRPr="00BB7007">
          <w:t xml:space="preserve"> from the Basic Samples is described as a class diagram in Figure 3</w:t>
        </w:r>
      </w:ins>
      <w:ins w:id="3217" w:author="Ilkka Rinne" w:date="2022-09-06T14:27:00Z">
        <w:r w:rsidR="000F79BF">
          <w:t>2</w:t>
        </w:r>
      </w:ins>
      <w:ins w:id="3218" w:author="Katharina Schleidt" w:date="2022-08-13T18:03:00Z">
        <w:del w:id="3219" w:author="Ilkka Rinne" w:date="2022-09-06T14:27:00Z">
          <w:r w:rsidDel="000F79BF">
            <w:delText>1</w:delText>
          </w:r>
        </w:del>
        <w:r w:rsidRPr="00BB7007">
          <w:t>. The schema is fully described in 13.</w:t>
        </w:r>
        <w:r>
          <w:t>7</w:t>
        </w:r>
        <w:r w:rsidRPr="00BB7007">
          <w:t>.</w:t>
        </w:r>
      </w:ins>
      <w:r w:rsidR="003D1A1E" w:rsidRPr="00785C54">
        <w:t> </w:t>
      </w:r>
    </w:p>
    <w:p w14:paraId="1B049EE8" w14:textId="2EFF307A"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20" w:author="Ilkka Rinne" w:date="2022-09-06T14:27:00Z">
        <w:r w:rsidRPr="00785C54" w:rsidDel="000F79BF">
          <w:rPr>
            <w:noProof/>
            <w:szCs w:val="24"/>
          </w:rPr>
          <w:drawing>
            <wp:inline distT="0" distB="0" distL="0" distR="0" wp14:anchorId="3E453B35" wp14:editId="15F86E5D">
              <wp:extent cx="5763780" cy="3477775"/>
              <wp:effectExtent l="0" t="0" r="8890" b="8890"/>
              <wp:docPr id="31" name="Picture 3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3780" cy="3477775"/>
                      </a:xfrm>
                      <a:prstGeom prst="rect">
                        <a:avLst/>
                      </a:prstGeom>
                    </pic:spPr>
                  </pic:pic>
                </a:graphicData>
              </a:graphic>
            </wp:inline>
          </w:drawing>
        </w:r>
      </w:del>
      <w:ins w:id="3221" w:author="Ilkka Rinne" w:date="2022-09-06T14:27:00Z">
        <w:r w:rsidR="000F79BF">
          <w:rPr>
            <w:noProof/>
            <w:szCs w:val="24"/>
          </w:rPr>
          <w:drawing>
            <wp:inline distT="0" distB="0" distL="0" distR="0" wp14:anchorId="0EF37BFC" wp14:editId="7FEC5EE5">
              <wp:extent cx="5623391" cy="6300132"/>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02">
                        <a:extLst>
                          <a:ext uri="{28A0092B-C50C-407E-A947-70E740481C1C}">
                            <a14:useLocalDpi xmlns:a14="http://schemas.microsoft.com/office/drawing/2010/main" val="0"/>
                          </a:ext>
                        </a:extLst>
                      </a:blip>
                      <a:stretch>
                        <a:fillRect/>
                      </a:stretch>
                    </pic:blipFill>
                    <pic:spPr>
                      <a:xfrm>
                        <a:off x="0" y="0"/>
                        <a:ext cx="5636626" cy="6314960"/>
                      </a:xfrm>
                      <a:prstGeom prst="rect">
                        <a:avLst/>
                      </a:prstGeom>
                    </pic:spPr>
                  </pic:pic>
                </a:graphicData>
              </a:graphic>
            </wp:inline>
          </w:drawing>
        </w:r>
      </w:ins>
    </w:p>
    <w:p w14:paraId="1B50EB2C" w14:textId="664830FD" w:rsidR="005B5EAD" w:rsidRPr="00785C54" w:rsidRDefault="005B5EAD" w:rsidP="00785C54">
      <w:pPr>
        <w:pStyle w:val="Figuretitle"/>
        <w:autoSpaceDE w:val="0"/>
        <w:autoSpaceDN w:val="0"/>
        <w:adjustRightInd w:val="0"/>
        <w:outlineLvl w:val="0"/>
        <w:rPr>
          <w:szCs w:val="24"/>
        </w:rPr>
      </w:pPr>
      <w:commentRangeStart w:id="3222"/>
      <w:r w:rsidRPr="00785C54">
        <w:rPr>
          <w:szCs w:val="24"/>
        </w:rPr>
        <w:t>Figure 3</w:t>
      </w:r>
      <w:ins w:id="3223" w:author="Ilkka Rinne" w:date="2022-09-06T14:27:00Z">
        <w:r w:rsidR="000F79BF">
          <w:rPr>
            <w:szCs w:val="24"/>
          </w:rPr>
          <w:t>2</w:t>
        </w:r>
      </w:ins>
      <w:del w:id="3224" w:author="Ilkka Rinne" w:date="2022-09-06T14:27:00Z">
        <w:r w:rsidRPr="00785C54" w:rsidDel="000F79BF">
          <w:rPr>
            <w:szCs w:val="24"/>
          </w:rPr>
          <w:delText>1</w:delText>
        </w:r>
      </w:del>
      <w:commentRangeEnd w:id="3222"/>
      <w:r w:rsidR="00047CD7">
        <w:rPr>
          <w:rStyle w:val="CommentReference"/>
          <w:rFonts w:eastAsia="MS Mincho"/>
          <w:b w:val="0"/>
          <w:lang w:eastAsia="ja-JP"/>
        </w:rPr>
        <w:commentReference w:id="3222"/>
      </w:r>
      <w:r w:rsidRPr="00785C54">
        <w:rPr>
          <w:szCs w:val="24"/>
        </w:rPr>
        <w:t xml:space="preserve"> — Context diagram for Basic Samples — Sampler</w:t>
      </w:r>
    </w:p>
    <w:p w14:paraId="0A5AB601"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25" w:name="_Toc113373549"/>
      <w:r w:rsidRPr="00785C54">
        <w:rPr>
          <w:rFonts w:eastAsia="Times New Roman"/>
          <w:szCs w:val="24"/>
        </w:rPr>
        <w:t>SamplingProcedure</w:t>
      </w:r>
      <w:bookmarkEnd w:id="3225"/>
    </w:p>
    <w:p w14:paraId="5504EE9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26" w:name="_Toc113373550"/>
      <w:r w:rsidRPr="00785C54">
        <w:rPr>
          <w:rFonts w:eastAsia="Times New Roman"/>
          <w:szCs w:val="24"/>
        </w:rPr>
        <w:t>SamplingProcedure Requirements Class</w:t>
      </w:r>
      <w:bookmarkEnd w:id="322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6832ABD6"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6248FF21" w14:textId="2FF75005"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257081DC" w14:textId="4A1B65CC" w:rsidR="005B5EAD" w:rsidRPr="00785C54" w:rsidRDefault="005B5EAD" w:rsidP="00785C54">
            <w:pPr>
              <w:pStyle w:val="Tableheader"/>
              <w:autoSpaceDE w:val="0"/>
              <w:autoSpaceDN w:val="0"/>
              <w:adjustRightInd w:val="0"/>
              <w:jc w:val="both"/>
              <w:rPr>
                <w:szCs w:val="20"/>
              </w:rPr>
            </w:pPr>
            <w:r w:rsidRPr="00785C54">
              <w:rPr>
                <w:szCs w:val="24"/>
              </w:rPr>
              <w:t>/req/sam-basic/SamplingProcedure</w:t>
            </w:r>
          </w:p>
        </w:tc>
      </w:tr>
      <w:tr w:rsidR="005B5EAD" w:rsidRPr="00785C54" w14:paraId="25CBC5A7"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7AF7258D" w14:textId="5AABAC7E"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7668993E" w14:textId="42E24930"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6AC94D8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56A6153" w14:textId="1FFEF79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D2475D6" w14:textId="5C0E8FAE"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27" w:author="Ilkka Rinne" w:date="2022-09-06T15:32:00Z">
              <w:r w:rsidRPr="00785C54" w:rsidDel="003613DB">
                <w:rPr>
                  <w:szCs w:val="24"/>
                </w:rPr>
                <w:delText>-</w:delText>
              </w:r>
            </w:del>
            <w:ins w:id="3228" w:author="Ilkka Rinne" w:date="2022-09-06T15:32:00Z">
              <w:r w:rsidR="003613DB">
                <w:rPr>
                  <w:szCs w:val="24"/>
                </w:rPr>
                <w:t>–</w:t>
              </w:r>
            </w:ins>
            <w:r w:rsidRPr="00785C54">
              <w:rPr>
                <w:szCs w:val="24"/>
              </w:rPr>
              <w:t xml:space="preserve"> SamplingProcedure</w:t>
            </w:r>
          </w:p>
        </w:tc>
      </w:tr>
      <w:tr w:rsidR="005B5EAD" w:rsidRPr="00785C54" w14:paraId="6E560E9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7B15757" w14:textId="026EF4E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709020" w14:textId="48B3505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821A694"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99CBA" w14:textId="77CE0DE4"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27E737F" w14:textId="3F2A414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4F5CD212"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0054A1" w14:textId="1FB35199"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DBB8EA9" w14:textId="686EBB97" w:rsidR="005B5EAD" w:rsidRPr="00785C54" w:rsidRDefault="005B5EAD" w:rsidP="00785C54">
            <w:pPr>
              <w:pStyle w:val="Tablebody"/>
              <w:autoSpaceDE w:val="0"/>
              <w:autoSpaceDN w:val="0"/>
              <w:adjustRightInd w:val="0"/>
              <w:jc w:val="both"/>
              <w:rPr>
                <w:szCs w:val="20"/>
              </w:rPr>
            </w:pPr>
            <w:r w:rsidRPr="00785C54">
              <w:rPr>
                <w:szCs w:val="24"/>
              </w:rPr>
              <w:t>/req/sam-core/AbstractSamplingProcedure</w:t>
            </w:r>
          </w:p>
        </w:tc>
      </w:tr>
      <w:tr w:rsidR="005B5EAD" w:rsidRPr="00785C54" w14:paraId="11445DD0"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F3CCF0" w14:textId="454F145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209E935" w14:textId="54AB9321"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1A362DA1" w14:textId="425CBC34" w:rsidR="003D1A1E" w:rsidRPr="00785C54" w:rsidRDefault="00BB7007" w:rsidP="00785C54">
      <w:pPr>
        <w:pStyle w:val="BodyText"/>
      </w:pPr>
      <w:ins w:id="3229" w:author="Katharina Schleidt" w:date="2022-08-13T18:03:00Z">
        <w:r w:rsidRPr="00785C54">
          <w:rPr>
            <w:szCs w:val="24"/>
          </w:rPr>
          <w:t>SamplingProcedure</w:t>
        </w:r>
        <w:r w:rsidRPr="00BB7007">
          <w:t xml:space="preserve"> from the Basic Samples is described as a class diagram in Figure 3</w:t>
        </w:r>
      </w:ins>
      <w:ins w:id="3230" w:author="Ilkka Rinne" w:date="2022-09-06T14:28:00Z">
        <w:r w:rsidR="00A21027">
          <w:t>3</w:t>
        </w:r>
      </w:ins>
      <w:ins w:id="3231" w:author="Katharina Schleidt" w:date="2022-08-13T18:03:00Z">
        <w:del w:id="3232" w:author="Ilkka Rinne" w:date="2022-09-06T14:28:00Z">
          <w:r w:rsidDel="00A21027">
            <w:delText>2</w:delText>
          </w:r>
        </w:del>
        <w:r w:rsidRPr="00BB7007">
          <w:t>. The schema is fully described in 13.</w:t>
        </w:r>
        <w:r>
          <w:t>8</w:t>
        </w:r>
        <w:r w:rsidRPr="00BB7007">
          <w:t>.</w:t>
        </w:r>
      </w:ins>
      <w:r w:rsidR="003D1A1E" w:rsidRPr="00785C54">
        <w:t> </w:t>
      </w:r>
    </w:p>
    <w:p w14:paraId="4ACCA706" w14:textId="1812F87B"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33" w:author="Ilkka Rinne" w:date="2022-09-06T14:27:00Z">
        <w:r w:rsidRPr="00785C54" w:rsidDel="00A21027">
          <w:rPr>
            <w:noProof/>
            <w:szCs w:val="24"/>
          </w:rPr>
          <w:drawing>
            <wp:inline distT="0" distB="0" distL="0" distR="0" wp14:anchorId="38D05CD3" wp14:editId="7A6B15B5">
              <wp:extent cx="5763780" cy="3389383"/>
              <wp:effectExtent l="0" t="0" r="8890" b="1905"/>
              <wp:docPr id="32" name="Picture 32"/>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3780" cy="3389383"/>
                      </a:xfrm>
                      <a:prstGeom prst="rect">
                        <a:avLst/>
                      </a:prstGeom>
                    </pic:spPr>
                  </pic:pic>
                </a:graphicData>
              </a:graphic>
            </wp:inline>
          </w:drawing>
        </w:r>
      </w:del>
      <w:ins w:id="3234" w:author="Ilkka Rinne" w:date="2022-09-06T14:28:00Z">
        <w:r w:rsidR="00A21027">
          <w:rPr>
            <w:noProof/>
            <w:szCs w:val="24"/>
          </w:rPr>
          <w:drawing>
            <wp:inline distT="0" distB="0" distL="0" distR="0" wp14:anchorId="2AD34C85" wp14:editId="65B2DF17">
              <wp:extent cx="5481123" cy="6140742"/>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2">
                        <a:extLst>
                          <a:ext uri="{28A0092B-C50C-407E-A947-70E740481C1C}">
                            <a14:useLocalDpi xmlns:a14="http://schemas.microsoft.com/office/drawing/2010/main" val="0"/>
                          </a:ext>
                        </a:extLst>
                      </a:blip>
                      <a:stretch>
                        <a:fillRect/>
                      </a:stretch>
                    </pic:blipFill>
                    <pic:spPr>
                      <a:xfrm>
                        <a:off x="0" y="0"/>
                        <a:ext cx="5493918" cy="6155077"/>
                      </a:xfrm>
                      <a:prstGeom prst="rect">
                        <a:avLst/>
                      </a:prstGeom>
                    </pic:spPr>
                  </pic:pic>
                </a:graphicData>
              </a:graphic>
            </wp:inline>
          </w:drawing>
        </w:r>
      </w:ins>
    </w:p>
    <w:p w14:paraId="28307848" w14:textId="0FFC3152" w:rsidR="005B5EAD" w:rsidRPr="00785C54" w:rsidRDefault="005B5EAD" w:rsidP="00785C54">
      <w:pPr>
        <w:pStyle w:val="Figuretitle"/>
        <w:autoSpaceDE w:val="0"/>
        <w:autoSpaceDN w:val="0"/>
        <w:adjustRightInd w:val="0"/>
        <w:outlineLvl w:val="0"/>
        <w:rPr>
          <w:szCs w:val="24"/>
        </w:rPr>
      </w:pPr>
      <w:commentRangeStart w:id="3235"/>
      <w:r w:rsidRPr="00785C54">
        <w:rPr>
          <w:szCs w:val="24"/>
        </w:rPr>
        <w:t>Figure 3</w:t>
      </w:r>
      <w:ins w:id="3236" w:author="Ilkka Rinne" w:date="2022-09-06T14:28:00Z">
        <w:r w:rsidR="00A21027">
          <w:rPr>
            <w:szCs w:val="24"/>
          </w:rPr>
          <w:t>3</w:t>
        </w:r>
      </w:ins>
      <w:del w:id="3237" w:author="Ilkka Rinne" w:date="2022-09-06T14:28:00Z">
        <w:r w:rsidRPr="00785C54" w:rsidDel="00A21027">
          <w:rPr>
            <w:szCs w:val="24"/>
          </w:rPr>
          <w:delText>2</w:delText>
        </w:r>
        <w:commentRangeEnd w:id="3235"/>
        <w:r w:rsidR="00047CD7" w:rsidDel="00A21027">
          <w:rPr>
            <w:rStyle w:val="CommentReference"/>
            <w:rFonts w:eastAsia="MS Mincho"/>
            <w:b w:val="0"/>
            <w:lang w:eastAsia="ja-JP"/>
          </w:rPr>
          <w:commentReference w:id="3235"/>
        </w:r>
        <w:r w:rsidRPr="00785C54" w:rsidDel="00A21027">
          <w:rPr>
            <w:szCs w:val="24"/>
          </w:rPr>
          <w:delText xml:space="preserve"> </w:delText>
        </w:r>
      </w:del>
      <w:r w:rsidRPr="00785C54">
        <w:rPr>
          <w:szCs w:val="24"/>
        </w:rPr>
        <w:t>— Context diagram for Basic Samples — SamplingProcedure</w:t>
      </w:r>
    </w:p>
    <w:p w14:paraId="66833998"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38" w:name="_Toc113373551"/>
      <w:r w:rsidRPr="00785C54">
        <w:rPr>
          <w:rFonts w:eastAsia="Times New Roman"/>
          <w:szCs w:val="24"/>
        </w:rPr>
        <w:t>PreparationProcedure</w:t>
      </w:r>
      <w:bookmarkEnd w:id="3238"/>
    </w:p>
    <w:p w14:paraId="53457B72"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39" w:name="_Toc113373552"/>
      <w:r w:rsidRPr="00785C54">
        <w:rPr>
          <w:rFonts w:eastAsia="Times New Roman"/>
          <w:szCs w:val="24"/>
        </w:rPr>
        <w:t>PreparationProcedure Requirements Class</w:t>
      </w:r>
      <w:bookmarkEnd w:id="323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E736713"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B3F9917" w14:textId="2EBB285C"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31E0F713" w14:textId="537AC42F" w:rsidR="005B5EAD" w:rsidRPr="00785C54" w:rsidRDefault="005B5EAD" w:rsidP="00785C54">
            <w:pPr>
              <w:pStyle w:val="Tableheader"/>
              <w:autoSpaceDE w:val="0"/>
              <w:autoSpaceDN w:val="0"/>
              <w:adjustRightInd w:val="0"/>
              <w:jc w:val="both"/>
              <w:rPr>
                <w:szCs w:val="20"/>
              </w:rPr>
            </w:pPr>
            <w:r w:rsidRPr="00785C54">
              <w:rPr>
                <w:szCs w:val="24"/>
              </w:rPr>
              <w:t>/req/sam-basic/PreparationProcedure</w:t>
            </w:r>
          </w:p>
        </w:tc>
      </w:tr>
      <w:tr w:rsidR="005B5EAD" w:rsidRPr="00785C54" w14:paraId="523CEE44"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C460F34" w14:textId="0F4B5EE7"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36C22CC9" w14:textId="1DEE6F5A"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0FC252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68D78FA" w14:textId="06C0A699"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C66D33A" w14:textId="79EEA709"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40" w:author="Ilkka Rinne" w:date="2022-09-06T15:32:00Z">
              <w:r w:rsidRPr="00785C54" w:rsidDel="003613DB">
                <w:rPr>
                  <w:szCs w:val="24"/>
                </w:rPr>
                <w:delText>-</w:delText>
              </w:r>
            </w:del>
            <w:ins w:id="3241" w:author="Ilkka Rinne" w:date="2022-09-06T15:32:00Z">
              <w:r w:rsidR="003613DB">
                <w:rPr>
                  <w:szCs w:val="24"/>
                </w:rPr>
                <w:t>–</w:t>
              </w:r>
            </w:ins>
            <w:r w:rsidRPr="00785C54">
              <w:rPr>
                <w:szCs w:val="24"/>
              </w:rPr>
              <w:t xml:space="preserve"> PreparationProcedure</w:t>
            </w:r>
          </w:p>
        </w:tc>
      </w:tr>
      <w:tr w:rsidR="005B5EAD" w:rsidRPr="00785C54" w14:paraId="71E3A42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CD2B1D6" w14:textId="6123AD18"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9FD34E9" w14:textId="4453DEDE"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A2A3A4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451CB638" w14:textId="357C526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79876492" w14:textId="2D0EAD40"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1638872E"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109F4AF" w14:textId="52817BE0"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5FC96F9" w14:textId="1AA3DA4B" w:rsidR="005B5EAD" w:rsidRPr="00785C54" w:rsidRDefault="005B5EAD" w:rsidP="00785C54">
            <w:pPr>
              <w:pStyle w:val="Tablebody"/>
              <w:autoSpaceDE w:val="0"/>
              <w:autoSpaceDN w:val="0"/>
              <w:adjustRightInd w:val="0"/>
              <w:jc w:val="both"/>
              <w:rPr>
                <w:szCs w:val="20"/>
              </w:rPr>
            </w:pPr>
            <w:r w:rsidRPr="00785C54">
              <w:rPr>
                <w:szCs w:val="24"/>
              </w:rPr>
              <w:t>/req/sam-core/AbstractPreparationProcedure</w:t>
            </w:r>
          </w:p>
        </w:tc>
      </w:tr>
      <w:tr w:rsidR="005B5EAD" w:rsidRPr="00785C54" w14:paraId="1DA56B77"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11A6B672" w14:textId="207CE9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43B1F8DF" w14:textId="5A510925"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21FAB26B" w14:textId="3EB2CC38" w:rsidR="003D1A1E" w:rsidRPr="00785C54" w:rsidRDefault="00BB7007" w:rsidP="00785C54">
      <w:pPr>
        <w:pStyle w:val="BodyText"/>
      </w:pPr>
      <w:ins w:id="3242" w:author="Katharina Schleidt" w:date="2022-08-13T18:04:00Z">
        <w:r w:rsidRPr="00785C54">
          <w:rPr>
            <w:szCs w:val="24"/>
          </w:rPr>
          <w:t>PreparationProcedure</w:t>
        </w:r>
        <w:r w:rsidRPr="00BB7007">
          <w:t xml:space="preserve"> from the Basic Samples is described as a class diagram in Figure 3</w:t>
        </w:r>
      </w:ins>
      <w:ins w:id="3243" w:author="Ilkka Rinne" w:date="2022-09-06T14:29:00Z">
        <w:r w:rsidR="00D73867">
          <w:t>4</w:t>
        </w:r>
      </w:ins>
      <w:ins w:id="3244" w:author="Katharina Schleidt" w:date="2022-08-13T18:04:00Z">
        <w:del w:id="3245" w:author="Ilkka Rinne" w:date="2022-09-06T14:29:00Z">
          <w:r w:rsidDel="00D73867">
            <w:delText>3</w:delText>
          </w:r>
        </w:del>
        <w:r w:rsidRPr="00BB7007">
          <w:t>. The schema is fully described in 13.</w:t>
        </w:r>
        <w:r>
          <w:t>9</w:t>
        </w:r>
        <w:r w:rsidRPr="00BB7007">
          <w:t>.</w:t>
        </w:r>
      </w:ins>
      <w:r w:rsidR="003D1A1E" w:rsidRPr="00785C54">
        <w:t> </w:t>
      </w:r>
    </w:p>
    <w:p w14:paraId="55980AA0" w14:textId="6F0DE01E"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46" w:author="Ilkka Rinne" w:date="2022-09-06T14:28:00Z">
        <w:r w:rsidRPr="00785C54" w:rsidDel="00D73867">
          <w:rPr>
            <w:noProof/>
            <w:szCs w:val="24"/>
          </w:rPr>
          <w:drawing>
            <wp:inline distT="0" distB="0" distL="0" distR="0" wp14:anchorId="5DCA8D17" wp14:editId="64CD54A4">
              <wp:extent cx="5763780" cy="2968758"/>
              <wp:effectExtent l="0" t="0" r="8890" b="3175"/>
              <wp:docPr id="33" name="Picture 33"/>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47" w:author="Ilkka Rinne" w:date="2022-09-06T14:28:00Z">
        <w:r w:rsidR="00D73867">
          <w:rPr>
            <w:noProof/>
            <w:szCs w:val="24"/>
          </w:rPr>
          <w:drawing>
            <wp:inline distT="0" distB="0" distL="0" distR="0" wp14:anchorId="025BDE35" wp14:editId="68F5364D">
              <wp:extent cx="5290969" cy="5620624"/>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05">
                        <a:extLst>
                          <a:ext uri="{28A0092B-C50C-407E-A947-70E740481C1C}">
                            <a14:useLocalDpi xmlns:a14="http://schemas.microsoft.com/office/drawing/2010/main" val="0"/>
                          </a:ext>
                        </a:extLst>
                      </a:blip>
                      <a:stretch>
                        <a:fillRect/>
                      </a:stretch>
                    </pic:blipFill>
                    <pic:spPr>
                      <a:xfrm>
                        <a:off x="0" y="0"/>
                        <a:ext cx="5299713" cy="5629912"/>
                      </a:xfrm>
                      <a:prstGeom prst="rect">
                        <a:avLst/>
                      </a:prstGeom>
                    </pic:spPr>
                  </pic:pic>
                </a:graphicData>
              </a:graphic>
            </wp:inline>
          </w:drawing>
        </w:r>
      </w:ins>
    </w:p>
    <w:p w14:paraId="44DC9249" w14:textId="7C8B5107" w:rsidR="005B5EAD" w:rsidRPr="00785C54" w:rsidRDefault="005B5EAD" w:rsidP="00785C54">
      <w:pPr>
        <w:pStyle w:val="Figuretitle"/>
        <w:autoSpaceDE w:val="0"/>
        <w:autoSpaceDN w:val="0"/>
        <w:adjustRightInd w:val="0"/>
        <w:outlineLvl w:val="0"/>
        <w:rPr>
          <w:szCs w:val="24"/>
        </w:rPr>
      </w:pPr>
      <w:commentRangeStart w:id="3248"/>
      <w:r w:rsidRPr="00785C54">
        <w:rPr>
          <w:szCs w:val="24"/>
        </w:rPr>
        <w:t>Figure 3</w:t>
      </w:r>
      <w:ins w:id="3249" w:author="Ilkka Rinne" w:date="2022-09-06T14:29:00Z">
        <w:r w:rsidR="00D73867">
          <w:rPr>
            <w:szCs w:val="24"/>
          </w:rPr>
          <w:t>4</w:t>
        </w:r>
      </w:ins>
      <w:del w:id="3250" w:author="Ilkka Rinne" w:date="2022-09-06T14:29:00Z">
        <w:r w:rsidRPr="00785C54" w:rsidDel="00D73867">
          <w:rPr>
            <w:szCs w:val="24"/>
          </w:rPr>
          <w:delText>3</w:delText>
        </w:r>
      </w:del>
      <w:commentRangeEnd w:id="3248"/>
      <w:r w:rsidR="00047CD7">
        <w:rPr>
          <w:rStyle w:val="CommentReference"/>
          <w:rFonts w:eastAsia="MS Mincho"/>
          <w:b w:val="0"/>
          <w:lang w:eastAsia="ja-JP"/>
        </w:rPr>
        <w:commentReference w:id="3248"/>
      </w:r>
      <w:r w:rsidRPr="00785C54">
        <w:rPr>
          <w:szCs w:val="24"/>
        </w:rPr>
        <w:t xml:space="preserve"> — Context diagram for Basic Samples — PreparationProcedure</w:t>
      </w:r>
    </w:p>
    <w:p w14:paraId="5CE4E584"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51" w:name="_Toc113373553"/>
      <w:r w:rsidRPr="00785C54">
        <w:rPr>
          <w:rFonts w:eastAsia="Times New Roman"/>
          <w:szCs w:val="24"/>
        </w:rPr>
        <w:t>PreparationStep</w:t>
      </w:r>
      <w:bookmarkEnd w:id="3251"/>
    </w:p>
    <w:p w14:paraId="5445E17A"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52" w:name="_Toc113373554"/>
      <w:r w:rsidRPr="00785C54">
        <w:rPr>
          <w:rFonts w:eastAsia="Times New Roman"/>
          <w:szCs w:val="24"/>
        </w:rPr>
        <w:t>PreparationStep Requirements Class</w:t>
      </w:r>
      <w:bookmarkEnd w:id="325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5F29F7C0"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37A4FFD5" w14:textId="104F6E62"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4FF7594E" w14:textId="079C4322" w:rsidR="005B5EAD" w:rsidRPr="00785C54" w:rsidRDefault="005B5EAD" w:rsidP="00785C54">
            <w:pPr>
              <w:pStyle w:val="Tableheader"/>
              <w:autoSpaceDE w:val="0"/>
              <w:autoSpaceDN w:val="0"/>
              <w:adjustRightInd w:val="0"/>
              <w:jc w:val="both"/>
              <w:rPr>
                <w:szCs w:val="20"/>
              </w:rPr>
            </w:pPr>
            <w:r w:rsidRPr="00785C54">
              <w:rPr>
                <w:szCs w:val="24"/>
              </w:rPr>
              <w:t>/req/sam-basic/PreparationStep</w:t>
            </w:r>
          </w:p>
        </w:tc>
      </w:tr>
      <w:tr w:rsidR="005B5EAD" w:rsidRPr="00785C54" w14:paraId="303781FD"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68126899" w14:textId="72966E33"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2543AC58" w14:textId="3CB9BAFF"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D3596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C828E77" w14:textId="6A579520"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17A056FB" w14:textId="14EFE1E3"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53" w:author="Ilkka Rinne" w:date="2022-09-06T15:32:00Z">
              <w:r w:rsidRPr="00785C54" w:rsidDel="003613DB">
                <w:rPr>
                  <w:szCs w:val="24"/>
                </w:rPr>
                <w:delText>-</w:delText>
              </w:r>
            </w:del>
            <w:ins w:id="3254" w:author="Ilkka Rinne" w:date="2022-09-06T15:32:00Z">
              <w:r w:rsidR="003613DB">
                <w:rPr>
                  <w:szCs w:val="24"/>
                </w:rPr>
                <w:t>–</w:t>
              </w:r>
            </w:ins>
            <w:r w:rsidRPr="00785C54">
              <w:rPr>
                <w:szCs w:val="24"/>
              </w:rPr>
              <w:t xml:space="preserve"> PreparationStep</w:t>
            </w:r>
          </w:p>
        </w:tc>
      </w:tr>
      <w:tr w:rsidR="005B5EAD" w:rsidRPr="00785C54" w14:paraId="7160019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D3EDE1" w14:textId="6512F27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C598569" w14:textId="4AF54A2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3E0BB66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0B299550" w14:textId="40699D0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551CBFE" w14:textId="2F4F279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F30A50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2605851" w14:textId="1E81DC85" w:rsidR="005B5EAD" w:rsidRPr="00785C54" w:rsidRDefault="005B5EAD" w:rsidP="00785C54">
            <w:pPr>
              <w:pStyle w:val="Tablebody"/>
              <w:autoSpaceDE w:val="0"/>
              <w:autoSpaceDN w:val="0"/>
              <w:adjustRightInd w:val="0"/>
              <w:jc w:val="both"/>
              <w:rPr>
                <w:szCs w:val="20"/>
              </w:rPr>
            </w:pPr>
            <w:r w:rsidRPr="00785C54">
              <w:rPr>
                <w:szCs w:val="24"/>
              </w:rPr>
              <w:t>Imports</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528F44B" w14:textId="5FB20CA7" w:rsidR="005B5EAD" w:rsidRPr="00785C54" w:rsidRDefault="005B5EAD" w:rsidP="00785C54">
            <w:pPr>
              <w:pStyle w:val="Tablebody"/>
              <w:autoSpaceDE w:val="0"/>
              <w:autoSpaceDN w:val="0"/>
              <w:adjustRightInd w:val="0"/>
              <w:jc w:val="both"/>
              <w:rPr>
                <w:szCs w:val="20"/>
              </w:rPr>
            </w:pPr>
            <w:r w:rsidRPr="00785C54">
              <w:rPr>
                <w:szCs w:val="24"/>
              </w:rPr>
              <w:t>/req/sam-core/AbstractPreparationStep</w:t>
            </w:r>
          </w:p>
        </w:tc>
      </w:tr>
      <w:tr w:rsidR="005B5EAD" w:rsidRPr="00785C54" w14:paraId="45C7F77E"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7838F2AF" w14:textId="26E0F6E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BC3134B" w14:textId="3B72734D" w:rsidR="005B5EAD" w:rsidRPr="00785C54" w:rsidRDefault="005B5EAD" w:rsidP="00785C54">
            <w:pPr>
              <w:pStyle w:val="Tablebody"/>
              <w:autoSpaceDE w:val="0"/>
              <w:autoSpaceDN w:val="0"/>
              <w:adjustRightInd w:val="0"/>
              <w:jc w:val="both"/>
              <w:rPr>
                <w:szCs w:val="20"/>
              </w:rPr>
            </w:pPr>
            <w:r w:rsidRPr="00785C54">
              <w:rPr>
                <w:szCs w:val="24"/>
              </w:rPr>
              <w:t>/req/obs-basic/gen/link-sem</w:t>
            </w:r>
          </w:p>
        </w:tc>
      </w:tr>
    </w:tbl>
    <w:p w14:paraId="4B6CE216" w14:textId="1D98A51F" w:rsidR="003D1A1E" w:rsidRPr="00785C54" w:rsidRDefault="00BB7007" w:rsidP="00785C54">
      <w:pPr>
        <w:pStyle w:val="BodyText"/>
      </w:pPr>
      <w:ins w:id="3255" w:author="Katharina Schleidt" w:date="2022-08-13T18:05:00Z">
        <w:r w:rsidRPr="00785C54">
          <w:rPr>
            <w:szCs w:val="24"/>
          </w:rPr>
          <w:t>PreparationStep</w:t>
        </w:r>
        <w:r w:rsidRPr="00BB7007">
          <w:t xml:space="preserve"> </w:t>
        </w:r>
      </w:ins>
      <w:ins w:id="3256" w:author="Katharina Schleidt" w:date="2022-08-13T18:04:00Z">
        <w:r w:rsidRPr="00BB7007">
          <w:t>from the Basic Samples is described as a class diagram in Figure 3</w:t>
        </w:r>
      </w:ins>
      <w:ins w:id="3257" w:author="Ilkka Rinne" w:date="2022-09-06T14:29:00Z">
        <w:r w:rsidR="00476D80">
          <w:t>5</w:t>
        </w:r>
      </w:ins>
      <w:ins w:id="3258" w:author="Katharina Schleidt" w:date="2022-08-13T18:04:00Z">
        <w:del w:id="3259" w:author="Ilkka Rinne" w:date="2022-09-06T14:29:00Z">
          <w:r w:rsidDel="00476D80">
            <w:delText>4</w:delText>
          </w:r>
        </w:del>
        <w:r w:rsidRPr="00BB7007">
          <w:t>. The schema is fully described in 13.</w:t>
        </w:r>
        <w:r>
          <w:t>10</w:t>
        </w:r>
        <w:r w:rsidRPr="00BB7007">
          <w:t>.</w:t>
        </w:r>
      </w:ins>
      <w:r w:rsidR="003D1A1E" w:rsidRPr="00785C54">
        <w:t> </w:t>
      </w:r>
    </w:p>
    <w:p w14:paraId="5C441902" w14:textId="34B8F17D"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60" w:author="Ilkka Rinne" w:date="2022-09-06T14:29:00Z">
        <w:r w:rsidRPr="00785C54" w:rsidDel="00476D80">
          <w:rPr>
            <w:noProof/>
            <w:szCs w:val="24"/>
          </w:rPr>
          <w:drawing>
            <wp:inline distT="0" distB="0" distL="0" distR="0" wp14:anchorId="274F6AB1" wp14:editId="5F681609">
              <wp:extent cx="5763780" cy="2968758"/>
              <wp:effectExtent l="0" t="0" r="8890" b="3175"/>
              <wp:docPr id="34" name="Picture 34"/>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3780" cy="2968758"/>
                      </a:xfrm>
                      <a:prstGeom prst="rect">
                        <a:avLst/>
                      </a:prstGeom>
                    </pic:spPr>
                  </pic:pic>
                </a:graphicData>
              </a:graphic>
            </wp:inline>
          </w:drawing>
        </w:r>
      </w:del>
      <w:ins w:id="3261" w:author="Ilkka Rinne" w:date="2022-09-06T14:29:00Z">
        <w:r w:rsidR="00476D80">
          <w:rPr>
            <w:noProof/>
            <w:szCs w:val="24"/>
          </w:rPr>
          <w:drawing>
            <wp:inline distT="0" distB="0" distL="0" distR="0" wp14:anchorId="36152998" wp14:editId="5ADBBB5C">
              <wp:extent cx="5478011" cy="620152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7">
                        <a:extLst>
                          <a:ext uri="{28A0092B-C50C-407E-A947-70E740481C1C}">
                            <a14:useLocalDpi xmlns:a14="http://schemas.microsoft.com/office/drawing/2010/main" val="0"/>
                          </a:ext>
                        </a:extLst>
                      </a:blip>
                      <a:stretch>
                        <a:fillRect/>
                      </a:stretch>
                    </pic:blipFill>
                    <pic:spPr>
                      <a:xfrm>
                        <a:off x="0" y="0"/>
                        <a:ext cx="5487835" cy="6212643"/>
                      </a:xfrm>
                      <a:prstGeom prst="rect">
                        <a:avLst/>
                      </a:prstGeom>
                    </pic:spPr>
                  </pic:pic>
                </a:graphicData>
              </a:graphic>
            </wp:inline>
          </w:drawing>
        </w:r>
      </w:ins>
    </w:p>
    <w:p w14:paraId="3B8054BE" w14:textId="19503085" w:rsidR="005B5EAD" w:rsidRPr="00785C54" w:rsidRDefault="005B5EAD" w:rsidP="00785C54">
      <w:pPr>
        <w:pStyle w:val="Figuretitle"/>
        <w:autoSpaceDE w:val="0"/>
        <w:autoSpaceDN w:val="0"/>
        <w:adjustRightInd w:val="0"/>
        <w:outlineLvl w:val="0"/>
        <w:rPr>
          <w:szCs w:val="24"/>
        </w:rPr>
      </w:pPr>
      <w:commentRangeStart w:id="3262"/>
      <w:r w:rsidRPr="00785C54">
        <w:rPr>
          <w:szCs w:val="24"/>
        </w:rPr>
        <w:t>Figure 3</w:t>
      </w:r>
      <w:ins w:id="3263" w:author="Ilkka Rinne" w:date="2022-09-06T14:29:00Z">
        <w:r w:rsidR="00476D80">
          <w:rPr>
            <w:szCs w:val="24"/>
          </w:rPr>
          <w:t>5</w:t>
        </w:r>
      </w:ins>
      <w:del w:id="3264" w:author="Ilkka Rinne" w:date="2022-09-06T14:29:00Z">
        <w:r w:rsidRPr="00785C54" w:rsidDel="00476D80">
          <w:rPr>
            <w:szCs w:val="24"/>
          </w:rPr>
          <w:delText>4</w:delText>
        </w:r>
      </w:del>
      <w:r w:rsidRPr="00785C54">
        <w:rPr>
          <w:szCs w:val="24"/>
        </w:rPr>
        <w:t xml:space="preserve"> </w:t>
      </w:r>
      <w:commentRangeEnd w:id="3262"/>
      <w:r w:rsidR="00047CD7">
        <w:rPr>
          <w:rStyle w:val="CommentReference"/>
          <w:rFonts w:eastAsia="MS Mincho"/>
          <w:b w:val="0"/>
          <w:lang w:eastAsia="ja-JP"/>
        </w:rPr>
        <w:commentReference w:id="3262"/>
      </w:r>
      <w:r w:rsidRPr="00785C54">
        <w:rPr>
          <w:szCs w:val="24"/>
        </w:rPr>
        <w:t>— Context diagram for Basic Samples — PreparationStep</w:t>
      </w:r>
    </w:p>
    <w:p w14:paraId="453FCFE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265" w:name="_Toc113373555"/>
      <w:r w:rsidRPr="00785C54">
        <w:rPr>
          <w:rFonts w:eastAsia="Times New Roman"/>
          <w:szCs w:val="24"/>
        </w:rPr>
        <w:t>SampleCollection</w:t>
      </w:r>
      <w:bookmarkEnd w:id="3265"/>
    </w:p>
    <w:p w14:paraId="3C1759FC"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66" w:name="_Toc113373556"/>
      <w:r w:rsidRPr="00785C54">
        <w:rPr>
          <w:rFonts w:eastAsia="Times New Roman"/>
          <w:szCs w:val="24"/>
        </w:rPr>
        <w:t>SampleCollection Requirements Class</w:t>
      </w:r>
      <w:bookmarkEnd w:id="326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354FDD4E"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51B6F30F" w14:textId="7750030F"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29766CE" w14:textId="129DA7E6" w:rsidR="005B5EAD" w:rsidRPr="00785C54" w:rsidRDefault="005B5EAD" w:rsidP="00785C54">
            <w:pPr>
              <w:pStyle w:val="Tableheader"/>
              <w:autoSpaceDE w:val="0"/>
              <w:autoSpaceDN w:val="0"/>
              <w:adjustRightInd w:val="0"/>
              <w:jc w:val="both"/>
              <w:rPr>
                <w:szCs w:val="20"/>
              </w:rPr>
            </w:pPr>
            <w:r w:rsidRPr="00785C54">
              <w:rPr>
                <w:szCs w:val="24"/>
              </w:rPr>
              <w:t>/req/sam-basic/SampleCollection</w:t>
            </w:r>
          </w:p>
        </w:tc>
      </w:tr>
      <w:tr w:rsidR="005B5EAD" w:rsidRPr="00785C54" w14:paraId="62D74C1A"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53E9C58A" w14:textId="46DB54B9"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4A4C0E8E" w14:textId="37490AD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40CBF0C5"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88F7E93" w14:textId="66D3A30C"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7B448" w14:textId="519A40CD"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67" w:author="Ilkka Rinne" w:date="2022-09-06T15:32:00Z">
              <w:r w:rsidRPr="00785C54" w:rsidDel="003613DB">
                <w:rPr>
                  <w:szCs w:val="24"/>
                </w:rPr>
                <w:delText>-</w:delText>
              </w:r>
            </w:del>
            <w:ins w:id="3268" w:author="Ilkka Rinne" w:date="2022-09-06T15:32:00Z">
              <w:r w:rsidR="003613DB">
                <w:rPr>
                  <w:szCs w:val="24"/>
                </w:rPr>
                <w:t>–</w:t>
              </w:r>
            </w:ins>
            <w:r w:rsidRPr="00785C54">
              <w:rPr>
                <w:szCs w:val="24"/>
              </w:rPr>
              <w:t xml:space="preserve"> SampleCollection</w:t>
            </w:r>
          </w:p>
        </w:tc>
      </w:tr>
      <w:tr w:rsidR="005B5EAD" w:rsidRPr="00785C54" w14:paraId="0D2C7CC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6AE07B66" w14:textId="224682E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40EADCFC" w14:textId="07B5E12B"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9E5A08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EBC825C" w14:textId="66F9D0FB"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E204FA" w14:textId="290DFC28"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26EA192B"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94CD767" w14:textId="7230C4C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3F05B44" w14:textId="77621E43" w:rsidR="005B5EAD" w:rsidRPr="00785C54" w:rsidRDefault="005B5EAD" w:rsidP="00785C54">
            <w:pPr>
              <w:pStyle w:val="Tablebody"/>
              <w:autoSpaceDE w:val="0"/>
              <w:autoSpaceDN w:val="0"/>
              <w:adjustRightInd w:val="0"/>
              <w:jc w:val="both"/>
              <w:rPr>
                <w:szCs w:val="20"/>
              </w:rPr>
            </w:pPr>
            <w:r w:rsidRPr="00785C54">
              <w:rPr>
                <w:szCs w:val="24"/>
              </w:rPr>
              <w:t>/req/sam-basic/SampleCollection/SampleCollection-sem</w:t>
            </w:r>
          </w:p>
        </w:tc>
      </w:tr>
      <w:tr w:rsidR="005B5EAD" w:rsidRPr="00785C54" w14:paraId="7DC7C24C"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DD45BD0" w14:textId="1221D36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6D3288E" w14:textId="2E3CAAE7" w:rsidR="005B5EAD" w:rsidRPr="00785C54" w:rsidRDefault="005B5EAD" w:rsidP="00785C54">
            <w:pPr>
              <w:pStyle w:val="Tablebody"/>
              <w:autoSpaceDE w:val="0"/>
              <w:autoSpaceDN w:val="0"/>
              <w:adjustRightInd w:val="0"/>
              <w:jc w:val="both"/>
              <w:rPr>
                <w:szCs w:val="20"/>
              </w:rPr>
            </w:pPr>
            <w:r w:rsidRPr="00785C54">
              <w:rPr>
                <w:szCs w:val="24"/>
              </w:rPr>
              <w:t>/req/sam-basic/SampleCollection/member-sem</w:t>
            </w:r>
          </w:p>
        </w:tc>
      </w:tr>
      <w:tr w:rsidR="005B5EAD" w:rsidRPr="00785C54" w14:paraId="4F4575DD"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375E155" w14:textId="35AE2D47"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0C52604F" w14:textId="73129E42" w:rsidR="005B5EAD" w:rsidRPr="00785C54" w:rsidRDefault="005B5EAD" w:rsidP="00785C54">
            <w:pPr>
              <w:pStyle w:val="Tablebody"/>
              <w:autoSpaceDE w:val="0"/>
              <w:autoSpaceDN w:val="0"/>
              <w:adjustRightInd w:val="0"/>
              <w:jc w:val="both"/>
              <w:rPr>
                <w:szCs w:val="20"/>
              </w:rPr>
            </w:pPr>
            <w:r w:rsidRPr="00785C54">
              <w:rPr>
                <w:szCs w:val="24"/>
              </w:rPr>
              <w:t>/req/sam-basic/SampleCollection/relatedCollection-sem</w:t>
            </w:r>
          </w:p>
        </w:tc>
      </w:tr>
      <w:tr w:rsidR="005B5EAD" w:rsidRPr="00785C54" w14:paraId="3F13561C"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36C77DD8" w14:textId="7F0D67E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1E33AA27" w14:textId="34693B92" w:rsidR="005B5EAD" w:rsidRPr="00785C54" w:rsidRDefault="005B5EAD" w:rsidP="00785C54">
            <w:pPr>
              <w:pStyle w:val="Tablebody"/>
              <w:autoSpaceDE w:val="0"/>
              <w:autoSpaceDN w:val="0"/>
              <w:adjustRightInd w:val="0"/>
              <w:jc w:val="both"/>
              <w:rPr>
                <w:szCs w:val="20"/>
              </w:rPr>
            </w:pPr>
            <w:r w:rsidRPr="00785C54">
              <w:rPr>
                <w:szCs w:val="24"/>
              </w:rPr>
              <w:t>/req/obs-core/gen/metadata-sem</w:t>
            </w:r>
          </w:p>
        </w:tc>
      </w:tr>
    </w:tbl>
    <w:p w14:paraId="386550FE" w14:textId="34EDAB14" w:rsidR="003D1A1E" w:rsidRPr="00785C54" w:rsidRDefault="00BB7007" w:rsidP="00785C54">
      <w:pPr>
        <w:pStyle w:val="BodyText"/>
      </w:pPr>
      <w:ins w:id="3269" w:author="Katharina Schleidt" w:date="2022-08-13T18:05:00Z">
        <w:r w:rsidRPr="00785C54">
          <w:rPr>
            <w:szCs w:val="24"/>
          </w:rPr>
          <w:t>SampleCollection</w:t>
        </w:r>
        <w:r w:rsidRPr="00BB7007">
          <w:t xml:space="preserve"> from the Basic Samples is described as a class diagram in Figure 3</w:t>
        </w:r>
      </w:ins>
      <w:ins w:id="3270" w:author="Ilkka Rinne" w:date="2022-09-06T14:30:00Z">
        <w:r w:rsidR="00BD2BC0">
          <w:t>6</w:t>
        </w:r>
      </w:ins>
      <w:ins w:id="3271" w:author="Katharina Schleidt" w:date="2022-08-13T18:05:00Z">
        <w:del w:id="3272" w:author="Ilkka Rinne" w:date="2022-09-06T14:30:00Z">
          <w:r w:rsidR="00E804F5" w:rsidDel="00BD2BC0">
            <w:delText>5</w:delText>
          </w:r>
        </w:del>
        <w:r w:rsidRPr="00BB7007">
          <w:t>. The schema is fully described in 13.1</w:t>
        </w:r>
        <w:r w:rsidR="00E804F5">
          <w:t>1</w:t>
        </w:r>
        <w:r w:rsidRPr="00BB7007">
          <w:t>.</w:t>
        </w:r>
      </w:ins>
      <w:r w:rsidR="003D1A1E" w:rsidRPr="00785C54">
        <w:t> </w:t>
      </w:r>
    </w:p>
    <w:p w14:paraId="198DAA56" w14:textId="17295EBC"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273" w:author="Ilkka Rinne" w:date="2022-09-06T14:30:00Z">
        <w:r w:rsidRPr="00785C54" w:rsidDel="00BD2BC0">
          <w:rPr>
            <w:noProof/>
            <w:szCs w:val="24"/>
          </w:rPr>
          <w:drawing>
            <wp:inline distT="0" distB="0" distL="0" distR="0" wp14:anchorId="1FF49E4D" wp14:editId="74543DC2">
              <wp:extent cx="5763780" cy="2779782"/>
              <wp:effectExtent l="0" t="0" r="8890" b="1905"/>
              <wp:docPr id="35" name="Picture 35"/>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3780" cy="2779782"/>
                      </a:xfrm>
                      <a:prstGeom prst="rect">
                        <a:avLst/>
                      </a:prstGeom>
                    </pic:spPr>
                  </pic:pic>
                </a:graphicData>
              </a:graphic>
            </wp:inline>
          </w:drawing>
        </w:r>
      </w:del>
      <w:ins w:id="3274" w:author="Ilkka Rinne" w:date="2022-09-06T14:30:00Z">
        <w:r w:rsidR="00BD2BC0">
          <w:rPr>
            <w:noProof/>
            <w:szCs w:val="24"/>
          </w:rPr>
          <w:drawing>
            <wp:inline distT="0" distB="0" distL="0" distR="0" wp14:anchorId="2924077F" wp14:editId="7284EBF1">
              <wp:extent cx="5398177" cy="3296873"/>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9">
                        <a:extLst>
                          <a:ext uri="{28A0092B-C50C-407E-A947-70E740481C1C}">
                            <a14:useLocalDpi xmlns:a14="http://schemas.microsoft.com/office/drawing/2010/main" val="0"/>
                          </a:ext>
                        </a:extLst>
                      </a:blip>
                      <a:stretch>
                        <a:fillRect/>
                      </a:stretch>
                    </pic:blipFill>
                    <pic:spPr>
                      <a:xfrm>
                        <a:off x="0" y="0"/>
                        <a:ext cx="5410572" cy="3304443"/>
                      </a:xfrm>
                      <a:prstGeom prst="rect">
                        <a:avLst/>
                      </a:prstGeom>
                    </pic:spPr>
                  </pic:pic>
                </a:graphicData>
              </a:graphic>
            </wp:inline>
          </w:drawing>
        </w:r>
      </w:ins>
    </w:p>
    <w:p w14:paraId="6ACC539F" w14:textId="29E012BA" w:rsidR="005B5EAD" w:rsidRPr="00785C54" w:rsidRDefault="005B5EAD" w:rsidP="00785C54">
      <w:pPr>
        <w:pStyle w:val="Figuretitle"/>
        <w:autoSpaceDE w:val="0"/>
        <w:autoSpaceDN w:val="0"/>
        <w:adjustRightInd w:val="0"/>
        <w:outlineLvl w:val="0"/>
        <w:rPr>
          <w:szCs w:val="24"/>
        </w:rPr>
      </w:pPr>
      <w:commentRangeStart w:id="3275"/>
      <w:r w:rsidRPr="00785C54">
        <w:rPr>
          <w:szCs w:val="24"/>
        </w:rPr>
        <w:t>Figure 3</w:t>
      </w:r>
      <w:ins w:id="3276" w:author="Ilkka Rinne" w:date="2022-09-06T14:30:00Z">
        <w:r w:rsidR="00BD2BC0">
          <w:rPr>
            <w:szCs w:val="24"/>
          </w:rPr>
          <w:t>6</w:t>
        </w:r>
      </w:ins>
      <w:del w:id="3277" w:author="Ilkka Rinne" w:date="2022-09-06T14:30:00Z">
        <w:r w:rsidRPr="00785C54" w:rsidDel="00BD2BC0">
          <w:rPr>
            <w:szCs w:val="24"/>
          </w:rPr>
          <w:delText>5</w:delText>
        </w:r>
      </w:del>
      <w:r w:rsidRPr="00785C54">
        <w:rPr>
          <w:szCs w:val="24"/>
        </w:rPr>
        <w:t xml:space="preserve"> </w:t>
      </w:r>
      <w:commentRangeEnd w:id="3275"/>
      <w:r w:rsidR="00047CD7">
        <w:rPr>
          <w:rStyle w:val="CommentReference"/>
          <w:rFonts w:eastAsia="MS Mincho"/>
          <w:b w:val="0"/>
          <w:lang w:eastAsia="ja-JP"/>
        </w:rPr>
        <w:commentReference w:id="3275"/>
      </w:r>
      <w:r w:rsidRPr="00785C54">
        <w:rPr>
          <w:szCs w:val="24"/>
        </w:rPr>
        <w:t>— Context diagram for Basic Samples — SampleCollection</w:t>
      </w:r>
    </w:p>
    <w:p w14:paraId="3BB0E54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78" w:name="_Toc113373557"/>
      <w:r w:rsidRPr="00785C54">
        <w:rPr>
          <w:rFonts w:eastAsia="Times New Roman"/>
          <w:szCs w:val="24"/>
        </w:rPr>
        <w:t>Feature type SampleCollection</w:t>
      </w:r>
      <w:bookmarkEnd w:id="327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E301231" w14:textId="77777777" w:rsidTr="0033443B">
        <w:trPr>
          <w:jc w:val="center"/>
        </w:trPr>
        <w:tc>
          <w:tcPr>
            <w:tcW w:w="4526" w:type="dxa"/>
            <w:tcMar>
              <w:top w:w="100" w:type="dxa"/>
              <w:left w:w="100" w:type="dxa"/>
              <w:bottom w:w="100" w:type="dxa"/>
              <w:right w:w="100" w:type="dxa"/>
            </w:tcMar>
          </w:tcPr>
          <w:p w14:paraId="70E32925" w14:textId="7BC86C92"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/req/sam-basic/SampleCollection/SampleCollection-sem</w:t>
            </w:r>
          </w:p>
        </w:tc>
        <w:tc>
          <w:tcPr>
            <w:tcW w:w="5245" w:type="dxa"/>
            <w:tcMar>
              <w:top w:w="100" w:type="dxa"/>
              <w:left w:w="100" w:type="dxa"/>
              <w:bottom w:w="100" w:type="dxa"/>
              <w:right w:w="100" w:type="dxa"/>
            </w:tcMar>
          </w:tcPr>
          <w:p w14:paraId="55AE639B" w14:textId="3E90A320" w:rsidR="005B5EAD" w:rsidRPr="00785C54" w:rsidRDefault="005B5EAD" w:rsidP="00785C54">
            <w:pPr>
              <w:pStyle w:val="Tablebody"/>
              <w:autoSpaceDE w:val="0"/>
              <w:autoSpaceDN w:val="0"/>
              <w:adjustRightInd w:val="0"/>
              <w:jc w:val="both"/>
              <w:rPr>
                <w:szCs w:val="20"/>
              </w:rPr>
            </w:pPr>
            <w:del w:id="3279" w:author="Katharina Schleidt" w:date="2022-08-10T20:04:00Z">
              <w:r w:rsidRPr="00785C54" w:rsidDel="00B36FFD">
                <w:rPr>
                  <w:szCs w:val="24"/>
                </w:rPr>
                <w:delText xml:space="preserve">A </w:delText>
              </w:r>
            </w:del>
            <w:ins w:id="3280" w:author="Katharina Schleidt" w:date="2022-08-10T20:05:00Z">
              <w:r w:rsidR="00B36FFD" w:rsidRPr="00B36FFD">
                <w:rPr>
                  <w:szCs w:val="24"/>
                </w:rPr>
                <w:t xml:space="preserve">A </w:t>
              </w:r>
              <w:r w:rsidR="00B36FFD" w:rsidRPr="00E91BC4">
                <w:rPr>
                  <w:b/>
                  <w:bCs/>
                  <w:szCs w:val="24"/>
                  <w:rPrChange w:id="3281" w:author="Katharina Schleidt" w:date="2022-08-13T17:33:00Z">
                    <w:rPr>
                      <w:szCs w:val="24"/>
                    </w:rPr>
                  </w:rPrChange>
                </w:rPr>
                <w:t>SampleCollection</w:t>
              </w:r>
              <w:r w:rsidR="00B36FFD" w:rsidRPr="00B36FFD">
                <w:rPr>
                  <w:szCs w:val="24"/>
                </w:rPr>
                <w:t xml:space="preserve"> shall be defined as </w:t>
              </w:r>
            </w:ins>
            <w:ins w:id="3282" w:author="Katharina Schleidt" w:date="2022-08-10T20:04:00Z">
              <w:r w:rsidR="00B36FFD">
                <w:rPr>
                  <w:szCs w:val="24"/>
                </w:rPr>
                <w:t>a</w:t>
              </w:r>
              <w:r w:rsidR="00B36FFD" w:rsidRPr="00785C54">
                <w:rPr>
                  <w:szCs w:val="24"/>
                </w:rPr>
                <w:t xml:space="preserve"> </w:t>
              </w:r>
            </w:ins>
            <w:r w:rsidRPr="00785C54">
              <w:rPr>
                <w:szCs w:val="24"/>
              </w:rPr>
              <w:t xml:space="preserve">collection of </w:t>
            </w:r>
            <w:r w:rsidRPr="00785C54">
              <w:rPr>
                <w:b/>
                <w:szCs w:val="24"/>
              </w:rPr>
              <w:t>Sample</w:t>
            </w:r>
            <w:r w:rsidRPr="00785C54">
              <w:rPr>
                <w:szCs w:val="24"/>
              </w:rPr>
              <w:t>s.</w:t>
            </w:r>
          </w:p>
        </w:tc>
      </w:tr>
    </w:tbl>
    <w:p w14:paraId="10D8C769" w14:textId="48171E18"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3" w:name="_Toc113373558"/>
      <w:r w:rsidRPr="00785C54">
        <w:rPr>
          <w:rFonts w:eastAsia="Times New Roman"/>
          <w:szCs w:val="24"/>
        </w:rPr>
        <w:t>Association member</w:t>
      </w:r>
      <w:bookmarkEnd w:id="328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62E471C8" w14:textId="77777777" w:rsidTr="0033443B">
        <w:trPr>
          <w:jc w:val="center"/>
        </w:trPr>
        <w:tc>
          <w:tcPr>
            <w:tcW w:w="4526" w:type="dxa"/>
            <w:tcMar>
              <w:top w:w="100" w:type="dxa"/>
              <w:left w:w="100" w:type="dxa"/>
              <w:bottom w:w="100" w:type="dxa"/>
              <w:right w:w="100" w:type="dxa"/>
            </w:tcMar>
          </w:tcPr>
          <w:p w14:paraId="6BEF8D79" w14:textId="6B557041"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/req/sam-basic/SampleCollection/member-sem</w:t>
            </w:r>
          </w:p>
        </w:tc>
        <w:tc>
          <w:tcPr>
            <w:tcW w:w="5245" w:type="dxa"/>
            <w:tcMar>
              <w:top w:w="100" w:type="dxa"/>
              <w:left w:w="100" w:type="dxa"/>
              <w:bottom w:w="100" w:type="dxa"/>
              <w:right w:w="100" w:type="dxa"/>
            </w:tcMar>
          </w:tcPr>
          <w:p w14:paraId="4678F07E"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w:t>
            </w:r>
            <w:r w:rsidRPr="00785C54">
              <w:rPr>
                <w:szCs w:val="24"/>
              </w:rPr>
              <w:t xml:space="preserve"> that is part of this </w:t>
            </w:r>
            <w:r w:rsidRPr="00785C54">
              <w:rPr>
                <w:b/>
                <w:szCs w:val="24"/>
              </w:rPr>
              <w:t>SampleCollection</w:t>
            </w:r>
            <w:r w:rsidRPr="00785C54">
              <w:rPr>
                <w:szCs w:val="24"/>
              </w:rPr>
              <w:t>.</w:t>
            </w:r>
          </w:p>
          <w:p w14:paraId="6A0F2AA8" w14:textId="64DD3CF8" w:rsidR="005B5EAD" w:rsidRPr="00785C54" w:rsidRDefault="005B5EAD" w:rsidP="00785C54">
            <w:pPr>
              <w:pStyle w:val="Tablebody"/>
              <w:autoSpaceDE w:val="0"/>
              <w:autoSpaceDN w:val="0"/>
              <w:adjustRightInd w:val="0"/>
              <w:jc w:val="both"/>
              <w:rPr>
                <w:szCs w:val="20"/>
              </w:rPr>
            </w:pPr>
            <w:r w:rsidRPr="00785C54">
              <w:rPr>
                <w:szCs w:val="24"/>
              </w:rPr>
              <w:t xml:space="preserve">If the </w:t>
            </w:r>
            <w:r w:rsidRPr="00785C54">
              <w:rPr>
                <w:b/>
                <w:szCs w:val="24"/>
              </w:rPr>
              <w:t>SampleCollection</w:t>
            </w:r>
            <w:r w:rsidRPr="00785C54">
              <w:rPr>
                <w:szCs w:val="24"/>
              </w:rPr>
              <w:t xml:space="preserve"> has members, the association with the role </w:t>
            </w:r>
            <w:r w:rsidRPr="00785C54">
              <w:rPr>
                <w:b/>
                <w:szCs w:val="24"/>
              </w:rPr>
              <w:t>member</w:t>
            </w:r>
            <w:r w:rsidRPr="00785C54">
              <w:rPr>
                <w:szCs w:val="24"/>
              </w:rPr>
              <w:t xml:space="preserve"> </w:t>
            </w:r>
            <w:del w:id="3284" w:author="Katharina Schleidt" w:date="2022-08-10T19:14:00Z">
              <w:r w:rsidRPr="00785C54" w:rsidDel="002F2035">
                <w:rPr>
                  <w:szCs w:val="24"/>
                </w:rPr>
                <w:delText>SHALL</w:delText>
              </w:r>
            </w:del>
            <w:ins w:id="3285" w:author="Katharina Schleidt" w:date="2022-08-10T19:14:00Z">
              <w:r w:rsidR="002F2035">
                <w:rPr>
                  <w:szCs w:val="24"/>
                </w:rPr>
                <w:t>shall</w:t>
              </w:r>
            </w:ins>
            <w:r w:rsidRPr="00785C54">
              <w:rPr>
                <w:szCs w:val="24"/>
              </w:rPr>
              <w:t xml:space="preserve"> be used.</w:t>
            </w:r>
          </w:p>
        </w:tc>
      </w:tr>
    </w:tbl>
    <w:p w14:paraId="5302E473" w14:textId="003FE8AC"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86" w:name="_Toc113373559"/>
      <w:r w:rsidRPr="00785C54">
        <w:rPr>
          <w:rFonts w:eastAsia="Times New Roman"/>
          <w:szCs w:val="24"/>
        </w:rPr>
        <w:t>Association relatedCollection</w:t>
      </w:r>
      <w:bookmarkEnd w:id="328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38F86F3" w14:textId="77777777" w:rsidTr="0033443B">
        <w:trPr>
          <w:jc w:val="center"/>
        </w:trPr>
        <w:tc>
          <w:tcPr>
            <w:tcW w:w="4526" w:type="dxa"/>
            <w:tcMar>
              <w:top w:w="100" w:type="dxa"/>
              <w:left w:w="100" w:type="dxa"/>
              <w:bottom w:w="100" w:type="dxa"/>
              <w:right w:w="100" w:type="dxa"/>
            </w:tcMar>
          </w:tcPr>
          <w:p w14:paraId="58C8F88F" w14:textId="333D420F"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/req/sam-basic/SampleCollection/relatedCollection-sem</w:t>
            </w:r>
          </w:p>
        </w:tc>
        <w:tc>
          <w:tcPr>
            <w:tcW w:w="5245" w:type="dxa"/>
            <w:tcMar>
              <w:top w:w="100" w:type="dxa"/>
              <w:left w:w="100" w:type="dxa"/>
              <w:bottom w:w="100" w:type="dxa"/>
              <w:right w:w="100" w:type="dxa"/>
            </w:tcMar>
          </w:tcPr>
          <w:p w14:paraId="4902C428"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SampleCollection</w:t>
            </w:r>
            <w:r w:rsidRPr="00785C54">
              <w:rPr>
                <w:szCs w:val="24"/>
              </w:rPr>
              <w:t xml:space="preserve"> the </w:t>
            </w:r>
            <w:r w:rsidRPr="00785C54">
              <w:rPr>
                <w:b/>
                <w:szCs w:val="24"/>
              </w:rPr>
              <w:t>SampleCollection</w:t>
            </w:r>
            <w:r w:rsidRPr="00785C54">
              <w:rPr>
                <w:szCs w:val="24"/>
              </w:rPr>
              <w:t xml:space="preserve"> is related to.</w:t>
            </w:r>
          </w:p>
          <w:p w14:paraId="705E7A87" w14:textId="2CAADB58" w:rsidR="005B5EAD" w:rsidRPr="00785C54" w:rsidRDefault="005B5EAD" w:rsidP="00785C54">
            <w:pPr>
              <w:pStyle w:val="Tablebody"/>
              <w:autoSpaceDE w:val="0"/>
              <w:autoSpaceDN w:val="0"/>
              <w:adjustRightInd w:val="0"/>
              <w:jc w:val="both"/>
              <w:rPr>
                <w:szCs w:val="20"/>
              </w:rPr>
            </w:pPr>
            <w:r w:rsidRPr="00785C54">
              <w:rPr>
                <w:szCs w:val="24"/>
              </w:rPr>
              <w:t xml:space="preserve">If a reference to a related </w:t>
            </w:r>
            <w:r w:rsidRPr="00785C54">
              <w:rPr>
                <w:b/>
                <w:szCs w:val="24"/>
              </w:rPr>
              <w:t>SampleCollection</w:t>
            </w:r>
            <w:r w:rsidRPr="00785C54">
              <w:rPr>
                <w:szCs w:val="24"/>
              </w:rPr>
              <w:t xml:space="preserve"> is provided, the association with role </w:t>
            </w:r>
            <w:r w:rsidRPr="00785C54">
              <w:rPr>
                <w:b/>
                <w:szCs w:val="24"/>
              </w:rPr>
              <w:t>relatedCollection</w:t>
            </w:r>
            <w:r w:rsidRPr="00785C54">
              <w:rPr>
                <w:szCs w:val="24"/>
              </w:rPr>
              <w:t xml:space="preserve"> </w:t>
            </w:r>
            <w:del w:id="3287" w:author="Katharina Schleidt" w:date="2022-08-10T19:14:00Z">
              <w:r w:rsidRPr="00785C54" w:rsidDel="002F2035">
                <w:rPr>
                  <w:szCs w:val="24"/>
                </w:rPr>
                <w:delText>SHALL</w:delText>
              </w:r>
            </w:del>
            <w:ins w:id="3288" w:author="Katharina Schleidt" w:date="2022-08-10T19:14:00Z">
              <w:r w:rsidR="002F2035">
                <w:rPr>
                  <w:szCs w:val="24"/>
                </w:rPr>
                <w:t>shall</w:t>
              </w:r>
            </w:ins>
            <w:r w:rsidRPr="00785C54">
              <w:rPr>
                <w:szCs w:val="24"/>
              </w:rPr>
              <w:t xml:space="preserve"> be used. The </w:t>
            </w:r>
            <w:r w:rsidRPr="00785C54">
              <w:rPr>
                <w:b/>
                <w:szCs w:val="24"/>
              </w:rPr>
              <w:t>context:GenericName</w:t>
            </w:r>
            <w:r w:rsidRPr="00785C54">
              <w:rPr>
                <w:szCs w:val="24"/>
              </w:rPr>
              <w:t xml:space="preserve"> qualifier of this association may be used to provide further information as to the nature of the relation.</w:t>
            </w:r>
          </w:p>
        </w:tc>
      </w:tr>
    </w:tbl>
    <w:p w14:paraId="761DC459" w14:textId="7C5E9897" w:rsidR="005B5EAD" w:rsidRPr="00785C54" w:rsidRDefault="005B5EAD" w:rsidP="00785C54">
      <w:pPr>
        <w:pStyle w:val="Heading2"/>
        <w:tabs>
          <w:tab w:val="left" w:pos="400"/>
        </w:tabs>
        <w:autoSpaceDE w:val="0"/>
        <w:autoSpaceDN w:val="0"/>
        <w:adjustRightInd w:val="0"/>
        <w:rPr>
          <w:rFonts w:eastAsia="Times New Roman"/>
          <w:szCs w:val="24"/>
        </w:rPr>
      </w:pPr>
      <w:bookmarkStart w:id="3289" w:name="_Toc113373560"/>
      <w:r w:rsidRPr="00785C54">
        <w:rPr>
          <w:rFonts w:eastAsia="Times New Roman"/>
          <w:szCs w:val="24"/>
        </w:rPr>
        <w:t>PhysicalDimension</w:t>
      </w:r>
      <w:bookmarkEnd w:id="3289"/>
    </w:p>
    <w:p w14:paraId="6F028463"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290" w:name="_Toc113373561"/>
      <w:r w:rsidRPr="00785C54">
        <w:rPr>
          <w:rFonts w:eastAsia="Times New Roman"/>
          <w:szCs w:val="24"/>
        </w:rPr>
        <w:t>PhysicalDimension Requirements Class</w:t>
      </w:r>
      <w:bookmarkEnd w:id="3290"/>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258"/>
        <w:gridCol w:w="7513"/>
      </w:tblGrid>
      <w:tr w:rsidR="005B5EAD" w:rsidRPr="00785C54" w14:paraId="06D24563" w14:textId="77777777" w:rsidTr="003D1A1E">
        <w:trPr>
          <w:jc w:val="center"/>
        </w:trPr>
        <w:tc>
          <w:tcPr>
            <w:tcW w:w="2258" w:type="dxa"/>
            <w:tcBorders>
              <w:top w:val="single" w:sz="12" w:space="0" w:color="auto"/>
              <w:bottom w:val="single" w:sz="12" w:space="0" w:color="auto"/>
              <w:right w:val="single" w:sz="4" w:space="0" w:color="auto"/>
            </w:tcBorders>
            <w:tcMar>
              <w:top w:w="100" w:type="dxa"/>
              <w:left w:w="100" w:type="dxa"/>
              <w:bottom w:w="100" w:type="dxa"/>
              <w:right w:w="100" w:type="dxa"/>
            </w:tcMar>
          </w:tcPr>
          <w:p w14:paraId="15C66C5B" w14:textId="623663F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513" w:type="dxa"/>
            <w:tcBorders>
              <w:top w:val="single" w:sz="12" w:space="0" w:color="auto"/>
              <w:left w:val="single" w:sz="4" w:space="0" w:color="auto"/>
              <w:bottom w:val="single" w:sz="12" w:space="0" w:color="auto"/>
            </w:tcBorders>
            <w:tcMar>
              <w:top w:w="100" w:type="dxa"/>
              <w:left w:w="100" w:type="dxa"/>
              <w:bottom w:w="100" w:type="dxa"/>
              <w:right w:w="100" w:type="dxa"/>
            </w:tcMar>
          </w:tcPr>
          <w:p w14:paraId="78379168" w14:textId="727638F8" w:rsidR="005B5EAD" w:rsidRPr="00785C54" w:rsidRDefault="005B5EAD" w:rsidP="00785C54">
            <w:pPr>
              <w:pStyle w:val="Tableheader"/>
              <w:autoSpaceDE w:val="0"/>
              <w:autoSpaceDN w:val="0"/>
              <w:adjustRightInd w:val="0"/>
              <w:jc w:val="both"/>
              <w:rPr>
                <w:szCs w:val="20"/>
              </w:rPr>
            </w:pPr>
            <w:r w:rsidRPr="00785C54">
              <w:rPr>
                <w:szCs w:val="24"/>
              </w:rPr>
              <w:t>/req/sam-basic/PhysicalDimension</w:t>
            </w:r>
          </w:p>
        </w:tc>
      </w:tr>
      <w:tr w:rsidR="005B5EAD" w:rsidRPr="00785C54" w14:paraId="1A21DAE7" w14:textId="77777777" w:rsidTr="003D1A1E">
        <w:trPr>
          <w:jc w:val="center"/>
        </w:trPr>
        <w:tc>
          <w:tcPr>
            <w:tcW w:w="2258" w:type="dxa"/>
            <w:tcBorders>
              <w:top w:val="single" w:sz="12" w:space="0" w:color="auto"/>
              <w:bottom w:val="single" w:sz="4" w:space="0" w:color="auto"/>
              <w:right w:val="single" w:sz="4" w:space="0" w:color="auto"/>
            </w:tcBorders>
            <w:tcMar>
              <w:top w:w="100" w:type="dxa"/>
              <w:left w:w="100" w:type="dxa"/>
              <w:bottom w:w="100" w:type="dxa"/>
              <w:right w:w="100" w:type="dxa"/>
            </w:tcMar>
          </w:tcPr>
          <w:p w14:paraId="4BBC8B28" w14:textId="557327A6"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513" w:type="dxa"/>
            <w:tcBorders>
              <w:top w:val="single" w:sz="12" w:space="0" w:color="auto"/>
              <w:left w:val="single" w:sz="4" w:space="0" w:color="auto"/>
              <w:bottom w:val="single" w:sz="4" w:space="0" w:color="auto"/>
            </w:tcBorders>
            <w:tcMar>
              <w:top w:w="100" w:type="dxa"/>
              <w:left w:w="100" w:type="dxa"/>
              <w:bottom w:w="100" w:type="dxa"/>
              <w:right w:w="100" w:type="dxa"/>
            </w:tcMar>
          </w:tcPr>
          <w:p w14:paraId="1B334D1C" w14:textId="13F7FF56"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74B29AB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1FD79E72" w14:textId="7213C8BE" w:rsidR="005B5EAD" w:rsidRPr="00785C54" w:rsidRDefault="005B5EAD" w:rsidP="00785C54">
            <w:pPr>
              <w:pStyle w:val="Tablebody"/>
              <w:autoSpaceDE w:val="0"/>
              <w:autoSpaceDN w:val="0"/>
              <w:adjustRightInd w:val="0"/>
              <w:jc w:val="both"/>
              <w:rPr>
                <w:szCs w:val="20"/>
              </w:rPr>
            </w:pPr>
            <w:r w:rsidRPr="00785C54">
              <w:rPr>
                <w:szCs w:val="24"/>
              </w:rPr>
              <w:t>Name</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2DE63CAE" w14:textId="267EE705"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291" w:author="Ilkka Rinne" w:date="2022-09-06T15:32:00Z">
              <w:r w:rsidRPr="00785C54" w:rsidDel="003613DB">
                <w:rPr>
                  <w:szCs w:val="24"/>
                </w:rPr>
                <w:delText>-</w:delText>
              </w:r>
            </w:del>
            <w:ins w:id="3292" w:author="Ilkka Rinne" w:date="2022-09-06T15:32:00Z">
              <w:r w:rsidR="003613DB">
                <w:rPr>
                  <w:szCs w:val="24"/>
                </w:rPr>
                <w:t>–</w:t>
              </w:r>
            </w:ins>
            <w:r w:rsidRPr="00785C54">
              <w:rPr>
                <w:szCs w:val="24"/>
              </w:rPr>
              <w:t xml:space="preserve"> PhysicalDimension</w:t>
            </w:r>
          </w:p>
        </w:tc>
      </w:tr>
      <w:tr w:rsidR="005B5EAD" w:rsidRPr="00785C54" w14:paraId="283BFE9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02E5CDC7" w14:textId="04906FC5"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4513EB70" w14:textId="1A75FFA2"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54A07FC3"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0A365C4" w14:textId="16C5BF50"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3783C16F" w14:textId="7100192A"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4C88D4AF"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2C523DC6" w14:textId="7ED11C7B"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6A1897EA" w14:textId="7188C6C5" w:rsidR="005B5EAD" w:rsidRPr="00785C54" w:rsidRDefault="005B5EAD" w:rsidP="00785C54">
            <w:pPr>
              <w:pStyle w:val="Tablebody"/>
              <w:autoSpaceDE w:val="0"/>
              <w:autoSpaceDN w:val="0"/>
              <w:adjustRightInd w:val="0"/>
              <w:jc w:val="both"/>
              <w:rPr>
                <w:szCs w:val="20"/>
              </w:rPr>
            </w:pPr>
            <w:r w:rsidRPr="00785C54">
              <w:rPr>
                <w:szCs w:val="24"/>
              </w:rPr>
              <w:t>/req/sam-basic/PhysicalDimension/PhysicalDimension-sem</w:t>
            </w:r>
          </w:p>
        </w:tc>
      </w:tr>
      <w:tr w:rsidR="005B5EAD" w:rsidRPr="00785C54" w14:paraId="7A4BA8FC" w14:textId="77777777" w:rsidTr="003D1A1E">
        <w:trPr>
          <w:jc w:val="center"/>
        </w:trPr>
        <w:tc>
          <w:tcPr>
            <w:tcW w:w="2258" w:type="dxa"/>
            <w:tcBorders>
              <w:top w:val="single" w:sz="4" w:space="0" w:color="auto"/>
              <w:bottom w:val="single" w:sz="4" w:space="0" w:color="auto"/>
              <w:right w:val="single" w:sz="4" w:space="0" w:color="auto"/>
            </w:tcBorders>
            <w:tcMar>
              <w:top w:w="100" w:type="dxa"/>
              <w:left w:w="100" w:type="dxa"/>
              <w:bottom w:w="100" w:type="dxa"/>
              <w:right w:w="100" w:type="dxa"/>
            </w:tcMar>
          </w:tcPr>
          <w:p w14:paraId="38540DE6" w14:textId="41CFAFB4"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4" w:space="0" w:color="auto"/>
            </w:tcBorders>
            <w:tcMar>
              <w:top w:w="100" w:type="dxa"/>
              <w:left w:w="100" w:type="dxa"/>
              <w:bottom w:w="100" w:type="dxa"/>
              <w:right w:w="100" w:type="dxa"/>
            </w:tcMar>
          </w:tcPr>
          <w:p w14:paraId="0BA5FF9C" w14:textId="281A34F3" w:rsidR="005B5EAD" w:rsidRPr="00785C54" w:rsidRDefault="005B5EAD" w:rsidP="00785C54">
            <w:pPr>
              <w:pStyle w:val="Tablebody"/>
              <w:autoSpaceDE w:val="0"/>
              <w:autoSpaceDN w:val="0"/>
              <w:adjustRightInd w:val="0"/>
              <w:jc w:val="both"/>
              <w:rPr>
                <w:szCs w:val="20"/>
              </w:rPr>
            </w:pPr>
            <w:r w:rsidRPr="00785C54">
              <w:rPr>
                <w:szCs w:val="24"/>
              </w:rPr>
              <w:t>/req/sam-basic/PhysicalDimension/dimension-sem</w:t>
            </w:r>
          </w:p>
        </w:tc>
      </w:tr>
      <w:tr w:rsidR="005B5EAD" w:rsidRPr="00785C54" w14:paraId="2DBB28E4" w14:textId="77777777" w:rsidTr="003D1A1E">
        <w:trPr>
          <w:jc w:val="center"/>
        </w:trPr>
        <w:tc>
          <w:tcPr>
            <w:tcW w:w="2258" w:type="dxa"/>
            <w:tcBorders>
              <w:top w:val="single" w:sz="4" w:space="0" w:color="auto"/>
              <w:bottom w:val="single" w:sz="12" w:space="0" w:color="auto"/>
              <w:right w:val="single" w:sz="4" w:space="0" w:color="auto"/>
            </w:tcBorders>
            <w:tcMar>
              <w:top w:w="100" w:type="dxa"/>
              <w:left w:w="100" w:type="dxa"/>
              <w:bottom w:w="100" w:type="dxa"/>
              <w:right w:w="100" w:type="dxa"/>
            </w:tcMar>
          </w:tcPr>
          <w:p w14:paraId="439EB6EB" w14:textId="0E29E26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513" w:type="dxa"/>
            <w:tcBorders>
              <w:top w:val="single" w:sz="4" w:space="0" w:color="auto"/>
              <w:left w:val="single" w:sz="4" w:space="0" w:color="auto"/>
              <w:bottom w:val="single" w:sz="12" w:space="0" w:color="auto"/>
            </w:tcBorders>
            <w:tcMar>
              <w:top w:w="100" w:type="dxa"/>
              <w:left w:w="100" w:type="dxa"/>
              <w:bottom w:w="100" w:type="dxa"/>
              <w:right w:w="100" w:type="dxa"/>
            </w:tcMar>
          </w:tcPr>
          <w:p w14:paraId="3ADC3A73" w14:textId="479AFFE0" w:rsidR="005B5EAD" w:rsidRPr="00785C54" w:rsidRDefault="005B5EAD" w:rsidP="00785C54">
            <w:pPr>
              <w:pStyle w:val="Tablebody"/>
              <w:autoSpaceDE w:val="0"/>
              <w:autoSpaceDN w:val="0"/>
              <w:adjustRightInd w:val="0"/>
              <w:jc w:val="both"/>
              <w:rPr>
                <w:szCs w:val="20"/>
              </w:rPr>
            </w:pPr>
            <w:r w:rsidRPr="00785C54">
              <w:rPr>
                <w:szCs w:val="24"/>
              </w:rPr>
              <w:t>/req/sam-basic/PhysicalDimension/value-sem</w:t>
            </w:r>
          </w:p>
        </w:tc>
      </w:tr>
    </w:tbl>
    <w:p w14:paraId="0007A132" w14:textId="21DD8634"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293" w:name="_Toc113373562"/>
      <w:r w:rsidRPr="00785C54">
        <w:rPr>
          <w:rFonts w:eastAsia="Times New Roman"/>
          <w:szCs w:val="24"/>
        </w:rPr>
        <w:t>Data type PhysicalDimension</w:t>
      </w:r>
      <w:bookmarkEnd w:id="3293"/>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0E515B5" w14:textId="77777777" w:rsidTr="0033443B">
        <w:trPr>
          <w:jc w:val="center"/>
        </w:trPr>
        <w:tc>
          <w:tcPr>
            <w:tcW w:w="4526" w:type="dxa"/>
            <w:tcMar>
              <w:top w:w="100" w:type="dxa"/>
              <w:left w:w="100" w:type="dxa"/>
              <w:bottom w:w="100" w:type="dxa"/>
              <w:right w:w="100" w:type="dxa"/>
            </w:tcMar>
          </w:tcPr>
          <w:p w14:paraId="3487FEB0" w14:textId="77542E7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/req/sam-basic/PhysicalDimension/PhysicalDimension-sem</w:t>
            </w:r>
          </w:p>
        </w:tc>
        <w:tc>
          <w:tcPr>
            <w:tcW w:w="5245" w:type="dxa"/>
            <w:tcMar>
              <w:top w:w="100" w:type="dxa"/>
              <w:left w:w="100" w:type="dxa"/>
              <w:bottom w:w="100" w:type="dxa"/>
              <w:right w:w="100" w:type="dxa"/>
            </w:tcMar>
          </w:tcPr>
          <w:p w14:paraId="6042773C" w14:textId="32CAC2F1" w:rsidR="005B5EAD" w:rsidRPr="00785C54" w:rsidRDefault="005B5EAD" w:rsidP="00785C54">
            <w:pPr>
              <w:pStyle w:val="Tablebody"/>
              <w:autoSpaceDE w:val="0"/>
              <w:autoSpaceDN w:val="0"/>
              <w:adjustRightInd w:val="0"/>
              <w:jc w:val="both"/>
              <w:rPr>
                <w:szCs w:val="20"/>
              </w:rPr>
            </w:pPr>
            <w:del w:id="3294" w:author="Katharina Schleidt" w:date="2022-08-10T20:05:00Z">
              <w:r w:rsidRPr="00785C54" w:rsidDel="00A807FF">
                <w:rPr>
                  <w:szCs w:val="24"/>
                </w:rPr>
                <w:delText xml:space="preserve">A </w:delText>
              </w:r>
            </w:del>
            <w:ins w:id="3295" w:author="Katharina Schleidt" w:date="2022-08-10T20:05:00Z">
              <w:r w:rsidR="00A807FF" w:rsidRPr="00A807FF">
                <w:rPr>
                  <w:szCs w:val="24"/>
                </w:rPr>
                <w:t xml:space="preserve">A </w:t>
              </w:r>
              <w:r w:rsidR="00A807FF" w:rsidRPr="00E91BC4">
                <w:rPr>
                  <w:b/>
                  <w:bCs/>
                  <w:szCs w:val="24"/>
                  <w:rPrChange w:id="3296" w:author="Katharina Schleidt" w:date="2022-08-13T17:33:00Z">
                    <w:rPr>
                      <w:szCs w:val="24"/>
                    </w:rPr>
                  </w:rPrChange>
                </w:rPr>
                <w:t>PhysicalDimension</w:t>
              </w:r>
              <w:r w:rsidR="00A807FF" w:rsidRPr="00A807FF">
                <w:rPr>
                  <w:szCs w:val="24"/>
                </w:rPr>
                <w:t xml:space="preserve"> shall be defined as </w:t>
              </w:r>
              <w:r w:rsidR="00A807FF">
                <w:rPr>
                  <w:szCs w:val="24"/>
                </w:rPr>
                <w:t>a</w:t>
              </w:r>
              <w:r w:rsidR="00A807FF" w:rsidRPr="00785C54">
                <w:rPr>
                  <w:szCs w:val="24"/>
                </w:rPr>
                <w:t xml:space="preserve"> </w:t>
              </w:r>
            </w:ins>
            <w:del w:id="3297" w:author="Ilkka Rinne" w:date="2022-09-06T15:32:00Z">
              <w:r w:rsidRPr="00785C54" w:rsidDel="003613DB">
                <w:rPr>
                  <w:szCs w:val="24"/>
                </w:rPr>
                <w:delText>dataType</w:delText>
              </w:r>
            </w:del>
            <w:ins w:id="3298" w:author="Ilkka Rinne" w:date="2022-09-06T15:32:00Z">
              <w:r w:rsidR="003613DB">
                <w:rPr>
                  <w:szCs w:val="24"/>
                </w:rPr>
                <w:pgNum/>
              </w:r>
              <w:r w:rsidR="003613DB">
                <w:rPr>
                  <w:szCs w:val="24"/>
                </w:rPr>
                <w:t>orrespo</w:t>
              </w:r>
            </w:ins>
            <w:r w:rsidRPr="00785C54">
              <w:rPr>
                <w:szCs w:val="24"/>
              </w:rPr>
              <w:t xml:space="preserve"> for the provision of various size quantities.</w:t>
            </w:r>
          </w:p>
        </w:tc>
      </w:tr>
    </w:tbl>
    <w:p w14:paraId="61C102CA" w14:textId="4D3F2E0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299" w:name="_Toc113373563"/>
      <w:r w:rsidRPr="00785C54">
        <w:rPr>
          <w:rFonts w:eastAsia="Times New Roman"/>
          <w:szCs w:val="24"/>
        </w:rPr>
        <w:t>Attribute dimension</w:t>
      </w:r>
      <w:bookmarkEnd w:id="329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0A6CFBF" w14:textId="77777777" w:rsidTr="0033443B">
        <w:trPr>
          <w:jc w:val="center"/>
        </w:trPr>
        <w:tc>
          <w:tcPr>
            <w:tcW w:w="4526" w:type="dxa"/>
            <w:tcMar>
              <w:top w:w="100" w:type="dxa"/>
              <w:left w:w="100" w:type="dxa"/>
              <w:bottom w:w="100" w:type="dxa"/>
              <w:right w:w="100" w:type="dxa"/>
            </w:tcMar>
          </w:tcPr>
          <w:p w14:paraId="20F8E7DE" w14:textId="2C45CA3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/req/sam-basic/PhysicalDimension/dimension-sem</w:t>
            </w:r>
          </w:p>
        </w:tc>
        <w:tc>
          <w:tcPr>
            <w:tcW w:w="5245" w:type="dxa"/>
            <w:tcMar>
              <w:top w:w="100" w:type="dxa"/>
              <w:left w:w="100" w:type="dxa"/>
              <w:bottom w:w="100" w:type="dxa"/>
              <w:right w:w="100" w:type="dxa"/>
            </w:tcMar>
          </w:tcPr>
          <w:p w14:paraId="5D5B1F9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name of the </w:t>
            </w:r>
            <w:r w:rsidRPr="00785C54">
              <w:rPr>
                <w:b/>
                <w:szCs w:val="24"/>
              </w:rPr>
              <w:t>PhysicalDimension</w:t>
            </w:r>
            <w:r w:rsidRPr="00785C54">
              <w:rPr>
                <w:szCs w:val="24"/>
              </w:rPr>
              <w:t xml:space="preserve"> about which a </w:t>
            </w:r>
            <w:r w:rsidRPr="00785C54">
              <w:rPr>
                <w:b/>
                <w:szCs w:val="24"/>
              </w:rPr>
              <w:t>value</w:t>
            </w:r>
            <w:r w:rsidRPr="00785C54">
              <w:rPr>
                <w:szCs w:val="24"/>
              </w:rPr>
              <w:t xml:space="preserve"> is provided.</w:t>
            </w:r>
          </w:p>
          <w:p w14:paraId="6C8DA2AE" w14:textId="561E0D3D" w:rsidR="005B5EAD" w:rsidRPr="00785C54" w:rsidRDefault="005B5EAD" w:rsidP="00785C54">
            <w:pPr>
              <w:pStyle w:val="Tablebody"/>
              <w:autoSpaceDE w:val="0"/>
              <w:autoSpaceDN w:val="0"/>
              <w:adjustRightInd w:val="0"/>
              <w:jc w:val="both"/>
              <w:rPr>
                <w:b/>
                <w:szCs w:val="20"/>
              </w:rPr>
            </w:pPr>
            <w:r w:rsidRPr="00785C54">
              <w:rPr>
                <w:szCs w:val="24"/>
              </w:rPr>
              <w:t xml:space="preserve">The identifier of the physical dimension </w:t>
            </w:r>
            <w:del w:id="3300" w:author="Katharina Schleidt" w:date="2022-08-10T19:14:00Z">
              <w:r w:rsidRPr="00785C54" w:rsidDel="002F2035">
                <w:rPr>
                  <w:szCs w:val="24"/>
                </w:rPr>
                <w:delText>SHALL</w:delText>
              </w:r>
            </w:del>
            <w:ins w:id="3301" w:author="Katharina Schleidt" w:date="2022-08-10T19:14:00Z">
              <w:r w:rsidR="002F2035">
                <w:rPr>
                  <w:szCs w:val="24"/>
                </w:rPr>
                <w:t>shall</w:t>
              </w:r>
            </w:ins>
            <w:r w:rsidRPr="00785C54">
              <w:rPr>
                <w:szCs w:val="24"/>
              </w:rPr>
              <w:t xml:space="preserve"> be provided in the attribute </w:t>
            </w:r>
            <w:r w:rsidRPr="00785C54">
              <w:rPr>
                <w:b/>
                <w:szCs w:val="24"/>
              </w:rPr>
              <w:t>dimension:URI.</w:t>
            </w:r>
          </w:p>
        </w:tc>
      </w:tr>
    </w:tbl>
    <w:p w14:paraId="21655D6A" w14:textId="1E2D3935"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2" w:name="_Toc113373564"/>
      <w:r w:rsidRPr="00785C54">
        <w:rPr>
          <w:rFonts w:eastAsia="Times New Roman"/>
          <w:szCs w:val="24"/>
        </w:rPr>
        <w:t>Attribute value</w:t>
      </w:r>
      <w:bookmarkEnd w:id="3302"/>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577C8479" w14:textId="77777777" w:rsidTr="0033443B">
        <w:trPr>
          <w:jc w:val="center"/>
        </w:trPr>
        <w:tc>
          <w:tcPr>
            <w:tcW w:w="4526" w:type="dxa"/>
            <w:tcMar>
              <w:top w:w="100" w:type="dxa"/>
              <w:left w:w="100" w:type="dxa"/>
              <w:bottom w:w="100" w:type="dxa"/>
              <w:right w:w="100" w:type="dxa"/>
            </w:tcMar>
          </w:tcPr>
          <w:p w14:paraId="28D422F7" w14:textId="3D71BC2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/req/sam-basic/PhysicalDimension/value-sem</w:t>
            </w:r>
          </w:p>
        </w:tc>
        <w:tc>
          <w:tcPr>
            <w:tcW w:w="5245" w:type="dxa"/>
            <w:tcMar>
              <w:top w:w="100" w:type="dxa"/>
              <w:left w:w="100" w:type="dxa"/>
              <w:bottom w:w="100" w:type="dxa"/>
              <w:right w:w="100" w:type="dxa"/>
            </w:tcMar>
          </w:tcPr>
          <w:p w14:paraId="7242D736"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value</w:t>
            </w:r>
            <w:r w:rsidRPr="00785C54">
              <w:rPr>
                <w:szCs w:val="24"/>
              </w:rPr>
              <w:t xml:space="preserve"> of the </w:t>
            </w:r>
            <w:r w:rsidRPr="00785C54">
              <w:rPr>
                <w:b/>
                <w:szCs w:val="24"/>
              </w:rPr>
              <w:t>PhysicalDimension</w:t>
            </w:r>
            <w:r w:rsidRPr="00785C54">
              <w:rPr>
                <w:szCs w:val="24"/>
              </w:rPr>
              <w:t>.</w:t>
            </w:r>
          </w:p>
          <w:p w14:paraId="74F43404" w14:textId="60B3FF38" w:rsidR="005B5EAD" w:rsidRPr="00785C54" w:rsidRDefault="005B5EAD" w:rsidP="00785C54">
            <w:pPr>
              <w:pStyle w:val="Tablebody"/>
              <w:autoSpaceDE w:val="0"/>
              <w:autoSpaceDN w:val="0"/>
              <w:adjustRightInd w:val="0"/>
              <w:jc w:val="both"/>
              <w:rPr>
                <w:szCs w:val="20"/>
              </w:rPr>
            </w:pPr>
            <w:r w:rsidRPr="00785C54">
              <w:rPr>
                <w:szCs w:val="24"/>
              </w:rPr>
              <w:t xml:space="preserve">The measure of the quantity being provided </w:t>
            </w:r>
            <w:del w:id="3303" w:author="Katharina Schleidt" w:date="2022-08-10T19:14:00Z">
              <w:r w:rsidRPr="00785C54" w:rsidDel="002F2035">
                <w:rPr>
                  <w:szCs w:val="24"/>
                </w:rPr>
                <w:delText>SHALL</w:delText>
              </w:r>
            </w:del>
            <w:ins w:id="3304" w:author="Katharina Schleidt" w:date="2022-08-10T19:14:00Z">
              <w:r w:rsidR="002F2035">
                <w:rPr>
                  <w:szCs w:val="24"/>
                </w:rPr>
                <w:t>shall</w:t>
              </w:r>
            </w:ins>
            <w:r w:rsidRPr="00785C54">
              <w:rPr>
                <w:szCs w:val="24"/>
              </w:rPr>
              <w:t xml:space="preserve"> be provided in the attribute </w:t>
            </w:r>
            <w:r w:rsidRPr="00785C54">
              <w:rPr>
                <w:b/>
                <w:szCs w:val="24"/>
              </w:rPr>
              <w:t>value:Measure</w:t>
            </w:r>
          </w:p>
        </w:tc>
      </w:tr>
    </w:tbl>
    <w:p w14:paraId="5688A185" w14:textId="25F01479"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05" w:name="_Toc113373565"/>
      <w:r w:rsidRPr="00785C54">
        <w:rPr>
          <w:rFonts w:eastAsia="Times New Roman"/>
          <w:szCs w:val="24"/>
        </w:rPr>
        <w:t>NamedLocation</w:t>
      </w:r>
      <w:bookmarkEnd w:id="3305"/>
    </w:p>
    <w:p w14:paraId="52A94C7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6" w:name="_Toc113373566"/>
      <w:r w:rsidRPr="00785C54">
        <w:rPr>
          <w:rFonts w:eastAsia="Times New Roman"/>
          <w:szCs w:val="24"/>
        </w:rPr>
        <w:t>NamedLocation Requirements Class</w:t>
      </w:r>
      <w:bookmarkEnd w:id="3306"/>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3412"/>
        <w:gridCol w:w="6359"/>
      </w:tblGrid>
      <w:tr w:rsidR="005B5EAD" w:rsidRPr="00785C54" w14:paraId="39EB4E84" w14:textId="77777777" w:rsidTr="003D1A1E">
        <w:trPr>
          <w:jc w:val="center"/>
        </w:trPr>
        <w:tc>
          <w:tcPr>
            <w:tcW w:w="3412" w:type="dxa"/>
            <w:tcBorders>
              <w:top w:val="single" w:sz="12" w:space="0" w:color="auto"/>
              <w:bottom w:val="single" w:sz="12" w:space="0" w:color="auto"/>
              <w:right w:val="single" w:sz="4" w:space="0" w:color="auto"/>
            </w:tcBorders>
            <w:tcMar>
              <w:top w:w="100" w:type="dxa"/>
              <w:left w:w="100" w:type="dxa"/>
              <w:bottom w:w="100" w:type="dxa"/>
              <w:right w:w="100" w:type="dxa"/>
            </w:tcMar>
          </w:tcPr>
          <w:p w14:paraId="4C96EA91" w14:textId="46C2BF10"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6359" w:type="dxa"/>
            <w:tcBorders>
              <w:top w:val="single" w:sz="12" w:space="0" w:color="auto"/>
              <w:left w:val="single" w:sz="4" w:space="0" w:color="auto"/>
              <w:bottom w:val="single" w:sz="12" w:space="0" w:color="auto"/>
            </w:tcBorders>
            <w:tcMar>
              <w:top w:w="100" w:type="dxa"/>
              <w:left w:w="100" w:type="dxa"/>
              <w:bottom w:w="100" w:type="dxa"/>
              <w:right w:w="100" w:type="dxa"/>
            </w:tcMar>
          </w:tcPr>
          <w:p w14:paraId="54B18940" w14:textId="77ED9725" w:rsidR="005B5EAD" w:rsidRPr="00785C54" w:rsidRDefault="005B5EAD" w:rsidP="00785C54">
            <w:pPr>
              <w:pStyle w:val="Tableheader"/>
              <w:autoSpaceDE w:val="0"/>
              <w:autoSpaceDN w:val="0"/>
              <w:adjustRightInd w:val="0"/>
              <w:jc w:val="both"/>
              <w:rPr>
                <w:szCs w:val="20"/>
              </w:rPr>
            </w:pPr>
            <w:r w:rsidRPr="00785C54">
              <w:rPr>
                <w:szCs w:val="24"/>
              </w:rPr>
              <w:t>/req/sam-basic/NamedLocation</w:t>
            </w:r>
          </w:p>
        </w:tc>
      </w:tr>
      <w:tr w:rsidR="005B5EAD" w:rsidRPr="00785C54" w14:paraId="162A6427" w14:textId="77777777" w:rsidTr="003D1A1E">
        <w:trPr>
          <w:jc w:val="center"/>
        </w:trPr>
        <w:tc>
          <w:tcPr>
            <w:tcW w:w="3412" w:type="dxa"/>
            <w:tcBorders>
              <w:top w:val="single" w:sz="12" w:space="0" w:color="auto"/>
              <w:bottom w:val="single" w:sz="4" w:space="0" w:color="auto"/>
              <w:right w:val="single" w:sz="4" w:space="0" w:color="auto"/>
            </w:tcBorders>
            <w:tcMar>
              <w:top w:w="100" w:type="dxa"/>
              <w:left w:w="100" w:type="dxa"/>
              <w:bottom w:w="100" w:type="dxa"/>
              <w:right w:w="100" w:type="dxa"/>
            </w:tcMar>
          </w:tcPr>
          <w:p w14:paraId="132FF7DF" w14:textId="056CB274"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6359" w:type="dxa"/>
            <w:tcBorders>
              <w:top w:val="single" w:sz="12" w:space="0" w:color="auto"/>
              <w:left w:val="single" w:sz="4" w:space="0" w:color="auto"/>
              <w:bottom w:val="single" w:sz="4" w:space="0" w:color="auto"/>
            </w:tcBorders>
            <w:tcMar>
              <w:top w:w="100" w:type="dxa"/>
              <w:left w:w="100" w:type="dxa"/>
              <w:bottom w:w="100" w:type="dxa"/>
              <w:right w:w="100" w:type="dxa"/>
            </w:tcMar>
          </w:tcPr>
          <w:p w14:paraId="3244D84A" w14:textId="3D657DE8"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A1DB2D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7350FAC4" w14:textId="4F3EFCD9" w:rsidR="005B5EAD" w:rsidRPr="00785C54" w:rsidRDefault="005B5EAD" w:rsidP="00785C54">
            <w:pPr>
              <w:pStyle w:val="Tablebody"/>
              <w:autoSpaceDE w:val="0"/>
              <w:autoSpaceDN w:val="0"/>
              <w:adjustRightInd w:val="0"/>
              <w:jc w:val="both"/>
              <w:rPr>
                <w:szCs w:val="20"/>
              </w:rPr>
            </w:pPr>
            <w:r w:rsidRPr="00785C54">
              <w:rPr>
                <w:szCs w:val="24"/>
              </w:rPr>
              <w:t>Name</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4B11FCD" w14:textId="11521720"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07" w:author="Ilkka Rinne" w:date="2022-09-06T15:32:00Z">
              <w:r w:rsidRPr="00785C54" w:rsidDel="003613DB">
                <w:rPr>
                  <w:szCs w:val="24"/>
                </w:rPr>
                <w:delText>-</w:delText>
              </w:r>
            </w:del>
            <w:ins w:id="3308" w:author="Ilkka Rinne" w:date="2022-09-06T15:32:00Z">
              <w:r w:rsidR="003613DB">
                <w:rPr>
                  <w:szCs w:val="24"/>
                </w:rPr>
                <w:t>–</w:t>
              </w:r>
            </w:ins>
            <w:r w:rsidRPr="00785C54">
              <w:rPr>
                <w:szCs w:val="24"/>
              </w:rPr>
              <w:t xml:space="preserve"> NamedLocation</w:t>
            </w:r>
          </w:p>
        </w:tc>
      </w:tr>
      <w:tr w:rsidR="005B5EAD" w:rsidRPr="00785C54" w14:paraId="4B38C8E4"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0062EB3A" w14:textId="4EC155C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6DE6D2FB" w14:textId="68AC101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1424010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C7FB5A8" w14:textId="6A2EF9B3"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A68DE47" w14:textId="37AE286C"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CoreTypes conformance class</w:t>
            </w:r>
          </w:p>
        </w:tc>
      </w:tr>
      <w:tr w:rsidR="005B5EAD" w:rsidRPr="00785C54" w14:paraId="7985C015"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4447CB46" w14:textId="19E3AC2A"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114E0796" w14:textId="2F5DA8F6"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19107</w:t>
            </w:r>
            <w:r w:rsidRPr="00785C54">
              <w:rPr>
                <w:szCs w:val="24"/>
              </w:rPr>
              <w:t>:</w:t>
            </w:r>
            <w:r w:rsidRPr="00785C54">
              <w:rPr>
                <w:rStyle w:val="stdyear"/>
                <w:szCs w:val="24"/>
                <w:shd w:val="clear" w:color="auto" w:fill="auto"/>
              </w:rPr>
              <w:t>2019</w:t>
            </w:r>
            <w:r w:rsidRPr="00785C54">
              <w:rPr>
                <w:szCs w:val="24"/>
              </w:rPr>
              <w:t xml:space="preserve"> Geographic information — Spatial schema, Geometry conformance class</w:t>
            </w:r>
          </w:p>
        </w:tc>
      </w:tr>
      <w:tr w:rsidR="005B5EAD" w:rsidRPr="00785C54" w14:paraId="7C083B93"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1B26E77B" w14:textId="692895E2"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3E8B2B48" w14:textId="0239BEBA" w:rsidR="005B5EAD" w:rsidRPr="00785C54" w:rsidRDefault="005B5EAD" w:rsidP="00785C54">
            <w:pPr>
              <w:pStyle w:val="Tablebody"/>
              <w:autoSpaceDE w:val="0"/>
              <w:autoSpaceDN w:val="0"/>
              <w:adjustRightInd w:val="0"/>
              <w:jc w:val="both"/>
              <w:rPr>
                <w:szCs w:val="20"/>
              </w:rPr>
            </w:pPr>
            <w:r w:rsidRPr="00785C54">
              <w:rPr>
                <w:szCs w:val="24"/>
              </w:rPr>
              <w:t>/req/sam-basic/NamedLocation/NamedLocation-sem</w:t>
            </w:r>
          </w:p>
        </w:tc>
      </w:tr>
      <w:tr w:rsidR="005B5EAD" w:rsidRPr="00785C54" w14:paraId="1C5A9E61"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62E26F1C" w14:textId="3CEB02C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23CD76FD" w14:textId="4D04A5F5" w:rsidR="005B5EAD" w:rsidRPr="00785C54" w:rsidRDefault="005B5EAD" w:rsidP="00785C54">
            <w:pPr>
              <w:pStyle w:val="Tablebody"/>
              <w:autoSpaceDE w:val="0"/>
              <w:autoSpaceDN w:val="0"/>
              <w:adjustRightInd w:val="0"/>
              <w:jc w:val="both"/>
              <w:rPr>
                <w:szCs w:val="20"/>
              </w:rPr>
            </w:pPr>
            <w:r w:rsidRPr="00785C54">
              <w:rPr>
                <w:szCs w:val="24"/>
              </w:rPr>
              <w:t>/req/sam-basic/NamedLocation/address-sem</w:t>
            </w:r>
          </w:p>
        </w:tc>
      </w:tr>
      <w:tr w:rsidR="005B5EAD" w:rsidRPr="00785C54" w14:paraId="6F264B39" w14:textId="77777777" w:rsidTr="003D1A1E">
        <w:trPr>
          <w:jc w:val="center"/>
        </w:trPr>
        <w:tc>
          <w:tcPr>
            <w:tcW w:w="3412" w:type="dxa"/>
            <w:tcBorders>
              <w:top w:val="single" w:sz="4" w:space="0" w:color="auto"/>
              <w:bottom w:val="single" w:sz="4" w:space="0" w:color="auto"/>
              <w:right w:val="single" w:sz="4" w:space="0" w:color="auto"/>
            </w:tcBorders>
            <w:tcMar>
              <w:top w:w="100" w:type="dxa"/>
              <w:left w:w="100" w:type="dxa"/>
              <w:bottom w:w="100" w:type="dxa"/>
              <w:right w:w="100" w:type="dxa"/>
            </w:tcMar>
          </w:tcPr>
          <w:p w14:paraId="5B7ABA3D" w14:textId="6DFE5C4D"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4" w:space="0" w:color="auto"/>
            </w:tcBorders>
            <w:tcMar>
              <w:top w:w="100" w:type="dxa"/>
              <w:left w:w="100" w:type="dxa"/>
              <w:bottom w:w="100" w:type="dxa"/>
              <w:right w:w="100" w:type="dxa"/>
            </w:tcMar>
          </w:tcPr>
          <w:p w14:paraId="0E47AF8C" w14:textId="3A8B873F" w:rsidR="005B5EAD" w:rsidRPr="00785C54" w:rsidRDefault="005B5EAD" w:rsidP="00785C54">
            <w:pPr>
              <w:pStyle w:val="Tablebody"/>
              <w:autoSpaceDE w:val="0"/>
              <w:autoSpaceDN w:val="0"/>
              <w:adjustRightInd w:val="0"/>
              <w:jc w:val="both"/>
              <w:rPr>
                <w:szCs w:val="20"/>
              </w:rPr>
            </w:pPr>
            <w:r w:rsidRPr="00785C54">
              <w:rPr>
                <w:szCs w:val="24"/>
              </w:rPr>
              <w:t>/req/sam-basic/NamedLocation/name-sem</w:t>
            </w:r>
          </w:p>
        </w:tc>
      </w:tr>
      <w:tr w:rsidR="005B5EAD" w:rsidRPr="00785C54" w14:paraId="7A38CCC8" w14:textId="77777777" w:rsidTr="003D1A1E">
        <w:trPr>
          <w:jc w:val="center"/>
        </w:trPr>
        <w:tc>
          <w:tcPr>
            <w:tcW w:w="3412" w:type="dxa"/>
            <w:tcBorders>
              <w:top w:val="single" w:sz="4" w:space="0" w:color="auto"/>
              <w:bottom w:val="single" w:sz="12" w:space="0" w:color="auto"/>
              <w:right w:val="single" w:sz="4" w:space="0" w:color="auto"/>
            </w:tcBorders>
            <w:tcMar>
              <w:top w:w="100" w:type="dxa"/>
              <w:left w:w="100" w:type="dxa"/>
              <w:bottom w:w="100" w:type="dxa"/>
              <w:right w:w="100" w:type="dxa"/>
            </w:tcMar>
          </w:tcPr>
          <w:p w14:paraId="2B20C0D8" w14:textId="60B90866"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6359" w:type="dxa"/>
            <w:tcBorders>
              <w:top w:val="single" w:sz="4" w:space="0" w:color="auto"/>
              <w:left w:val="single" w:sz="4" w:space="0" w:color="auto"/>
              <w:bottom w:val="single" w:sz="12" w:space="0" w:color="auto"/>
            </w:tcBorders>
            <w:tcMar>
              <w:top w:w="100" w:type="dxa"/>
              <w:left w:w="100" w:type="dxa"/>
              <w:bottom w:w="100" w:type="dxa"/>
              <w:right w:w="100" w:type="dxa"/>
            </w:tcMar>
          </w:tcPr>
          <w:p w14:paraId="2292F11E" w14:textId="0CDE8EBD" w:rsidR="005B5EAD" w:rsidRPr="00785C54" w:rsidRDefault="005B5EAD" w:rsidP="00785C54">
            <w:pPr>
              <w:pStyle w:val="Tablebody"/>
              <w:autoSpaceDE w:val="0"/>
              <w:autoSpaceDN w:val="0"/>
              <w:adjustRightInd w:val="0"/>
              <w:jc w:val="both"/>
              <w:rPr>
                <w:szCs w:val="20"/>
              </w:rPr>
            </w:pPr>
            <w:r w:rsidRPr="00785C54">
              <w:rPr>
                <w:szCs w:val="24"/>
              </w:rPr>
              <w:t>/req/sam-basic/NamedLocation/representativeGeometry-sem</w:t>
            </w:r>
          </w:p>
        </w:tc>
      </w:tr>
    </w:tbl>
    <w:p w14:paraId="74720C94" w14:textId="7EC69A81"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09" w:name="_Toc113373567"/>
      <w:r w:rsidRPr="00785C54">
        <w:rPr>
          <w:rFonts w:eastAsia="Times New Roman"/>
          <w:szCs w:val="24"/>
        </w:rPr>
        <w:t>Data type NamedLocation</w:t>
      </w:r>
      <w:bookmarkEnd w:id="3309"/>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7E6E329" w14:textId="77777777" w:rsidTr="0033443B">
        <w:trPr>
          <w:jc w:val="center"/>
        </w:trPr>
        <w:tc>
          <w:tcPr>
            <w:tcW w:w="4526" w:type="dxa"/>
            <w:tcMar>
              <w:top w:w="100" w:type="dxa"/>
              <w:left w:w="100" w:type="dxa"/>
              <w:bottom w:w="100" w:type="dxa"/>
              <w:right w:w="100" w:type="dxa"/>
            </w:tcMar>
          </w:tcPr>
          <w:p w14:paraId="3FBC12B5" w14:textId="5B0A466C"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/req/sam-basic/NamedLocation/NamedLocation-sem</w:t>
            </w:r>
          </w:p>
        </w:tc>
        <w:tc>
          <w:tcPr>
            <w:tcW w:w="5245" w:type="dxa"/>
            <w:tcMar>
              <w:top w:w="100" w:type="dxa"/>
              <w:left w:w="100" w:type="dxa"/>
              <w:bottom w:w="100" w:type="dxa"/>
              <w:right w:w="100" w:type="dxa"/>
            </w:tcMar>
          </w:tcPr>
          <w:p w14:paraId="2D26786E" w14:textId="4DD6B26C" w:rsidR="005B5EAD" w:rsidRPr="00785C54" w:rsidRDefault="00A807FF" w:rsidP="00785C54">
            <w:pPr>
              <w:pStyle w:val="Tablebody"/>
              <w:autoSpaceDE w:val="0"/>
              <w:autoSpaceDN w:val="0"/>
              <w:adjustRightInd w:val="0"/>
              <w:jc w:val="both"/>
              <w:rPr>
                <w:szCs w:val="20"/>
              </w:rPr>
            </w:pPr>
            <w:ins w:id="3310" w:author="Katharina Schleidt" w:date="2022-08-10T20:05:00Z">
              <w:r w:rsidRPr="00A807FF">
                <w:rPr>
                  <w:szCs w:val="24"/>
                </w:rPr>
                <w:t xml:space="preserve">A </w:t>
              </w:r>
              <w:r w:rsidRPr="00E91BC4">
                <w:rPr>
                  <w:b/>
                  <w:bCs/>
                  <w:szCs w:val="24"/>
                  <w:rPrChange w:id="3311" w:author="Katharina Schleidt" w:date="2022-08-13T17:33:00Z">
                    <w:rPr>
                      <w:szCs w:val="24"/>
                    </w:rPr>
                  </w:rPrChange>
                </w:rPr>
                <w:t>NamedLocation</w:t>
              </w:r>
              <w:r w:rsidRPr="00A807FF">
                <w:rPr>
                  <w:szCs w:val="24"/>
                </w:rPr>
                <w:t xml:space="preserve"> shall be defined as </w:t>
              </w:r>
            </w:ins>
            <w:commentRangeStart w:id="3312"/>
            <w:del w:id="3313" w:author="Katharina Schleidt" w:date="2022-08-13T17:34:00Z">
              <w:r w:rsidR="005B5EAD" w:rsidRPr="00785C54" w:rsidDel="0037109D">
                <w:rPr>
                  <w:szCs w:val="24"/>
                </w:rPr>
                <w:delText xml:space="preserve">A </w:delText>
              </w:r>
            </w:del>
            <w:ins w:id="3314" w:author="Katharina Schleidt" w:date="2022-08-13T17:34:00Z">
              <w:r w:rsidR="0037109D">
                <w:rPr>
                  <w:szCs w:val="24"/>
                </w:rPr>
                <w:t>a</w:t>
              </w:r>
              <w:r w:rsidR="0037109D" w:rsidRPr="00785C54">
                <w:rPr>
                  <w:szCs w:val="24"/>
                </w:rPr>
                <w:t xml:space="preserve"> </w:t>
              </w:r>
            </w:ins>
            <w:r w:rsidR="005B5EAD" w:rsidRPr="00785C54">
              <w:rPr>
                <w:szCs w:val="24"/>
              </w:rPr>
              <w:t>location identified by its name, address, spatial geometry or a combination of any of these three.</w:t>
            </w:r>
            <w:commentRangeEnd w:id="3312"/>
            <w:r w:rsidR="00047CD7">
              <w:rPr>
                <w:rStyle w:val="CommentReference"/>
                <w:rFonts w:eastAsia="MS Mincho"/>
                <w:lang w:eastAsia="ja-JP"/>
              </w:rPr>
              <w:commentReference w:id="3312"/>
            </w:r>
          </w:p>
        </w:tc>
      </w:tr>
    </w:tbl>
    <w:p w14:paraId="7F5AD77A" w14:textId="33C8B475" w:rsidR="0033443B" w:rsidRPr="00785C54" w:rsidRDefault="0033443B" w:rsidP="00785C54">
      <w:pPr>
        <w:pStyle w:val="BodyText"/>
      </w:pPr>
      <w:r w:rsidRPr="00785C54">
        <w:br w:type="page"/>
      </w:r>
    </w:p>
    <w:p w14:paraId="587277D0" w14:textId="54B0027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5" w:name="_Toc113373568"/>
      <w:r w:rsidRPr="00785C54">
        <w:rPr>
          <w:rFonts w:eastAsia="Times New Roman"/>
          <w:szCs w:val="24"/>
        </w:rPr>
        <w:t>Attribute address</w:t>
      </w:r>
      <w:bookmarkEnd w:id="331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727A8C81" w14:textId="77777777" w:rsidTr="0033443B">
        <w:trPr>
          <w:jc w:val="center"/>
        </w:trPr>
        <w:tc>
          <w:tcPr>
            <w:tcW w:w="4526" w:type="dxa"/>
            <w:tcMar>
              <w:top w:w="100" w:type="dxa"/>
              <w:left w:w="100" w:type="dxa"/>
              <w:bottom w:w="100" w:type="dxa"/>
              <w:right w:w="100" w:type="dxa"/>
            </w:tcMar>
          </w:tcPr>
          <w:p w14:paraId="41220F1D" w14:textId="359010C6"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/req/sam-basic/NamedLocation/address-sem</w:t>
            </w:r>
          </w:p>
        </w:tc>
        <w:tc>
          <w:tcPr>
            <w:tcW w:w="5245" w:type="dxa"/>
            <w:tcMar>
              <w:top w:w="100" w:type="dxa"/>
              <w:left w:w="100" w:type="dxa"/>
              <w:bottom w:w="100" w:type="dxa"/>
              <w:right w:w="100" w:type="dxa"/>
            </w:tcMar>
          </w:tcPr>
          <w:p w14:paraId="1EB60479" w14:textId="77777777" w:rsidR="005B5EAD" w:rsidRPr="00785C54" w:rsidRDefault="005B5EAD" w:rsidP="00785C54">
            <w:pPr>
              <w:pStyle w:val="Tablebody"/>
              <w:autoSpaceDE w:val="0"/>
              <w:autoSpaceDN w:val="0"/>
              <w:adjustRightInd w:val="0"/>
              <w:jc w:val="both"/>
              <w:rPr>
                <w:szCs w:val="24"/>
              </w:rPr>
            </w:pPr>
            <w:r w:rsidRPr="00785C54">
              <w:rPr>
                <w:szCs w:val="24"/>
              </w:rPr>
              <w:t xml:space="preserve">An </w:t>
            </w:r>
            <w:r w:rsidRPr="00785C54">
              <w:rPr>
                <w:b/>
                <w:szCs w:val="24"/>
              </w:rPr>
              <w:t>address</w:t>
            </w:r>
            <w:r w:rsidRPr="00785C54">
              <w:rPr>
                <w:szCs w:val="24"/>
              </w:rPr>
              <w:t xml:space="preserve"> used for identifying a </w:t>
            </w:r>
            <w:r w:rsidRPr="00785C54">
              <w:rPr>
                <w:b/>
                <w:szCs w:val="24"/>
              </w:rPr>
              <w:t>NamedLocation.</w:t>
            </w:r>
          </w:p>
          <w:p w14:paraId="7A824413" w14:textId="2285FA88"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address</w:t>
            </w:r>
            <w:r w:rsidRPr="00785C54">
              <w:rPr>
                <w:szCs w:val="24"/>
              </w:rPr>
              <w:t xml:space="preserve"> information is provided, the attribute </w:t>
            </w:r>
            <w:r w:rsidRPr="00785C54">
              <w:rPr>
                <w:b/>
                <w:szCs w:val="24"/>
              </w:rPr>
              <w:t>address:Any</w:t>
            </w:r>
            <w:r w:rsidRPr="00785C54">
              <w:rPr>
                <w:szCs w:val="24"/>
              </w:rPr>
              <w:t xml:space="preserve"> </w:t>
            </w:r>
            <w:del w:id="3316" w:author="Katharina Schleidt" w:date="2022-08-10T19:14:00Z">
              <w:r w:rsidRPr="00785C54" w:rsidDel="002F2035">
                <w:rPr>
                  <w:szCs w:val="24"/>
                </w:rPr>
                <w:delText>SHALL</w:delText>
              </w:r>
            </w:del>
            <w:ins w:id="3317" w:author="Katharina Schleidt" w:date="2022-08-10T19:14:00Z">
              <w:r w:rsidR="002F2035">
                <w:rPr>
                  <w:szCs w:val="24"/>
                </w:rPr>
                <w:t>shall</w:t>
              </w:r>
            </w:ins>
            <w:r w:rsidRPr="00785C54">
              <w:rPr>
                <w:szCs w:val="24"/>
              </w:rPr>
              <w:t xml:space="preserve"> be used.</w:t>
            </w:r>
          </w:p>
        </w:tc>
      </w:tr>
    </w:tbl>
    <w:p w14:paraId="35D8D8EC" w14:textId="15586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18" w:name="_Toc113373569"/>
      <w:r w:rsidRPr="00785C54">
        <w:rPr>
          <w:rFonts w:eastAsia="Times New Roman"/>
          <w:szCs w:val="24"/>
        </w:rPr>
        <w:t>Attribute name</w:t>
      </w:r>
      <w:bookmarkEnd w:id="331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359676F2" w14:textId="77777777" w:rsidTr="0033443B">
        <w:trPr>
          <w:jc w:val="center"/>
        </w:trPr>
        <w:tc>
          <w:tcPr>
            <w:tcW w:w="4526" w:type="dxa"/>
            <w:tcMar>
              <w:top w:w="100" w:type="dxa"/>
              <w:left w:w="100" w:type="dxa"/>
              <w:bottom w:w="100" w:type="dxa"/>
              <w:right w:w="100" w:type="dxa"/>
            </w:tcMar>
          </w:tcPr>
          <w:p w14:paraId="2ACC891A" w14:textId="1CCC1EBE"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/req/sam-basic/NamedLocation/name-sem</w:t>
            </w:r>
          </w:p>
        </w:tc>
        <w:tc>
          <w:tcPr>
            <w:tcW w:w="5245" w:type="dxa"/>
            <w:tcMar>
              <w:top w:w="100" w:type="dxa"/>
              <w:left w:w="100" w:type="dxa"/>
              <w:bottom w:w="100" w:type="dxa"/>
              <w:right w:w="100" w:type="dxa"/>
            </w:tcMar>
          </w:tcPr>
          <w:p w14:paraId="46FEBCD3"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w:t>
            </w:r>
            <w:r w:rsidRPr="00785C54">
              <w:rPr>
                <w:b/>
                <w:szCs w:val="24"/>
              </w:rPr>
              <w:t>name</w:t>
            </w:r>
            <w:r w:rsidRPr="00785C54">
              <w:rPr>
                <w:szCs w:val="24"/>
              </w:rPr>
              <w:t xml:space="preserve"> used for identifying a </w:t>
            </w:r>
            <w:r w:rsidRPr="00785C54">
              <w:rPr>
                <w:b/>
                <w:szCs w:val="24"/>
              </w:rPr>
              <w:t>NamedLocation.</w:t>
            </w:r>
          </w:p>
          <w:p w14:paraId="3DC12432" w14:textId="2CE53E81" w:rsidR="005B5EAD" w:rsidRPr="00785C54" w:rsidRDefault="005B5EAD" w:rsidP="00785C54">
            <w:pPr>
              <w:pStyle w:val="Tablebody"/>
              <w:autoSpaceDE w:val="0"/>
              <w:autoSpaceDN w:val="0"/>
              <w:adjustRightInd w:val="0"/>
              <w:jc w:val="both"/>
              <w:rPr>
                <w:b/>
                <w:szCs w:val="20"/>
              </w:rPr>
            </w:pPr>
            <w:r w:rsidRPr="00785C54">
              <w:rPr>
                <w:szCs w:val="24"/>
              </w:rPr>
              <w:t xml:space="preserve">If </w:t>
            </w:r>
            <w:r w:rsidRPr="00785C54">
              <w:rPr>
                <w:b/>
                <w:szCs w:val="24"/>
              </w:rPr>
              <w:t>name</w:t>
            </w:r>
            <w:r w:rsidRPr="00785C54">
              <w:rPr>
                <w:szCs w:val="24"/>
              </w:rPr>
              <w:t xml:space="preserve"> information is provided, the attribute </w:t>
            </w:r>
            <w:r w:rsidRPr="00785C54">
              <w:rPr>
                <w:b/>
                <w:szCs w:val="24"/>
              </w:rPr>
              <w:t>name:GenericName</w:t>
            </w:r>
            <w:r w:rsidRPr="00785C54">
              <w:rPr>
                <w:szCs w:val="24"/>
              </w:rPr>
              <w:t xml:space="preserve"> </w:t>
            </w:r>
            <w:del w:id="3319" w:author="Katharina Schleidt" w:date="2022-08-10T19:14:00Z">
              <w:r w:rsidRPr="00785C54" w:rsidDel="002F2035">
                <w:rPr>
                  <w:szCs w:val="24"/>
                </w:rPr>
                <w:delText>SHALL</w:delText>
              </w:r>
            </w:del>
            <w:ins w:id="3320" w:author="Katharina Schleidt" w:date="2022-08-10T19:14:00Z">
              <w:r w:rsidR="002F2035">
                <w:rPr>
                  <w:szCs w:val="24"/>
                </w:rPr>
                <w:t>shall</w:t>
              </w:r>
            </w:ins>
            <w:r w:rsidRPr="00785C54">
              <w:rPr>
                <w:szCs w:val="24"/>
              </w:rPr>
              <w:t xml:space="preserve"> be used.</w:t>
            </w:r>
          </w:p>
        </w:tc>
      </w:tr>
    </w:tbl>
    <w:p w14:paraId="162BCEAE" w14:textId="76BD9A23"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1" w:name="_Toc113373570"/>
      <w:r w:rsidRPr="00785C54">
        <w:rPr>
          <w:rFonts w:eastAsia="Times New Roman"/>
          <w:szCs w:val="24"/>
        </w:rPr>
        <w:t>Attribute representativeGeometry</w:t>
      </w:r>
      <w:bookmarkEnd w:id="3321"/>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AAEC137" w14:textId="77777777" w:rsidTr="0033443B">
        <w:trPr>
          <w:jc w:val="center"/>
        </w:trPr>
        <w:tc>
          <w:tcPr>
            <w:tcW w:w="4526" w:type="dxa"/>
            <w:tcMar>
              <w:top w:w="100" w:type="dxa"/>
              <w:left w:w="100" w:type="dxa"/>
              <w:bottom w:w="100" w:type="dxa"/>
              <w:right w:w="100" w:type="dxa"/>
            </w:tcMar>
          </w:tcPr>
          <w:p w14:paraId="2A5B4647" w14:textId="2D9AA8A3"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/req/sam-basic/NamedLocation/representativeGeometry-sem</w:t>
            </w:r>
          </w:p>
        </w:tc>
        <w:tc>
          <w:tcPr>
            <w:tcW w:w="5245" w:type="dxa"/>
            <w:tcMar>
              <w:top w:w="100" w:type="dxa"/>
              <w:left w:w="100" w:type="dxa"/>
              <w:bottom w:w="100" w:type="dxa"/>
              <w:right w:w="100" w:type="dxa"/>
            </w:tcMar>
          </w:tcPr>
          <w:p w14:paraId="32FB0C8A" w14:textId="77777777" w:rsidR="005B5EAD" w:rsidRPr="00785C54" w:rsidRDefault="005B5EAD" w:rsidP="00785C54">
            <w:pPr>
              <w:pStyle w:val="Tablebody"/>
              <w:autoSpaceDE w:val="0"/>
              <w:autoSpaceDN w:val="0"/>
              <w:adjustRightInd w:val="0"/>
              <w:jc w:val="both"/>
              <w:rPr>
                <w:szCs w:val="24"/>
              </w:rPr>
            </w:pPr>
            <w:r w:rsidRPr="00785C54">
              <w:rPr>
                <w:szCs w:val="24"/>
              </w:rPr>
              <w:t xml:space="preserve">A geometry used for providing a representative spatial location of a </w:t>
            </w:r>
            <w:r w:rsidRPr="00785C54">
              <w:rPr>
                <w:b/>
                <w:szCs w:val="24"/>
              </w:rPr>
              <w:t>NamedLocation.</w:t>
            </w:r>
          </w:p>
          <w:p w14:paraId="0CAAACAB" w14:textId="60D2097E" w:rsidR="005B5EAD" w:rsidRPr="00785C54" w:rsidRDefault="005B5EAD" w:rsidP="00785C54">
            <w:pPr>
              <w:pStyle w:val="Tablebody"/>
              <w:autoSpaceDE w:val="0"/>
              <w:autoSpaceDN w:val="0"/>
              <w:adjustRightInd w:val="0"/>
              <w:jc w:val="both"/>
              <w:rPr>
                <w:szCs w:val="20"/>
              </w:rPr>
            </w:pPr>
            <w:r w:rsidRPr="00785C54">
              <w:rPr>
                <w:szCs w:val="24"/>
              </w:rPr>
              <w:t xml:space="preserve">If </w:t>
            </w:r>
            <w:r w:rsidRPr="00785C54">
              <w:rPr>
                <w:b/>
                <w:szCs w:val="24"/>
              </w:rPr>
              <w:t>geometry</w:t>
            </w:r>
            <w:r w:rsidRPr="00785C54">
              <w:rPr>
                <w:szCs w:val="24"/>
              </w:rPr>
              <w:t xml:space="preserve"> is provided, the attribute </w:t>
            </w:r>
            <w:r w:rsidRPr="00785C54">
              <w:rPr>
                <w:b/>
                <w:szCs w:val="24"/>
              </w:rPr>
              <w:t>representativeGeometry:Geometry</w:t>
            </w:r>
            <w:r w:rsidRPr="00785C54">
              <w:rPr>
                <w:szCs w:val="24"/>
              </w:rPr>
              <w:t xml:space="preserve"> </w:t>
            </w:r>
            <w:del w:id="3322" w:author="Katharina Schleidt" w:date="2022-08-10T19:14:00Z">
              <w:r w:rsidRPr="00785C54" w:rsidDel="002F2035">
                <w:rPr>
                  <w:szCs w:val="24"/>
                </w:rPr>
                <w:delText>SHALL</w:delText>
              </w:r>
            </w:del>
            <w:ins w:id="3323" w:author="Katharina Schleidt" w:date="2022-08-10T19:14:00Z">
              <w:r w:rsidR="002F2035">
                <w:rPr>
                  <w:szCs w:val="24"/>
                </w:rPr>
                <w:t>shall</w:t>
              </w:r>
            </w:ins>
            <w:r w:rsidRPr="00785C54">
              <w:rPr>
                <w:szCs w:val="24"/>
              </w:rPr>
              <w:t xml:space="preserve"> be used.</w:t>
            </w:r>
          </w:p>
        </w:tc>
      </w:tr>
    </w:tbl>
    <w:p w14:paraId="28141A7F" w14:textId="3261CF84" w:rsidR="005B5EAD" w:rsidRPr="00785C54" w:rsidRDefault="005B5EAD" w:rsidP="00785C54">
      <w:pPr>
        <w:pStyle w:val="Heading2"/>
        <w:tabs>
          <w:tab w:val="left" w:pos="400"/>
          <w:tab w:val="left" w:pos="432"/>
        </w:tabs>
        <w:autoSpaceDE w:val="0"/>
        <w:autoSpaceDN w:val="0"/>
        <w:adjustRightInd w:val="0"/>
        <w:rPr>
          <w:rFonts w:eastAsia="Times New Roman"/>
          <w:szCs w:val="24"/>
        </w:rPr>
      </w:pPr>
      <w:bookmarkStart w:id="3324" w:name="_Toc113373571"/>
      <w:r w:rsidRPr="00785C54">
        <w:rPr>
          <w:rFonts w:eastAsia="Times New Roman"/>
          <w:szCs w:val="24"/>
        </w:rPr>
        <w:t>StatisticalClassification</w:t>
      </w:r>
      <w:bookmarkEnd w:id="3324"/>
    </w:p>
    <w:p w14:paraId="26494C2F"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5" w:name="_Toc113373572"/>
      <w:r w:rsidRPr="00785C54">
        <w:rPr>
          <w:rFonts w:eastAsia="Times New Roman"/>
          <w:szCs w:val="24"/>
        </w:rPr>
        <w:t>StatisticalClassification Requirements Class</w:t>
      </w:r>
      <w:bookmarkEnd w:id="3325"/>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2400"/>
        <w:gridCol w:w="7371"/>
      </w:tblGrid>
      <w:tr w:rsidR="005B5EAD" w:rsidRPr="00785C54" w14:paraId="1DE3F56D" w14:textId="77777777" w:rsidTr="003D1A1E">
        <w:trPr>
          <w:jc w:val="center"/>
        </w:trPr>
        <w:tc>
          <w:tcPr>
            <w:tcW w:w="2400" w:type="dxa"/>
            <w:tcBorders>
              <w:top w:val="single" w:sz="12" w:space="0" w:color="auto"/>
              <w:bottom w:val="single" w:sz="12" w:space="0" w:color="auto"/>
              <w:right w:val="single" w:sz="4" w:space="0" w:color="auto"/>
            </w:tcBorders>
            <w:tcMar>
              <w:top w:w="100" w:type="dxa"/>
              <w:left w:w="100" w:type="dxa"/>
              <w:bottom w:w="100" w:type="dxa"/>
              <w:right w:w="100" w:type="dxa"/>
            </w:tcMar>
          </w:tcPr>
          <w:p w14:paraId="45520989" w14:textId="084669E6" w:rsidR="005B5EAD" w:rsidRPr="00785C54" w:rsidRDefault="005B5EAD" w:rsidP="00785C54">
            <w:pPr>
              <w:pStyle w:val="Tableheader"/>
              <w:autoSpaceDE w:val="0"/>
              <w:autoSpaceDN w:val="0"/>
              <w:adjustRightInd w:val="0"/>
              <w:jc w:val="both"/>
              <w:rPr>
                <w:b/>
                <w:szCs w:val="20"/>
              </w:rPr>
            </w:pPr>
            <w:r w:rsidRPr="00785C54">
              <w:rPr>
                <w:b/>
                <w:szCs w:val="24"/>
              </w:rPr>
              <w:t>Requirements Class</w:t>
            </w:r>
          </w:p>
        </w:tc>
        <w:tc>
          <w:tcPr>
            <w:tcW w:w="7371" w:type="dxa"/>
            <w:tcBorders>
              <w:top w:val="single" w:sz="12" w:space="0" w:color="auto"/>
              <w:left w:val="single" w:sz="4" w:space="0" w:color="auto"/>
              <w:bottom w:val="single" w:sz="12" w:space="0" w:color="auto"/>
            </w:tcBorders>
            <w:tcMar>
              <w:top w:w="100" w:type="dxa"/>
              <w:left w:w="100" w:type="dxa"/>
              <w:bottom w:w="100" w:type="dxa"/>
              <w:right w:w="100" w:type="dxa"/>
            </w:tcMar>
          </w:tcPr>
          <w:p w14:paraId="77449A64" w14:textId="6A1CEE8E" w:rsidR="005B5EAD" w:rsidRPr="00785C54" w:rsidRDefault="005B5EAD" w:rsidP="00785C54">
            <w:pPr>
              <w:pStyle w:val="Tableheader"/>
              <w:autoSpaceDE w:val="0"/>
              <w:autoSpaceDN w:val="0"/>
              <w:adjustRightInd w:val="0"/>
              <w:jc w:val="both"/>
              <w:rPr>
                <w:szCs w:val="20"/>
              </w:rPr>
            </w:pPr>
            <w:r w:rsidRPr="00785C54">
              <w:rPr>
                <w:szCs w:val="24"/>
              </w:rPr>
              <w:t>/req/sam-basic/StatisticalClassification</w:t>
            </w:r>
          </w:p>
        </w:tc>
      </w:tr>
      <w:tr w:rsidR="005B5EAD" w:rsidRPr="00785C54" w14:paraId="15C660CE" w14:textId="77777777" w:rsidTr="003D1A1E">
        <w:trPr>
          <w:jc w:val="center"/>
        </w:trPr>
        <w:tc>
          <w:tcPr>
            <w:tcW w:w="2400" w:type="dxa"/>
            <w:tcBorders>
              <w:top w:val="single" w:sz="12" w:space="0" w:color="auto"/>
              <w:bottom w:val="single" w:sz="4" w:space="0" w:color="auto"/>
              <w:right w:val="single" w:sz="4" w:space="0" w:color="auto"/>
            </w:tcBorders>
            <w:tcMar>
              <w:top w:w="100" w:type="dxa"/>
              <w:left w:w="100" w:type="dxa"/>
              <w:bottom w:w="100" w:type="dxa"/>
              <w:right w:w="100" w:type="dxa"/>
            </w:tcMar>
          </w:tcPr>
          <w:p w14:paraId="4D4B1D41" w14:textId="542AB0E0" w:rsidR="005B5EAD" w:rsidRPr="00785C54" w:rsidRDefault="005B5EAD" w:rsidP="00785C54">
            <w:pPr>
              <w:pStyle w:val="Tablebody"/>
              <w:autoSpaceDE w:val="0"/>
              <w:autoSpaceDN w:val="0"/>
              <w:adjustRightInd w:val="0"/>
              <w:jc w:val="both"/>
              <w:rPr>
                <w:szCs w:val="20"/>
              </w:rPr>
            </w:pPr>
            <w:r w:rsidRPr="00785C54">
              <w:rPr>
                <w:szCs w:val="24"/>
              </w:rPr>
              <w:t>Target type</w:t>
            </w:r>
          </w:p>
        </w:tc>
        <w:tc>
          <w:tcPr>
            <w:tcW w:w="7371" w:type="dxa"/>
            <w:tcBorders>
              <w:top w:val="single" w:sz="12" w:space="0" w:color="auto"/>
              <w:left w:val="single" w:sz="4" w:space="0" w:color="auto"/>
              <w:bottom w:val="single" w:sz="4" w:space="0" w:color="auto"/>
            </w:tcBorders>
            <w:tcMar>
              <w:top w:w="100" w:type="dxa"/>
              <w:left w:w="100" w:type="dxa"/>
              <w:bottom w:w="100" w:type="dxa"/>
              <w:right w:w="100" w:type="dxa"/>
            </w:tcMar>
          </w:tcPr>
          <w:p w14:paraId="55AE2B77" w14:textId="120E44A3" w:rsidR="005B5EAD" w:rsidRPr="00785C54" w:rsidRDefault="005B5EAD" w:rsidP="00785C54">
            <w:pPr>
              <w:pStyle w:val="Tablebody"/>
              <w:autoSpaceDE w:val="0"/>
              <w:autoSpaceDN w:val="0"/>
              <w:adjustRightInd w:val="0"/>
              <w:jc w:val="both"/>
              <w:rPr>
                <w:szCs w:val="20"/>
              </w:rPr>
            </w:pPr>
            <w:r w:rsidRPr="00785C54">
              <w:rPr>
                <w:szCs w:val="24"/>
              </w:rPr>
              <w:t>Logical model</w:t>
            </w:r>
          </w:p>
        </w:tc>
      </w:tr>
      <w:tr w:rsidR="005B5EAD" w:rsidRPr="00785C54" w14:paraId="196724B9"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767C79E0" w14:textId="300C1476" w:rsidR="005B5EAD" w:rsidRPr="00785C54" w:rsidRDefault="005B5EAD" w:rsidP="00785C54">
            <w:pPr>
              <w:pStyle w:val="Tablebody"/>
              <w:autoSpaceDE w:val="0"/>
              <w:autoSpaceDN w:val="0"/>
              <w:adjustRightInd w:val="0"/>
              <w:jc w:val="both"/>
              <w:rPr>
                <w:szCs w:val="20"/>
              </w:rPr>
            </w:pPr>
            <w:r w:rsidRPr="00785C54">
              <w:rPr>
                <w:szCs w:val="24"/>
              </w:rPr>
              <w:t>Name</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205C8BAD" w14:textId="655BF8A2" w:rsidR="005B5EAD" w:rsidRPr="00785C54" w:rsidRDefault="005B5EAD" w:rsidP="00785C54">
            <w:pPr>
              <w:pStyle w:val="Tablebody"/>
              <w:autoSpaceDE w:val="0"/>
              <w:autoSpaceDN w:val="0"/>
              <w:adjustRightInd w:val="0"/>
              <w:jc w:val="both"/>
              <w:rPr>
                <w:szCs w:val="20"/>
              </w:rPr>
            </w:pPr>
            <w:r w:rsidRPr="00785C54">
              <w:rPr>
                <w:szCs w:val="24"/>
              </w:rPr>
              <w:t xml:space="preserve">Basic Samples </w:t>
            </w:r>
            <w:del w:id="3326" w:author="Ilkka Rinne" w:date="2022-09-06T15:32:00Z">
              <w:r w:rsidRPr="00785C54" w:rsidDel="003613DB">
                <w:rPr>
                  <w:szCs w:val="24"/>
                </w:rPr>
                <w:delText>-</w:delText>
              </w:r>
            </w:del>
            <w:ins w:id="3327" w:author="Ilkka Rinne" w:date="2022-09-06T15:32:00Z">
              <w:r w:rsidR="003613DB">
                <w:rPr>
                  <w:szCs w:val="24"/>
                </w:rPr>
                <w:t>–</w:t>
              </w:r>
            </w:ins>
            <w:r w:rsidRPr="00785C54">
              <w:rPr>
                <w:szCs w:val="24"/>
              </w:rPr>
              <w:t xml:space="preserve"> StatisticalClassification</w:t>
            </w:r>
          </w:p>
        </w:tc>
      </w:tr>
      <w:tr w:rsidR="005B5EAD" w:rsidRPr="00785C54" w14:paraId="08893ED3"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24F87B84" w14:textId="6BD08631"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6BA7342B" w14:textId="5A1E91FF"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UML2 conformance class</w:t>
            </w:r>
          </w:p>
        </w:tc>
      </w:tr>
      <w:tr w:rsidR="005B5EAD" w:rsidRPr="00785C54" w14:paraId="784D9278"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43BD908" w14:textId="3582582F" w:rsidR="005B5EAD" w:rsidRPr="00785C54" w:rsidRDefault="005B5EAD" w:rsidP="00785C54">
            <w:pPr>
              <w:pStyle w:val="Tablebody"/>
              <w:autoSpaceDE w:val="0"/>
              <w:autoSpaceDN w:val="0"/>
              <w:adjustRightInd w:val="0"/>
              <w:jc w:val="both"/>
              <w:rPr>
                <w:szCs w:val="20"/>
              </w:rPr>
            </w:pPr>
            <w:r w:rsidRPr="00785C54">
              <w:rPr>
                <w:szCs w:val="24"/>
              </w:rPr>
              <w:t>Dependency</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701BA1B" w14:textId="57E237A7" w:rsidR="005B5EAD" w:rsidRPr="00785C54" w:rsidRDefault="005B5EAD" w:rsidP="00785C54">
            <w:pPr>
              <w:pStyle w:val="Tablebody"/>
              <w:autoSpaceDE w:val="0"/>
              <w:autoSpaceDN w:val="0"/>
              <w:adjustRightInd w:val="0"/>
              <w:rPr>
                <w:szCs w:val="20"/>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w:t>
            </w:r>
            <w:r w:rsidRPr="00785C54">
              <w:rPr>
                <w:rStyle w:val="stdyear"/>
                <w:szCs w:val="24"/>
                <w:shd w:val="clear" w:color="auto" w:fill="auto"/>
              </w:rPr>
              <w:t>2015</w:t>
            </w:r>
            <w:r w:rsidRPr="00785C54">
              <w:rPr>
                <w:szCs w:val="24"/>
              </w:rPr>
              <w:t xml:space="preserve"> Geographic information – Conceptual schema language, CoreExtendedTypes conformance class</w:t>
            </w:r>
          </w:p>
        </w:tc>
      </w:tr>
      <w:tr w:rsidR="005B5EAD" w:rsidRPr="00785C54" w14:paraId="37B46A6F"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52F8FEAD" w14:textId="70DFDFB8"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354F2111" w14:textId="1B2290D1" w:rsidR="005B5EAD" w:rsidRPr="00785C54" w:rsidRDefault="005B5EAD" w:rsidP="00785C54">
            <w:pPr>
              <w:pStyle w:val="Tablebody"/>
              <w:autoSpaceDE w:val="0"/>
              <w:autoSpaceDN w:val="0"/>
              <w:adjustRightInd w:val="0"/>
              <w:jc w:val="both"/>
              <w:rPr>
                <w:szCs w:val="20"/>
              </w:rPr>
            </w:pPr>
            <w:r w:rsidRPr="00785C54">
              <w:rPr>
                <w:szCs w:val="24"/>
              </w:rPr>
              <w:t>/req/sam-basic/StatisticalClassification/StatisticalClassification-sem</w:t>
            </w:r>
          </w:p>
        </w:tc>
      </w:tr>
      <w:tr w:rsidR="005B5EAD" w:rsidRPr="00785C54" w14:paraId="6CDD4EC0" w14:textId="77777777" w:rsidTr="003D1A1E">
        <w:trPr>
          <w:jc w:val="center"/>
        </w:trPr>
        <w:tc>
          <w:tcPr>
            <w:tcW w:w="2400" w:type="dxa"/>
            <w:tcBorders>
              <w:top w:val="single" w:sz="4" w:space="0" w:color="auto"/>
              <w:bottom w:val="single" w:sz="4" w:space="0" w:color="auto"/>
              <w:right w:val="single" w:sz="4" w:space="0" w:color="auto"/>
            </w:tcBorders>
            <w:tcMar>
              <w:top w:w="100" w:type="dxa"/>
              <w:left w:w="100" w:type="dxa"/>
              <w:bottom w:w="100" w:type="dxa"/>
              <w:right w:w="100" w:type="dxa"/>
            </w:tcMar>
          </w:tcPr>
          <w:p w14:paraId="1F63F553" w14:textId="2C7807EC"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4" w:space="0" w:color="auto"/>
            </w:tcBorders>
            <w:tcMar>
              <w:top w:w="100" w:type="dxa"/>
              <w:left w:w="100" w:type="dxa"/>
              <w:bottom w:w="100" w:type="dxa"/>
              <w:right w:w="100" w:type="dxa"/>
            </w:tcMar>
          </w:tcPr>
          <w:p w14:paraId="58C73230" w14:textId="79EEAD64"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/req/sam-basic/StatisticalClassification/concept-sem</w:t>
            </w:r>
          </w:p>
        </w:tc>
      </w:tr>
      <w:tr w:rsidR="005B5EAD" w:rsidRPr="00785C54" w14:paraId="670402AB" w14:textId="77777777" w:rsidTr="003D1A1E">
        <w:trPr>
          <w:jc w:val="center"/>
        </w:trPr>
        <w:tc>
          <w:tcPr>
            <w:tcW w:w="2400" w:type="dxa"/>
            <w:tcBorders>
              <w:top w:val="single" w:sz="4" w:space="0" w:color="auto"/>
              <w:bottom w:val="single" w:sz="12" w:space="0" w:color="auto"/>
              <w:right w:val="single" w:sz="4" w:space="0" w:color="auto"/>
            </w:tcBorders>
            <w:tcMar>
              <w:top w:w="100" w:type="dxa"/>
              <w:left w:w="100" w:type="dxa"/>
              <w:bottom w:w="100" w:type="dxa"/>
              <w:right w:w="100" w:type="dxa"/>
            </w:tcMar>
          </w:tcPr>
          <w:p w14:paraId="01230A80" w14:textId="13B357EF" w:rsidR="005B5EAD" w:rsidRPr="00785C54" w:rsidRDefault="005B5EAD" w:rsidP="00785C54">
            <w:pPr>
              <w:pStyle w:val="Tablebody"/>
              <w:autoSpaceDE w:val="0"/>
              <w:autoSpaceDN w:val="0"/>
              <w:adjustRightInd w:val="0"/>
              <w:jc w:val="both"/>
              <w:rPr>
                <w:szCs w:val="20"/>
              </w:rPr>
            </w:pPr>
            <w:r w:rsidRPr="00785C54">
              <w:rPr>
                <w:szCs w:val="24"/>
              </w:rPr>
              <w:t>Requirement</w:t>
            </w:r>
          </w:p>
        </w:tc>
        <w:tc>
          <w:tcPr>
            <w:tcW w:w="7371" w:type="dxa"/>
            <w:tcBorders>
              <w:top w:val="single" w:sz="4" w:space="0" w:color="auto"/>
              <w:left w:val="single" w:sz="4" w:space="0" w:color="auto"/>
              <w:bottom w:val="single" w:sz="12" w:space="0" w:color="auto"/>
            </w:tcBorders>
            <w:tcMar>
              <w:top w:w="100" w:type="dxa"/>
              <w:left w:w="100" w:type="dxa"/>
              <w:bottom w:w="100" w:type="dxa"/>
              <w:right w:w="100" w:type="dxa"/>
            </w:tcMar>
          </w:tcPr>
          <w:p w14:paraId="38566F99" w14:textId="00790FA6" w:rsidR="005B5EAD" w:rsidRPr="00785C54" w:rsidRDefault="005B5EAD" w:rsidP="00785C54">
            <w:pPr>
              <w:pStyle w:val="Tablebody"/>
              <w:autoSpaceDE w:val="0"/>
              <w:autoSpaceDN w:val="0"/>
              <w:adjustRightInd w:val="0"/>
              <w:jc w:val="both"/>
              <w:rPr>
                <w:szCs w:val="20"/>
              </w:rPr>
            </w:pPr>
            <w:r w:rsidRPr="00785C54">
              <w:rPr>
                <w:szCs w:val="24"/>
              </w:rPr>
              <w:t>/req/sam-basic/StatisticalClassification/classification-sem</w:t>
            </w:r>
          </w:p>
        </w:tc>
      </w:tr>
    </w:tbl>
    <w:p w14:paraId="0F5C850A" w14:textId="056FEAD0"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28" w:name="_Toc113373573"/>
      <w:r w:rsidRPr="00785C54">
        <w:rPr>
          <w:rFonts w:eastAsia="Times New Roman"/>
          <w:szCs w:val="24"/>
        </w:rPr>
        <w:t>Data type StatisticalClassification</w:t>
      </w:r>
      <w:bookmarkEnd w:id="3328"/>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0943BB07" w14:textId="77777777" w:rsidTr="0033443B">
        <w:trPr>
          <w:jc w:val="center"/>
        </w:trPr>
        <w:tc>
          <w:tcPr>
            <w:tcW w:w="4526" w:type="dxa"/>
            <w:tcMar>
              <w:top w:w="100" w:type="dxa"/>
              <w:left w:w="100" w:type="dxa"/>
              <w:bottom w:w="100" w:type="dxa"/>
              <w:right w:w="100" w:type="dxa"/>
            </w:tcMar>
          </w:tcPr>
          <w:p w14:paraId="26E57236" w14:textId="2B3AF5FB"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/req/sam-basic/StatisticalClassification/StatisticalClassification-sem</w:t>
            </w:r>
          </w:p>
        </w:tc>
        <w:tc>
          <w:tcPr>
            <w:tcW w:w="5245" w:type="dxa"/>
            <w:tcMar>
              <w:top w:w="100" w:type="dxa"/>
              <w:left w:w="100" w:type="dxa"/>
              <w:bottom w:w="100" w:type="dxa"/>
              <w:right w:w="100" w:type="dxa"/>
            </w:tcMar>
          </w:tcPr>
          <w:p w14:paraId="4B5B511E" w14:textId="02BF35C8" w:rsidR="005B5EAD" w:rsidRPr="00785C54" w:rsidRDefault="005B5EAD" w:rsidP="00785C54">
            <w:pPr>
              <w:pStyle w:val="Tablebody"/>
              <w:autoSpaceDE w:val="0"/>
              <w:autoSpaceDN w:val="0"/>
              <w:adjustRightInd w:val="0"/>
              <w:jc w:val="both"/>
              <w:rPr>
                <w:szCs w:val="20"/>
              </w:rPr>
            </w:pPr>
            <w:del w:id="3329" w:author="Katharina Schleidt" w:date="2022-08-10T20:06:00Z">
              <w:r w:rsidRPr="00785C54" w:rsidDel="00A807FF">
                <w:rPr>
                  <w:szCs w:val="24"/>
                </w:rPr>
                <w:delText xml:space="preserve">A </w:delText>
              </w:r>
            </w:del>
            <w:ins w:id="3330" w:author="Katharina Schleidt" w:date="2022-08-10T20:06:00Z">
              <w:r w:rsidR="00A807FF" w:rsidRPr="00A807FF">
                <w:rPr>
                  <w:szCs w:val="24"/>
                </w:rPr>
                <w:t xml:space="preserve">A </w:t>
              </w:r>
              <w:r w:rsidR="00A807FF" w:rsidRPr="0037109D">
                <w:rPr>
                  <w:b/>
                  <w:bCs/>
                  <w:szCs w:val="24"/>
                  <w:rPrChange w:id="3331" w:author="Katharina Schleidt" w:date="2022-08-13T17:34:00Z">
                    <w:rPr>
                      <w:szCs w:val="24"/>
                    </w:rPr>
                  </w:rPrChange>
                </w:rPr>
                <w:t>StatisticalClassification</w:t>
              </w:r>
              <w:r w:rsidR="00A807FF" w:rsidRPr="00A807FF">
                <w:rPr>
                  <w:szCs w:val="24"/>
                </w:rPr>
                <w:t xml:space="preserve"> shall be defined as </w:t>
              </w:r>
              <w:r w:rsidR="00A807FF">
                <w:rPr>
                  <w:szCs w:val="24"/>
                </w:rPr>
                <w:t>a</w:t>
              </w:r>
              <w:r w:rsidR="00A807FF" w:rsidRPr="00785C54">
                <w:rPr>
                  <w:szCs w:val="24"/>
                </w:rPr>
                <w:t xml:space="preserve"> </w:t>
              </w:r>
            </w:ins>
            <w:del w:id="3332" w:author="Ilkka Rinne" w:date="2022-09-06T15:32:00Z">
              <w:r w:rsidRPr="00785C54" w:rsidDel="003613DB">
                <w:rPr>
                  <w:szCs w:val="24"/>
                </w:rPr>
                <w:delText>dataType</w:delText>
              </w:r>
            </w:del>
            <w:ins w:id="3333" w:author="Ilkka Rinne" w:date="2022-09-06T15:32:00Z">
              <w:r w:rsidR="003613DB">
                <w:rPr>
                  <w:szCs w:val="24"/>
                </w:rPr>
                <w:pgNum/>
              </w:r>
              <w:r w:rsidR="003613DB">
                <w:rPr>
                  <w:szCs w:val="24"/>
                </w:rPr>
                <w:t>orrespo</w:t>
              </w:r>
            </w:ins>
            <w:r w:rsidRPr="00785C54">
              <w:rPr>
                <w:szCs w:val="24"/>
              </w:rPr>
              <w:t xml:space="preserve"> for the provision of information on statistical classifications.</w:t>
            </w:r>
          </w:p>
        </w:tc>
      </w:tr>
    </w:tbl>
    <w:p w14:paraId="0F7F7B3C" w14:textId="700D7EFD"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4" w:name="_Toc113373574"/>
      <w:r w:rsidRPr="00785C54">
        <w:rPr>
          <w:rFonts w:eastAsia="Times New Roman"/>
          <w:szCs w:val="24"/>
        </w:rPr>
        <w:t>Attribute concept</w:t>
      </w:r>
      <w:bookmarkEnd w:id="3334"/>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1BAB148E" w14:textId="77777777" w:rsidTr="0033443B">
        <w:trPr>
          <w:jc w:val="center"/>
        </w:trPr>
        <w:tc>
          <w:tcPr>
            <w:tcW w:w="4526" w:type="dxa"/>
            <w:tcMar>
              <w:top w:w="100" w:type="dxa"/>
              <w:left w:w="100" w:type="dxa"/>
              <w:bottom w:w="100" w:type="dxa"/>
              <w:right w:w="100" w:type="dxa"/>
            </w:tcMar>
          </w:tcPr>
          <w:p w14:paraId="3AB4919E" w14:textId="0FAA27E5"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/req/sam-basic/StatisticalClassification/concept-sem</w:t>
            </w:r>
          </w:p>
        </w:tc>
        <w:tc>
          <w:tcPr>
            <w:tcW w:w="5245" w:type="dxa"/>
            <w:tcMar>
              <w:top w:w="100" w:type="dxa"/>
              <w:left w:w="100" w:type="dxa"/>
              <w:bottom w:w="100" w:type="dxa"/>
              <w:right w:w="100" w:type="dxa"/>
            </w:tcMar>
          </w:tcPr>
          <w:p w14:paraId="435C3CA9"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w:t>
            </w:r>
            <w:r w:rsidRPr="00785C54">
              <w:rPr>
                <w:b/>
                <w:szCs w:val="24"/>
              </w:rPr>
              <w:t>concept</w:t>
            </w:r>
            <w:r w:rsidRPr="00785C54">
              <w:rPr>
                <w:szCs w:val="24"/>
              </w:rPr>
              <w:t xml:space="preserve"> by which a </w:t>
            </w:r>
            <w:r w:rsidRPr="00785C54">
              <w:rPr>
                <w:b/>
                <w:szCs w:val="24"/>
              </w:rPr>
              <w:t>StatisticalClassification</w:t>
            </w:r>
            <w:r w:rsidRPr="00785C54">
              <w:rPr>
                <w:szCs w:val="24"/>
              </w:rPr>
              <w:t xml:space="preserve"> is to be performed.</w:t>
            </w:r>
          </w:p>
          <w:p w14:paraId="4BB5E1FA" w14:textId="611735CB" w:rsidR="005B5EAD" w:rsidRPr="00785C54" w:rsidRDefault="005B5EAD" w:rsidP="00785C54">
            <w:pPr>
              <w:pStyle w:val="Tablebody"/>
              <w:autoSpaceDE w:val="0"/>
              <w:autoSpaceDN w:val="0"/>
              <w:adjustRightInd w:val="0"/>
              <w:jc w:val="both"/>
              <w:rPr>
                <w:b/>
                <w:szCs w:val="20"/>
              </w:rPr>
            </w:pPr>
            <w:r w:rsidRPr="00785C54">
              <w:rPr>
                <w:szCs w:val="24"/>
              </w:rPr>
              <w:t xml:space="preserve">The name of the concept by which the statistical classification is performed </w:t>
            </w:r>
            <w:del w:id="3335" w:author="Katharina Schleidt" w:date="2022-08-10T19:14:00Z">
              <w:r w:rsidRPr="00785C54" w:rsidDel="002F2035">
                <w:rPr>
                  <w:szCs w:val="24"/>
                </w:rPr>
                <w:delText>SHALL</w:delText>
              </w:r>
            </w:del>
            <w:ins w:id="3336" w:author="Katharina Schleidt" w:date="2022-08-10T19:14:00Z">
              <w:r w:rsidR="002F2035">
                <w:rPr>
                  <w:szCs w:val="24"/>
                </w:rPr>
                <w:t>shall</w:t>
              </w:r>
            </w:ins>
            <w:r w:rsidRPr="00785C54">
              <w:rPr>
                <w:szCs w:val="24"/>
              </w:rPr>
              <w:t xml:space="preserve"> be provided in the attribute </w:t>
            </w:r>
            <w:r w:rsidRPr="00785C54">
              <w:rPr>
                <w:b/>
                <w:szCs w:val="24"/>
              </w:rPr>
              <w:t>concept:URI.</w:t>
            </w:r>
          </w:p>
        </w:tc>
      </w:tr>
    </w:tbl>
    <w:p w14:paraId="5AE2BBF5" w14:textId="4E515D9D"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The concept for a statistical classification could be age, gender, color, size etc.</w:t>
      </w:r>
    </w:p>
    <w:p w14:paraId="47519832" w14:textId="77777777" w:rsidR="005B5EAD" w:rsidRPr="00785C54" w:rsidRDefault="005B5EAD" w:rsidP="00785C54">
      <w:pPr>
        <w:pStyle w:val="Heading3"/>
        <w:tabs>
          <w:tab w:val="left" w:pos="400"/>
          <w:tab w:val="left" w:pos="432"/>
          <w:tab w:val="left" w:pos="560"/>
          <w:tab w:val="left" w:pos="720"/>
        </w:tabs>
        <w:autoSpaceDE w:val="0"/>
        <w:autoSpaceDN w:val="0"/>
        <w:adjustRightInd w:val="0"/>
        <w:rPr>
          <w:rFonts w:eastAsia="Times New Roman"/>
          <w:szCs w:val="24"/>
        </w:rPr>
      </w:pPr>
      <w:bookmarkStart w:id="3337" w:name="_Toc113373575"/>
      <w:r w:rsidRPr="00785C54">
        <w:rPr>
          <w:rFonts w:eastAsia="Times New Roman"/>
          <w:szCs w:val="24"/>
        </w:rPr>
        <w:t>Attribute classification</w:t>
      </w:r>
      <w:bookmarkEnd w:id="3337"/>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4" w:space="0" w:color="auto"/>
        </w:tblBorders>
        <w:tblLayout w:type="fixed"/>
        <w:tblCellMar>
          <w:left w:w="57" w:type="dxa"/>
          <w:right w:w="57" w:type="dxa"/>
        </w:tblCellMar>
        <w:tblLook w:val="0600" w:firstRow="0" w:lastRow="0" w:firstColumn="0" w:lastColumn="0" w:noHBand="1" w:noVBand="1"/>
      </w:tblPr>
      <w:tblGrid>
        <w:gridCol w:w="4526"/>
        <w:gridCol w:w="5245"/>
      </w:tblGrid>
      <w:tr w:rsidR="005B5EAD" w:rsidRPr="00785C54" w14:paraId="2737F68A" w14:textId="77777777" w:rsidTr="0033443B">
        <w:trPr>
          <w:jc w:val="center"/>
        </w:trPr>
        <w:tc>
          <w:tcPr>
            <w:tcW w:w="4526" w:type="dxa"/>
            <w:tcMar>
              <w:top w:w="100" w:type="dxa"/>
              <w:left w:w="100" w:type="dxa"/>
              <w:bottom w:w="100" w:type="dxa"/>
              <w:right w:w="100" w:type="dxa"/>
            </w:tcMar>
          </w:tcPr>
          <w:p w14:paraId="19C0D3F0" w14:textId="66C2B718" w:rsidR="005B5EAD" w:rsidRPr="00785C54" w:rsidRDefault="005B5EAD" w:rsidP="00785C54">
            <w:pPr>
              <w:pStyle w:val="Tablebody"/>
              <w:autoSpaceDE w:val="0"/>
              <w:autoSpaceDN w:val="0"/>
              <w:adjustRightInd w:val="0"/>
              <w:rPr>
                <w:szCs w:val="20"/>
              </w:rPr>
            </w:pPr>
            <w:r w:rsidRPr="00785C54">
              <w:rPr>
                <w:b/>
                <w:szCs w:val="24"/>
              </w:rPr>
              <w:t>Requirement</w:t>
            </w:r>
            <w:r w:rsidRPr="00785C54">
              <w:rPr>
                <w:szCs w:val="24"/>
              </w:rPr>
              <w:br/>
              <w:t>/req/sam-basic/StatisticalClassification/classification-sem</w:t>
            </w:r>
          </w:p>
        </w:tc>
        <w:tc>
          <w:tcPr>
            <w:tcW w:w="5245" w:type="dxa"/>
            <w:tcMar>
              <w:top w:w="100" w:type="dxa"/>
              <w:left w:w="100" w:type="dxa"/>
              <w:bottom w:w="100" w:type="dxa"/>
              <w:right w:w="100" w:type="dxa"/>
            </w:tcMar>
          </w:tcPr>
          <w:p w14:paraId="7669B2BD" w14:textId="77777777" w:rsidR="005B5EAD" w:rsidRPr="00785C54" w:rsidRDefault="005B5EAD" w:rsidP="00785C54">
            <w:pPr>
              <w:pStyle w:val="Tablebody"/>
              <w:autoSpaceDE w:val="0"/>
              <w:autoSpaceDN w:val="0"/>
              <w:adjustRightInd w:val="0"/>
              <w:jc w:val="both"/>
              <w:rPr>
                <w:szCs w:val="24"/>
              </w:rPr>
            </w:pPr>
            <w:r w:rsidRPr="00785C54">
              <w:rPr>
                <w:szCs w:val="24"/>
              </w:rPr>
              <w:t xml:space="preserve">The explicit </w:t>
            </w:r>
            <w:r w:rsidRPr="00785C54">
              <w:rPr>
                <w:b/>
                <w:szCs w:val="24"/>
              </w:rPr>
              <w:t>classification class</w:t>
            </w:r>
            <w:r w:rsidRPr="00785C54">
              <w:rPr>
                <w:szCs w:val="24"/>
              </w:rPr>
              <w:t xml:space="preserve"> pertaining to the classification concept described by the </w:t>
            </w:r>
            <w:r w:rsidRPr="00785C54">
              <w:rPr>
                <w:b/>
                <w:szCs w:val="24"/>
              </w:rPr>
              <w:t>StatisticalClassification</w:t>
            </w:r>
            <w:r w:rsidRPr="00785C54">
              <w:rPr>
                <w:szCs w:val="24"/>
              </w:rPr>
              <w:t>.</w:t>
            </w:r>
          </w:p>
          <w:p w14:paraId="6454E091" w14:textId="2340EF4F" w:rsidR="005B5EAD" w:rsidRPr="00785C54" w:rsidRDefault="005B5EAD" w:rsidP="00785C54">
            <w:pPr>
              <w:pStyle w:val="Tablebody"/>
              <w:autoSpaceDE w:val="0"/>
              <w:autoSpaceDN w:val="0"/>
              <w:adjustRightInd w:val="0"/>
              <w:jc w:val="both"/>
              <w:rPr>
                <w:szCs w:val="20"/>
              </w:rPr>
            </w:pPr>
            <w:r w:rsidRPr="00785C54">
              <w:rPr>
                <w:szCs w:val="24"/>
              </w:rPr>
              <w:t xml:space="preserve">The classification class of the </w:t>
            </w:r>
            <w:r w:rsidRPr="00785C54">
              <w:rPr>
                <w:b/>
                <w:szCs w:val="24"/>
              </w:rPr>
              <w:t>StatisticalClassification</w:t>
            </w:r>
            <w:r w:rsidRPr="00785C54">
              <w:rPr>
                <w:szCs w:val="24"/>
              </w:rPr>
              <w:t xml:space="preserve"> </w:t>
            </w:r>
            <w:del w:id="3338" w:author="Katharina Schleidt" w:date="2022-08-10T19:14:00Z">
              <w:r w:rsidRPr="00785C54" w:rsidDel="002F2035">
                <w:rPr>
                  <w:szCs w:val="24"/>
                </w:rPr>
                <w:delText>SHALL</w:delText>
              </w:r>
            </w:del>
            <w:ins w:id="3339" w:author="Katharina Schleidt" w:date="2022-08-10T19:14:00Z">
              <w:r w:rsidR="002F2035">
                <w:rPr>
                  <w:szCs w:val="24"/>
                </w:rPr>
                <w:t>shall</w:t>
              </w:r>
            </w:ins>
            <w:r w:rsidRPr="00785C54">
              <w:rPr>
                <w:szCs w:val="24"/>
              </w:rPr>
              <w:t xml:space="preserve"> be provided in the attribute </w:t>
            </w:r>
            <w:r w:rsidRPr="00785C54">
              <w:rPr>
                <w:b/>
                <w:szCs w:val="24"/>
              </w:rPr>
              <w:t>classification:URI.</w:t>
            </w:r>
          </w:p>
        </w:tc>
      </w:tr>
    </w:tbl>
    <w:p w14:paraId="2AB96D4F" w14:textId="5E665CD8"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340" w:author="Katharina Schleidt" w:date="2022-08-10T19:49:00Z">
        <w:r w:rsidRPr="00785C54" w:rsidDel="00441C1E">
          <w:rPr>
            <w:szCs w:val="24"/>
          </w:rPr>
          <w:delText>EXAMPLE</w:delText>
        </w:r>
        <w:r w:rsidRPr="00785C54" w:rsidDel="00441C1E">
          <w:rPr>
            <w:szCs w:val="24"/>
          </w:rPr>
          <w:tab/>
        </w:r>
      </w:del>
      <w:r w:rsidRPr="00785C54">
        <w:rPr>
          <w:szCs w:val="24"/>
        </w:rPr>
        <w:t>The classification for a statistical classification could be:</w:t>
      </w:r>
    </w:p>
    <w:p w14:paraId="26A33529" w14:textId="136306DC"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1" w:author="Katharina Schleidt" w:date="2022-08-10T19:49:00Z">
        <w:r w:rsidRPr="00785C54">
          <w:rPr>
            <w:szCs w:val="24"/>
          </w:rPr>
          <w:t>EXAMPLE</w:t>
        </w:r>
        <w:r>
          <w:rPr>
            <w:szCs w:val="24"/>
          </w:rPr>
          <w:t xml:space="preserve"> 1</w:t>
        </w:r>
      </w:ins>
      <w:del w:id="3342" w:author="Katharina Schleidt" w:date="2022-08-10T19:49:00Z">
        <w:r w:rsidR="005B5EAD" w:rsidRPr="00785C54" w:rsidDel="005929A0">
          <w:rPr>
            <w:szCs w:val="24"/>
          </w:rPr>
          <w:delText>a)</w:delText>
        </w:r>
      </w:del>
      <w:ins w:id="3343" w:author="Katharina Schleidt" w:date="2022-08-10T19:50:00Z">
        <w:r w:rsidR="00441C1E">
          <w:rPr>
            <w:szCs w:val="24"/>
          </w:rPr>
          <w:tab/>
        </w:r>
      </w:ins>
      <w:r w:rsidR="005B5EAD" w:rsidRPr="00785C54">
        <w:rPr>
          <w:szCs w:val="24"/>
        </w:rPr>
        <w:tab/>
        <w:t>Age Brackets: [0-10], [10-20];</w:t>
      </w:r>
    </w:p>
    <w:p w14:paraId="5E3B27FB" w14:textId="5D0C50C2"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4" w:author="Katharina Schleidt" w:date="2022-08-10T19:49:00Z">
        <w:r w:rsidRPr="00785C54">
          <w:rPr>
            <w:szCs w:val="24"/>
          </w:rPr>
          <w:t>EXAMPLE</w:t>
        </w:r>
        <w:r>
          <w:rPr>
            <w:szCs w:val="24"/>
          </w:rPr>
          <w:t xml:space="preserve"> 2</w:t>
        </w:r>
      </w:ins>
      <w:del w:id="3345" w:author="Katharina Schleidt" w:date="2022-08-10T19:49:00Z">
        <w:r w:rsidR="005B5EAD" w:rsidRPr="00785C54" w:rsidDel="005929A0">
          <w:rPr>
            <w:szCs w:val="24"/>
          </w:rPr>
          <w:delText>b)</w:delText>
        </w:r>
      </w:del>
      <w:r w:rsidR="005B5EAD" w:rsidRPr="00785C54">
        <w:rPr>
          <w:szCs w:val="24"/>
        </w:rPr>
        <w:tab/>
        <w:t>Genders: Male, Female, Other;</w:t>
      </w:r>
    </w:p>
    <w:p w14:paraId="1E79A9F8" w14:textId="13FABDB1" w:rsidR="005B5EAD" w:rsidRPr="00785C54" w:rsidRDefault="005929A0"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346" w:author="Katharina Schleidt" w:date="2022-08-10T19:49:00Z">
        <w:r w:rsidRPr="00785C54">
          <w:rPr>
            <w:szCs w:val="24"/>
          </w:rPr>
          <w:t>EXAMPLE</w:t>
        </w:r>
        <w:r>
          <w:rPr>
            <w:szCs w:val="24"/>
          </w:rPr>
          <w:t xml:space="preserve"> 3</w:t>
        </w:r>
      </w:ins>
      <w:del w:id="3347" w:author="Katharina Schleidt" w:date="2022-08-10T19:49:00Z">
        <w:r w:rsidR="005B5EAD" w:rsidRPr="00785C54" w:rsidDel="005929A0">
          <w:rPr>
            <w:szCs w:val="24"/>
          </w:rPr>
          <w:delText>c)</w:delText>
        </w:r>
      </w:del>
      <w:r w:rsidR="005B5EAD" w:rsidRPr="00785C54">
        <w:rPr>
          <w:szCs w:val="24"/>
        </w:rPr>
        <w:tab/>
      </w:r>
      <w:ins w:id="3348" w:author="Katharina Schleidt" w:date="2022-08-10T19:50:00Z">
        <w:r w:rsidR="00441C1E">
          <w:rPr>
            <w:szCs w:val="24"/>
          </w:rPr>
          <w:tab/>
        </w:r>
      </w:ins>
      <w:r w:rsidR="005B5EAD" w:rsidRPr="00785C54">
        <w:rPr>
          <w:szCs w:val="24"/>
        </w:rPr>
        <w:t>Color: Red, Green, Blue.</w:t>
      </w:r>
    </w:p>
    <w:p w14:paraId="3C7A4425" w14:textId="77777777" w:rsidR="005B5EAD" w:rsidRPr="00785C54" w:rsidRDefault="005B5EAD" w:rsidP="00785C54">
      <w:pPr>
        <w:pStyle w:val="Heading2"/>
        <w:tabs>
          <w:tab w:val="left" w:pos="400"/>
        </w:tabs>
        <w:autoSpaceDE w:val="0"/>
        <w:autoSpaceDN w:val="0"/>
        <w:adjustRightInd w:val="0"/>
        <w:rPr>
          <w:rFonts w:eastAsia="Times New Roman"/>
          <w:szCs w:val="24"/>
        </w:rPr>
      </w:pPr>
      <w:bookmarkStart w:id="3349" w:name="_Toc113373576"/>
      <w:r w:rsidRPr="00785C54">
        <w:rPr>
          <w:rFonts w:eastAsia="Times New Roman"/>
          <w:szCs w:val="24"/>
        </w:rPr>
        <w:t>Codelists</w:t>
      </w:r>
      <w:bookmarkEnd w:id="3349"/>
    </w:p>
    <w:p w14:paraId="399509FF" w14:textId="77777777" w:rsidR="005B5EAD" w:rsidRPr="00785C54" w:rsidRDefault="005B5EAD" w:rsidP="00785C54">
      <w:pPr>
        <w:pStyle w:val="Heading3"/>
        <w:tabs>
          <w:tab w:val="left" w:pos="400"/>
          <w:tab w:val="left" w:pos="560"/>
          <w:tab w:val="left" w:pos="720"/>
        </w:tabs>
        <w:autoSpaceDE w:val="0"/>
        <w:autoSpaceDN w:val="0"/>
        <w:adjustRightInd w:val="0"/>
        <w:rPr>
          <w:rFonts w:eastAsia="Times New Roman"/>
          <w:szCs w:val="24"/>
        </w:rPr>
      </w:pPr>
      <w:bookmarkStart w:id="3350" w:name="_Toc113373577"/>
      <w:r w:rsidRPr="00785C54">
        <w:rPr>
          <w:rFonts w:eastAsia="Times New Roman"/>
          <w:szCs w:val="24"/>
        </w:rPr>
        <w:t>SampleTypeByGeometryType</w:t>
      </w:r>
      <w:bookmarkEnd w:id="3350"/>
    </w:p>
    <w:p w14:paraId="25AD4B36" w14:textId="07AD7A47" w:rsidR="005B5EAD" w:rsidRPr="00785C54" w:rsidRDefault="005B5EAD" w:rsidP="00785C54">
      <w:pPr>
        <w:pStyle w:val="BodyText"/>
        <w:autoSpaceDE w:val="0"/>
        <w:autoSpaceDN w:val="0"/>
        <w:adjustRightInd w:val="0"/>
        <w:rPr>
          <w:szCs w:val="24"/>
        </w:rPr>
      </w:pPr>
      <w:r w:rsidRPr="00785C54">
        <w:rPr>
          <w:szCs w:val="24"/>
        </w:rPr>
        <w:t xml:space="preserve">The code list SampleTypeByGeometryType is a specialization of AbstractSampleType created to support the legacy sample types from </w:t>
      </w:r>
      <w:del w:id="3351" w:author="REID-JAMOND Alison" w:date="2022-04-04T15:35:00Z">
        <w:r w:rsidRPr="00785C54" w:rsidDel="00047CD7">
          <w:rPr>
            <w:szCs w:val="24"/>
          </w:rPr>
          <w:delText>the previous version of this standard</w:delText>
        </w:r>
      </w:del>
      <w:ins w:id="3352" w:author="REID-JAMOND Alison" w:date="2022-04-04T15:35:00Z">
        <w:r w:rsidR="00047CD7">
          <w:rPr>
            <w:szCs w:val="24"/>
          </w:rPr>
          <w:t>ISO 19156:2011</w:t>
        </w:r>
      </w:ins>
      <w:r w:rsidRPr="00785C54">
        <w:rPr>
          <w:szCs w:val="24"/>
        </w:rPr>
        <w:t>.</w:t>
      </w: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30"/>
        <w:gridCol w:w="4222"/>
      </w:tblGrid>
      <w:tr w:rsidR="005B5EAD" w:rsidRPr="00785C54" w14:paraId="42EB6451" w14:textId="77777777" w:rsidTr="0033443B">
        <w:trPr>
          <w:jc w:val="center"/>
        </w:trPr>
        <w:tc>
          <w:tcPr>
            <w:tcW w:w="5530" w:type="dxa"/>
          </w:tcPr>
          <w:p w14:paraId="075F10A5" w14:textId="13C9F366" w:rsidR="005B5EAD" w:rsidRPr="00785C54" w:rsidRDefault="005B5EAD" w:rsidP="00785C54">
            <w:pPr>
              <w:pStyle w:val="Tablebody"/>
              <w:autoSpaceDE w:val="0"/>
              <w:autoSpaceDN w:val="0"/>
              <w:adjustRightInd w:val="0"/>
              <w:rPr>
                <w:lang w:eastAsia="ja-JP"/>
              </w:rPr>
            </w:pPr>
            <w:r w:rsidRPr="00785C54">
              <w:rPr>
                <w:b/>
                <w:szCs w:val="24"/>
              </w:rPr>
              <w:t>Requirement</w:t>
            </w:r>
            <w:r w:rsidRPr="00785C54">
              <w:rPr>
                <w:szCs w:val="24"/>
              </w:rPr>
              <w:br/>
              <w:t>/req/sam-basic/SampleTypeByGeometryType/SampleTypeByGeometryType-sem</w:t>
            </w:r>
          </w:p>
        </w:tc>
        <w:tc>
          <w:tcPr>
            <w:tcW w:w="4222" w:type="dxa"/>
          </w:tcPr>
          <w:p w14:paraId="77B67AA3" w14:textId="6121D5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 xml:space="preserve">The following entries </w:t>
            </w:r>
            <w:del w:id="3353" w:author="Katharina Schleidt" w:date="2022-08-10T19:14:00Z">
              <w:r w:rsidRPr="00785C54" w:rsidDel="002F2035">
                <w:rPr>
                  <w:szCs w:val="24"/>
                </w:rPr>
                <w:delText>SHALL</w:delText>
              </w:r>
            </w:del>
            <w:ins w:id="3354" w:author="Katharina Schleidt" w:date="2022-08-10T19:14:00Z">
              <w:r w:rsidR="002F2035">
                <w:rPr>
                  <w:szCs w:val="24"/>
                </w:rPr>
                <w:t>shall</w:t>
              </w:r>
            </w:ins>
            <w:r w:rsidRPr="00785C54">
              <w:rPr>
                <w:szCs w:val="24"/>
              </w:rPr>
              <w:t xml:space="preserve"> be provided:</w:t>
            </w:r>
          </w:p>
          <w:p w14:paraId="2E8BC6C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point: the provided geometry is of type </w:t>
            </w:r>
            <w:r w:rsidRPr="0037109D">
              <w:rPr>
                <w:b/>
                <w:bCs/>
                <w:szCs w:val="24"/>
                <w:rPrChange w:id="3355" w:author="Katharina Schleidt" w:date="2022-08-13T17:34:00Z">
                  <w:rPr>
                    <w:szCs w:val="24"/>
                  </w:rPr>
                </w:rPrChange>
              </w:rPr>
              <w:t>Point</w:t>
            </w:r>
            <w:r w:rsidRPr="00785C54">
              <w:rPr>
                <w:szCs w:val="24"/>
              </w:rPr>
              <w:t>.</w:t>
            </w:r>
          </w:p>
          <w:p w14:paraId="4354F0F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curve: the provided geometry is of type </w:t>
            </w:r>
            <w:r w:rsidRPr="0037109D">
              <w:rPr>
                <w:b/>
                <w:bCs/>
                <w:szCs w:val="24"/>
                <w:rPrChange w:id="3356" w:author="Katharina Schleidt" w:date="2022-08-13T17:34:00Z">
                  <w:rPr>
                    <w:szCs w:val="24"/>
                  </w:rPr>
                </w:rPrChange>
              </w:rPr>
              <w:t>Curve</w:t>
            </w:r>
            <w:r w:rsidRPr="00785C54">
              <w:rPr>
                <w:szCs w:val="24"/>
              </w:rPr>
              <w:t>.</w:t>
            </w:r>
          </w:p>
          <w:p w14:paraId="2CAC400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surface: the provided geometry is of type </w:t>
            </w:r>
            <w:r w:rsidRPr="0037109D">
              <w:rPr>
                <w:b/>
                <w:bCs/>
                <w:szCs w:val="24"/>
                <w:rPrChange w:id="3357" w:author="Katharina Schleidt" w:date="2022-08-13T17:34:00Z">
                  <w:rPr>
                    <w:szCs w:val="24"/>
                  </w:rPr>
                </w:rPrChange>
              </w:rPr>
              <w:t>Surface</w:t>
            </w:r>
            <w:r w:rsidRPr="00785C54">
              <w:rPr>
                <w:szCs w:val="24"/>
              </w:rPr>
              <w:t>.</w:t>
            </w:r>
          </w:p>
          <w:p w14:paraId="4225E5BD" w14:textId="6721AE73"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lang w:eastAsia="ja-JP"/>
              </w:rPr>
            </w:pPr>
            <w:r w:rsidRPr="00785C54">
              <w:rPr>
                <w:szCs w:val="24"/>
              </w:rPr>
              <w:t>—</w:t>
            </w:r>
            <w:r w:rsidRPr="00785C54">
              <w:rPr>
                <w:szCs w:val="24"/>
              </w:rPr>
              <w:tab/>
              <w:t xml:space="preserve">solid: the provided geometry is of type </w:t>
            </w:r>
            <w:r w:rsidRPr="0037109D">
              <w:rPr>
                <w:b/>
                <w:bCs/>
                <w:szCs w:val="24"/>
                <w:rPrChange w:id="3358" w:author="Katharina Schleidt" w:date="2022-08-13T17:34:00Z">
                  <w:rPr>
                    <w:szCs w:val="24"/>
                  </w:rPr>
                </w:rPrChange>
              </w:rPr>
              <w:t>Solid</w:t>
            </w:r>
            <w:r w:rsidRPr="00785C54">
              <w:rPr>
                <w:szCs w:val="24"/>
              </w:rPr>
              <w:t>.</w:t>
            </w:r>
          </w:p>
        </w:tc>
      </w:tr>
    </w:tbl>
    <w:p w14:paraId="7E30AB6F" w14:textId="64CA1986" w:rsidR="005B5EAD" w:rsidRPr="00785C54" w:rsidRDefault="005B5EAD" w:rsidP="00785C54">
      <w:pPr>
        <w:pStyle w:val="BodyText"/>
        <w:autoSpaceDE w:val="0"/>
        <w:autoSpaceDN w:val="0"/>
        <w:adjustRightInd w:val="0"/>
        <w:rPr>
          <w:szCs w:val="24"/>
        </w:rPr>
      </w:pPr>
    </w:p>
    <w:tbl>
      <w:tblPr>
        <w:tblStyle w:val="TableGrid"/>
        <w:tblW w:w="9752" w:type="dxa"/>
        <w:jc w:val="center"/>
        <w:tblBorders>
          <w:top w:val="single" w:sz="12" w:space="0" w:color="auto"/>
          <w:left w:val="single" w:sz="12" w:space="0" w:color="auto"/>
          <w:bottom w:val="single" w:sz="12" w:space="0" w:color="auto"/>
          <w:right w:val="single" w:sz="12" w:space="0" w:color="auto"/>
          <w:insideH w:val="single" w:sz="8" w:space="0" w:color="auto"/>
        </w:tblBorders>
        <w:tblLayout w:type="fixed"/>
        <w:tblCellMar>
          <w:left w:w="57" w:type="dxa"/>
          <w:right w:w="57" w:type="dxa"/>
        </w:tblCellMar>
        <w:tblLook w:val="04A0" w:firstRow="1" w:lastRow="0" w:firstColumn="1" w:lastColumn="0" w:noHBand="0" w:noVBand="1"/>
      </w:tblPr>
      <w:tblGrid>
        <w:gridCol w:w="5517"/>
        <w:gridCol w:w="4235"/>
      </w:tblGrid>
      <w:tr w:rsidR="005B5EAD" w:rsidRPr="00785C54" w14:paraId="21500C53" w14:textId="77777777" w:rsidTr="0033443B">
        <w:trPr>
          <w:jc w:val="center"/>
        </w:trPr>
        <w:tc>
          <w:tcPr>
            <w:tcW w:w="5517" w:type="dxa"/>
          </w:tcPr>
          <w:p w14:paraId="735A7EB8" w14:textId="5B0DD8CD" w:rsidR="005B5EAD" w:rsidRPr="00785C54" w:rsidRDefault="005B5EAD" w:rsidP="00785C54">
            <w:pPr>
              <w:pStyle w:val="Tablebody"/>
              <w:autoSpaceDE w:val="0"/>
              <w:autoSpaceDN w:val="0"/>
              <w:adjustRightInd w:val="0"/>
            </w:pPr>
            <w:r w:rsidRPr="00785C54">
              <w:rPr>
                <w:b/>
                <w:szCs w:val="24"/>
              </w:rPr>
              <w:t>Requirement</w:t>
            </w:r>
            <w:r w:rsidRPr="00785C54">
              <w:rPr>
                <w:szCs w:val="24"/>
              </w:rPr>
              <w:br/>
              <w:t>/req/sam-basic/SampleTypeByGeometryType/SampleTypeByGeometryType-con</w:t>
            </w:r>
          </w:p>
        </w:tc>
        <w:tc>
          <w:tcPr>
            <w:tcW w:w="4235" w:type="dxa"/>
          </w:tcPr>
          <w:p w14:paraId="45657F34" w14:textId="01A8153C" w:rsidR="005B5EAD" w:rsidRPr="00785C54" w:rsidRDefault="005B5EAD" w:rsidP="00785C54">
            <w:pPr>
              <w:pStyle w:val="Tablebody"/>
              <w:autoSpaceDE w:val="0"/>
              <w:autoSpaceDN w:val="0"/>
              <w:adjustRightInd w:val="0"/>
              <w:rPr>
                <w:szCs w:val="24"/>
              </w:rPr>
            </w:pPr>
            <w:r w:rsidRPr="00785C54">
              <w:rPr>
                <w:szCs w:val="24"/>
              </w:rPr>
              <w:t xml:space="preserve">The following constraints </w:t>
            </w:r>
            <w:del w:id="3359" w:author="Katharina Schleidt" w:date="2022-08-10T19:14:00Z">
              <w:r w:rsidRPr="00785C54" w:rsidDel="002F2035">
                <w:rPr>
                  <w:szCs w:val="24"/>
                </w:rPr>
                <w:delText>SHALL</w:delText>
              </w:r>
            </w:del>
            <w:ins w:id="3360" w:author="Katharina Schleidt" w:date="2022-08-10T19:14:00Z">
              <w:r w:rsidR="002F2035">
                <w:rPr>
                  <w:szCs w:val="24"/>
                </w:rPr>
                <w:t>shall</w:t>
              </w:r>
            </w:ins>
            <w:r w:rsidRPr="00785C54">
              <w:rPr>
                <w:szCs w:val="24"/>
              </w:rPr>
              <w:t xml:space="preserve"> be applied to the value of the result association of the</w:t>
            </w:r>
            <w:r w:rsidRPr="003C3C9D">
              <w:rPr>
                <w:b/>
                <w:bCs/>
                <w:szCs w:val="24"/>
                <w:rPrChange w:id="3361" w:author="Katharina Schleidt" w:date="2022-08-13T17:13:00Z">
                  <w:rPr>
                    <w:szCs w:val="24"/>
                  </w:rPr>
                </w:rPrChange>
              </w:rPr>
              <w:t xml:space="preserve"> Observation</w:t>
            </w:r>
            <w:r w:rsidRPr="00785C54">
              <w:rPr>
                <w:szCs w:val="24"/>
              </w:rPr>
              <w:t xml:space="preserve"> based on the codelist value used:</w:t>
            </w:r>
          </w:p>
          <w:p w14:paraId="61CDC10F" w14:textId="2ABD60E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62" w:author="Ilkka Rinne" w:date="2022-09-06T15:32:00Z">
              <w:r w:rsidRPr="00785C54" w:rsidDel="003613DB">
                <w:rPr>
                  <w:szCs w:val="24"/>
                </w:rPr>
                <w:delText>"</w:delText>
              </w:r>
            </w:del>
            <w:ins w:id="3363" w:author="Ilkka Rinne" w:date="2022-09-06T15:32:00Z">
              <w:r w:rsidR="003613DB">
                <w:rPr>
                  <w:szCs w:val="24"/>
                </w:rPr>
                <w:t>“</w:t>
              </w:r>
            </w:ins>
            <w:r w:rsidRPr="00785C54">
              <w:rPr>
                <w:szCs w:val="24"/>
              </w:rPr>
              <w:t>point</w:t>
            </w:r>
            <w:del w:id="3364" w:author="Ilkka Rinne" w:date="2022-09-06T15:32:00Z">
              <w:r w:rsidRPr="00785C54" w:rsidDel="003613DB">
                <w:rPr>
                  <w:szCs w:val="24"/>
                </w:rPr>
                <w:delText>"</w:delText>
              </w:r>
            </w:del>
            <w:ins w:id="3365" w:author="Ilkka Rinne" w:date="2022-09-06T15:32:00Z">
              <w:r w:rsidR="003613DB">
                <w:rPr>
                  <w:szCs w:val="24"/>
                </w:rPr>
                <w:t>”</w:t>
              </w:r>
            </w:ins>
            <w:r w:rsidRPr="00785C54">
              <w:rPr>
                <w:szCs w:val="24"/>
              </w:rPr>
              <w:t xml:space="preserve"> is used, the provided geometry shall be of type </w:t>
            </w:r>
            <w:r w:rsidRPr="0037109D">
              <w:rPr>
                <w:b/>
                <w:bCs/>
                <w:szCs w:val="24"/>
                <w:rPrChange w:id="3366" w:author="Katharina Schleidt" w:date="2022-08-13T17:34:00Z">
                  <w:rPr>
                    <w:szCs w:val="24"/>
                  </w:rPr>
                </w:rPrChange>
              </w:rPr>
              <w:t>Point</w:t>
            </w:r>
            <w:r w:rsidRPr="00785C54">
              <w:rPr>
                <w:szCs w:val="24"/>
              </w:rPr>
              <w:t>.</w:t>
            </w:r>
          </w:p>
          <w:p w14:paraId="2D744E1E" w14:textId="128A0839"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67" w:author="Ilkka Rinne" w:date="2022-09-06T15:32:00Z">
              <w:r w:rsidRPr="00785C54" w:rsidDel="003613DB">
                <w:rPr>
                  <w:szCs w:val="24"/>
                </w:rPr>
                <w:delText>"</w:delText>
              </w:r>
            </w:del>
            <w:ins w:id="3368" w:author="Ilkka Rinne" w:date="2022-09-06T15:32:00Z">
              <w:r w:rsidR="003613DB">
                <w:rPr>
                  <w:szCs w:val="24"/>
                </w:rPr>
                <w:t>“</w:t>
              </w:r>
            </w:ins>
            <w:r w:rsidRPr="00785C54">
              <w:rPr>
                <w:szCs w:val="24"/>
              </w:rPr>
              <w:t>curve</w:t>
            </w:r>
            <w:del w:id="3369" w:author="Ilkka Rinne" w:date="2022-09-06T15:32:00Z">
              <w:r w:rsidRPr="00785C54" w:rsidDel="003613DB">
                <w:rPr>
                  <w:szCs w:val="24"/>
                </w:rPr>
                <w:delText>"</w:delText>
              </w:r>
            </w:del>
            <w:ins w:id="3370" w:author="Ilkka Rinne" w:date="2022-09-06T15:32:00Z">
              <w:r w:rsidR="003613DB">
                <w:rPr>
                  <w:szCs w:val="24"/>
                </w:rPr>
                <w:t>”</w:t>
              </w:r>
            </w:ins>
            <w:r w:rsidRPr="00785C54">
              <w:rPr>
                <w:szCs w:val="24"/>
              </w:rPr>
              <w:t xml:space="preserve"> is used, the provided geometry shall be of type </w:t>
            </w:r>
            <w:r w:rsidRPr="0037109D">
              <w:rPr>
                <w:b/>
                <w:bCs/>
                <w:szCs w:val="24"/>
                <w:rPrChange w:id="3371" w:author="Katharina Schleidt" w:date="2022-08-13T17:34:00Z">
                  <w:rPr>
                    <w:szCs w:val="24"/>
                  </w:rPr>
                </w:rPrChange>
              </w:rPr>
              <w:t>Curve</w:t>
            </w:r>
            <w:r w:rsidRPr="00785C54">
              <w:rPr>
                <w:szCs w:val="24"/>
              </w:rPr>
              <w:t>.</w:t>
            </w:r>
          </w:p>
          <w:p w14:paraId="61E59D6D" w14:textId="40E6549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w:t>
            </w:r>
            <w:r w:rsidRPr="00785C54">
              <w:rPr>
                <w:szCs w:val="24"/>
              </w:rPr>
              <w:tab/>
              <w:t xml:space="preserve">If value </w:t>
            </w:r>
            <w:del w:id="3372" w:author="Ilkka Rinne" w:date="2022-09-06T15:32:00Z">
              <w:r w:rsidRPr="00785C54" w:rsidDel="003613DB">
                <w:rPr>
                  <w:szCs w:val="24"/>
                </w:rPr>
                <w:delText>"</w:delText>
              </w:r>
            </w:del>
            <w:ins w:id="3373" w:author="Ilkka Rinne" w:date="2022-09-06T15:32:00Z">
              <w:r w:rsidR="003613DB">
                <w:rPr>
                  <w:szCs w:val="24"/>
                </w:rPr>
                <w:t>“</w:t>
              </w:r>
            </w:ins>
            <w:r w:rsidRPr="00785C54">
              <w:rPr>
                <w:szCs w:val="24"/>
              </w:rPr>
              <w:t>surface</w:t>
            </w:r>
            <w:del w:id="3374" w:author="Ilkka Rinne" w:date="2022-09-06T15:32:00Z">
              <w:r w:rsidRPr="00785C54" w:rsidDel="003613DB">
                <w:rPr>
                  <w:szCs w:val="24"/>
                </w:rPr>
                <w:delText>"</w:delText>
              </w:r>
            </w:del>
            <w:ins w:id="3375" w:author="Ilkka Rinne" w:date="2022-09-06T15:32:00Z">
              <w:r w:rsidR="003613DB">
                <w:rPr>
                  <w:szCs w:val="24"/>
                </w:rPr>
                <w:t>”</w:t>
              </w:r>
            </w:ins>
            <w:r w:rsidRPr="00785C54">
              <w:rPr>
                <w:szCs w:val="24"/>
              </w:rPr>
              <w:t xml:space="preserve"> is used, the provided geometry shall be of type </w:t>
            </w:r>
            <w:r w:rsidRPr="0037109D">
              <w:rPr>
                <w:b/>
                <w:bCs/>
                <w:szCs w:val="24"/>
                <w:rPrChange w:id="3376" w:author="Katharina Schleidt" w:date="2022-08-13T17:34:00Z">
                  <w:rPr>
                    <w:szCs w:val="24"/>
                  </w:rPr>
                </w:rPrChange>
              </w:rPr>
              <w:t>Surface</w:t>
            </w:r>
            <w:r w:rsidRPr="00785C54">
              <w:rPr>
                <w:szCs w:val="24"/>
              </w:rPr>
              <w:t>.</w:t>
            </w:r>
          </w:p>
          <w:p w14:paraId="77AC1FE2" w14:textId="69374B5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0"/>
              </w:rPr>
            </w:pPr>
            <w:r w:rsidRPr="00785C54">
              <w:rPr>
                <w:szCs w:val="24"/>
              </w:rPr>
              <w:t>—</w:t>
            </w:r>
            <w:r w:rsidRPr="00785C54">
              <w:rPr>
                <w:szCs w:val="24"/>
              </w:rPr>
              <w:tab/>
              <w:t xml:space="preserve">If value </w:t>
            </w:r>
            <w:del w:id="3377" w:author="Ilkka Rinne" w:date="2022-09-06T15:32:00Z">
              <w:r w:rsidRPr="00785C54" w:rsidDel="003613DB">
                <w:rPr>
                  <w:szCs w:val="24"/>
                </w:rPr>
                <w:delText>"</w:delText>
              </w:r>
            </w:del>
            <w:ins w:id="3378" w:author="Ilkka Rinne" w:date="2022-09-06T15:32:00Z">
              <w:r w:rsidR="003613DB">
                <w:rPr>
                  <w:szCs w:val="24"/>
                </w:rPr>
                <w:t>“</w:t>
              </w:r>
            </w:ins>
            <w:r w:rsidRPr="00785C54">
              <w:rPr>
                <w:szCs w:val="24"/>
              </w:rPr>
              <w:t>solid</w:t>
            </w:r>
            <w:del w:id="3379" w:author="Ilkka Rinne" w:date="2022-09-06T15:32:00Z">
              <w:r w:rsidRPr="00785C54" w:rsidDel="003613DB">
                <w:rPr>
                  <w:szCs w:val="24"/>
                </w:rPr>
                <w:delText>"</w:delText>
              </w:r>
            </w:del>
            <w:ins w:id="3380" w:author="Ilkka Rinne" w:date="2022-09-06T15:32:00Z">
              <w:r w:rsidR="003613DB">
                <w:rPr>
                  <w:szCs w:val="24"/>
                </w:rPr>
                <w:t>”</w:t>
              </w:r>
            </w:ins>
            <w:r w:rsidRPr="00785C54">
              <w:rPr>
                <w:szCs w:val="24"/>
              </w:rPr>
              <w:t xml:space="preserve"> is used, the provided geometry shall be of type </w:t>
            </w:r>
            <w:r w:rsidRPr="0037109D">
              <w:rPr>
                <w:b/>
                <w:bCs/>
                <w:szCs w:val="24"/>
                <w:rPrChange w:id="3381" w:author="Katharina Schleidt" w:date="2022-08-13T17:34:00Z">
                  <w:rPr>
                    <w:szCs w:val="24"/>
                  </w:rPr>
                </w:rPrChange>
              </w:rPr>
              <w:t>Solid</w:t>
            </w:r>
            <w:r w:rsidRPr="00785C54">
              <w:rPr>
                <w:szCs w:val="24"/>
              </w:rPr>
              <w:t>.</w:t>
            </w:r>
          </w:p>
        </w:tc>
      </w:tr>
    </w:tbl>
    <w:p w14:paraId="302078A6" w14:textId="7FE1CDD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382" w:name="_Toc113373578"/>
      <w:r w:rsidRPr="00785C54">
        <w:rPr>
          <w:rFonts w:eastAsia="Times New Roman"/>
          <w:b w:val="0"/>
          <w:szCs w:val="24"/>
        </w:rPr>
        <w:t>(normative)</w:t>
      </w:r>
      <w:r w:rsidRPr="00785C54">
        <w:rPr>
          <w:rFonts w:eastAsia="Times New Roman"/>
          <w:szCs w:val="24"/>
        </w:rPr>
        <w:br/>
      </w:r>
      <w:r w:rsidRPr="00785C54">
        <w:rPr>
          <w:rFonts w:eastAsia="Times New Roman"/>
          <w:szCs w:val="24"/>
        </w:rPr>
        <w:br/>
        <w:t xml:space="preserve">Abstract </w:t>
      </w:r>
      <w:ins w:id="3383" w:author="REID-JAMOND Alison" w:date="2022-04-04T14:56:00Z">
        <w:r w:rsidR="00047CD7">
          <w:rPr>
            <w:rFonts w:eastAsia="Times New Roman"/>
            <w:szCs w:val="24"/>
          </w:rPr>
          <w:t>t</w:t>
        </w:r>
      </w:ins>
      <w:del w:id="3384" w:author="REID-JAMOND Alison" w:date="2022-04-04T14:56:00Z">
        <w:r w:rsidRPr="00785C54" w:rsidDel="00047CD7">
          <w:rPr>
            <w:rFonts w:eastAsia="Times New Roman"/>
            <w:szCs w:val="24"/>
          </w:rPr>
          <w:delText>T</w:delText>
        </w:r>
      </w:del>
      <w:r w:rsidRPr="00785C54">
        <w:rPr>
          <w:rFonts w:eastAsia="Times New Roman"/>
          <w:szCs w:val="24"/>
        </w:rPr>
        <w:t xml:space="preserve">est </w:t>
      </w:r>
      <w:ins w:id="3385" w:author="REID-JAMOND Alison" w:date="2022-04-04T14:56:00Z">
        <w:r w:rsidR="00047CD7">
          <w:rPr>
            <w:rFonts w:eastAsia="Times New Roman"/>
            <w:szCs w:val="24"/>
          </w:rPr>
          <w:t>s</w:t>
        </w:r>
      </w:ins>
      <w:del w:id="3386" w:author="REID-JAMOND Alison" w:date="2022-04-04T14:56:00Z">
        <w:r w:rsidRPr="00785C54" w:rsidDel="00047CD7">
          <w:rPr>
            <w:rFonts w:eastAsia="Times New Roman"/>
            <w:szCs w:val="24"/>
          </w:rPr>
          <w:delText>S</w:delText>
        </w:r>
      </w:del>
      <w:r w:rsidRPr="00785C54">
        <w:rPr>
          <w:rFonts w:eastAsia="Times New Roman"/>
          <w:szCs w:val="24"/>
        </w:rPr>
        <w:t>uite</w:t>
      </w:r>
      <w:bookmarkEnd w:id="3382"/>
    </w:p>
    <w:p w14:paraId="68C147F4" w14:textId="77777777"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Observation schema package</w:t>
      </w:r>
    </w:p>
    <w:p w14:paraId="59F238B3"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Observation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47AA1F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1522C0" w14:textId="1881269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7E2D7B9" w14:textId="248E5D25" w:rsidR="005B5EAD" w:rsidRPr="00785C54" w:rsidRDefault="005B5EAD" w:rsidP="00785C54">
            <w:pPr>
              <w:pStyle w:val="Tableheader"/>
              <w:autoSpaceDE w:val="0"/>
              <w:autoSpaceDN w:val="0"/>
              <w:adjustRightInd w:val="0"/>
              <w:rPr>
                <w:b/>
                <w:bCs/>
              </w:rPr>
            </w:pPr>
            <w:r w:rsidRPr="00785C54">
              <w:rPr>
                <w:b/>
                <w:szCs w:val="24"/>
              </w:rPr>
              <w:t>/conf/obs-cpt</w:t>
            </w:r>
          </w:p>
        </w:tc>
      </w:tr>
      <w:tr w:rsidR="005B5EAD" w:rsidRPr="00785C54" w14:paraId="0571913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FA508DA" w14:textId="1E4B48F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95177E6" w14:textId="2D844775" w:rsidR="005B5EAD" w:rsidRPr="00785C54" w:rsidRDefault="005B5EAD" w:rsidP="00785C54">
            <w:pPr>
              <w:pStyle w:val="Tablebody"/>
              <w:autoSpaceDE w:val="0"/>
              <w:autoSpaceDN w:val="0"/>
              <w:adjustRightInd w:val="0"/>
            </w:pPr>
            <w:r w:rsidRPr="00785C54">
              <w:rPr>
                <w:szCs w:val="24"/>
              </w:rPr>
              <w:t>/req/obs-cpt</w:t>
            </w:r>
          </w:p>
        </w:tc>
      </w:tr>
      <w:tr w:rsidR="005B5EAD" w:rsidRPr="00785C54" w14:paraId="6D66EE9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BC815" w14:textId="3FCC52E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97D22D" w14:textId="1018C63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AF1283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DD47A5" w14:textId="7F903F0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4123E69" w14:textId="01A5896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0AB8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09FEF25" w14:textId="6C503CF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A5FDEA" w14:textId="48A2E443" w:rsidR="005B5EAD" w:rsidRPr="00785C54" w:rsidRDefault="005B5EAD" w:rsidP="00785C54">
            <w:pPr>
              <w:pStyle w:val="Tablebody"/>
              <w:autoSpaceDE w:val="0"/>
              <w:autoSpaceDN w:val="0"/>
              <w:adjustRightInd w:val="0"/>
            </w:pPr>
            <w:r w:rsidRPr="00785C54">
              <w:rPr>
                <w:szCs w:val="24"/>
              </w:rPr>
              <w:t>Capability</w:t>
            </w:r>
          </w:p>
        </w:tc>
      </w:tr>
    </w:tbl>
    <w:p w14:paraId="2BD793FF" w14:textId="3322117F"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87" w:author="Ilkka Rinne" w:date="2022-09-06T15:32:00Z">
        <w:r w:rsidRPr="00785C54" w:rsidDel="003613DB">
          <w:rPr>
            <w:szCs w:val="24"/>
          </w:rPr>
          <w:delText>-</w:delText>
        </w:r>
      </w:del>
      <w:ins w:id="3388"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9AA50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048A6D7" w14:textId="45352B6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E3558C1" w14:textId="20441FB2" w:rsidR="005B5EAD" w:rsidRPr="00785C54" w:rsidRDefault="005B5EAD" w:rsidP="00785C54">
            <w:pPr>
              <w:pStyle w:val="Tableheader"/>
              <w:autoSpaceDE w:val="0"/>
              <w:autoSpaceDN w:val="0"/>
              <w:adjustRightInd w:val="0"/>
              <w:rPr>
                <w:b/>
                <w:bCs/>
              </w:rPr>
            </w:pPr>
            <w:r w:rsidRPr="00785C54">
              <w:rPr>
                <w:b/>
                <w:szCs w:val="24"/>
              </w:rPr>
              <w:t>/conf/obs-cpt/Deployment</w:t>
            </w:r>
          </w:p>
        </w:tc>
      </w:tr>
      <w:tr w:rsidR="005B5EAD" w:rsidRPr="00785C54" w14:paraId="5E713D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B8D660" w14:textId="5F7DCDC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0517DE" w14:textId="753E8049" w:rsidR="005B5EAD" w:rsidRPr="00785C54" w:rsidRDefault="005B5EAD" w:rsidP="00785C54">
            <w:pPr>
              <w:pStyle w:val="Tablebody"/>
              <w:autoSpaceDE w:val="0"/>
              <w:autoSpaceDN w:val="0"/>
              <w:adjustRightInd w:val="0"/>
            </w:pPr>
            <w:r w:rsidRPr="00785C54">
              <w:rPr>
                <w:szCs w:val="24"/>
              </w:rPr>
              <w:t>/req/obs-cpt/Deployment</w:t>
            </w:r>
          </w:p>
        </w:tc>
      </w:tr>
      <w:tr w:rsidR="005B5EAD" w:rsidRPr="00785C54" w14:paraId="141FA9B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95E6907" w14:textId="246F9D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5F005E9" w14:textId="4105EA6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58B07A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DBEA4E1" w14:textId="3E97ADF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5C80595" w14:textId="689267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E124DF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1B1B2C3" w14:textId="2B28539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923D0E9" w14:textId="6E59B9A7" w:rsidR="005B5EAD" w:rsidRPr="00785C54" w:rsidRDefault="005B5EAD" w:rsidP="00785C54">
            <w:pPr>
              <w:pStyle w:val="Tablebody"/>
              <w:autoSpaceDE w:val="0"/>
              <w:autoSpaceDN w:val="0"/>
              <w:adjustRightInd w:val="0"/>
            </w:pPr>
            <w:r w:rsidRPr="00785C54">
              <w:rPr>
                <w:szCs w:val="24"/>
              </w:rPr>
              <w:t>Capability</w:t>
            </w:r>
          </w:p>
        </w:tc>
      </w:tr>
    </w:tbl>
    <w:p w14:paraId="6F7A5B04" w14:textId="295A4272"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89" w:author="Ilkka Rinne" w:date="2022-09-06T15:32:00Z">
        <w:r w:rsidRPr="00785C54" w:rsidDel="003613DB">
          <w:rPr>
            <w:szCs w:val="24"/>
          </w:rPr>
          <w:delText>-</w:delText>
        </w:r>
      </w:del>
      <w:ins w:id="3390"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7C0066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4D0A992" w14:textId="389B044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0610D1" w14:textId="71721185" w:rsidR="005B5EAD" w:rsidRPr="00785C54" w:rsidRDefault="005B5EAD" w:rsidP="00785C54">
            <w:pPr>
              <w:pStyle w:val="Tableheader"/>
              <w:autoSpaceDE w:val="0"/>
              <w:autoSpaceDN w:val="0"/>
              <w:adjustRightInd w:val="0"/>
              <w:rPr>
                <w:b/>
                <w:bCs/>
              </w:rPr>
            </w:pPr>
            <w:r w:rsidRPr="00785C54">
              <w:rPr>
                <w:b/>
                <w:szCs w:val="24"/>
              </w:rPr>
              <w:t>/conf/obs-cpt/Host</w:t>
            </w:r>
          </w:p>
        </w:tc>
      </w:tr>
      <w:tr w:rsidR="005B5EAD" w:rsidRPr="00785C54" w14:paraId="707EC33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C28D82" w14:textId="3B6AAF1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BBAA3D" w14:textId="7816729D" w:rsidR="005B5EAD" w:rsidRPr="00785C54" w:rsidRDefault="005B5EAD" w:rsidP="00785C54">
            <w:pPr>
              <w:pStyle w:val="Tablebody"/>
              <w:autoSpaceDE w:val="0"/>
              <w:autoSpaceDN w:val="0"/>
              <w:adjustRightInd w:val="0"/>
            </w:pPr>
            <w:r w:rsidRPr="00785C54">
              <w:rPr>
                <w:szCs w:val="24"/>
              </w:rPr>
              <w:t>/req/obs-cpt/Host</w:t>
            </w:r>
          </w:p>
        </w:tc>
      </w:tr>
      <w:tr w:rsidR="005B5EAD" w:rsidRPr="00785C54" w14:paraId="5C7B543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A142C1C" w14:textId="11BB927A"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ED1640" w14:textId="5BDF18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AC35E8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259A576" w14:textId="6C28901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42D5930" w14:textId="2EC1244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0505CC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0F4F71" w14:textId="3D2AA4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A67846E" w14:textId="482004FE" w:rsidR="005B5EAD" w:rsidRPr="00785C54" w:rsidRDefault="005B5EAD" w:rsidP="00785C54">
            <w:pPr>
              <w:pStyle w:val="Tablebody"/>
              <w:autoSpaceDE w:val="0"/>
              <w:autoSpaceDN w:val="0"/>
              <w:adjustRightInd w:val="0"/>
            </w:pPr>
            <w:r w:rsidRPr="00785C54">
              <w:rPr>
                <w:szCs w:val="24"/>
              </w:rPr>
              <w:t>Capability</w:t>
            </w:r>
          </w:p>
        </w:tc>
      </w:tr>
    </w:tbl>
    <w:p w14:paraId="6A3353A2" w14:textId="3E2DBE1D"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1" w:author="Ilkka Rinne" w:date="2022-09-06T15:32:00Z">
        <w:r w:rsidRPr="00785C54" w:rsidDel="003613DB">
          <w:rPr>
            <w:szCs w:val="24"/>
          </w:rPr>
          <w:delText>-</w:delText>
        </w:r>
      </w:del>
      <w:ins w:id="3392"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5462A1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0A06453" w14:textId="5D9483E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358BF0" w14:textId="0271F24D" w:rsidR="005B5EAD" w:rsidRPr="00785C54" w:rsidRDefault="005B5EAD" w:rsidP="00785C54">
            <w:pPr>
              <w:pStyle w:val="Tableheader"/>
              <w:autoSpaceDE w:val="0"/>
              <w:autoSpaceDN w:val="0"/>
              <w:adjustRightInd w:val="0"/>
              <w:rPr>
                <w:b/>
                <w:bCs/>
              </w:rPr>
            </w:pPr>
            <w:r w:rsidRPr="00785C54">
              <w:rPr>
                <w:b/>
                <w:szCs w:val="24"/>
              </w:rPr>
              <w:t>/conf/obs-cpt/ObservableProperty</w:t>
            </w:r>
          </w:p>
        </w:tc>
      </w:tr>
      <w:tr w:rsidR="005B5EAD" w:rsidRPr="00785C54" w14:paraId="0400BD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CA6FA7" w14:textId="6476D86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2A40B2" w14:textId="393D176D" w:rsidR="005B5EAD" w:rsidRPr="00785C54" w:rsidRDefault="005B5EAD" w:rsidP="00785C54">
            <w:pPr>
              <w:pStyle w:val="Tablebody"/>
              <w:autoSpaceDE w:val="0"/>
              <w:autoSpaceDN w:val="0"/>
              <w:adjustRightInd w:val="0"/>
            </w:pPr>
            <w:r w:rsidRPr="00785C54">
              <w:rPr>
                <w:szCs w:val="24"/>
              </w:rPr>
              <w:t>/req/obs-cpt/ObservableProperty</w:t>
            </w:r>
          </w:p>
        </w:tc>
      </w:tr>
      <w:tr w:rsidR="005B5EAD" w:rsidRPr="00785C54" w14:paraId="1155BAC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64C4B4" w14:textId="797E6D1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3DAF0D3" w14:textId="0EB0D1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1267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EB1BE4" w14:textId="2C85122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699CB1F" w14:textId="23C165E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3754023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1AD59A" w14:textId="0F5A15D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6813ED3" w14:textId="1E4157BA" w:rsidR="005B5EAD" w:rsidRPr="00785C54" w:rsidRDefault="005B5EAD" w:rsidP="00785C54">
            <w:pPr>
              <w:pStyle w:val="Tablebody"/>
              <w:autoSpaceDE w:val="0"/>
              <w:autoSpaceDN w:val="0"/>
              <w:adjustRightInd w:val="0"/>
            </w:pPr>
            <w:r w:rsidRPr="00785C54">
              <w:rPr>
                <w:szCs w:val="24"/>
              </w:rPr>
              <w:t>Capability</w:t>
            </w:r>
          </w:p>
        </w:tc>
      </w:tr>
    </w:tbl>
    <w:p w14:paraId="1F4BF219" w14:textId="7B7062F0" w:rsidR="0033443B" w:rsidRPr="00785C54" w:rsidRDefault="0033443B" w:rsidP="00785C54">
      <w:pPr>
        <w:pStyle w:val="BodyText"/>
      </w:pPr>
      <w:r w:rsidRPr="00785C54">
        <w:br w:type="page"/>
      </w:r>
    </w:p>
    <w:p w14:paraId="6042F1C7" w14:textId="57D6C27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3" w:author="Ilkka Rinne" w:date="2022-09-06T15:32:00Z">
        <w:r w:rsidRPr="00785C54" w:rsidDel="003613DB">
          <w:rPr>
            <w:szCs w:val="24"/>
          </w:rPr>
          <w:delText>-</w:delText>
        </w:r>
      </w:del>
      <w:ins w:id="3394"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B0ACED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E827FEE" w14:textId="301FD89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F729D57" w14:textId="4783668E" w:rsidR="005B5EAD" w:rsidRPr="00785C54" w:rsidRDefault="005B5EAD" w:rsidP="00785C54">
            <w:pPr>
              <w:pStyle w:val="Tableheader"/>
              <w:autoSpaceDE w:val="0"/>
              <w:autoSpaceDN w:val="0"/>
              <w:adjustRightInd w:val="0"/>
              <w:rPr>
                <w:b/>
                <w:bCs/>
              </w:rPr>
            </w:pPr>
            <w:r w:rsidRPr="00785C54">
              <w:rPr>
                <w:b/>
                <w:szCs w:val="24"/>
              </w:rPr>
              <w:t>/conf/obs-cpt/Observation</w:t>
            </w:r>
          </w:p>
        </w:tc>
      </w:tr>
      <w:tr w:rsidR="005B5EAD" w:rsidRPr="00785C54" w14:paraId="295329B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8AE362C" w14:textId="485DBAD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E60F992" w14:textId="4419B3EE" w:rsidR="005B5EAD" w:rsidRPr="00785C54" w:rsidRDefault="005B5EAD" w:rsidP="00785C54">
            <w:pPr>
              <w:pStyle w:val="Tablebody"/>
              <w:autoSpaceDE w:val="0"/>
              <w:autoSpaceDN w:val="0"/>
              <w:adjustRightInd w:val="0"/>
            </w:pPr>
            <w:r w:rsidRPr="00785C54">
              <w:rPr>
                <w:szCs w:val="24"/>
              </w:rPr>
              <w:t>/req/obs-cpt/Observation</w:t>
            </w:r>
          </w:p>
        </w:tc>
      </w:tr>
      <w:tr w:rsidR="005B5EAD" w:rsidRPr="00785C54" w14:paraId="1636427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4E703" w14:textId="365A7BB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CF567F" w14:textId="315103E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CABB2A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9FD014" w14:textId="0977B9D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FE5FBE" w14:textId="0C9CF90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A8D19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F14DBD" w14:textId="0F77746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14037C9" w14:textId="0E2FB528" w:rsidR="005B5EAD" w:rsidRPr="00785C54" w:rsidRDefault="005B5EAD" w:rsidP="00785C54">
            <w:pPr>
              <w:pStyle w:val="Tablebody"/>
              <w:autoSpaceDE w:val="0"/>
              <w:autoSpaceDN w:val="0"/>
              <w:adjustRightInd w:val="0"/>
            </w:pPr>
            <w:r w:rsidRPr="00785C54">
              <w:rPr>
                <w:szCs w:val="24"/>
              </w:rPr>
              <w:t>Capability</w:t>
            </w:r>
          </w:p>
        </w:tc>
      </w:tr>
    </w:tbl>
    <w:p w14:paraId="7DCC534B" w14:textId="3E08C54B"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5" w:author="Ilkka Rinne" w:date="2022-09-06T15:32:00Z">
        <w:r w:rsidRPr="00785C54" w:rsidDel="003613DB">
          <w:rPr>
            <w:szCs w:val="24"/>
          </w:rPr>
          <w:delText>-</w:delText>
        </w:r>
      </w:del>
      <w:ins w:id="3396"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80362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7D0DFFA" w14:textId="1365193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32D28BA" w14:textId="1374C397" w:rsidR="005B5EAD" w:rsidRPr="00785C54" w:rsidRDefault="005B5EAD" w:rsidP="00785C54">
            <w:pPr>
              <w:pStyle w:val="Tableheader"/>
              <w:autoSpaceDE w:val="0"/>
              <w:autoSpaceDN w:val="0"/>
              <w:adjustRightInd w:val="0"/>
              <w:rPr>
                <w:b/>
                <w:bCs/>
              </w:rPr>
            </w:pPr>
            <w:r w:rsidRPr="00785C54">
              <w:rPr>
                <w:b/>
                <w:szCs w:val="24"/>
              </w:rPr>
              <w:t>/conf/obs-cpt/Observer</w:t>
            </w:r>
          </w:p>
        </w:tc>
      </w:tr>
      <w:tr w:rsidR="005B5EAD" w:rsidRPr="00785C54" w14:paraId="009C8C5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FAAFE36" w14:textId="13F20CB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DE761B8" w14:textId="78945370" w:rsidR="005B5EAD" w:rsidRPr="00785C54" w:rsidRDefault="005B5EAD" w:rsidP="00785C54">
            <w:pPr>
              <w:pStyle w:val="Tablebody"/>
              <w:autoSpaceDE w:val="0"/>
              <w:autoSpaceDN w:val="0"/>
              <w:adjustRightInd w:val="0"/>
            </w:pPr>
            <w:r w:rsidRPr="00785C54">
              <w:rPr>
                <w:szCs w:val="24"/>
              </w:rPr>
              <w:t>/req/obs-cpt/Observer</w:t>
            </w:r>
          </w:p>
        </w:tc>
      </w:tr>
      <w:tr w:rsidR="005B5EAD" w:rsidRPr="00785C54" w14:paraId="402F8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BFA2F2" w14:textId="60F271B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DAD524" w14:textId="17BED0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36614D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94FB311" w14:textId="0BD5600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959AF3" w14:textId="46FF5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8A6C5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3AA7FE" w14:textId="3379B1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4B9471" w14:textId="2E1315A8" w:rsidR="005B5EAD" w:rsidRPr="00785C54" w:rsidRDefault="005B5EAD" w:rsidP="00785C54">
            <w:pPr>
              <w:pStyle w:val="Tablebody"/>
              <w:autoSpaceDE w:val="0"/>
              <w:autoSpaceDN w:val="0"/>
              <w:adjustRightInd w:val="0"/>
            </w:pPr>
            <w:r w:rsidRPr="00785C54">
              <w:rPr>
                <w:szCs w:val="24"/>
              </w:rPr>
              <w:t>Capability</w:t>
            </w:r>
          </w:p>
        </w:tc>
      </w:tr>
    </w:tbl>
    <w:p w14:paraId="49D5A08A" w14:textId="2C860895"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7" w:author="Ilkka Rinne" w:date="2022-09-06T15:32:00Z">
        <w:r w:rsidRPr="00785C54" w:rsidDel="003613DB">
          <w:rPr>
            <w:szCs w:val="24"/>
          </w:rPr>
          <w:delText>-</w:delText>
        </w:r>
      </w:del>
      <w:ins w:id="3398"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6C96F35"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DCF4973" w14:textId="2A1A6C5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441AE53" w14:textId="1126C477" w:rsidR="005B5EAD" w:rsidRPr="00785C54" w:rsidRDefault="005B5EAD" w:rsidP="00785C54">
            <w:pPr>
              <w:pStyle w:val="Tableheader"/>
              <w:autoSpaceDE w:val="0"/>
              <w:autoSpaceDN w:val="0"/>
              <w:adjustRightInd w:val="0"/>
              <w:rPr>
                <w:b/>
                <w:bCs/>
              </w:rPr>
            </w:pPr>
            <w:r w:rsidRPr="00785C54">
              <w:rPr>
                <w:b/>
                <w:szCs w:val="24"/>
              </w:rPr>
              <w:t>/conf/obs-cpt/ObservingProcedure</w:t>
            </w:r>
          </w:p>
        </w:tc>
      </w:tr>
      <w:tr w:rsidR="005B5EAD" w:rsidRPr="00785C54" w14:paraId="57AEFE2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8BC21EA" w14:textId="7963AB6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6DE9CC" w14:textId="1D4E1538" w:rsidR="005B5EAD" w:rsidRPr="00785C54" w:rsidRDefault="005B5EAD" w:rsidP="00785C54">
            <w:pPr>
              <w:pStyle w:val="Tablebody"/>
              <w:autoSpaceDE w:val="0"/>
              <w:autoSpaceDN w:val="0"/>
              <w:adjustRightInd w:val="0"/>
            </w:pPr>
            <w:r w:rsidRPr="00785C54">
              <w:rPr>
                <w:szCs w:val="24"/>
              </w:rPr>
              <w:t>/req/obs-cpt/ObservingProcedure</w:t>
            </w:r>
          </w:p>
        </w:tc>
      </w:tr>
      <w:tr w:rsidR="005B5EAD" w:rsidRPr="00785C54" w14:paraId="724CC59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F588C68" w14:textId="385D1EC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0F701D" w14:textId="56266C0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536195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458036" w14:textId="117F05B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3545463" w14:textId="3C1F9D6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744970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778529" w14:textId="7475EF1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F3C4C36" w14:textId="624D0D34" w:rsidR="005B5EAD" w:rsidRPr="00785C54" w:rsidRDefault="005B5EAD" w:rsidP="00785C54">
            <w:pPr>
              <w:pStyle w:val="Tablebody"/>
              <w:autoSpaceDE w:val="0"/>
              <w:autoSpaceDN w:val="0"/>
              <w:adjustRightInd w:val="0"/>
            </w:pPr>
            <w:r w:rsidRPr="00785C54">
              <w:rPr>
                <w:szCs w:val="24"/>
              </w:rPr>
              <w:t>Capability</w:t>
            </w:r>
          </w:p>
        </w:tc>
      </w:tr>
    </w:tbl>
    <w:p w14:paraId="482D40D2" w14:textId="10C01D4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Observation </w:t>
      </w:r>
      <w:del w:id="3399" w:author="Ilkka Rinne" w:date="2022-09-06T15:32:00Z">
        <w:r w:rsidRPr="00785C54" w:rsidDel="003613DB">
          <w:rPr>
            <w:szCs w:val="24"/>
          </w:rPr>
          <w:delText>-</w:delText>
        </w:r>
      </w:del>
      <w:ins w:id="3400" w:author="Ilkka Rinne" w:date="2022-09-06T15:32:00Z">
        <w:r w:rsidR="003613DB">
          <w:rPr>
            <w:szCs w:val="24"/>
          </w:rPr>
          <w:t>–</w:t>
        </w:r>
      </w:ins>
      <w:r w:rsidRPr="00785C54">
        <w:rPr>
          <w:szCs w:val="24"/>
        </w:rPr>
        <w:t xml:space="preserve"> 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238CB9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1F96F57" w14:textId="483894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9314535" w14:textId="7189E7AD" w:rsidR="005B5EAD" w:rsidRPr="00785C54" w:rsidRDefault="005B5EAD" w:rsidP="00785C54">
            <w:pPr>
              <w:pStyle w:val="Tableheader"/>
              <w:autoSpaceDE w:val="0"/>
              <w:autoSpaceDN w:val="0"/>
              <w:adjustRightInd w:val="0"/>
              <w:rPr>
                <w:b/>
                <w:bCs/>
              </w:rPr>
            </w:pPr>
            <w:r w:rsidRPr="00785C54">
              <w:rPr>
                <w:b/>
                <w:szCs w:val="24"/>
              </w:rPr>
              <w:t>/conf/obs-cpt/Procedure</w:t>
            </w:r>
          </w:p>
        </w:tc>
      </w:tr>
      <w:tr w:rsidR="005B5EAD" w:rsidRPr="00785C54" w14:paraId="6F6F5B7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7E7F2D8" w14:textId="21168C3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5C13C6" w14:textId="4DCB6D30" w:rsidR="005B5EAD" w:rsidRPr="00785C54" w:rsidRDefault="005B5EAD" w:rsidP="00785C54">
            <w:pPr>
              <w:pStyle w:val="Tablebody"/>
              <w:autoSpaceDE w:val="0"/>
              <w:autoSpaceDN w:val="0"/>
              <w:adjustRightInd w:val="0"/>
            </w:pPr>
            <w:r w:rsidRPr="00785C54">
              <w:rPr>
                <w:szCs w:val="24"/>
              </w:rPr>
              <w:t>/req/obs-cpt/Procedure</w:t>
            </w:r>
          </w:p>
        </w:tc>
      </w:tr>
      <w:tr w:rsidR="005B5EAD" w:rsidRPr="00785C54" w14:paraId="78D9C47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E14911D" w14:textId="2C854A2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60FD7E2" w14:textId="24F9FE9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B580B0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53722E" w14:textId="53CA72F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504445" w14:textId="6B78E28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AD6B5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AC8820" w14:textId="00FA580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4EF1961" w14:textId="50CF5B67" w:rsidR="005B5EAD" w:rsidRPr="00785C54" w:rsidRDefault="005B5EAD" w:rsidP="00785C54">
            <w:pPr>
              <w:pStyle w:val="Tablebody"/>
              <w:autoSpaceDE w:val="0"/>
              <w:autoSpaceDN w:val="0"/>
              <w:adjustRightInd w:val="0"/>
            </w:pPr>
            <w:r w:rsidRPr="00785C54">
              <w:rPr>
                <w:szCs w:val="24"/>
              </w:rPr>
              <w:t>Capability</w:t>
            </w:r>
          </w:p>
        </w:tc>
      </w:tr>
    </w:tbl>
    <w:p w14:paraId="1FBB95EB" w14:textId="57063EB7"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Observation </w:t>
      </w:r>
      <w:del w:id="3401" w:author="Katharina Schleidt" w:date="2022-08-13T16:38:00Z">
        <w:r w:rsidRPr="00785C54" w:rsidDel="00022C0A">
          <w:rPr>
            <w:szCs w:val="24"/>
          </w:rPr>
          <w:delText xml:space="preserve">core </w:delText>
        </w:r>
      </w:del>
      <w:ins w:id="3402" w:author="Katharina Schleidt" w:date="2022-08-13T16:38:00Z">
        <w:r w:rsidR="00022C0A">
          <w:rPr>
            <w:szCs w:val="24"/>
          </w:rPr>
          <w:t>C</w:t>
        </w:r>
        <w:r w:rsidR="00022C0A" w:rsidRPr="00785C54">
          <w:rPr>
            <w:szCs w:val="24"/>
          </w:rPr>
          <w:t xml:space="preserve">ore </w:t>
        </w:r>
      </w:ins>
      <w:r w:rsidRPr="00785C54">
        <w:rPr>
          <w:szCs w:val="24"/>
        </w:rPr>
        <w:t>package</w:t>
      </w:r>
    </w:p>
    <w:p w14:paraId="7A731B34" w14:textId="3EF3C05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03" w:author="Katharina Schleidt" w:date="2022-08-13T16:38:00Z">
        <w:r w:rsidRPr="00785C54" w:rsidDel="00022C0A">
          <w:rPr>
            <w:szCs w:val="24"/>
          </w:rPr>
          <w:delText xml:space="preserve">core </w:delText>
        </w:r>
      </w:del>
      <w:ins w:id="3404" w:author="Katharina Schleidt" w:date="2022-08-13T16:38: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B82A6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31DAEA" w14:textId="3F1B951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FA81847" w14:textId="5FF3D2AB" w:rsidR="005B5EAD" w:rsidRPr="00785C54" w:rsidRDefault="005B5EAD" w:rsidP="00785C54">
            <w:pPr>
              <w:pStyle w:val="Tableheader"/>
              <w:autoSpaceDE w:val="0"/>
              <w:autoSpaceDN w:val="0"/>
              <w:adjustRightInd w:val="0"/>
              <w:rPr>
                <w:b/>
                <w:bCs/>
              </w:rPr>
            </w:pPr>
            <w:r w:rsidRPr="00785C54">
              <w:rPr>
                <w:b/>
                <w:szCs w:val="24"/>
              </w:rPr>
              <w:t>/conf/obs-core</w:t>
            </w:r>
          </w:p>
        </w:tc>
      </w:tr>
      <w:tr w:rsidR="005B5EAD" w:rsidRPr="00785C54" w14:paraId="777BD95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3F2CEC" w14:textId="79AB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44AB3778" w14:textId="6000CAC7" w:rsidR="005B5EAD" w:rsidRPr="00785C54" w:rsidRDefault="005B5EAD" w:rsidP="00785C54">
            <w:pPr>
              <w:pStyle w:val="Tablebody"/>
              <w:autoSpaceDE w:val="0"/>
              <w:autoSpaceDN w:val="0"/>
              <w:adjustRightInd w:val="0"/>
            </w:pPr>
            <w:r w:rsidRPr="00785C54">
              <w:rPr>
                <w:szCs w:val="24"/>
              </w:rPr>
              <w:t>/req/obs-core</w:t>
            </w:r>
          </w:p>
        </w:tc>
      </w:tr>
      <w:tr w:rsidR="005B5EAD" w:rsidRPr="00785C54" w14:paraId="6E682DC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4E149B" w14:textId="7724166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796016" w14:textId="629E8D9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389CB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DB0A91F" w14:textId="7CA3E65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54D9E8" w14:textId="3D119A41"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C6477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5E0964E" w14:textId="7700E3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F32459" w14:textId="33EEEB92" w:rsidR="005B5EAD" w:rsidRPr="00785C54" w:rsidRDefault="005B5EAD" w:rsidP="00785C54">
            <w:pPr>
              <w:pStyle w:val="Tablebody"/>
              <w:autoSpaceDE w:val="0"/>
              <w:autoSpaceDN w:val="0"/>
              <w:adjustRightInd w:val="0"/>
            </w:pPr>
            <w:r w:rsidRPr="00785C54">
              <w:rPr>
                <w:szCs w:val="24"/>
              </w:rPr>
              <w:t>Capability</w:t>
            </w:r>
          </w:p>
        </w:tc>
      </w:tr>
    </w:tbl>
    <w:p w14:paraId="3A4F484C" w14:textId="6D867F18" w:rsidR="00E85D4C" w:rsidRPr="00785C54" w:rsidRDefault="00E85D4C" w:rsidP="00785C54">
      <w:pPr>
        <w:pStyle w:val="BodyText"/>
      </w:pPr>
      <w:r w:rsidRPr="00785C54">
        <w:br w:type="page"/>
      </w:r>
    </w:p>
    <w:p w14:paraId="394E096E" w14:textId="16A228A3"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05" w:author="Katharina Schleidt" w:date="2022-08-13T16:38:00Z">
        <w:r w:rsidRPr="00785C54" w:rsidDel="00022C0A">
          <w:rPr>
            <w:szCs w:val="24"/>
          </w:rPr>
          <w:delText xml:space="preserve">core </w:delText>
        </w:r>
      </w:del>
      <w:ins w:id="3406" w:author="Katharina Schleidt" w:date="2022-08-13T16:38:00Z">
        <w:r w:rsidR="00022C0A">
          <w:rPr>
            <w:szCs w:val="24"/>
          </w:rPr>
          <w:t>C</w:t>
        </w:r>
        <w:r w:rsidR="00022C0A" w:rsidRPr="00785C54">
          <w:rPr>
            <w:szCs w:val="24"/>
          </w:rPr>
          <w:t xml:space="preserve">ore </w:t>
        </w:r>
      </w:ins>
      <w:del w:id="3407" w:author="Ilkka Rinne" w:date="2022-09-06T15:32:00Z">
        <w:r w:rsidRPr="00785C54" w:rsidDel="003613DB">
          <w:rPr>
            <w:szCs w:val="24"/>
          </w:rPr>
          <w:delText>-</w:delText>
        </w:r>
      </w:del>
      <w:ins w:id="3408" w:author="Ilkka Rinne" w:date="2022-09-06T15:32:00Z">
        <w:r w:rsidR="003613DB">
          <w:rPr>
            <w:szCs w:val="24"/>
          </w:rPr>
          <w:t>–</w:t>
        </w:r>
      </w:ins>
      <w:r w:rsidRPr="00785C54">
        <w:rPr>
          <w:szCs w:val="24"/>
        </w:rPr>
        <w:t xml:space="preserve"> AbstractDeployment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0A3F46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CBEE20" w14:textId="1450C65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D7AF207" w14:textId="20C8A910" w:rsidR="005B5EAD" w:rsidRPr="00785C54" w:rsidRDefault="005B5EAD" w:rsidP="00785C54">
            <w:pPr>
              <w:pStyle w:val="Tableheader"/>
              <w:autoSpaceDE w:val="0"/>
              <w:autoSpaceDN w:val="0"/>
              <w:adjustRightInd w:val="0"/>
              <w:rPr>
                <w:b/>
                <w:bCs/>
              </w:rPr>
            </w:pPr>
            <w:r w:rsidRPr="00785C54">
              <w:rPr>
                <w:b/>
                <w:szCs w:val="24"/>
              </w:rPr>
              <w:t>/conf/obs-core/AbstractDeployment</w:t>
            </w:r>
          </w:p>
        </w:tc>
      </w:tr>
      <w:tr w:rsidR="005B5EAD" w:rsidRPr="00785C54" w14:paraId="7F558F0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E4B311" w14:textId="6BF2575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B6793A" w14:textId="7BD80F86" w:rsidR="005B5EAD" w:rsidRPr="00785C54" w:rsidRDefault="005B5EAD" w:rsidP="00785C54">
            <w:pPr>
              <w:pStyle w:val="Tablebody"/>
              <w:autoSpaceDE w:val="0"/>
              <w:autoSpaceDN w:val="0"/>
              <w:adjustRightInd w:val="0"/>
            </w:pPr>
            <w:r w:rsidRPr="00785C54">
              <w:rPr>
                <w:szCs w:val="24"/>
              </w:rPr>
              <w:t>/req/obs-core/AbstractDeployment</w:t>
            </w:r>
          </w:p>
        </w:tc>
      </w:tr>
      <w:tr w:rsidR="005B5EAD" w:rsidRPr="00785C54" w14:paraId="005255E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05D8545" w14:textId="7BDBF9D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ECE6DAC" w14:textId="2EB6B31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08D9D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1B5258C" w14:textId="00E452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6E6E63" w14:textId="38C15DD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5AB333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EDEF37" w14:textId="4B52122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FEF936" w14:textId="42E03002" w:rsidR="005B5EAD" w:rsidRPr="00785C54" w:rsidRDefault="005B5EAD" w:rsidP="00785C54">
            <w:pPr>
              <w:pStyle w:val="Tablebody"/>
              <w:autoSpaceDE w:val="0"/>
              <w:autoSpaceDN w:val="0"/>
              <w:adjustRightInd w:val="0"/>
            </w:pPr>
            <w:r w:rsidRPr="00785C54">
              <w:rPr>
                <w:szCs w:val="24"/>
              </w:rPr>
              <w:t>Capability</w:t>
            </w:r>
          </w:p>
        </w:tc>
      </w:tr>
    </w:tbl>
    <w:p w14:paraId="1908061A" w14:textId="4F3D5FF9"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09" w:author="Katharina Schleidt" w:date="2022-08-13T16:39:00Z">
        <w:r w:rsidRPr="00785C54" w:rsidDel="00022C0A">
          <w:rPr>
            <w:szCs w:val="24"/>
          </w:rPr>
          <w:delText xml:space="preserve">core </w:delText>
        </w:r>
      </w:del>
      <w:ins w:id="3410" w:author="Katharina Schleidt" w:date="2022-08-13T16:39:00Z">
        <w:r w:rsidR="00022C0A">
          <w:rPr>
            <w:szCs w:val="24"/>
          </w:rPr>
          <w:t>C</w:t>
        </w:r>
        <w:r w:rsidR="00022C0A" w:rsidRPr="00785C54">
          <w:rPr>
            <w:szCs w:val="24"/>
          </w:rPr>
          <w:t xml:space="preserve">ore </w:t>
        </w:r>
      </w:ins>
      <w:del w:id="3411" w:author="Ilkka Rinne" w:date="2022-09-06T15:32:00Z">
        <w:r w:rsidRPr="00785C54" w:rsidDel="003613DB">
          <w:rPr>
            <w:szCs w:val="24"/>
          </w:rPr>
          <w:delText>-</w:delText>
        </w:r>
      </w:del>
      <w:ins w:id="3412" w:author="Ilkka Rinne" w:date="2022-09-06T15:32:00Z">
        <w:r w:rsidR="003613DB">
          <w:rPr>
            <w:szCs w:val="24"/>
          </w:rPr>
          <w:t>–</w:t>
        </w:r>
      </w:ins>
      <w:r w:rsidRPr="00785C54">
        <w:rPr>
          <w:szCs w:val="24"/>
        </w:rPr>
        <w:t xml:space="preserve"> AbstractHost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CCCD90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FD8C55" w14:textId="0AEDDD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FD91BE" w14:textId="5F60E510" w:rsidR="005B5EAD" w:rsidRPr="00785C54" w:rsidRDefault="005B5EAD" w:rsidP="00785C54">
            <w:pPr>
              <w:pStyle w:val="Tableheader"/>
              <w:autoSpaceDE w:val="0"/>
              <w:autoSpaceDN w:val="0"/>
              <w:adjustRightInd w:val="0"/>
              <w:rPr>
                <w:b/>
                <w:bCs/>
              </w:rPr>
            </w:pPr>
            <w:r w:rsidRPr="00785C54">
              <w:rPr>
                <w:b/>
                <w:szCs w:val="24"/>
              </w:rPr>
              <w:t>/conf/obs-core/AbstractHost</w:t>
            </w:r>
          </w:p>
        </w:tc>
      </w:tr>
      <w:tr w:rsidR="005B5EAD" w:rsidRPr="00785C54" w14:paraId="50CF99E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9AF95F3" w14:textId="7EE5A61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185707" w14:textId="0DDF17C9" w:rsidR="005B5EAD" w:rsidRPr="00785C54" w:rsidRDefault="005B5EAD" w:rsidP="00785C54">
            <w:pPr>
              <w:pStyle w:val="Tablebody"/>
              <w:autoSpaceDE w:val="0"/>
              <w:autoSpaceDN w:val="0"/>
              <w:adjustRightInd w:val="0"/>
            </w:pPr>
            <w:r w:rsidRPr="00785C54">
              <w:rPr>
                <w:szCs w:val="24"/>
              </w:rPr>
              <w:t>/req/obs-core/AbstractHost</w:t>
            </w:r>
          </w:p>
        </w:tc>
      </w:tr>
      <w:tr w:rsidR="005B5EAD" w:rsidRPr="00785C54" w14:paraId="798FC4D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74F53FC" w14:textId="5C21B10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55BF11" w14:textId="36EA834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0A77D1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B7E775F" w14:textId="4EF0612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B62B49" w14:textId="00633B6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DFC8FB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75BE15" w14:textId="6F9F9B5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09FB5A" w14:textId="04A7695B" w:rsidR="005B5EAD" w:rsidRPr="00785C54" w:rsidRDefault="005B5EAD" w:rsidP="00785C54">
            <w:pPr>
              <w:pStyle w:val="Tablebody"/>
              <w:autoSpaceDE w:val="0"/>
              <w:autoSpaceDN w:val="0"/>
              <w:adjustRightInd w:val="0"/>
            </w:pPr>
            <w:r w:rsidRPr="00785C54">
              <w:rPr>
                <w:szCs w:val="24"/>
              </w:rPr>
              <w:t>Capability</w:t>
            </w:r>
          </w:p>
        </w:tc>
      </w:tr>
    </w:tbl>
    <w:p w14:paraId="1D5DE47B" w14:textId="55CECF0E"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3" w:author="Katharina Schleidt" w:date="2022-08-13T16:39:00Z">
        <w:r w:rsidRPr="00785C54" w:rsidDel="00022C0A">
          <w:rPr>
            <w:szCs w:val="24"/>
          </w:rPr>
          <w:delText xml:space="preserve">core </w:delText>
        </w:r>
      </w:del>
      <w:ins w:id="3414" w:author="Katharina Schleidt" w:date="2022-08-13T16:39:00Z">
        <w:r w:rsidR="00022C0A">
          <w:rPr>
            <w:szCs w:val="24"/>
          </w:rPr>
          <w:t>C</w:t>
        </w:r>
        <w:r w:rsidR="00022C0A" w:rsidRPr="00785C54">
          <w:rPr>
            <w:szCs w:val="24"/>
          </w:rPr>
          <w:t xml:space="preserve">ore </w:t>
        </w:r>
      </w:ins>
      <w:del w:id="3415" w:author="Ilkka Rinne" w:date="2022-09-06T15:32:00Z">
        <w:r w:rsidRPr="00785C54" w:rsidDel="003613DB">
          <w:rPr>
            <w:szCs w:val="24"/>
          </w:rPr>
          <w:delText>-</w:delText>
        </w:r>
      </w:del>
      <w:ins w:id="3416" w:author="Ilkka Rinne" w:date="2022-09-06T15:32:00Z">
        <w:r w:rsidR="003613DB">
          <w:rPr>
            <w:szCs w:val="24"/>
          </w:rPr>
          <w:t>–</w:t>
        </w:r>
      </w:ins>
      <w:r w:rsidRPr="00785C54">
        <w:rPr>
          <w:szCs w:val="24"/>
        </w:rPr>
        <w:t xml:space="preserve"> AbstractObservableProperty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F840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6075BC" w14:textId="47EA6A0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915F0C" w14:textId="110A24CE" w:rsidR="005B5EAD" w:rsidRPr="00785C54" w:rsidRDefault="005B5EAD" w:rsidP="00785C54">
            <w:pPr>
              <w:pStyle w:val="Tableheader"/>
              <w:autoSpaceDE w:val="0"/>
              <w:autoSpaceDN w:val="0"/>
              <w:adjustRightInd w:val="0"/>
              <w:rPr>
                <w:b/>
                <w:bCs/>
              </w:rPr>
            </w:pPr>
            <w:r w:rsidRPr="00785C54">
              <w:rPr>
                <w:b/>
                <w:szCs w:val="24"/>
              </w:rPr>
              <w:t>/conf/obs-core/AbstractObservableProperty</w:t>
            </w:r>
          </w:p>
        </w:tc>
      </w:tr>
      <w:tr w:rsidR="005B5EAD" w:rsidRPr="00785C54" w14:paraId="1740A0DD"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CD232D9" w14:textId="456D0C2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6F59ACF" w14:textId="6C0C28BB" w:rsidR="005B5EAD" w:rsidRPr="00785C54" w:rsidRDefault="005B5EAD" w:rsidP="00785C54">
            <w:pPr>
              <w:pStyle w:val="Tablebody"/>
              <w:autoSpaceDE w:val="0"/>
              <w:autoSpaceDN w:val="0"/>
              <w:adjustRightInd w:val="0"/>
            </w:pPr>
            <w:r w:rsidRPr="00785C54">
              <w:rPr>
                <w:szCs w:val="24"/>
              </w:rPr>
              <w:t>/req/obs-core/AbstractObservableProperty</w:t>
            </w:r>
          </w:p>
        </w:tc>
      </w:tr>
      <w:tr w:rsidR="005B5EAD" w:rsidRPr="00785C54" w14:paraId="6851AE6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567F177" w14:textId="3486AD7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A71808" w14:textId="2B50BC0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812EEE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09D0B9A" w14:textId="56C28D0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D2C66C" w14:textId="77E84AD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0BDC0D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96413AB" w14:textId="11DEBF6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F537BB5" w14:textId="4A43F850" w:rsidR="005B5EAD" w:rsidRPr="00785C54" w:rsidRDefault="005B5EAD" w:rsidP="00785C54">
            <w:pPr>
              <w:pStyle w:val="Tablebody"/>
              <w:autoSpaceDE w:val="0"/>
              <w:autoSpaceDN w:val="0"/>
              <w:adjustRightInd w:val="0"/>
            </w:pPr>
            <w:r w:rsidRPr="00785C54">
              <w:rPr>
                <w:szCs w:val="24"/>
              </w:rPr>
              <w:t>Capability</w:t>
            </w:r>
          </w:p>
        </w:tc>
      </w:tr>
    </w:tbl>
    <w:p w14:paraId="72C1FB7C" w14:textId="2A612855"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17" w:author="Katharina Schleidt" w:date="2022-08-13T16:39:00Z">
        <w:r w:rsidRPr="00785C54" w:rsidDel="00022C0A">
          <w:rPr>
            <w:szCs w:val="24"/>
          </w:rPr>
          <w:delText xml:space="preserve">core </w:delText>
        </w:r>
      </w:del>
      <w:ins w:id="3418" w:author="Katharina Schleidt" w:date="2022-08-13T16:39:00Z">
        <w:r w:rsidR="00022C0A">
          <w:rPr>
            <w:szCs w:val="24"/>
          </w:rPr>
          <w:t>C</w:t>
        </w:r>
        <w:r w:rsidR="00022C0A" w:rsidRPr="00785C54">
          <w:rPr>
            <w:szCs w:val="24"/>
          </w:rPr>
          <w:t xml:space="preserve">ore </w:t>
        </w:r>
      </w:ins>
      <w:del w:id="3419" w:author="Ilkka Rinne" w:date="2022-09-06T15:32:00Z">
        <w:r w:rsidRPr="00785C54" w:rsidDel="003613DB">
          <w:rPr>
            <w:szCs w:val="24"/>
          </w:rPr>
          <w:delText>-</w:delText>
        </w:r>
      </w:del>
      <w:ins w:id="3420" w:author="Ilkka Rinne" w:date="2022-09-06T15:32:00Z">
        <w:r w:rsidR="003613DB">
          <w:rPr>
            <w:szCs w:val="24"/>
          </w:rPr>
          <w:t>–</w:t>
        </w:r>
      </w:ins>
      <w:r w:rsidRPr="00785C54">
        <w:rPr>
          <w:szCs w:val="24"/>
        </w:rPr>
        <w:t xml:space="preserve"> AbstractObservation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D41C57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9C68E62" w14:textId="04001AE4"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1510BE3" w14:textId="6EA59D82" w:rsidR="005B5EAD" w:rsidRPr="00785C54" w:rsidRDefault="005B5EAD" w:rsidP="00785C54">
            <w:pPr>
              <w:pStyle w:val="Tableheader"/>
              <w:autoSpaceDE w:val="0"/>
              <w:autoSpaceDN w:val="0"/>
              <w:adjustRightInd w:val="0"/>
              <w:rPr>
                <w:b/>
                <w:bCs/>
              </w:rPr>
            </w:pPr>
            <w:r w:rsidRPr="00785C54">
              <w:rPr>
                <w:b/>
                <w:szCs w:val="24"/>
              </w:rPr>
              <w:t>/conf/obs-core/AbstractObservation</w:t>
            </w:r>
          </w:p>
        </w:tc>
      </w:tr>
      <w:tr w:rsidR="005B5EAD" w:rsidRPr="00785C54" w14:paraId="63D9DDA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41B423" w14:textId="1D38A68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A85BE2" w14:textId="701C2380" w:rsidR="005B5EAD" w:rsidRPr="00785C54" w:rsidRDefault="005B5EAD" w:rsidP="00785C54">
            <w:pPr>
              <w:pStyle w:val="Tablebody"/>
              <w:autoSpaceDE w:val="0"/>
              <w:autoSpaceDN w:val="0"/>
              <w:adjustRightInd w:val="0"/>
            </w:pPr>
            <w:r w:rsidRPr="00785C54">
              <w:rPr>
                <w:szCs w:val="24"/>
              </w:rPr>
              <w:t>/req/obs-core/AbstractObservation</w:t>
            </w:r>
          </w:p>
        </w:tc>
      </w:tr>
      <w:tr w:rsidR="005B5EAD" w:rsidRPr="00785C54" w14:paraId="18D053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818D60A" w14:textId="3F8A30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D801F8" w14:textId="3BC0E1E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27FB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B299943" w14:textId="63612883"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5E94EC5" w14:textId="6C1894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8D8744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83F89E1" w14:textId="6945A01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89936CF" w14:textId="4D479577" w:rsidR="005B5EAD" w:rsidRPr="00785C54" w:rsidRDefault="005B5EAD" w:rsidP="00785C54">
            <w:pPr>
              <w:pStyle w:val="Tablebody"/>
              <w:autoSpaceDE w:val="0"/>
              <w:autoSpaceDN w:val="0"/>
              <w:adjustRightInd w:val="0"/>
            </w:pPr>
            <w:r w:rsidRPr="00785C54">
              <w:rPr>
                <w:szCs w:val="24"/>
              </w:rPr>
              <w:t>Capability</w:t>
            </w:r>
          </w:p>
        </w:tc>
      </w:tr>
    </w:tbl>
    <w:p w14:paraId="74EFB3A8" w14:textId="1865CC12"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1" w:author="Katharina Schleidt" w:date="2022-08-13T16:39:00Z">
        <w:r w:rsidRPr="00785C54" w:rsidDel="00022C0A">
          <w:rPr>
            <w:szCs w:val="24"/>
          </w:rPr>
          <w:delText xml:space="preserve">core </w:delText>
        </w:r>
      </w:del>
      <w:ins w:id="3422" w:author="Katharina Schleidt" w:date="2022-08-13T16:39:00Z">
        <w:r w:rsidR="00022C0A">
          <w:rPr>
            <w:szCs w:val="24"/>
          </w:rPr>
          <w:t>C</w:t>
        </w:r>
        <w:r w:rsidR="00022C0A" w:rsidRPr="00785C54">
          <w:rPr>
            <w:szCs w:val="24"/>
          </w:rPr>
          <w:t xml:space="preserve">ore </w:t>
        </w:r>
      </w:ins>
      <w:del w:id="3423" w:author="Ilkka Rinne" w:date="2022-09-06T15:32:00Z">
        <w:r w:rsidRPr="00785C54" w:rsidDel="003613DB">
          <w:rPr>
            <w:szCs w:val="24"/>
          </w:rPr>
          <w:delText>-</w:delText>
        </w:r>
      </w:del>
      <w:ins w:id="3424" w:author="Ilkka Rinne" w:date="2022-09-06T15:32:00Z">
        <w:r w:rsidR="003613DB">
          <w:rPr>
            <w:szCs w:val="24"/>
          </w:rPr>
          <w:t>–</w:t>
        </w:r>
      </w:ins>
      <w:r w:rsidRPr="00785C54">
        <w:rPr>
          <w:szCs w:val="24"/>
        </w:rPr>
        <w:t xml:space="preserve"> AbstractObservationCharacteristics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D9F7DD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644BBD1" w14:textId="40E7D8A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5E642DA" w14:textId="3E904456" w:rsidR="005B5EAD" w:rsidRPr="00785C54" w:rsidRDefault="005B5EAD" w:rsidP="00785C54">
            <w:pPr>
              <w:pStyle w:val="Tableheader"/>
              <w:autoSpaceDE w:val="0"/>
              <w:autoSpaceDN w:val="0"/>
              <w:adjustRightInd w:val="0"/>
              <w:rPr>
                <w:b/>
                <w:bCs/>
              </w:rPr>
            </w:pPr>
            <w:r w:rsidRPr="00785C54">
              <w:rPr>
                <w:b/>
                <w:szCs w:val="24"/>
              </w:rPr>
              <w:t>/conf/obs-core/AbstractObservationCharacteristics</w:t>
            </w:r>
          </w:p>
        </w:tc>
      </w:tr>
      <w:tr w:rsidR="005B5EAD" w:rsidRPr="00785C54" w14:paraId="412FBB8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AAB5002" w14:textId="48662E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2951B0" w14:textId="4A358C0E" w:rsidR="005B5EAD" w:rsidRPr="00785C54" w:rsidRDefault="005B5EAD" w:rsidP="00785C54">
            <w:pPr>
              <w:pStyle w:val="Tablebody"/>
              <w:autoSpaceDE w:val="0"/>
              <w:autoSpaceDN w:val="0"/>
              <w:adjustRightInd w:val="0"/>
            </w:pPr>
            <w:r w:rsidRPr="00785C54">
              <w:rPr>
                <w:szCs w:val="24"/>
              </w:rPr>
              <w:t>/req/obs-core/AbstractObservationCharacteristics</w:t>
            </w:r>
          </w:p>
        </w:tc>
      </w:tr>
      <w:tr w:rsidR="005B5EAD" w:rsidRPr="00785C54" w14:paraId="31FEBDA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3A2E24" w14:textId="611D627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608FDD5" w14:textId="75F8320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7D2EC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E9161" w14:textId="2818577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DDBE451" w14:textId="008FE33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596FF51"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1C66094" w14:textId="3CBFB2E8"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273F552" w14:textId="55262D2A" w:rsidR="005B5EAD" w:rsidRPr="00785C54" w:rsidRDefault="005B5EAD" w:rsidP="00785C54">
            <w:pPr>
              <w:pStyle w:val="Tablebody"/>
              <w:autoSpaceDE w:val="0"/>
              <w:autoSpaceDN w:val="0"/>
              <w:adjustRightInd w:val="0"/>
            </w:pPr>
            <w:r w:rsidRPr="00785C54">
              <w:rPr>
                <w:szCs w:val="24"/>
              </w:rPr>
              <w:t>Capability</w:t>
            </w:r>
          </w:p>
        </w:tc>
      </w:tr>
    </w:tbl>
    <w:p w14:paraId="68233048" w14:textId="2E033BA7" w:rsidR="0033443B" w:rsidRPr="00785C54" w:rsidRDefault="0033443B" w:rsidP="00785C54">
      <w:pPr>
        <w:pStyle w:val="BodyText"/>
      </w:pPr>
      <w:r w:rsidRPr="00785C54">
        <w:br w:type="page"/>
      </w:r>
    </w:p>
    <w:p w14:paraId="24E45844" w14:textId="3DF09281"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5" w:author="Katharina Schleidt" w:date="2022-08-13T16:39:00Z">
        <w:r w:rsidRPr="00785C54" w:rsidDel="00022C0A">
          <w:rPr>
            <w:szCs w:val="24"/>
          </w:rPr>
          <w:delText xml:space="preserve">core </w:delText>
        </w:r>
      </w:del>
      <w:ins w:id="3426" w:author="Katharina Schleidt" w:date="2022-08-13T16:39:00Z">
        <w:r w:rsidR="00022C0A">
          <w:rPr>
            <w:szCs w:val="24"/>
          </w:rPr>
          <w:t>C</w:t>
        </w:r>
        <w:r w:rsidR="00022C0A" w:rsidRPr="00785C54">
          <w:rPr>
            <w:szCs w:val="24"/>
          </w:rPr>
          <w:t xml:space="preserve">ore </w:t>
        </w:r>
      </w:ins>
      <w:del w:id="3427" w:author="Ilkka Rinne" w:date="2022-09-06T15:32:00Z">
        <w:r w:rsidRPr="00785C54" w:rsidDel="003613DB">
          <w:rPr>
            <w:szCs w:val="24"/>
          </w:rPr>
          <w:delText>-</w:delText>
        </w:r>
      </w:del>
      <w:ins w:id="3428" w:author="Ilkka Rinne" w:date="2022-09-06T15:32:00Z">
        <w:r w:rsidR="003613DB">
          <w:rPr>
            <w:szCs w:val="24"/>
          </w:rPr>
          <w:t>–</w:t>
        </w:r>
      </w:ins>
      <w:r w:rsidRPr="00785C54">
        <w:rPr>
          <w:szCs w:val="24"/>
        </w:rPr>
        <w:t xml:space="preserve"> AbstractObserver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41CE51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2FDA5E" w14:textId="1BADF2C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FD90835" w14:textId="6240AAF7" w:rsidR="005B5EAD" w:rsidRPr="00785C54" w:rsidRDefault="005B5EAD" w:rsidP="00785C54">
            <w:pPr>
              <w:pStyle w:val="Tableheader"/>
              <w:autoSpaceDE w:val="0"/>
              <w:autoSpaceDN w:val="0"/>
              <w:adjustRightInd w:val="0"/>
              <w:rPr>
                <w:b/>
                <w:bCs/>
              </w:rPr>
            </w:pPr>
            <w:r w:rsidRPr="00785C54">
              <w:rPr>
                <w:b/>
                <w:szCs w:val="24"/>
              </w:rPr>
              <w:t>/conf/obs-core/AbstractObserver</w:t>
            </w:r>
          </w:p>
        </w:tc>
      </w:tr>
      <w:tr w:rsidR="005B5EAD" w:rsidRPr="00785C54" w14:paraId="47D1461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8CBB48" w14:textId="1E086E5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8F98787" w14:textId="74A74262" w:rsidR="005B5EAD" w:rsidRPr="00785C54" w:rsidRDefault="005B5EAD" w:rsidP="00785C54">
            <w:pPr>
              <w:pStyle w:val="Tablebody"/>
              <w:autoSpaceDE w:val="0"/>
              <w:autoSpaceDN w:val="0"/>
              <w:adjustRightInd w:val="0"/>
            </w:pPr>
            <w:r w:rsidRPr="00785C54">
              <w:rPr>
                <w:szCs w:val="24"/>
              </w:rPr>
              <w:t>/req/obs-core/AbstractObserver</w:t>
            </w:r>
          </w:p>
        </w:tc>
      </w:tr>
      <w:tr w:rsidR="005B5EAD" w:rsidRPr="00785C54" w14:paraId="0F79326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27AF0D1" w14:textId="10B75317"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756390" w14:textId="1B374EB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A0D03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7905265" w14:textId="4D3B52C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6B5C705" w14:textId="1D2D1C1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0E4B6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2601603" w14:textId="4E79D4B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B3930B5" w14:textId="25086B26" w:rsidR="005B5EAD" w:rsidRPr="00785C54" w:rsidRDefault="005B5EAD" w:rsidP="00785C54">
            <w:pPr>
              <w:pStyle w:val="Tablebody"/>
              <w:autoSpaceDE w:val="0"/>
              <w:autoSpaceDN w:val="0"/>
              <w:adjustRightInd w:val="0"/>
            </w:pPr>
            <w:r w:rsidRPr="00785C54">
              <w:rPr>
                <w:szCs w:val="24"/>
              </w:rPr>
              <w:t>Capability</w:t>
            </w:r>
          </w:p>
        </w:tc>
      </w:tr>
    </w:tbl>
    <w:p w14:paraId="4C775130" w14:textId="659602E0"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29" w:author="Katharina Schleidt" w:date="2022-08-13T16:39:00Z">
        <w:r w:rsidRPr="00785C54" w:rsidDel="00022C0A">
          <w:rPr>
            <w:szCs w:val="24"/>
          </w:rPr>
          <w:delText xml:space="preserve">core </w:delText>
        </w:r>
      </w:del>
      <w:ins w:id="3430" w:author="Katharina Schleidt" w:date="2022-08-13T16:39:00Z">
        <w:r w:rsidR="00022C0A">
          <w:rPr>
            <w:szCs w:val="24"/>
          </w:rPr>
          <w:t>C</w:t>
        </w:r>
        <w:r w:rsidR="00022C0A" w:rsidRPr="00785C54">
          <w:rPr>
            <w:szCs w:val="24"/>
          </w:rPr>
          <w:t xml:space="preserve">ore </w:t>
        </w:r>
      </w:ins>
      <w:del w:id="3431" w:author="Ilkka Rinne" w:date="2022-09-06T15:32:00Z">
        <w:r w:rsidRPr="00785C54" w:rsidDel="003613DB">
          <w:rPr>
            <w:szCs w:val="24"/>
          </w:rPr>
          <w:delText>-</w:delText>
        </w:r>
      </w:del>
      <w:ins w:id="3432" w:author="Ilkka Rinne" w:date="2022-09-06T15:32:00Z">
        <w:r w:rsidR="003613DB">
          <w:rPr>
            <w:szCs w:val="24"/>
          </w:rPr>
          <w:t>–</w:t>
        </w:r>
      </w:ins>
      <w:r w:rsidRPr="00785C54">
        <w:rPr>
          <w:szCs w:val="24"/>
        </w:rPr>
        <w:t xml:space="preserve"> AbstractObservingProcedure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A838B71"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660E7F" w14:textId="4A5C62E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3847187F" w14:textId="7803E43E" w:rsidR="005B5EAD" w:rsidRPr="00785C54" w:rsidRDefault="005B5EAD" w:rsidP="00785C54">
            <w:pPr>
              <w:pStyle w:val="Tableheader"/>
              <w:autoSpaceDE w:val="0"/>
              <w:autoSpaceDN w:val="0"/>
              <w:adjustRightInd w:val="0"/>
              <w:rPr>
                <w:b/>
                <w:bCs/>
              </w:rPr>
            </w:pPr>
            <w:r w:rsidRPr="00785C54">
              <w:rPr>
                <w:b/>
                <w:szCs w:val="24"/>
              </w:rPr>
              <w:t>/conf/obs-core/AbstractObservingProcedure</w:t>
            </w:r>
          </w:p>
        </w:tc>
      </w:tr>
      <w:tr w:rsidR="005B5EAD" w:rsidRPr="00785C54" w14:paraId="4C43C62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3893695" w14:textId="1AC047F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1FFC561" w14:textId="1BC83654" w:rsidR="005B5EAD" w:rsidRPr="00785C54" w:rsidRDefault="005B5EAD" w:rsidP="00785C54">
            <w:pPr>
              <w:pStyle w:val="Tablebody"/>
              <w:autoSpaceDE w:val="0"/>
              <w:autoSpaceDN w:val="0"/>
              <w:adjustRightInd w:val="0"/>
            </w:pPr>
            <w:r w:rsidRPr="00785C54">
              <w:rPr>
                <w:szCs w:val="24"/>
              </w:rPr>
              <w:t>/req/obs-core/AbstractObservingProcedure</w:t>
            </w:r>
          </w:p>
        </w:tc>
      </w:tr>
      <w:tr w:rsidR="005B5EAD" w:rsidRPr="00785C54" w14:paraId="24630BF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156437" w14:textId="3EAF07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2B27C9A" w14:textId="14E2AFB1"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D5C45C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CFE645" w14:textId="0675EA9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0C1941E" w14:textId="480869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8D68C4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EE8989" w14:textId="5BB64CF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51F3239" w14:textId="180EBC3A" w:rsidR="005B5EAD" w:rsidRPr="00785C54" w:rsidRDefault="005B5EAD" w:rsidP="00785C54">
            <w:pPr>
              <w:pStyle w:val="Tablebody"/>
              <w:autoSpaceDE w:val="0"/>
              <w:autoSpaceDN w:val="0"/>
              <w:adjustRightInd w:val="0"/>
            </w:pPr>
            <w:r w:rsidRPr="00785C54">
              <w:rPr>
                <w:szCs w:val="24"/>
              </w:rPr>
              <w:t>Capability</w:t>
            </w:r>
          </w:p>
        </w:tc>
      </w:tr>
    </w:tbl>
    <w:p w14:paraId="13B3EDBC" w14:textId="6176E53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Observation </w:t>
      </w:r>
      <w:del w:id="3433" w:author="Katharina Schleidt" w:date="2022-08-13T16:39:00Z">
        <w:r w:rsidRPr="00785C54" w:rsidDel="00022C0A">
          <w:rPr>
            <w:szCs w:val="24"/>
          </w:rPr>
          <w:delText xml:space="preserve">core </w:delText>
        </w:r>
      </w:del>
      <w:ins w:id="3434" w:author="Katharina Schleidt" w:date="2022-08-13T16:39:00Z">
        <w:r w:rsidR="00022C0A">
          <w:rPr>
            <w:szCs w:val="24"/>
          </w:rPr>
          <w:t>C</w:t>
        </w:r>
        <w:r w:rsidR="00022C0A" w:rsidRPr="00785C54">
          <w:rPr>
            <w:szCs w:val="24"/>
          </w:rPr>
          <w:t xml:space="preserve">ore </w:t>
        </w:r>
      </w:ins>
      <w:del w:id="3435" w:author="Ilkka Rinne" w:date="2022-09-06T15:32:00Z">
        <w:r w:rsidRPr="00785C54" w:rsidDel="003613DB">
          <w:rPr>
            <w:szCs w:val="24"/>
          </w:rPr>
          <w:delText>-</w:delText>
        </w:r>
      </w:del>
      <w:ins w:id="3436" w:author="Ilkka Rinne" w:date="2022-09-06T15:32:00Z">
        <w:r w:rsidR="003613DB">
          <w:rPr>
            <w:szCs w:val="24"/>
          </w:rPr>
          <w:t>–</w:t>
        </w:r>
      </w:ins>
      <w:r w:rsidRPr="00785C54">
        <w:rPr>
          <w:szCs w:val="24"/>
        </w:rPr>
        <w:t xml:space="preserve"> NamedValue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DFD57A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A7B5FB1" w14:textId="3F1E77B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A12CADD" w14:textId="6EC7630D" w:rsidR="005B5EAD" w:rsidRPr="00785C54" w:rsidRDefault="005B5EAD" w:rsidP="00785C54">
            <w:pPr>
              <w:pStyle w:val="Tableheader"/>
              <w:autoSpaceDE w:val="0"/>
              <w:autoSpaceDN w:val="0"/>
              <w:adjustRightInd w:val="0"/>
              <w:rPr>
                <w:b/>
                <w:bCs/>
              </w:rPr>
            </w:pPr>
            <w:r w:rsidRPr="00785C54">
              <w:rPr>
                <w:b/>
                <w:szCs w:val="24"/>
              </w:rPr>
              <w:t>/conf/obs-core/NamedValue</w:t>
            </w:r>
          </w:p>
        </w:tc>
      </w:tr>
      <w:tr w:rsidR="005B5EAD" w:rsidRPr="00785C54" w14:paraId="3612A78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B187391" w14:textId="0429C23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416499C" w14:textId="0D5798D5" w:rsidR="005B5EAD" w:rsidRPr="00785C54" w:rsidRDefault="005B5EAD" w:rsidP="00785C54">
            <w:pPr>
              <w:pStyle w:val="Tablebody"/>
              <w:autoSpaceDE w:val="0"/>
              <w:autoSpaceDN w:val="0"/>
              <w:adjustRightInd w:val="0"/>
            </w:pPr>
            <w:r w:rsidRPr="00785C54">
              <w:rPr>
                <w:szCs w:val="24"/>
              </w:rPr>
              <w:t>/req/obs-core/NamedValue</w:t>
            </w:r>
          </w:p>
        </w:tc>
      </w:tr>
      <w:tr w:rsidR="005B5EAD" w:rsidRPr="00785C54" w14:paraId="67BE104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B1FFA6" w14:textId="6D1DB3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A944B8" w14:textId="36BD816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860FA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1832793" w14:textId="24EDDF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91D339" w14:textId="5E0BF0A5"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B5415F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B7B3442" w14:textId="307DE12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90BA9E" w14:textId="641A76A9" w:rsidR="005B5EAD" w:rsidRPr="00785C54" w:rsidRDefault="005B5EAD" w:rsidP="00785C54">
            <w:pPr>
              <w:pStyle w:val="Tablebody"/>
              <w:autoSpaceDE w:val="0"/>
              <w:autoSpaceDN w:val="0"/>
              <w:adjustRightInd w:val="0"/>
            </w:pPr>
            <w:r w:rsidRPr="00785C54">
              <w:rPr>
                <w:szCs w:val="24"/>
              </w:rPr>
              <w:t>Capability</w:t>
            </w:r>
          </w:p>
        </w:tc>
      </w:tr>
    </w:tbl>
    <w:p w14:paraId="21103F46" w14:textId="72D5856C"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Observations package</w:t>
      </w:r>
    </w:p>
    <w:p w14:paraId="07582BAA"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Observations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9EDC55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36A0DAC" w14:textId="46D9888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69B2BD7" w14:textId="49FD9A42" w:rsidR="005B5EAD" w:rsidRPr="00785C54" w:rsidRDefault="005B5EAD" w:rsidP="00785C54">
            <w:pPr>
              <w:pStyle w:val="Tableheader"/>
              <w:autoSpaceDE w:val="0"/>
              <w:autoSpaceDN w:val="0"/>
              <w:adjustRightInd w:val="0"/>
              <w:rPr>
                <w:b/>
                <w:bCs/>
              </w:rPr>
            </w:pPr>
            <w:r w:rsidRPr="00785C54">
              <w:rPr>
                <w:b/>
                <w:szCs w:val="24"/>
              </w:rPr>
              <w:t>/conf/obs-basic</w:t>
            </w:r>
          </w:p>
        </w:tc>
      </w:tr>
      <w:tr w:rsidR="005B5EAD" w:rsidRPr="00785C54" w14:paraId="4A99F77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1B7E268" w14:textId="4E009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675A724" w14:textId="1DADA440" w:rsidR="005B5EAD" w:rsidRPr="00785C54" w:rsidRDefault="005B5EAD" w:rsidP="00785C54">
            <w:pPr>
              <w:pStyle w:val="Tablebody"/>
              <w:autoSpaceDE w:val="0"/>
              <w:autoSpaceDN w:val="0"/>
              <w:adjustRightInd w:val="0"/>
            </w:pPr>
            <w:r w:rsidRPr="00785C54">
              <w:rPr>
                <w:szCs w:val="24"/>
              </w:rPr>
              <w:t>/req/obs-basic</w:t>
            </w:r>
          </w:p>
        </w:tc>
      </w:tr>
      <w:tr w:rsidR="005B5EAD" w:rsidRPr="00785C54" w14:paraId="2F9419E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FB7F6A3" w14:textId="183E7A6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F7D9399" w14:textId="711F8C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ACAC2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B21A57" w14:textId="4B1E05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EA965A1" w14:textId="738739D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8E9A67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25525C4" w14:textId="4A82449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796A2A0" w14:textId="0ED51D89" w:rsidR="005B5EAD" w:rsidRPr="00785C54" w:rsidRDefault="005B5EAD" w:rsidP="00785C54">
            <w:pPr>
              <w:pStyle w:val="Tablebody"/>
              <w:autoSpaceDE w:val="0"/>
              <w:autoSpaceDN w:val="0"/>
              <w:adjustRightInd w:val="0"/>
            </w:pPr>
            <w:r w:rsidRPr="00785C54">
              <w:rPr>
                <w:szCs w:val="24"/>
              </w:rPr>
              <w:t>Capability</w:t>
            </w:r>
          </w:p>
        </w:tc>
      </w:tr>
    </w:tbl>
    <w:p w14:paraId="16E4539B" w14:textId="59A558A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37" w:author="Ilkka Rinne" w:date="2022-09-06T15:32:00Z">
        <w:r w:rsidRPr="00785C54" w:rsidDel="003613DB">
          <w:rPr>
            <w:szCs w:val="24"/>
          </w:rPr>
          <w:delText>-</w:delText>
        </w:r>
      </w:del>
      <w:ins w:id="3438" w:author="Ilkka Rinne" w:date="2022-09-06T15:32:00Z">
        <w:r w:rsidR="003613DB">
          <w:rPr>
            <w:szCs w:val="24"/>
          </w:rPr>
          <w:t>–</w:t>
        </w:r>
      </w:ins>
      <w:r w:rsidRPr="00785C54">
        <w:rPr>
          <w:szCs w:val="24"/>
        </w:rPr>
        <w:t xml:space="preserve"> Deployment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B7A54E8"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71FB018" w14:textId="1CB3081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5B352C0" w14:textId="400C7795" w:rsidR="005B5EAD" w:rsidRPr="00785C54" w:rsidRDefault="005B5EAD" w:rsidP="00785C54">
            <w:pPr>
              <w:pStyle w:val="Tableheader"/>
              <w:autoSpaceDE w:val="0"/>
              <w:autoSpaceDN w:val="0"/>
              <w:adjustRightInd w:val="0"/>
              <w:rPr>
                <w:b/>
                <w:bCs/>
              </w:rPr>
            </w:pPr>
            <w:r w:rsidRPr="00785C54">
              <w:rPr>
                <w:b/>
                <w:szCs w:val="24"/>
              </w:rPr>
              <w:t>/conf/obs-basic/Deployment</w:t>
            </w:r>
          </w:p>
        </w:tc>
      </w:tr>
      <w:tr w:rsidR="005B5EAD" w:rsidRPr="00785C54" w14:paraId="1F438B5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F183B38" w14:textId="0B3D088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FA4C5C2" w14:textId="54E2291E" w:rsidR="005B5EAD" w:rsidRPr="00785C54" w:rsidRDefault="005B5EAD" w:rsidP="00785C54">
            <w:pPr>
              <w:pStyle w:val="Tablebody"/>
              <w:autoSpaceDE w:val="0"/>
              <w:autoSpaceDN w:val="0"/>
              <w:adjustRightInd w:val="0"/>
            </w:pPr>
            <w:r w:rsidRPr="00785C54">
              <w:rPr>
                <w:szCs w:val="24"/>
              </w:rPr>
              <w:t>/req/obs-basic/Deployment</w:t>
            </w:r>
          </w:p>
        </w:tc>
      </w:tr>
      <w:tr w:rsidR="005B5EAD" w:rsidRPr="00785C54" w14:paraId="077460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D44E60F" w14:textId="2AB5E3F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73AD7C4" w14:textId="0B0A1A4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5DE984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94E6FB" w14:textId="0646491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96DD704" w14:textId="178219D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27460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783F3B8" w14:textId="3957F55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C29A838" w14:textId="3944A708" w:rsidR="005B5EAD" w:rsidRPr="00785C54" w:rsidRDefault="005B5EAD" w:rsidP="00785C54">
            <w:pPr>
              <w:pStyle w:val="Tablebody"/>
              <w:autoSpaceDE w:val="0"/>
              <w:autoSpaceDN w:val="0"/>
              <w:adjustRightInd w:val="0"/>
            </w:pPr>
            <w:r w:rsidRPr="00785C54">
              <w:rPr>
                <w:szCs w:val="24"/>
              </w:rPr>
              <w:t>Capability</w:t>
            </w:r>
          </w:p>
        </w:tc>
      </w:tr>
    </w:tbl>
    <w:p w14:paraId="2BE6C6D9" w14:textId="6A0840E7" w:rsidR="0033443B" w:rsidRPr="00785C54" w:rsidRDefault="0033443B" w:rsidP="00785C54">
      <w:pPr>
        <w:pStyle w:val="BodyText"/>
      </w:pPr>
      <w:r w:rsidRPr="00785C54">
        <w:br w:type="page"/>
      </w:r>
    </w:p>
    <w:p w14:paraId="6DE8FBF3" w14:textId="40693517"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39" w:author="Ilkka Rinne" w:date="2022-09-06T15:32:00Z">
        <w:r w:rsidRPr="00785C54" w:rsidDel="003613DB">
          <w:rPr>
            <w:szCs w:val="24"/>
          </w:rPr>
          <w:delText>-</w:delText>
        </w:r>
      </w:del>
      <w:ins w:id="3440" w:author="Ilkka Rinne" w:date="2022-09-06T15:32:00Z">
        <w:r w:rsidR="003613DB">
          <w:rPr>
            <w:szCs w:val="24"/>
          </w:rPr>
          <w:t>–</w:t>
        </w:r>
      </w:ins>
      <w:r w:rsidRPr="00785C54">
        <w:rPr>
          <w:szCs w:val="24"/>
        </w:rPr>
        <w:t xml:space="preserve"> GenericDomainFeature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6ECD9D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435F390" w14:textId="7C207A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4CDD18E" w14:textId="044ED745" w:rsidR="005B5EAD" w:rsidRPr="00785C54" w:rsidRDefault="005B5EAD" w:rsidP="00785C54">
            <w:pPr>
              <w:pStyle w:val="Tableheader"/>
              <w:autoSpaceDE w:val="0"/>
              <w:autoSpaceDN w:val="0"/>
              <w:adjustRightInd w:val="0"/>
              <w:rPr>
                <w:b/>
                <w:bCs/>
              </w:rPr>
            </w:pPr>
            <w:r w:rsidRPr="00785C54">
              <w:rPr>
                <w:b/>
                <w:szCs w:val="24"/>
              </w:rPr>
              <w:t>/conf/obs-basic/GenericDomainFeature</w:t>
            </w:r>
          </w:p>
        </w:tc>
      </w:tr>
      <w:tr w:rsidR="005B5EAD" w:rsidRPr="00785C54" w14:paraId="00A6BD6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76D580F" w14:textId="463160D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8D7FA36" w14:textId="1E6FF5E2" w:rsidR="005B5EAD" w:rsidRPr="00785C54" w:rsidRDefault="005B5EAD" w:rsidP="00785C54">
            <w:pPr>
              <w:pStyle w:val="Tablebody"/>
              <w:autoSpaceDE w:val="0"/>
              <w:autoSpaceDN w:val="0"/>
              <w:adjustRightInd w:val="0"/>
            </w:pPr>
            <w:r w:rsidRPr="00785C54">
              <w:rPr>
                <w:szCs w:val="24"/>
              </w:rPr>
              <w:t>/req/obs-basic/GenericDomainFeature</w:t>
            </w:r>
          </w:p>
        </w:tc>
      </w:tr>
      <w:tr w:rsidR="005B5EAD" w:rsidRPr="00785C54" w14:paraId="2C6C1F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BC5BA7" w14:textId="246B3F0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014E399" w14:textId="6F7236E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657952"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B130B7A" w14:textId="570002E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4AC271E" w14:textId="74078E6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46BEA1B"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EEC2D50" w14:textId="4F348C4A"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930678" w14:textId="543B11C2" w:rsidR="005B5EAD" w:rsidRPr="00785C54" w:rsidRDefault="005B5EAD" w:rsidP="00785C54">
            <w:pPr>
              <w:pStyle w:val="Tablebody"/>
              <w:autoSpaceDE w:val="0"/>
              <w:autoSpaceDN w:val="0"/>
              <w:adjustRightInd w:val="0"/>
            </w:pPr>
            <w:r w:rsidRPr="00785C54">
              <w:rPr>
                <w:szCs w:val="24"/>
              </w:rPr>
              <w:t>Capability</w:t>
            </w:r>
          </w:p>
        </w:tc>
      </w:tr>
    </w:tbl>
    <w:p w14:paraId="24EF0B64" w14:textId="2257679E"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1" w:author="Ilkka Rinne" w:date="2022-09-06T15:32:00Z">
        <w:r w:rsidRPr="00785C54" w:rsidDel="003613DB">
          <w:rPr>
            <w:szCs w:val="24"/>
          </w:rPr>
          <w:delText>-</w:delText>
        </w:r>
      </w:del>
      <w:ins w:id="3442" w:author="Ilkka Rinne" w:date="2022-09-06T15:32:00Z">
        <w:r w:rsidR="003613DB">
          <w:rPr>
            <w:szCs w:val="24"/>
          </w:rPr>
          <w:t>–</w:t>
        </w:r>
      </w:ins>
      <w:r w:rsidRPr="00785C54">
        <w:rPr>
          <w:szCs w:val="24"/>
        </w:rPr>
        <w:t xml:space="preserve"> Host</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04119C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07E80F2" w14:textId="64C47B2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025ABEA" w14:textId="04C62EA6" w:rsidR="005B5EAD" w:rsidRPr="00785C54" w:rsidRDefault="005B5EAD" w:rsidP="00785C54">
            <w:pPr>
              <w:pStyle w:val="Tableheader"/>
              <w:autoSpaceDE w:val="0"/>
              <w:autoSpaceDN w:val="0"/>
              <w:adjustRightInd w:val="0"/>
              <w:rPr>
                <w:b/>
                <w:bCs/>
              </w:rPr>
            </w:pPr>
            <w:r w:rsidRPr="00785C54">
              <w:rPr>
                <w:b/>
                <w:szCs w:val="24"/>
              </w:rPr>
              <w:t>/conf/obs-basic/Host</w:t>
            </w:r>
          </w:p>
        </w:tc>
      </w:tr>
      <w:tr w:rsidR="005B5EAD" w:rsidRPr="00785C54" w14:paraId="3F7DB02E"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87DFF4" w14:textId="778416C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3A797F7" w14:textId="43030448" w:rsidR="005B5EAD" w:rsidRPr="00785C54" w:rsidRDefault="005B5EAD" w:rsidP="00785C54">
            <w:pPr>
              <w:pStyle w:val="Tablebody"/>
              <w:autoSpaceDE w:val="0"/>
              <w:autoSpaceDN w:val="0"/>
              <w:adjustRightInd w:val="0"/>
            </w:pPr>
            <w:r w:rsidRPr="00785C54">
              <w:rPr>
                <w:szCs w:val="24"/>
              </w:rPr>
              <w:t>/req/obs-basic/Host</w:t>
            </w:r>
          </w:p>
        </w:tc>
      </w:tr>
      <w:tr w:rsidR="005B5EAD" w:rsidRPr="00785C54" w14:paraId="52C6CFB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3DC9932" w14:textId="75A1A52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EDEDC0" w14:textId="144453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7D69D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01C8291" w14:textId="58D9E058"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0C9C6A6" w14:textId="44F4754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B4AE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F59B7FF" w14:textId="757E5CE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FF47EE4" w14:textId="00D33C8E" w:rsidR="005B5EAD" w:rsidRPr="00785C54" w:rsidRDefault="005B5EAD" w:rsidP="00785C54">
            <w:pPr>
              <w:pStyle w:val="Tablebody"/>
              <w:autoSpaceDE w:val="0"/>
              <w:autoSpaceDN w:val="0"/>
              <w:adjustRightInd w:val="0"/>
            </w:pPr>
            <w:r w:rsidRPr="00785C54">
              <w:rPr>
                <w:szCs w:val="24"/>
              </w:rPr>
              <w:t>Capability</w:t>
            </w:r>
          </w:p>
        </w:tc>
      </w:tr>
    </w:tbl>
    <w:p w14:paraId="71344D5C" w14:textId="37807D5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3" w:author="Ilkka Rinne" w:date="2022-09-06T15:32:00Z">
        <w:r w:rsidRPr="00785C54" w:rsidDel="003613DB">
          <w:rPr>
            <w:szCs w:val="24"/>
          </w:rPr>
          <w:delText>-</w:delText>
        </w:r>
      </w:del>
      <w:ins w:id="3444" w:author="Ilkka Rinne" w:date="2022-09-06T15:32:00Z">
        <w:r w:rsidR="003613DB">
          <w:rPr>
            <w:szCs w:val="24"/>
          </w:rPr>
          <w:t>–</w:t>
        </w:r>
      </w:ins>
      <w:r w:rsidRPr="00785C54">
        <w:rPr>
          <w:szCs w:val="24"/>
        </w:rPr>
        <w:t xml:space="preserve"> ObservableProperty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78421D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CED64E9" w14:textId="76348DF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A4516B0" w14:textId="3BC2AA25" w:rsidR="005B5EAD" w:rsidRPr="00785C54" w:rsidRDefault="005B5EAD" w:rsidP="00785C54">
            <w:pPr>
              <w:pStyle w:val="Tableheader"/>
              <w:autoSpaceDE w:val="0"/>
              <w:autoSpaceDN w:val="0"/>
              <w:adjustRightInd w:val="0"/>
              <w:rPr>
                <w:b/>
                <w:bCs/>
              </w:rPr>
            </w:pPr>
            <w:r w:rsidRPr="00785C54">
              <w:rPr>
                <w:b/>
                <w:szCs w:val="24"/>
              </w:rPr>
              <w:t>/conf/obs-basic/ObservableProperty</w:t>
            </w:r>
          </w:p>
        </w:tc>
      </w:tr>
      <w:tr w:rsidR="005B5EAD" w:rsidRPr="00785C54" w14:paraId="2E02FF1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31264DB" w14:textId="699A88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3B41129" w14:textId="17808C77" w:rsidR="005B5EAD" w:rsidRPr="00785C54" w:rsidRDefault="005B5EAD" w:rsidP="00785C54">
            <w:pPr>
              <w:pStyle w:val="Tablebody"/>
              <w:autoSpaceDE w:val="0"/>
              <w:autoSpaceDN w:val="0"/>
              <w:adjustRightInd w:val="0"/>
            </w:pPr>
            <w:r w:rsidRPr="00785C54">
              <w:rPr>
                <w:szCs w:val="24"/>
              </w:rPr>
              <w:t>/req/obs-basic/ObservableProperty</w:t>
            </w:r>
          </w:p>
        </w:tc>
      </w:tr>
      <w:tr w:rsidR="005B5EAD" w:rsidRPr="00785C54" w14:paraId="64B13D6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4006A0C" w14:textId="6A63854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F128A5" w14:textId="439F04B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A07B1B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8E3F42" w14:textId="08A4B73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21DBDD0" w14:textId="71D310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C96E48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438F166" w14:textId="4A3F981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791B9F0" w14:textId="64DE4A09" w:rsidR="005B5EAD" w:rsidRPr="00785C54" w:rsidRDefault="005B5EAD" w:rsidP="00785C54">
            <w:pPr>
              <w:pStyle w:val="Tablebody"/>
              <w:autoSpaceDE w:val="0"/>
              <w:autoSpaceDN w:val="0"/>
              <w:adjustRightInd w:val="0"/>
            </w:pPr>
            <w:r w:rsidRPr="00785C54">
              <w:rPr>
                <w:szCs w:val="24"/>
              </w:rPr>
              <w:t>Capability</w:t>
            </w:r>
          </w:p>
        </w:tc>
      </w:tr>
    </w:tbl>
    <w:p w14:paraId="4B682C47" w14:textId="5EA7308F"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5" w:author="Ilkka Rinne" w:date="2022-09-06T15:32:00Z">
        <w:r w:rsidRPr="00785C54" w:rsidDel="003613DB">
          <w:rPr>
            <w:szCs w:val="24"/>
          </w:rPr>
          <w:delText>-</w:delText>
        </w:r>
      </w:del>
      <w:ins w:id="3446" w:author="Ilkka Rinne" w:date="2022-09-06T15:32:00Z">
        <w:r w:rsidR="003613DB">
          <w:rPr>
            <w:szCs w:val="24"/>
          </w:rPr>
          <w:t>–</w:t>
        </w:r>
      </w:ins>
      <w:r w:rsidRPr="00785C54">
        <w:rPr>
          <w:szCs w:val="24"/>
        </w:rPr>
        <w:t xml:space="preserve"> Observation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F59A434"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01A922D" w14:textId="109BA5A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66C327" w14:textId="4742141A" w:rsidR="005B5EAD" w:rsidRPr="00785C54" w:rsidRDefault="005B5EAD" w:rsidP="00785C54">
            <w:pPr>
              <w:pStyle w:val="Tableheader"/>
              <w:autoSpaceDE w:val="0"/>
              <w:autoSpaceDN w:val="0"/>
              <w:adjustRightInd w:val="0"/>
              <w:rPr>
                <w:b/>
                <w:bCs/>
              </w:rPr>
            </w:pPr>
            <w:r w:rsidRPr="00785C54">
              <w:rPr>
                <w:b/>
                <w:szCs w:val="24"/>
              </w:rPr>
              <w:t>/conf/obs-basic/Observation</w:t>
            </w:r>
          </w:p>
        </w:tc>
      </w:tr>
      <w:tr w:rsidR="005B5EAD" w:rsidRPr="00785C54" w14:paraId="345F060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CFD549B" w14:textId="758667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DA37F7E" w14:textId="0513C835" w:rsidR="005B5EAD" w:rsidRPr="00785C54" w:rsidRDefault="005B5EAD" w:rsidP="00785C54">
            <w:pPr>
              <w:pStyle w:val="Tablebody"/>
              <w:autoSpaceDE w:val="0"/>
              <w:autoSpaceDN w:val="0"/>
              <w:adjustRightInd w:val="0"/>
            </w:pPr>
            <w:r w:rsidRPr="00785C54">
              <w:rPr>
                <w:szCs w:val="24"/>
              </w:rPr>
              <w:t>/req/obs-basic/Observation</w:t>
            </w:r>
          </w:p>
        </w:tc>
      </w:tr>
      <w:tr w:rsidR="005B5EAD" w:rsidRPr="00785C54" w14:paraId="066C713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C76FAC2" w14:textId="4EB156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B7EB181" w14:textId="097642A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E9069B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9400C2C" w14:textId="096820B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1FA882" w14:textId="3E0E442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618473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34F0FF" w14:textId="4877BE9E"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B0E13BF" w14:textId="6464DE9A" w:rsidR="005B5EAD" w:rsidRPr="00785C54" w:rsidRDefault="005B5EAD" w:rsidP="00785C54">
            <w:pPr>
              <w:pStyle w:val="Tablebody"/>
              <w:autoSpaceDE w:val="0"/>
              <w:autoSpaceDN w:val="0"/>
              <w:adjustRightInd w:val="0"/>
            </w:pPr>
            <w:r w:rsidRPr="00785C54">
              <w:rPr>
                <w:szCs w:val="24"/>
              </w:rPr>
              <w:t>Capability</w:t>
            </w:r>
          </w:p>
        </w:tc>
      </w:tr>
    </w:tbl>
    <w:p w14:paraId="243E2AC5" w14:textId="20196CD0"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7" w:author="Ilkka Rinne" w:date="2022-09-06T15:32:00Z">
        <w:r w:rsidRPr="00785C54" w:rsidDel="003613DB">
          <w:rPr>
            <w:szCs w:val="24"/>
          </w:rPr>
          <w:delText>-</w:delText>
        </w:r>
      </w:del>
      <w:ins w:id="3448" w:author="Ilkka Rinne" w:date="2022-09-06T15:32:00Z">
        <w:r w:rsidR="003613DB">
          <w:rPr>
            <w:szCs w:val="24"/>
          </w:rPr>
          <w:t>–</w:t>
        </w:r>
      </w:ins>
      <w:r w:rsidRPr="00785C54">
        <w:rPr>
          <w:szCs w:val="24"/>
        </w:rPr>
        <w:t xml:space="preserve"> ObservationCharacteristics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A9D045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E362075" w14:textId="32E2D66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D88226A" w14:textId="0C196AE1" w:rsidR="005B5EAD" w:rsidRPr="00785C54" w:rsidRDefault="005B5EAD" w:rsidP="00785C54">
            <w:pPr>
              <w:pStyle w:val="Tableheader"/>
              <w:autoSpaceDE w:val="0"/>
              <w:autoSpaceDN w:val="0"/>
              <w:adjustRightInd w:val="0"/>
              <w:rPr>
                <w:b/>
                <w:bCs/>
              </w:rPr>
            </w:pPr>
            <w:r w:rsidRPr="00785C54">
              <w:rPr>
                <w:b/>
                <w:szCs w:val="24"/>
              </w:rPr>
              <w:t>/conf/obs-basic/ObservationCharacteristics</w:t>
            </w:r>
          </w:p>
        </w:tc>
      </w:tr>
      <w:tr w:rsidR="005B5EAD" w:rsidRPr="00785C54" w14:paraId="548402AC"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4BD450B" w14:textId="73EB064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C0E87FE" w14:textId="5F5FAFA7" w:rsidR="005B5EAD" w:rsidRPr="00785C54" w:rsidRDefault="005B5EAD" w:rsidP="00785C54">
            <w:pPr>
              <w:pStyle w:val="Tablebody"/>
              <w:autoSpaceDE w:val="0"/>
              <w:autoSpaceDN w:val="0"/>
              <w:adjustRightInd w:val="0"/>
            </w:pPr>
            <w:r w:rsidRPr="00785C54">
              <w:rPr>
                <w:szCs w:val="24"/>
              </w:rPr>
              <w:t>/req/obs-basic/ObservationCharacteristics</w:t>
            </w:r>
          </w:p>
        </w:tc>
      </w:tr>
      <w:tr w:rsidR="005B5EAD" w:rsidRPr="00785C54" w14:paraId="4C1B61D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6773CC" w14:textId="584C3D3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6D247DB" w14:textId="7F3D150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9A64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1865C29" w14:textId="3DDFB27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A8A7AEB" w14:textId="009C857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97CCDE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6FC7EDE" w14:textId="62224A6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F9BDD11" w14:textId="3396F1AA" w:rsidR="005B5EAD" w:rsidRPr="00785C54" w:rsidRDefault="005B5EAD" w:rsidP="00785C54">
            <w:pPr>
              <w:pStyle w:val="Tablebody"/>
              <w:autoSpaceDE w:val="0"/>
              <w:autoSpaceDN w:val="0"/>
              <w:adjustRightInd w:val="0"/>
            </w:pPr>
            <w:r w:rsidRPr="00785C54">
              <w:rPr>
                <w:szCs w:val="24"/>
              </w:rPr>
              <w:t>Capability</w:t>
            </w:r>
          </w:p>
        </w:tc>
      </w:tr>
    </w:tbl>
    <w:p w14:paraId="3F475F46" w14:textId="0A14DCF2"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49" w:author="Ilkka Rinne" w:date="2022-09-06T15:32:00Z">
        <w:r w:rsidRPr="00785C54" w:rsidDel="003613DB">
          <w:rPr>
            <w:szCs w:val="24"/>
          </w:rPr>
          <w:delText>-</w:delText>
        </w:r>
      </w:del>
      <w:ins w:id="3450" w:author="Ilkka Rinne" w:date="2022-09-06T15:32:00Z">
        <w:r w:rsidR="003613DB">
          <w:rPr>
            <w:szCs w:val="24"/>
          </w:rPr>
          <w:t>–</w:t>
        </w:r>
      </w:ins>
      <w:r w:rsidRPr="00785C54">
        <w:rPr>
          <w:szCs w:val="24"/>
        </w:rPr>
        <w:t xml:space="preserve"> ObservationCollection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EF6DD4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BE48C84" w14:textId="74D6710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9EF5E05" w14:textId="51C2E726" w:rsidR="005B5EAD" w:rsidRPr="00785C54" w:rsidRDefault="005B5EAD" w:rsidP="00785C54">
            <w:pPr>
              <w:pStyle w:val="Tableheader"/>
              <w:autoSpaceDE w:val="0"/>
              <w:autoSpaceDN w:val="0"/>
              <w:adjustRightInd w:val="0"/>
              <w:rPr>
                <w:b/>
                <w:bCs/>
              </w:rPr>
            </w:pPr>
            <w:r w:rsidRPr="00785C54">
              <w:rPr>
                <w:b/>
                <w:szCs w:val="24"/>
              </w:rPr>
              <w:t>/conf/obs-basic/ObservationCollection</w:t>
            </w:r>
          </w:p>
        </w:tc>
      </w:tr>
      <w:tr w:rsidR="005B5EAD" w:rsidRPr="00785C54" w14:paraId="1181ADA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0F92CEC6" w14:textId="781AF8DB"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133269" w14:textId="6BEBF97A" w:rsidR="005B5EAD" w:rsidRPr="00785C54" w:rsidRDefault="005B5EAD" w:rsidP="00785C54">
            <w:pPr>
              <w:pStyle w:val="Tablebody"/>
              <w:autoSpaceDE w:val="0"/>
              <w:autoSpaceDN w:val="0"/>
              <w:adjustRightInd w:val="0"/>
            </w:pPr>
            <w:r w:rsidRPr="00785C54">
              <w:rPr>
                <w:szCs w:val="24"/>
              </w:rPr>
              <w:t>/req/obs-basic/ObservationCollection</w:t>
            </w:r>
          </w:p>
        </w:tc>
      </w:tr>
      <w:tr w:rsidR="005B5EAD" w:rsidRPr="00785C54" w14:paraId="705E19D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EEB7E8" w14:textId="2BAB6A7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11FE84" w14:textId="18A0167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ED4E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12521A" w14:textId="29595B5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AE4992C" w14:textId="691A422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AF9FC6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965ED03" w14:textId="03C06CD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6425D16" w14:textId="2E4F4974" w:rsidR="005B5EAD" w:rsidRPr="00785C54" w:rsidRDefault="005B5EAD" w:rsidP="00785C54">
            <w:pPr>
              <w:pStyle w:val="Tablebody"/>
              <w:autoSpaceDE w:val="0"/>
              <w:autoSpaceDN w:val="0"/>
              <w:adjustRightInd w:val="0"/>
            </w:pPr>
            <w:r w:rsidRPr="00785C54">
              <w:rPr>
                <w:szCs w:val="24"/>
              </w:rPr>
              <w:t>Capability</w:t>
            </w:r>
          </w:p>
        </w:tc>
      </w:tr>
    </w:tbl>
    <w:p w14:paraId="4C1C4119" w14:textId="31093861" w:rsidR="0033443B" w:rsidRPr="00785C54" w:rsidRDefault="0033443B" w:rsidP="00785C54">
      <w:pPr>
        <w:pStyle w:val="BodyText"/>
      </w:pPr>
      <w:r w:rsidRPr="00785C54">
        <w:br w:type="page"/>
      </w:r>
    </w:p>
    <w:p w14:paraId="386D32CC" w14:textId="367BB8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1" w:author="Ilkka Rinne" w:date="2022-09-06T15:32:00Z">
        <w:r w:rsidRPr="00785C54" w:rsidDel="003613DB">
          <w:rPr>
            <w:szCs w:val="24"/>
          </w:rPr>
          <w:delText>-</w:delText>
        </w:r>
      </w:del>
      <w:ins w:id="3452" w:author="Ilkka Rinne" w:date="2022-09-06T15:32:00Z">
        <w:r w:rsidR="003613DB">
          <w:rPr>
            <w:szCs w:val="24"/>
          </w:rPr>
          <w:t>–</w:t>
        </w:r>
      </w:ins>
      <w:r w:rsidRPr="00785C54">
        <w:rPr>
          <w:szCs w:val="24"/>
        </w:rPr>
        <w:t xml:space="preserve"> Observer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90F5C0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36E74BF" w14:textId="5C26AE58"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F8193C8" w14:textId="2BFC53EB" w:rsidR="005B5EAD" w:rsidRPr="00785C54" w:rsidRDefault="005B5EAD" w:rsidP="00785C54">
            <w:pPr>
              <w:pStyle w:val="Tableheader"/>
              <w:autoSpaceDE w:val="0"/>
              <w:autoSpaceDN w:val="0"/>
              <w:adjustRightInd w:val="0"/>
              <w:rPr>
                <w:b/>
                <w:bCs/>
              </w:rPr>
            </w:pPr>
            <w:r w:rsidRPr="00785C54">
              <w:rPr>
                <w:b/>
                <w:szCs w:val="24"/>
              </w:rPr>
              <w:t>/conf/obs-basic/Observer</w:t>
            </w:r>
          </w:p>
        </w:tc>
      </w:tr>
      <w:tr w:rsidR="005B5EAD" w:rsidRPr="00785C54" w14:paraId="307E008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4AB331" w14:textId="7F9E6EB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C92430" w14:textId="4A591D04" w:rsidR="005B5EAD" w:rsidRPr="00785C54" w:rsidRDefault="005B5EAD" w:rsidP="00785C54">
            <w:pPr>
              <w:pStyle w:val="Tablebody"/>
              <w:autoSpaceDE w:val="0"/>
              <w:autoSpaceDN w:val="0"/>
              <w:adjustRightInd w:val="0"/>
            </w:pPr>
            <w:r w:rsidRPr="00785C54">
              <w:rPr>
                <w:szCs w:val="24"/>
              </w:rPr>
              <w:t>/req/obs-basic/Observer</w:t>
            </w:r>
          </w:p>
        </w:tc>
      </w:tr>
      <w:tr w:rsidR="005B5EAD" w:rsidRPr="00785C54" w14:paraId="245FDCE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CE82D7C" w14:textId="34A322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225EF73" w14:textId="7EB28BAF"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81570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AB5B40" w14:textId="29A032EE"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D84FFD" w14:textId="04D9B24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7A2079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1F58C21" w14:textId="0CBAD9C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40D91E0" w14:textId="4854C617" w:rsidR="005B5EAD" w:rsidRPr="00785C54" w:rsidRDefault="005B5EAD" w:rsidP="00785C54">
            <w:pPr>
              <w:pStyle w:val="Tablebody"/>
              <w:autoSpaceDE w:val="0"/>
              <w:autoSpaceDN w:val="0"/>
              <w:adjustRightInd w:val="0"/>
            </w:pPr>
            <w:r w:rsidRPr="00785C54">
              <w:rPr>
                <w:szCs w:val="24"/>
              </w:rPr>
              <w:t>Capability</w:t>
            </w:r>
          </w:p>
        </w:tc>
      </w:tr>
    </w:tbl>
    <w:p w14:paraId="56E09FED" w14:textId="202F20D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3" w:author="Ilkka Rinne" w:date="2022-09-06T15:32:00Z">
        <w:r w:rsidRPr="00785C54" w:rsidDel="003613DB">
          <w:rPr>
            <w:szCs w:val="24"/>
          </w:rPr>
          <w:delText>-</w:delText>
        </w:r>
      </w:del>
      <w:ins w:id="3454" w:author="Ilkka Rinne" w:date="2022-09-06T15:32:00Z">
        <w:r w:rsidR="003613DB">
          <w:rPr>
            <w:szCs w:val="24"/>
          </w:rPr>
          <w:t>–</w:t>
        </w:r>
      </w:ins>
      <w:r w:rsidRPr="00785C54">
        <w:rPr>
          <w:szCs w:val="24"/>
        </w:rPr>
        <w:t xml:space="preserve"> ObservingCapability</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134789"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819744C" w14:textId="58C23A3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38F5DED" w14:textId="623B928C" w:rsidR="005B5EAD" w:rsidRPr="00785C54" w:rsidRDefault="005B5EAD" w:rsidP="00785C54">
            <w:pPr>
              <w:pStyle w:val="Tableheader"/>
              <w:autoSpaceDE w:val="0"/>
              <w:autoSpaceDN w:val="0"/>
              <w:adjustRightInd w:val="0"/>
              <w:rPr>
                <w:b/>
                <w:bCs/>
              </w:rPr>
            </w:pPr>
            <w:r w:rsidRPr="00785C54">
              <w:rPr>
                <w:b/>
                <w:szCs w:val="24"/>
              </w:rPr>
              <w:t>/conf/obs-basic/ObservingCapability</w:t>
            </w:r>
          </w:p>
        </w:tc>
      </w:tr>
      <w:tr w:rsidR="005B5EAD" w:rsidRPr="00785C54" w14:paraId="0574C6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ABFE9B" w14:textId="2FA0CB3D"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5533DC0" w14:textId="2679592C" w:rsidR="005B5EAD" w:rsidRPr="00785C54" w:rsidRDefault="005B5EAD" w:rsidP="00785C54">
            <w:pPr>
              <w:pStyle w:val="Tablebody"/>
              <w:autoSpaceDE w:val="0"/>
              <w:autoSpaceDN w:val="0"/>
              <w:adjustRightInd w:val="0"/>
            </w:pPr>
            <w:r w:rsidRPr="00785C54">
              <w:rPr>
                <w:szCs w:val="24"/>
              </w:rPr>
              <w:t>/req/obs-basic/ObservingCapability</w:t>
            </w:r>
          </w:p>
        </w:tc>
      </w:tr>
      <w:tr w:rsidR="005B5EAD" w:rsidRPr="00785C54" w14:paraId="3A4758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BEF9E25" w14:textId="42EC30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92F17E" w14:textId="17E06F9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AF9AD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2C2483" w14:textId="5AC8A9C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81A54E" w14:textId="23D341A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05513F"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1D52851" w14:textId="2CD172E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97873F6" w14:textId="219AAB96" w:rsidR="005B5EAD" w:rsidRPr="00785C54" w:rsidRDefault="005B5EAD" w:rsidP="00785C54">
            <w:pPr>
              <w:pStyle w:val="Tablebody"/>
              <w:autoSpaceDE w:val="0"/>
              <w:autoSpaceDN w:val="0"/>
              <w:adjustRightInd w:val="0"/>
            </w:pPr>
            <w:r w:rsidRPr="00785C54">
              <w:rPr>
                <w:szCs w:val="24"/>
              </w:rPr>
              <w:t>Capability</w:t>
            </w:r>
          </w:p>
        </w:tc>
      </w:tr>
    </w:tbl>
    <w:p w14:paraId="1139C1C8" w14:textId="0C120B3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Observations </w:t>
      </w:r>
      <w:del w:id="3455" w:author="Ilkka Rinne" w:date="2022-09-06T15:32:00Z">
        <w:r w:rsidRPr="00785C54" w:rsidDel="003613DB">
          <w:rPr>
            <w:szCs w:val="24"/>
          </w:rPr>
          <w:delText>-</w:delText>
        </w:r>
      </w:del>
      <w:ins w:id="3456" w:author="Ilkka Rinne" w:date="2022-09-06T15:32:00Z">
        <w:r w:rsidR="003613DB">
          <w:rPr>
            <w:szCs w:val="24"/>
          </w:rPr>
          <w:t>–</w:t>
        </w:r>
      </w:ins>
      <w:r w:rsidRPr="00785C54">
        <w:rPr>
          <w:szCs w:val="24"/>
        </w:rPr>
        <w:t xml:space="preserve"> ObservingProcedure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5FEB7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C71AA" w14:textId="50A04A4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32177D4" w14:textId="7C66AE5E" w:rsidR="005B5EAD" w:rsidRPr="00785C54" w:rsidRDefault="005B5EAD" w:rsidP="00785C54">
            <w:pPr>
              <w:pStyle w:val="Tableheader"/>
              <w:autoSpaceDE w:val="0"/>
              <w:autoSpaceDN w:val="0"/>
              <w:adjustRightInd w:val="0"/>
              <w:rPr>
                <w:b/>
                <w:bCs/>
              </w:rPr>
            </w:pPr>
            <w:r w:rsidRPr="00785C54">
              <w:rPr>
                <w:b/>
                <w:szCs w:val="24"/>
              </w:rPr>
              <w:t>/conf/obs-basic/ObservingProcedure</w:t>
            </w:r>
          </w:p>
        </w:tc>
      </w:tr>
      <w:tr w:rsidR="005B5EAD" w:rsidRPr="00785C54" w14:paraId="6E22D73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7C873FB" w14:textId="70E68EC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0162F57" w14:textId="47BAEE6A" w:rsidR="005B5EAD" w:rsidRPr="00785C54" w:rsidRDefault="005B5EAD" w:rsidP="00785C54">
            <w:pPr>
              <w:pStyle w:val="Tablebody"/>
              <w:autoSpaceDE w:val="0"/>
              <w:autoSpaceDN w:val="0"/>
              <w:adjustRightInd w:val="0"/>
            </w:pPr>
            <w:r w:rsidRPr="00785C54">
              <w:rPr>
                <w:szCs w:val="24"/>
              </w:rPr>
              <w:t>/req/obs-basic/ObservingProcedure</w:t>
            </w:r>
          </w:p>
        </w:tc>
      </w:tr>
      <w:tr w:rsidR="005B5EAD" w:rsidRPr="00785C54" w14:paraId="681A7F9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9A69B04" w14:textId="43FD46B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795C7B1" w14:textId="7E022DD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6E0AD7E"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B9E40E3" w14:textId="2EEE9F8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2C2DAA" w14:textId="2628572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51CA4C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6CB9B4" w14:textId="35FF3DA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1CFCD6" w14:textId="2CE8EDA5" w:rsidR="005B5EAD" w:rsidRPr="00785C54" w:rsidRDefault="005B5EAD" w:rsidP="00785C54">
            <w:pPr>
              <w:pStyle w:val="Tablebody"/>
              <w:autoSpaceDE w:val="0"/>
              <w:autoSpaceDN w:val="0"/>
              <w:adjustRightInd w:val="0"/>
            </w:pPr>
            <w:r w:rsidRPr="00785C54">
              <w:rPr>
                <w:szCs w:val="24"/>
              </w:rPr>
              <w:t>Capability</w:t>
            </w:r>
          </w:p>
        </w:tc>
      </w:tr>
    </w:tbl>
    <w:p w14:paraId="03358B49" w14:textId="05D6CDE3" w:rsidR="005B5EAD" w:rsidRPr="00785C54" w:rsidRDefault="005B5EAD" w:rsidP="00785C54">
      <w:pPr>
        <w:pStyle w:val="a2"/>
        <w:tabs>
          <w:tab w:val="left" w:pos="360"/>
        </w:tabs>
        <w:autoSpaceDE w:val="0"/>
        <w:autoSpaceDN w:val="0"/>
        <w:adjustRightInd w:val="0"/>
        <w:rPr>
          <w:szCs w:val="24"/>
        </w:rPr>
      </w:pPr>
      <w:r w:rsidRPr="00785C54">
        <w:rPr>
          <w:szCs w:val="24"/>
        </w:rPr>
        <w:t>Abstract tests for Conceptual Sample schema package</w:t>
      </w:r>
    </w:p>
    <w:p w14:paraId="382D1489" w14:textId="77777777" w:rsidR="005B5EAD" w:rsidRPr="00785C54" w:rsidRDefault="005B5EAD" w:rsidP="00785C54">
      <w:pPr>
        <w:pStyle w:val="a3"/>
        <w:tabs>
          <w:tab w:val="left" w:pos="720"/>
        </w:tabs>
        <w:autoSpaceDE w:val="0"/>
        <w:autoSpaceDN w:val="0"/>
        <w:adjustRightInd w:val="0"/>
        <w:rPr>
          <w:szCs w:val="24"/>
        </w:rPr>
      </w:pPr>
      <w:r w:rsidRPr="00785C54">
        <w:rPr>
          <w:szCs w:val="24"/>
        </w:rPr>
        <w:t>Conceptual Sample schema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CD1181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8468C32" w14:textId="05F96D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57D23BF" w14:textId="272A48DA" w:rsidR="005B5EAD" w:rsidRPr="00785C54" w:rsidRDefault="005B5EAD" w:rsidP="00785C54">
            <w:pPr>
              <w:pStyle w:val="Tableheader"/>
              <w:autoSpaceDE w:val="0"/>
              <w:autoSpaceDN w:val="0"/>
              <w:adjustRightInd w:val="0"/>
              <w:rPr>
                <w:b/>
                <w:bCs/>
              </w:rPr>
            </w:pPr>
            <w:r w:rsidRPr="00785C54">
              <w:rPr>
                <w:b/>
                <w:szCs w:val="24"/>
              </w:rPr>
              <w:t>/conf/sam-cpt</w:t>
            </w:r>
          </w:p>
        </w:tc>
      </w:tr>
      <w:tr w:rsidR="005B5EAD" w:rsidRPr="00785C54" w14:paraId="75C19B8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C965C62" w14:textId="0CF0368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F630B9E" w14:textId="12A0E36C" w:rsidR="005B5EAD" w:rsidRPr="00785C54" w:rsidRDefault="005B5EAD" w:rsidP="00785C54">
            <w:pPr>
              <w:pStyle w:val="Tablebody"/>
              <w:autoSpaceDE w:val="0"/>
              <w:autoSpaceDN w:val="0"/>
              <w:adjustRightInd w:val="0"/>
            </w:pPr>
            <w:r w:rsidRPr="00785C54">
              <w:rPr>
                <w:szCs w:val="24"/>
              </w:rPr>
              <w:t>/req/sam-cpt</w:t>
            </w:r>
          </w:p>
        </w:tc>
      </w:tr>
      <w:tr w:rsidR="005B5EAD" w:rsidRPr="00785C54" w14:paraId="7CCA3C1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F77FF1B" w14:textId="02910A2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98274DE" w14:textId="6CA1E8D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AC56E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713212" w14:textId="175C881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29AE164" w14:textId="5A4AAB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49370E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336A925" w14:textId="0B230DC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303D1C6" w14:textId="1B25D108" w:rsidR="005B5EAD" w:rsidRPr="00785C54" w:rsidRDefault="005B5EAD" w:rsidP="00785C54">
            <w:pPr>
              <w:pStyle w:val="Tablebody"/>
              <w:autoSpaceDE w:val="0"/>
              <w:autoSpaceDN w:val="0"/>
              <w:adjustRightInd w:val="0"/>
            </w:pPr>
            <w:r w:rsidRPr="00785C54">
              <w:rPr>
                <w:szCs w:val="24"/>
              </w:rPr>
              <w:t>Capability</w:t>
            </w:r>
          </w:p>
        </w:tc>
      </w:tr>
    </w:tbl>
    <w:p w14:paraId="15BBFF49" w14:textId="262A3CE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57" w:author="Ilkka Rinne" w:date="2022-09-06T15:32:00Z">
        <w:r w:rsidRPr="00785C54" w:rsidDel="003613DB">
          <w:rPr>
            <w:szCs w:val="24"/>
          </w:rPr>
          <w:delText>-</w:delText>
        </w:r>
      </w:del>
      <w:ins w:id="3458" w:author="Ilkka Rinne" w:date="2022-09-06T15:32:00Z">
        <w:r w:rsidR="003613DB">
          <w:rPr>
            <w:szCs w:val="24"/>
          </w:rPr>
          <w:t>–</w:t>
        </w:r>
      </w:ins>
      <w:r w:rsidRPr="00785C54">
        <w:rPr>
          <w:szCs w:val="24"/>
        </w:rPr>
        <w:t xml:space="preserve"> 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17BF48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0D9A1D2" w14:textId="5F6BC73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21BDD3" w14:textId="43B53272" w:rsidR="005B5EAD" w:rsidRPr="00785C54" w:rsidRDefault="005B5EAD" w:rsidP="00785C54">
            <w:pPr>
              <w:pStyle w:val="Tableheader"/>
              <w:autoSpaceDE w:val="0"/>
              <w:autoSpaceDN w:val="0"/>
              <w:adjustRightInd w:val="0"/>
              <w:rPr>
                <w:b/>
                <w:bCs/>
              </w:rPr>
            </w:pPr>
            <w:r w:rsidRPr="00785C54">
              <w:rPr>
                <w:b/>
                <w:szCs w:val="24"/>
              </w:rPr>
              <w:t>/conf/sam-cpt/PreparationProcedure</w:t>
            </w:r>
          </w:p>
        </w:tc>
      </w:tr>
      <w:tr w:rsidR="005B5EAD" w:rsidRPr="00785C54" w14:paraId="6FC25966"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B60FE0A" w14:textId="0BC6C44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2FEB068" w14:textId="63EDAFF7" w:rsidR="005B5EAD" w:rsidRPr="00785C54" w:rsidRDefault="005B5EAD" w:rsidP="00785C54">
            <w:pPr>
              <w:pStyle w:val="Tablebody"/>
              <w:autoSpaceDE w:val="0"/>
              <w:autoSpaceDN w:val="0"/>
              <w:adjustRightInd w:val="0"/>
            </w:pPr>
            <w:r w:rsidRPr="00785C54">
              <w:rPr>
                <w:szCs w:val="24"/>
              </w:rPr>
              <w:t>/req/sam-cpt/PreparationProcedure</w:t>
            </w:r>
          </w:p>
        </w:tc>
      </w:tr>
      <w:tr w:rsidR="005B5EAD" w:rsidRPr="00785C54" w14:paraId="11FF30C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EC932C" w14:textId="40105C6D"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7D6AEDD" w14:textId="6FEDB626"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401195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5FDEEC6" w14:textId="4F138B2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9BDDE2B" w14:textId="4395CBB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F538A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93548D0" w14:textId="3271776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372E3A" w14:textId="5E1BECFF" w:rsidR="005B5EAD" w:rsidRPr="00785C54" w:rsidRDefault="005B5EAD" w:rsidP="00785C54">
            <w:pPr>
              <w:pStyle w:val="Tablebody"/>
              <w:autoSpaceDE w:val="0"/>
              <w:autoSpaceDN w:val="0"/>
              <w:adjustRightInd w:val="0"/>
            </w:pPr>
            <w:r w:rsidRPr="00785C54">
              <w:rPr>
                <w:szCs w:val="24"/>
              </w:rPr>
              <w:t>Capability</w:t>
            </w:r>
          </w:p>
        </w:tc>
      </w:tr>
    </w:tbl>
    <w:p w14:paraId="0C9C6AE8" w14:textId="34025737" w:rsidR="00E85D4C" w:rsidRPr="00785C54" w:rsidRDefault="00E85D4C" w:rsidP="00785C54">
      <w:pPr>
        <w:pStyle w:val="BodyText"/>
      </w:pPr>
      <w:r w:rsidRPr="00785C54">
        <w:br w:type="page"/>
      </w:r>
    </w:p>
    <w:p w14:paraId="1B82DB80" w14:textId="09749C0C"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59" w:author="Ilkka Rinne" w:date="2022-09-06T15:32:00Z">
        <w:r w:rsidRPr="00785C54" w:rsidDel="003613DB">
          <w:rPr>
            <w:szCs w:val="24"/>
          </w:rPr>
          <w:delText>-</w:delText>
        </w:r>
      </w:del>
      <w:ins w:id="3460" w:author="Ilkka Rinne" w:date="2022-09-06T15:32:00Z">
        <w:r w:rsidR="003613DB">
          <w:rPr>
            <w:szCs w:val="24"/>
          </w:rPr>
          <w:t>–</w:t>
        </w:r>
      </w:ins>
      <w:r w:rsidRPr="00785C54">
        <w:rPr>
          <w:szCs w:val="24"/>
        </w:rPr>
        <w:t xml:space="preserve"> 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AB7889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B29DD89" w14:textId="731CE55F"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024B16E" w14:textId="763E7AC3" w:rsidR="005B5EAD" w:rsidRPr="00785C54" w:rsidRDefault="005B5EAD" w:rsidP="00785C54">
            <w:pPr>
              <w:pStyle w:val="Tableheader"/>
              <w:autoSpaceDE w:val="0"/>
              <w:autoSpaceDN w:val="0"/>
              <w:adjustRightInd w:val="0"/>
              <w:rPr>
                <w:b/>
                <w:bCs/>
              </w:rPr>
            </w:pPr>
            <w:r w:rsidRPr="00785C54">
              <w:rPr>
                <w:b/>
                <w:szCs w:val="24"/>
              </w:rPr>
              <w:t>/conf/sam-cpt/PreparationStep</w:t>
            </w:r>
          </w:p>
        </w:tc>
      </w:tr>
      <w:tr w:rsidR="005B5EAD" w:rsidRPr="00785C54" w14:paraId="3B94EA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DFF5169" w14:textId="75AD155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6E2F31A" w14:textId="7814BD62" w:rsidR="005B5EAD" w:rsidRPr="00785C54" w:rsidRDefault="005B5EAD" w:rsidP="00785C54">
            <w:pPr>
              <w:pStyle w:val="Tablebody"/>
              <w:autoSpaceDE w:val="0"/>
              <w:autoSpaceDN w:val="0"/>
              <w:adjustRightInd w:val="0"/>
            </w:pPr>
            <w:r w:rsidRPr="00785C54">
              <w:rPr>
                <w:szCs w:val="24"/>
              </w:rPr>
              <w:t>/req/sam-cpt/PreparationStep</w:t>
            </w:r>
          </w:p>
        </w:tc>
      </w:tr>
      <w:tr w:rsidR="005B5EAD" w:rsidRPr="00785C54" w14:paraId="462AC83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AFA3FE9" w14:textId="1A4FB960"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D72BF89" w14:textId="392F88C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97FFC7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24F6022" w14:textId="3AD771C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A27F21C" w14:textId="543026C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1FB531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E04D7A3" w14:textId="7BFC0644"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AD17ED3" w14:textId="3C0CE538" w:rsidR="005B5EAD" w:rsidRPr="00785C54" w:rsidRDefault="005B5EAD" w:rsidP="00785C54">
            <w:pPr>
              <w:pStyle w:val="Tablebody"/>
              <w:autoSpaceDE w:val="0"/>
              <w:autoSpaceDN w:val="0"/>
              <w:adjustRightInd w:val="0"/>
            </w:pPr>
            <w:r w:rsidRPr="00785C54">
              <w:rPr>
                <w:szCs w:val="24"/>
              </w:rPr>
              <w:t>Capability</w:t>
            </w:r>
          </w:p>
        </w:tc>
      </w:tr>
    </w:tbl>
    <w:p w14:paraId="5B9B3E19" w14:textId="00F6A08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1" w:author="Ilkka Rinne" w:date="2022-09-06T15:32:00Z">
        <w:r w:rsidRPr="00785C54" w:rsidDel="003613DB">
          <w:rPr>
            <w:szCs w:val="24"/>
          </w:rPr>
          <w:delText>-</w:delText>
        </w:r>
      </w:del>
      <w:ins w:id="3462"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36DF68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5201680" w14:textId="7ED16AE3"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B0BEC1E" w14:textId="7383D1A9" w:rsidR="005B5EAD" w:rsidRPr="00785C54" w:rsidRDefault="005B5EAD" w:rsidP="00785C54">
            <w:pPr>
              <w:pStyle w:val="Tableheader"/>
              <w:autoSpaceDE w:val="0"/>
              <w:autoSpaceDN w:val="0"/>
              <w:adjustRightInd w:val="0"/>
              <w:rPr>
                <w:b/>
                <w:bCs/>
              </w:rPr>
            </w:pPr>
            <w:r w:rsidRPr="00785C54">
              <w:rPr>
                <w:b/>
                <w:szCs w:val="24"/>
              </w:rPr>
              <w:t>/conf/sam-cpt/Sample</w:t>
            </w:r>
          </w:p>
        </w:tc>
      </w:tr>
      <w:tr w:rsidR="005B5EAD" w:rsidRPr="00785C54" w14:paraId="2A2C099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C97FC74" w14:textId="2391944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DBCAC54" w14:textId="5EE61F4E" w:rsidR="005B5EAD" w:rsidRPr="00785C54" w:rsidRDefault="005B5EAD" w:rsidP="00785C54">
            <w:pPr>
              <w:pStyle w:val="Tablebody"/>
              <w:autoSpaceDE w:val="0"/>
              <w:autoSpaceDN w:val="0"/>
              <w:adjustRightInd w:val="0"/>
            </w:pPr>
            <w:r w:rsidRPr="00785C54">
              <w:rPr>
                <w:szCs w:val="24"/>
              </w:rPr>
              <w:t>/req/sam-cpt/Sample</w:t>
            </w:r>
          </w:p>
        </w:tc>
      </w:tr>
      <w:tr w:rsidR="005B5EAD" w:rsidRPr="00785C54" w14:paraId="12F3208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6783E4A" w14:textId="4ADE02A4"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DFAA0AE" w14:textId="761D702C"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9D837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33DBD9" w14:textId="36E219B6"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85D087" w14:textId="34AF097E"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D64499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01C93D75" w14:textId="0F8294F5"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20476116" w14:textId="5AA48DDD" w:rsidR="005B5EAD" w:rsidRPr="00785C54" w:rsidRDefault="005B5EAD" w:rsidP="00785C54">
            <w:pPr>
              <w:pStyle w:val="Tablebody"/>
              <w:autoSpaceDE w:val="0"/>
              <w:autoSpaceDN w:val="0"/>
              <w:adjustRightInd w:val="0"/>
            </w:pPr>
            <w:r w:rsidRPr="00785C54">
              <w:rPr>
                <w:szCs w:val="24"/>
              </w:rPr>
              <w:t>Capability</w:t>
            </w:r>
          </w:p>
        </w:tc>
      </w:tr>
    </w:tbl>
    <w:p w14:paraId="5608356F" w14:textId="19C85BE9"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3" w:author="Ilkka Rinne" w:date="2022-09-06T15:32:00Z">
        <w:r w:rsidRPr="00785C54" w:rsidDel="003613DB">
          <w:rPr>
            <w:szCs w:val="24"/>
          </w:rPr>
          <w:delText>-</w:delText>
        </w:r>
      </w:del>
      <w:ins w:id="3464"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ED2902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CCC3A07" w14:textId="1E95A08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1DB22CB" w14:textId="0CA5CAC3" w:rsidR="005B5EAD" w:rsidRPr="00785C54" w:rsidRDefault="005B5EAD" w:rsidP="00785C54">
            <w:pPr>
              <w:pStyle w:val="Tableheader"/>
              <w:autoSpaceDE w:val="0"/>
              <w:autoSpaceDN w:val="0"/>
              <w:adjustRightInd w:val="0"/>
              <w:rPr>
                <w:b/>
                <w:bCs/>
              </w:rPr>
            </w:pPr>
            <w:r w:rsidRPr="00785C54">
              <w:rPr>
                <w:b/>
                <w:szCs w:val="24"/>
              </w:rPr>
              <w:t>/conf/sam-cpt/Sampler</w:t>
            </w:r>
          </w:p>
        </w:tc>
      </w:tr>
      <w:tr w:rsidR="005B5EAD" w:rsidRPr="00785C54" w14:paraId="1630FFC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EF0E9CE" w14:textId="09F39B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46622C" w14:textId="7F145CBF" w:rsidR="005B5EAD" w:rsidRPr="00785C54" w:rsidRDefault="005B5EAD" w:rsidP="00785C54">
            <w:pPr>
              <w:pStyle w:val="Tablebody"/>
              <w:autoSpaceDE w:val="0"/>
              <w:autoSpaceDN w:val="0"/>
              <w:adjustRightInd w:val="0"/>
            </w:pPr>
            <w:r w:rsidRPr="00785C54">
              <w:rPr>
                <w:szCs w:val="24"/>
              </w:rPr>
              <w:t>/req/sam-cpt/Sampler</w:t>
            </w:r>
          </w:p>
        </w:tc>
      </w:tr>
      <w:tr w:rsidR="005B5EAD" w:rsidRPr="00785C54" w14:paraId="2649DE1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D0A425" w14:textId="17E69B7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F360426" w14:textId="01294290"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CAC71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AD9688C" w14:textId="560C848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8CC769" w14:textId="20AB04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631568C"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E4361F7" w14:textId="25F96E0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A122C12" w14:textId="763FDAFC" w:rsidR="005B5EAD" w:rsidRPr="00785C54" w:rsidRDefault="005B5EAD" w:rsidP="00785C54">
            <w:pPr>
              <w:pStyle w:val="Tablebody"/>
              <w:autoSpaceDE w:val="0"/>
              <w:autoSpaceDN w:val="0"/>
              <w:adjustRightInd w:val="0"/>
            </w:pPr>
            <w:r w:rsidRPr="00785C54">
              <w:rPr>
                <w:szCs w:val="24"/>
              </w:rPr>
              <w:t>Capability</w:t>
            </w:r>
          </w:p>
        </w:tc>
      </w:tr>
    </w:tbl>
    <w:p w14:paraId="4886BC04" w14:textId="1AA267C3"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5" w:author="Ilkka Rinne" w:date="2022-09-06T15:32:00Z">
        <w:r w:rsidRPr="00785C54" w:rsidDel="003613DB">
          <w:rPr>
            <w:szCs w:val="24"/>
          </w:rPr>
          <w:delText>-</w:delText>
        </w:r>
      </w:del>
      <w:ins w:id="3466"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398C0DE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D68C8FF" w14:textId="046F61C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F3A84A" w14:textId="15F7E98A" w:rsidR="005B5EAD" w:rsidRPr="00785C54" w:rsidRDefault="005B5EAD" w:rsidP="00785C54">
            <w:pPr>
              <w:pStyle w:val="Tableheader"/>
              <w:autoSpaceDE w:val="0"/>
              <w:autoSpaceDN w:val="0"/>
              <w:adjustRightInd w:val="0"/>
              <w:rPr>
                <w:b/>
                <w:bCs/>
              </w:rPr>
            </w:pPr>
            <w:r w:rsidRPr="00785C54">
              <w:rPr>
                <w:b/>
                <w:szCs w:val="24"/>
              </w:rPr>
              <w:t>/conf/sam-cpt/Sampling</w:t>
            </w:r>
          </w:p>
        </w:tc>
      </w:tr>
      <w:tr w:rsidR="005B5EAD" w:rsidRPr="00785C54" w14:paraId="22114899"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CFF1E47" w14:textId="2D42A6C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2397A2F" w14:textId="7C36DF26" w:rsidR="005B5EAD" w:rsidRPr="00785C54" w:rsidRDefault="005B5EAD" w:rsidP="00785C54">
            <w:pPr>
              <w:pStyle w:val="Tablebody"/>
              <w:autoSpaceDE w:val="0"/>
              <w:autoSpaceDN w:val="0"/>
              <w:adjustRightInd w:val="0"/>
            </w:pPr>
            <w:r w:rsidRPr="00785C54">
              <w:rPr>
                <w:szCs w:val="24"/>
              </w:rPr>
              <w:t>/req/sam-cpt/Sampling</w:t>
            </w:r>
          </w:p>
        </w:tc>
      </w:tr>
      <w:tr w:rsidR="005B5EAD" w:rsidRPr="00785C54" w14:paraId="26E877E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C1AE23D" w14:textId="5E1D829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E65EAAA" w14:textId="480CA10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97F565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4D2519" w14:textId="1741661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D9508CD" w14:textId="205616CA"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E12BDD6"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5205ED0" w14:textId="09371C13"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5E21A2C" w14:textId="1BA1BB5D" w:rsidR="005B5EAD" w:rsidRPr="00785C54" w:rsidRDefault="005B5EAD" w:rsidP="00785C54">
            <w:pPr>
              <w:pStyle w:val="Tablebody"/>
              <w:autoSpaceDE w:val="0"/>
              <w:autoSpaceDN w:val="0"/>
              <w:adjustRightInd w:val="0"/>
            </w:pPr>
            <w:r w:rsidRPr="00785C54">
              <w:rPr>
                <w:szCs w:val="24"/>
              </w:rPr>
              <w:t>Capability</w:t>
            </w:r>
          </w:p>
        </w:tc>
      </w:tr>
    </w:tbl>
    <w:p w14:paraId="44307E64" w14:textId="5AD57100" w:rsidR="005B5EAD" w:rsidRPr="00785C54" w:rsidRDefault="005B5EAD" w:rsidP="00785C54">
      <w:pPr>
        <w:pStyle w:val="a3"/>
        <w:tabs>
          <w:tab w:val="left" w:pos="720"/>
        </w:tabs>
        <w:autoSpaceDE w:val="0"/>
        <w:autoSpaceDN w:val="0"/>
        <w:adjustRightInd w:val="0"/>
        <w:rPr>
          <w:szCs w:val="24"/>
        </w:rPr>
      </w:pPr>
      <w:r w:rsidRPr="00785C54">
        <w:rPr>
          <w:szCs w:val="24"/>
        </w:rPr>
        <w:t xml:space="preserve">Conceptual Sample </w:t>
      </w:r>
      <w:del w:id="3467" w:author="Ilkka Rinne" w:date="2022-09-06T15:32:00Z">
        <w:r w:rsidRPr="00785C54" w:rsidDel="003613DB">
          <w:rPr>
            <w:szCs w:val="24"/>
          </w:rPr>
          <w:delText>-</w:delText>
        </w:r>
      </w:del>
      <w:ins w:id="3468" w:author="Ilkka Rinne" w:date="2022-09-06T15:32:00Z">
        <w:r w:rsidR="003613DB">
          <w:rPr>
            <w:szCs w:val="24"/>
          </w:rPr>
          <w:t>–</w:t>
        </w:r>
      </w:ins>
      <w:r w:rsidRPr="00785C54">
        <w:rPr>
          <w:szCs w:val="24"/>
        </w:rPr>
        <w:t xml:space="preserve"> 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93B0433"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06D887" w14:textId="154C591B"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ADB665" w14:textId="2812B6D6" w:rsidR="005B5EAD" w:rsidRPr="00785C54" w:rsidRDefault="005B5EAD" w:rsidP="00785C54">
            <w:pPr>
              <w:pStyle w:val="Tableheader"/>
              <w:autoSpaceDE w:val="0"/>
              <w:autoSpaceDN w:val="0"/>
              <w:adjustRightInd w:val="0"/>
              <w:rPr>
                <w:b/>
                <w:bCs/>
              </w:rPr>
            </w:pPr>
            <w:r w:rsidRPr="00785C54">
              <w:rPr>
                <w:b/>
                <w:szCs w:val="24"/>
              </w:rPr>
              <w:t>/conf/sam-cpt/SamplingProcedure</w:t>
            </w:r>
          </w:p>
        </w:tc>
      </w:tr>
      <w:tr w:rsidR="005B5EAD" w:rsidRPr="00785C54" w14:paraId="2851A3D5"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81D0B9E" w14:textId="6DF689F5"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D53863D" w14:textId="44D2BB7D" w:rsidR="005B5EAD" w:rsidRPr="00785C54" w:rsidRDefault="005B5EAD" w:rsidP="00785C54">
            <w:pPr>
              <w:pStyle w:val="Tablebody"/>
              <w:autoSpaceDE w:val="0"/>
              <w:autoSpaceDN w:val="0"/>
              <w:adjustRightInd w:val="0"/>
            </w:pPr>
            <w:r w:rsidRPr="00785C54">
              <w:rPr>
                <w:szCs w:val="24"/>
              </w:rPr>
              <w:t>/req/sam-cpt/SamplingProcedure</w:t>
            </w:r>
          </w:p>
        </w:tc>
      </w:tr>
      <w:tr w:rsidR="005B5EAD" w:rsidRPr="00785C54" w14:paraId="4AA7718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F06FBC4" w14:textId="43B7D7C6"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9F582CB" w14:textId="2E129F73"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6BB7036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BA077B" w14:textId="359FE9E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BDB434" w14:textId="0033E6C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B8C20B9"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70AA8C9" w14:textId="44A57DF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EFA188A" w14:textId="6EF69EF0" w:rsidR="005B5EAD" w:rsidRPr="00785C54" w:rsidRDefault="005B5EAD" w:rsidP="00785C54">
            <w:pPr>
              <w:pStyle w:val="Tablebody"/>
              <w:autoSpaceDE w:val="0"/>
              <w:autoSpaceDN w:val="0"/>
              <w:adjustRightInd w:val="0"/>
            </w:pPr>
            <w:r w:rsidRPr="00785C54">
              <w:rPr>
                <w:szCs w:val="24"/>
              </w:rPr>
              <w:t>Capability</w:t>
            </w:r>
          </w:p>
        </w:tc>
      </w:tr>
    </w:tbl>
    <w:p w14:paraId="3EE3D083" w14:textId="0CA87603" w:rsidR="005B5EAD" w:rsidRPr="00785C54" w:rsidRDefault="005B5EAD" w:rsidP="00785C54">
      <w:pPr>
        <w:pStyle w:val="a2"/>
        <w:tabs>
          <w:tab w:val="left" w:pos="360"/>
        </w:tabs>
        <w:autoSpaceDE w:val="0"/>
        <w:autoSpaceDN w:val="0"/>
        <w:adjustRightInd w:val="0"/>
        <w:rPr>
          <w:szCs w:val="24"/>
        </w:rPr>
      </w:pPr>
      <w:r w:rsidRPr="00785C54">
        <w:rPr>
          <w:szCs w:val="24"/>
        </w:rPr>
        <w:t xml:space="preserve">Abstract tests for Abstract Sample </w:t>
      </w:r>
      <w:del w:id="3469" w:author="Katharina Schleidt" w:date="2022-08-13T16:42:00Z">
        <w:r w:rsidRPr="00785C54" w:rsidDel="00022C0A">
          <w:rPr>
            <w:szCs w:val="24"/>
          </w:rPr>
          <w:delText xml:space="preserve">core </w:delText>
        </w:r>
      </w:del>
      <w:ins w:id="3470" w:author="Katharina Schleidt" w:date="2022-08-13T16:42:00Z">
        <w:r w:rsidR="00022C0A">
          <w:rPr>
            <w:szCs w:val="24"/>
          </w:rPr>
          <w:t>C</w:t>
        </w:r>
        <w:r w:rsidR="00022C0A" w:rsidRPr="00785C54">
          <w:rPr>
            <w:szCs w:val="24"/>
          </w:rPr>
          <w:t xml:space="preserve">ore </w:t>
        </w:r>
      </w:ins>
      <w:r w:rsidRPr="00785C54">
        <w:rPr>
          <w:szCs w:val="24"/>
        </w:rPr>
        <w:t>package</w:t>
      </w:r>
    </w:p>
    <w:p w14:paraId="44C31326" w14:textId="39187D2C"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1" w:author="Katharina Schleidt" w:date="2022-08-13T16:42:00Z">
        <w:r w:rsidRPr="00785C54" w:rsidDel="00022C0A">
          <w:rPr>
            <w:szCs w:val="24"/>
          </w:rPr>
          <w:delText xml:space="preserve">core </w:delText>
        </w:r>
      </w:del>
      <w:ins w:id="3472" w:author="Katharina Schleidt" w:date="2022-08-13T16:42:00Z">
        <w:r w:rsidR="00022C0A">
          <w:rPr>
            <w:szCs w:val="24"/>
          </w:rPr>
          <w:t>C</w:t>
        </w:r>
        <w:r w:rsidR="00022C0A" w:rsidRPr="00785C54">
          <w:rPr>
            <w:szCs w:val="24"/>
          </w:rPr>
          <w:t xml:space="preserve">ore </w:t>
        </w:r>
      </w:ins>
      <w:r w:rsidRPr="00785C54">
        <w:rPr>
          <w:szCs w:val="24"/>
        </w:rPr>
        <w:t>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CA08C8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5DCF56FA" w14:textId="5AEB429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648A9A1" w14:textId="5B26891F" w:rsidR="005B5EAD" w:rsidRPr="00785C54" w:rsidRDefault="005B5EAD" w:rsidP="00785C54">
            <w:pPr>
              <w:pStyle w:val="Tableheader"/>
              <w:autoSpaceDE w:val="0"/>
              <w:autoSpaceDN w:val="0"/>
              <w:adjustRightInd w:val="0"/>
              <w:rPr>
                <w:b/>
                <w:bCs/>
              </w:rPr>
            </w:pPr>
            <w:r w:rsidRPr="00785C54">
              <w:rPr>
                <w:b/>
                <w:szCs w:val="24"/>
              </w:rPr>
              <w:t>/conf/sam-core</w:t>
            </w:r>
          </w:p>
        </w:tc>
      </w:tr>
      <w:tr w:rsidR="005B5EAD" w:rsidRPr="00785C54" w14:paraId="1352764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63B3D5B" w14:textId="719FCD4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9AD95A3" w14:textId="54370804" w:rsidR="005B5EAD" w:rsidRPr="00785C54" w:rsidRDefault="005B5EAD" w:rsidP="00785C54">
            <w:pPr>
              <w:pStyle w:val="Tablebody"/>
              <w:autoSpaceDE w:val="0"/>
              <w:autoSpaceDN w:val="0"/>
              <w:adjustRightInd w:val="0"/>
            </w:pPr>
            <w:r w:rsidRPr="00785C54">
              <w:rPr>
                <w:szCs w:val="24"/>
              </w:rPr>
              <w:t>/req/sam-core</w:t>
            </w:r>
          </w:p>
        </w:tc>
      </w:tr>
      <w:tr w:rsidR="005B5EAD" w:rsidRPr="00785C54" w14:paraId="6488244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D90DA42" w14:textId="2EF3794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120CF7" w14:textId="7122716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C7D71D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5E50C70" w14:textId="3DFFE244"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F1B118F" w14:textId="60F73A1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1BC1BA3"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2019" w14:textId="632264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B8A3FBD" w14:textId="57AE2B1F" w:rsidR="005B5EAD" w:rsidRPr="00785C54" w:rsidRDefault="005B5EAD" w:rsidP="00785C54">
            <w:pPr>
              <w:pStyle w:val="Tablebody"/>
              <w:autoSpaceDE w:val="0"/>
              <w:autoSpaceDN w:val="0"/>
              <w:adjustRightInd w:val="0"/>
            </w:pPr>
            <w:r w:rsidRPr="00785C54">
              <w:rPr>
                <w:szCs w:val="24"/>
              </w:rPr>
              <w:t>Capability</w:t>
            </w:r>
          </w:p>
        </w:tc>
      </w:tr>
    </w:tbl>
    <w:p w14:paraId="3225BBB2" w14:textId="105206C4"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3" w:author="Katharina Schleidt" w:date="2022-08-13T16:42:00Z">
        <w:r w:rsidRPr="00785C54" w:rsidDel="00022C0A">
          <w:rPr>
            <w:szCs w:val="24"/>
          </w:rPr>
          <w:delText xml:space="preserve">core </w:delText>
        </w:r>
      </w:del>
      <w:ins w:id="3474" w:author="Katharina Schleidt" w:date="2022-08-13T16:42:00Z">
        <w:r w:rsidR="00022C0A">
          <w:rPr>
            <w:szCs w:val="24"/>
          </w:rPr>
          <w:t>C</w:t>
        </w:r>
        <w:r w:rsidR="00022C0A" w:rsidRPr="00785C54">
          <w:rPr>
            <w:szCs w:val="24"/>
          </w:rPr>
          <w:t xml:space="preserve">ore </w:t>
        </w:r>
      </w:ins>
      <w:del w:id="3475" w:author="Ilkka Rinne" w:date="2022-09-06T15:32:00Z">
        <w:r w:rsidRPr="00785C54" w:rsidDel="003613DB">
          <w:rPr>
            <w:szCs w:val="24"/>
          </w:rPr>
          <w:delText>-</w:delText>
        </w:r>
      </w:del>
      <w:ins w:id="3476" w:author="Ilkka Rinne" w:date="2022-09-06T15:32:00Z">
        <w:r w:rsidR="003613DB">
          <w:rPr>
            <w:szCs w:val="24"/>
          </w:rPr>
          <w:t>–</w:t>
        </w:r>
      </w:ins>
      <w:r w:rsidRPr="00785C54">
        <w:rPr>
          <w:szCs w:val="24"/>
        </w:rPr>
        <w:t xml:space="preserve"> AbstractPreparationProcedure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A2505A6"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4A757B4" w14:textId="3119CB7E"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2DC57E6" w14:textId="390A24FB" w:rsidR="005B5EAD" w:rsidRPr="00785C54" w:rsidRDefault="005B5EAD" w:rsidP="00785C54">
            <w:pPr>
              <w:pStyle w:val="Tableheader"/>
              <w:autoSpaceDE w:val="0"/>
              <w:autoSpaceDN w:val="0"/>
              <w:adjustRightInd w:val="0"/>
              <w:rPr>
                <w:b/>
                <w:bCs/>
              </w:rPr>
            </w:pPr>
            <w:r w:rsidRPr="00785C54">
              <w:rPr>
                <w:b/>
                <w:szCs w:val="24"/>
              </w:rPr>
              <w:t>/conf/sam-core/AbstractPreparationProcedure</w:t>
            </w:r>
          </w:p>
        </w:tc>
      </w:tr>
      <w:tr w:rsidR="005B5EAD" w:rsidRPr="00785C54" w14:paraId="4C4955E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95664C8" w14:textId="6EA9CCD1"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2651E55" w14:textId="5638FC2C" w:rsidR="005B5EAD" w:rsidRPr="00785C54" w:rsidRDefault="005B5EAD" w:rsidP="00785C54">
            <w:pPr>
              <w:pStyle w:val="Tablebody"/>
              <w:autoSpaceDE w:val="0"/>
              <w:autoSpaceDN w:val="0"/>
              <w:adjustRightInd w:val="0"/>
            </w:pPr>
            <w:r w:rsidRPr="00785C54">
              <w:rPr>
                <w:szCs w:val="24"/>
              </w:rPr>
              <w:t>/req/sam-core/AbstractPreparationProcedure</w:t>
            </w:r>
          </w:p>
        </w:tc>
      </w:tr>
      <w:tr w:rsidR="005B5EAD" w:rsidRPr="00785C54" w14:paraId="7C4A2228"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4717382" w14:textId="52B78CC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690DFA" w14:textId="684E927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08099D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30D5FED" w14:textId="54F42B0D"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325E9A0" w14:textId="30BE7C4F"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32FED3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309B54C8" w14:textId="5ECC080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210378D" w14:textId="55ADB5DF" w:rsidR="005B5EAD" w:rsidRPr="00785C54" w:rsidRDefault="005B5EAD" w:rsidP="00785C54">
            <w:pPr>
              <w:pStyle w:val="Tablebody"/>
              <w:autoSpaceDE w:val="0"/>
              <w:autoSpaceDN w:val="0"/>
              <w:adjustRightInd w:val="0"/>
            </w:pPr>
            <w:r w:rsidRPr="00785C54">
              <w:rPr>
                <w:szCs w:val="24"/>
              </w:rPr>
              <w:t>Capability</w:t>
            </w:r>
          </w:p>
        </w:tc>
      </w:tr>
    </w:tbl>
    <w:p w14:paraId="198664B5" w14:textId="128572A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77" w:author="Katharina Schleidt" w:date="2022-08-13T16:42:00Z">
        <w:r w:rsidRPr="00785C54" w:rsidDel="00022C0A">
          <w:rPr>
            <w:szCs w:val="24"/>
          </w:rPr>
          <w:delText xml:space="preserve">core </w:delText>
        </w:r>
      </w:del>
      <w:ins w:id="3478" w:author="Katharina Schleidt" w:date="2022-08-13T16:42:00Z">
        <w:r w:rsidR="00022C0A">
          <w:rPr>
            <w:szCs w:val="24"/>
          </w:rPr>
          <w:t>C</w:t>
        </w:r>
        <w:r w:rsidR="00022C0A" w:rsidRPr="00785C54">
          <w:rPr>
            <w:szCs w:val="24"/>
          </w:rPr>
          <w:t xml:space="preserve">ore </w:t>
        </w:r>
      </w:ins>
      <w:del w:id="3479" w:author="Ilkka Rinne" w:date="2022-09-06T15:32:00Z">
        <w:r w:rsidRPr="00785C54" w:rsidDel="003613DB">
          <w:rPr>
            <w:szCs w:val="24"/>
          </w:rPr>
          <w:delText>-</w:delText>
        </w:r>
      </w:del>
      <w:ins w:id="3480" w:author="Ilkka Rinne" w:date="2022-09-06T15:32:00Z">
        <w:r w:rsidR="003613DB">
          <w:rPr>
            <w:szCs w:val="24"/>
          </w:rPr>
          <w:t>–</w:t>
        </w:r>
      </w:ins>
      <w:r w:rsidRPr="00785C54">
        <w:rPr>
          <w:szCs w:val="24"/>
        </w:rPr>
        <w:t xml:space="preserve"> AbstractPreparationStep</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2CF8792"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1180A05" w14:textId="069AC1FC"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2452CAB" w14:textId="44B633C6" w:rsidR="005B5EAD" w:rsidRPr="00785C54" w:rsidRDefault="005B5EAD" w:rsidP="00785C54">
            <w:pPr>
              <w:pStyle w:val="Tableheader"/>
              <w:autoSpaceDE w:val="0"/>
              <w:autoSpaceDN w:val="0"/>
              <w:adjustRightInd w:val="0"/>
              <w:rPr>
                <w:b/>
                <w:bCs/>
              </w:rPr>
            </w:pPr>
            <w:r w:rsidRPr="00785C54">
              <w:rPr>
                <w:b/>
                <w:szCs w:val="24"/>
              </w:rPr>
              <w:t>/conf/sam-core/AbstractPreparationStep</w:t>
            </w:r>
          </w:p>
        </w:tc>
      </w:tr>
      <w:tr w:rsidR="005B5EAD" w:rsidRPr="00785C54" w14:paraId="0132590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E90B1A6" w14:textId="1DBDDF6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FBFD53" w14:textId="1C6FDF08" w:rsidR="005B5EAD" w:rsidRPr="00785C54" w:rsidRDefault="005B5EAD" w:rsidP="00785C54">
            <w:pPr>
              <w:pStyle w:val="Tablebody"/>
              <w:autoSpaceDE w:val="0"/>
              <w:autoSpaceDN w:val="0"/>
              <w:adjustRightInd w:val="0"/>
            </w:pPr>
            <w:r w:rsidRPr="00785C54">
              <w:rPr>
                <w:szCs w:val="24"/>
              </w:rPr>
              <w:t>/req/sam-core/AbstractPreparationStep</w:t>
            </w:r>
          </w:p>
        </w:tc>
      </w:tr>
      <w:tr w:rsidR="005B5EAD" w:rsidRPr="00785C54" w14:paraId="7D0E46F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8F4A54" w14:textId="3AEE788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231CA2" w14:textId="1B95E5F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13829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7C4DFDD" w14:textId="1D4B8F8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CCDBA7" w14:textId="10854557"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AD5DCD7"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3869EEB" w14:textId="48649D1B"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E8B8E10" w14:textId="225CC8C1" w:rsidR="005B5EAD" w:rsidRPr="00785C54" w:rsidRDefault="005B5EAD" w:rsidP="00785C54">
            <w:pPr>
              <w:pStyle w:val="Tablebody"/>
              <w:autoSpaceDE w:val="0"/>
              <w:autoSpaceDN w:val="0"/>
              <w:adjustRightInd w:val="0"/>
            </w:pPr>
            <w:r w:rsidRPr="00785C54">
              <w:rPr>
                <w:szCs w:val="24"/>
              </w:rPr>
              <w:t>Capability</w:t>
            </w:r>
          </w:p>
        </w:tc>
      </w:tr>
    </w:tbl>
    <w:p w14:paraId="449B25A0" w14:textId="2E6A9B9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1" w:author="Katharina Schleidt" w:date="2022-08-13T16:42:00Z">
        <w:r w:rsidRPr="00785C54" w:rsidDel="00022C0A">
          <w:rPr>
            <w:szCs w:val="24"/>
          </w:rPr>
          <w:delText xml:space="preserve">core </w:delText>
        </w:r>
      </w:del>
      <w:ins w:id="3482" w:author="Katharina Schleidt" w:date="2022-08-13T16:42:00Z">
        <w:r w:rsidR="00022C0A">
          <w:rPr>
            <w:szCs w:val="24"/>
          </w:rPr>
          <w:t>C</w:t>
        </w:r>
        <w:r w:rsidR="00022C0A" w:rsidRPr="00785C54">
          <w:rPr>
            <w:szCs w:val="24"/>
          </w:rPr>
          <w:t xml:space="preserve">ore </w:t>
        </w:r>
      </w:ins>
      <w:del w:id="3483" w:author="Ilkka Rinne" w:date="2022-09-06T15:32:00Z">
        <w:r w:rsidRPr="00785C54" w:rsidDel="003613DB">
          <w:rPr>
            <w:szCs w:val="24"/>
          </w:rPr>
          <w:delText>-</w:delText>
        </w:r>
      </w:del>
      <w:ins w:id="3484" w:author="Ilkka Rinne" w:date="2022-09-06T15:32:00Z">
        <w:r w:rsidR="003613DB">
          <w:rPr>
            <w:szCs w:val="24"/>
          </w:rPr>
          <w:t>–</w:t>
        </w:r>
      </w:ins>
      <w:r w:rsidRPr="00785C54">
        <w:rPr>
          <w:szCs w:val="24"/>
        </w:rPr>
        <w:t xml:space="preserve"> AbstractSample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0A44B4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2281EDA" w14:textId="429CE75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8347CCC" w14:textId="445D9490" w:rsidR="005B5EAD" w:rsidRPr="00785C54" w:rsidRDefault="005B5EAD" w:rsidP="00785C54">
            <w:pPr>
              <w:pStyle w:val="Tableheader"/>
              <w:autoSpaceDE w:val="0"/>
              <w:autoSpaceDN w:val="0"/>
              <w:adjustRightInd w:val="0"/>
              <w:rPr>
                <w:b/>
                <w:bCs/>
              </w:rPr>
            </w:pPr>
            <w:r w:rsidRPr="00785C54">
              <w:rPr>
                <w:b/>
                <w:szCs w:val="24"/>
              </w:rPr>
              <w:t>/conf/sam-core/AbstractSample</w:t>
            </w:r>
          </w:p>
        </w:tc>
      </w:tr>
      <w:tr w:rsidR="005B5EAD" w:rsidRPr="00785C54" w14:paraId="4AB7B27F"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E94408" w14:textId="26BA8AC0"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4E39AD5" w14:textId="7A8DE4D6" w:rsidR="005B5EAD" w:rsidRPr="00785C54" w:rsidRDefault="005B5EAD" w:rsidP="00785C54">
            <w:pPr>
              <w:pStyle w:val="Tablebody"/>
              <w:autoSpaceDE w:val="0"/>
              <w:autoSpaceDN w:val="0"/>
              <w:adjustRightInd w:val="0"/>
            </w:pPr>
            <w:r w:rsidRPr="00785C54">
              <w:rPr>
                <w:szCs w:val="24"/>
              </w:rPr>
              <w:t>/req/sam-core/AbstractSample</w:t>
            </w:r>
          </w:p>
        </w:tc>
      </w:tr>
      <w:tr w:rsidR="005B5EAD" w:rsidRPr="00785C54" w14:paraId="2647D2E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447992B" w14:textId="38456A4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CBB0BB" w14:textId="5C2BBFC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29E22FC"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736B2C" w14:textId="3680446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2E33CBE" w14:textId="7551312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CECB912"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7B0EED8" w14:textId="2BACC199"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69C7B161" w14:textId="6B68794D" w:rsidR="005B5EAD" w:rsidRPr="00785C54" w:rsidRDefault="005B5EAD" w:rsidP="00785C54">
            <w:pPr>
              <w:pStyle w:val="Tablebody"/>
              <w:autoSpaceDE w:val="0"/>
              <w:autoSpaceDN w:val="0"/>
              <w:adjustRightInd w:val="0"/>
            </w:pPr>
            <w:r w:rsidRPr="00785C54">
              <w:rPr>
                <w:szCs w:val="24"/>
              </w:rPr>
              <w:t>Capability</w:t>
            </w:r>
          </w:p>
        </w:tc>
      </w:tr>
    </w:tbl>
    <w:p w14:paraId="6D6CAE19" w14:textId="048077E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5" w:author="Katharina Schleidt" w:date="2022-08-13T16:42:00Z">
        <w:r w:rsidRPr="00785C54" w:rsidDel="00022C0A">
          <w:rPr>
            <w:szCs w:val="24"/>
          </w:rPr>
          <w:delText xml:space="preserve">core </w:delText>
        </w:r>
      </w:del>
      <w:ins w:id="3486" w:author="Katharina Schleidt" w:date="2022-08-13T16:42:00Z">
        <w:r w:rsidR="00022C0A">
          <w:rPr>
            <w:szCs w:val="24"/>
          </w:rPr>
          <w:t>C</w:t>
        </w:r>
        <w:r w:rsidR="00022C0A" w:rsidRPr="00785C54">
          <w:rPr>
            <w:szCs w:val="24"/>
          </w:rPr>
          <w:t xml:space="preserve">ore </w:t>
        </w:r>
      </w:ins>
      <w:del w:id="3487" w:author="Ilkka Rinne" w:date="2022-09-06T15:32:00Z">
        <w:r w:rsidRPr="00785C54" w:rsidDel="003613DB">
          <w:rPr>
            <w:szCs w:val="24"/>
          </w:rPr>
          <w:delText>-</w:delText>
        </w:r>
      </w:del>
      <w:ins w:id="3488" w:author="Ilkka Rinne" w:date="2022-09-06T15:32:00Z">
        <w:r w:rsidR="003613DB">
          <w:rPr>
            <w:szCs w:val="24"/>
          </w:rPr>
          <w:t>–</w:t>
        </w:r>
      </w:ins>
      <w:r w:rsidRPr="00785C54">
        <w:rPr>
          <w:szCs w:val="24"/>
        </w:rPr>
        <w:t xml:space="preserve"> AbstractSampler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C0DB5B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636ED8FE" w14:textId="0B7B25B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2E876A81" w14:textId="15315CCA" w:rsidR="005B5EAD" w:rsidRPr="00785C54" w:rsidRDefault="005B5EAD" w:rsidP="00785C54">
            <w:pPr>
              <w:pStyle w:val="Tableheader"/>
              <w:autoSpaceDE w:val="0"/>
              <w:autoSpaceDN w:val="0"/>
              <w:adjustRightInd w:val="0"/>
              <w:rPr>
                <w:b/>
                <w:bCs/>
              </w:rPr>
            </w:pPr>
            <w:r w:rsidRPr="00785C54">
              <w:rPr>
                <w:b/>
                <w:szCs w:val="24"/>
              </w:rPr>
              <w:t>/conf/sam-core/AbstractSampler</w:t>
            </w:r>
          </w:p>
        </w:tc>
      </w:tr>
      <w:tr w:rsidR="005B5EAD" w:rsidRPr="00785C54" w14:paraId="05D34CB4"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5015266" w14:textId="1B7E2D0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EC2E4E1" w14:textId="28AEBCFE" w:rsidR="005B5EAD" w:rsidRPr="00785C54" w:rsidRDefault="005B5EAD" w:rsidP="00785C54">
            <w:pPr>
              <w:pStyle w:val="Tablebody"/>
              <w:autoSpaceDE w:val="0"/>
              <w:autoSpaceDN w:val="0"/>
              <w:adjustRightInd w:val="0"/>
            </w:pPr>
            <w:r w:rsidRPr="00785C54">
              <w:rPr>
                <w:szCs w:val="24"/>
              </w:rPr>
              <w:t>/req/sam-core/AbstractSampler</w:t>
            </w:r>
          </w:p>
        </w:tc>
      </w:tr>
      <w:tr w:rsidR="005B5EAD" w:rsidRPr="00785C54" w14:paraId="7CADD42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6325B60" w14:textId="43D3D6A1"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E83E61" w14:textId="52B96D1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6FDE04B"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B17A05" w14:textId="57E27985"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AA2EA28" w14:textId="77B90EA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6777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49255F8" w14:textId="71E8F4D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CF8D1D4" w14:textId="3D3BFE3B" w:rsidR="005B5EAD" w:rsidRPr="00785C54" w:rsidRDefault="005B5EAD" w:rsidP="00785C54">
            <w:pPr>
              <w:pStyle w:val="Tablebody"/>
              <w:autoSpaceDE w:val="0"/>
              <w:autoSpaceDN w:val="0"/>
              <w:adjustRightInd w:val="0"/>
            </w:pPr>
            <w:r w:rsidRPr="00785C54">
              <w:rPr>
                <w:szCs w:val="24"/>
              </w:rPr>
              <w:t>Capability</w:t>
            </w:r>
          </w:p>
        </w:tc>
      </w:tr>
    </w:tbl>
    <w:p w14:paraId="35143A37" w14:textId="2B6F6BD7"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89" w:author="Katharina Schleidt" w:date="2022-08-13T16:42:00Z">
        <w:r w:rsidRPr="00785C54" w:rsidDel="00022C0A">
          <w:rPr>
            <w:szCs w:val="24"/>
          </w:rPr>
          <w:delText xml:space="preserve">core </w:delText>
        </w:r>
      </w:del>
      <w:ins w:id="3490" w:author="Katharina Schleidt" w:date="2022-08-13T16:42:00Z">
        <w:r w:rsidR="00022C0A">
          <w:rPr>
            <w:szCs w:val="24"/>
          </w:rPr>
          <w:t>C</w:t>
        </w:r>
        <w:r w:rsidR="00022C0A" w:rsidRPr="00785C54">
          <w:rPr>
            <w:szCs w:val="24"/>
          </w:rPr>
          <w:t xml:space="preserve">ore </w:t>
        </w:r>
      </w:ins>
      <w:del w:id="3491" w:author="Ilkka Rinne" w:date="2022-09-06T15:32:00Z">
        <w:r w:rsidRPr="00785C54" w:rsidDel="003613DB">
          <w:rPr>
            <w:szCs w:val="24"/>
          </w:rPr>
          <w:delText>-</w:delText>
        </w:r>
      </w:del>
      <w:ins w:id="3492" w:author="Ilkka Rinne" w:date="2022-09-06T15:32:00Z">
        <w:r w:rsidR="003613DB">
          <w:rPr>
            <w:szCs w:val="24"/>
          </w:rPr>
          <w:t>–</w:t>
        </w:r>
      </w:ins>
      <w:r w:rsidRPr="00785C54">
        <w:rPr>
          <w:szCs w:val="24"/>
        </w:rPr>
        <w:t xml:space="preserve"> AbstractSampling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5A7454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56BE987" w14:textId="249173E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7EACC2A" w14:textId="0D0C401F" w:rsidR="005B5EAD" w:rsidRPr="00785C54" w:rsidRDefault="005B5EAD" w:rsidP="00785C54">
            <w:pPr>
              <w:pStyle w:val="Tableheader"/>
              <w:autoSpaceDE w:val="0"/>
              <w:autoSpaceDN w:val="0"/>
              <w:adjustRightInd w:val="0"/>
              <w:rPr>
                <w:b/>
                <w:bCs/>
              </w:rPr>
            </w:pPr>
            <w:r w:rsidRPr="00785C54">
              <w:rPr>
                <w:b/>
                <w:szCs w:val="24"/>
              </w:rPr>
              <w:t>/conf/sam-core/AbstractSampling</w:t>
            </w:r>
          </w:p>
        </w:tc>
      </w:tr>
      <w:tr w:rsidR="005B5EAD" w:rsidRPr="00785C54" w14:paraId="7999947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D1A2683" w14:textId="19EC9994"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7F444860" w14:textId="518F6436" w:rsidR="005B5EAD" w:rsidRPr="00785C54" w:rsidRDefault="005B5EAD" w:rsidP="00785C54">
            <w:pPr>
              <w:pStyle w:val="Tablebody"/>
              <w:autoSpaceDE w:val="0"/>
              <w:autoSpaceDN w:val="0"/>
              <w:adjustRightInd w:val="0"/>
            </w:pPr>
            <w:r w:rsidRPr="00785C54">
              <w:rPr>
                <w:szCs w:val="24"/>
              </w:rPr>
              <w:t>/req/sam-core/AbstractSampling</w:t>
            </w:r>
          </w:p>
        </w:tc>
      </w:tr>
      <w:tr w:rsidR="005B5EAD" w:rsidRPr="00785C54" w14:paraId="58969C3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3E09FC6" w14:textId="285D88A8"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5E37FD" w14:textId="72D62129"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DF887E1"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4F3790B" w14:textId="5E6D35E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B776208" w14:textId="1EC2F588"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2E9A1C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2817457" w14:textId="2D4307A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1B5910E3" w14:textId="29953E49" w:rsidR="005B5EAD" w:rsidRPr="00785C54" w:rsidRDefault="005B5EAD" w:rsidP="00785C54">
            <w:pPr>
              <w:pStyle w:val="Tablebody"/>
              <w:autoSpaceDE w:val="0"/>
              <w:autoSpaceDN w:val="0"/>
              <w:adjustRightInd w:val="0"/>
            </w:pPr>
            <w:r w:rsidRPr="00785C54">
              <w:rPr>
                <w:szCs w:val="24"/>
              </w:rPr>
              <w:t>Capability</w:t>
            </w:r>
          </w:p>
        </w:tc>
      </w:tr>
    </w:tbl>
    <w:p w14:paraId="5CF12160" w14:textId="5820D8AB" w:rsidR="005B5EAD" w:rsidRPr="00785C54" w:rsidRDefault="005B5EAD" w:rsidP="00785C54">
      <w:pPr>
        <w:pStyle w:val="a3"/>
        <w:tabs>
          <w:tab w:val="left" w:pos="720"/>
        </w:tabs>
        <w:autoSpaceDE w:val="0"/>
        <w:autoSpaceDN w:val="0"/>
        <w:adjustRightInd w:val="0"/>
        <w:rPr>
          <w:szCs w:val="24"/>
        </w:rPr>
      </w:pPr>
      <w:r w:rsidRPr="00785C54">
        <w:rPr>
          <w:szCs w:val="24"/>
        </w:rPr>
        <w:t xml:space="preserve">Abstract Sample </w:t>
      </w:r>
      <w:del w:id="3493" w:author="Katharina Schleidt" w:date="2022-08-13T16:42:00Z">
        <w:r w:rsidRPr="00785C54" w:rsidDel="00022C0A">
          <w:rPr>
            <w:szCs w:val="24"/>
          </w:rPr>
          <w:delText xml:space="preserve">core </w:delText>
        </w:r>
      </w:del>
      <w:ins w:id="3494" w:author="Katharina Schleidt" w:date="2022-08-13T16:42:00Z">
        <w:r w:rsidR="00022C0A">
          <w:rPr>
            <w:szCs w:val="24"/>
          </w:rPr>
          <w:t>C</w:t>
        </w:r>
        <w:r w:rsidR="00022C0A" w:rsidRPr="00785C54">
          <w:rPr>
            <w:szCs w:val="24"/>
          </w:rPr>
          <w:t xml:space="preserve">ore </w:t>
        </w:r>
      </w:ins>
      <w:del w:id="3495" w:author="Ilkka Rinne" w:date="2022-09-06T15:32:00Z">
        <w:r w:rsidRPr="00785C54" w:rsidDel="003613DB">
          <w:rPr>
            <w:szCs w:val="24"/>
          </w:rPr>
          <w:delText>-</w:delText>
        </w:r>
      </w:del>
      <w:ins w:id="3496" w:author="Ilkka Rinne" w:date="2022-09-06T15:32:00Z">
        <w:r w:rsidR="003613DB">
          <w:rPr>
            <w:szCs w:val="24"/>
          </w:rPr>
          <w:t>–</w:t>
        </w:r>
      </w:ins>
      <w:r w:rsidRPr="00785C54">
        <w:rPr>
          <w:szCs w:val="24"/>
        </w:rPr>
        <w:t xml:space="preserve"> AbstractSamplingProcedure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4167BEF"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FBB6F97" w14:textId="34597D7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4B4B87D" w14:textId="458BA853" w:rsidR="005B5EAD" w:rsidRPr="00785C54" w:rsidRDefault="005B5EAD" w:rsidP="00785C54">
            <w:pPr>
              <w:pStyle w:val="Tableheader"/>
              <w:autoSpaceDE w:val="0"/>
              <w:autoSpaceDN w:val="0"/>
              <w:adjustRightInd w:val="0"/>
              <w:rPr>
                <w:b/>
                <w:bCs/>
              </w:rPr>
            </w:pPr>
            <w:r w:rsidRPr="00785C54">
              <w:rPr>
                <w:b/>
                <w:szCs w:val="24"/>
              </w:rPr>
              <w:t>/conf/sam-core/AbstractSamplingProcedure</w:t>
            </w:r>
          </w:p>
        </w:tc>
      </w:tr>
      <w:tr w:rsidR="005B5EAD" w:rsidRPr="00785C54" w14:paraId="006B2FA3"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7D9D68A5" w14:textId="7FFD0593"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C48691" w14:textId="0ED079F4" w:rsidR="005B5EAD" w:rsidRPr="00785C54" w:rsidRDefault="005B5EAD" w:rsidP="00785C54">
            <w:pPr>
              <w:pStyle w:val="Tablebody"/>
              <w:autoSpaceDE w:val="0"/>
              <w:autoSpaceDN w:val="0"/>
              <w:adjustRightInd w:val="0"/>
            </w:pPr>
            <w:r w:rsidRPr="00785C54">
              <w:rPr>
                <w:szCs w:val="24"/>
              </w:rPr>
              <w:t>/req/sam-core/AbstractSamplingProcedure</w:t>
            </w:r>
          </w:p>
        </w:tc>
      </w:tr>
      <w:tr w:rsidR="005B5EAD" w:rsidRPr="00785C54" w14:paraId="67E9C09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B0F3437" w14:textId="61674FA3"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52FE13" w14:textId="7C7D028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E79F37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D8DF3A1" w14:textId="1412529B"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9C82681" w14:textId="2F63C7E4"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2EAD422D"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77EC6F9" w14:textId="06AD7FE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A3F9A6" w14:textId="63F15D46" w:rsidR="005B5EAD" w:rsidRPr="00785C54" w:rsidRDefault="005B5EAD" w:rsidP="00785C54">
            <w:pPr>
              <w:pStyle w:val="Tablebody"/>
              <w:autoSpaceDE w:val="0"/>
              <w:autoSpaceDN w:val="0"/>
              <w:adjustRightInd w:val="0"/>
            </w:pPr>
            <w:r w:rsidRPr="00785C54">
              <w:rPr>
                <w:szCs w:val="24"/>
              </w:rPr>
              <w:t>Capability</w:t>
            </w:r>
          </w:p>
        </w:tc>
      </w:tr>
    </w:tbl>
    <w:p w14:paraId="49E7B263" w14:textId="1F7D09DA" w:rsidR="005B5EAD" w:rsidRPr="00785C54" w:rsidRDefault="005B5EAD" w:rsidP="00785C54">
      <w:pPr>
        <w:pStyle w:val="a2"/>
        <w:tabs>
          <w:tab w:val="left" w:pos="360"/>
        </w:tabs>
        <w:autoSpaceDE w:val="0"/>
        <w:autoSpaceDN w:val="0"/>
        <w:adjustRightInd w:val="0"/>
        <w:rPr>
          <w:szCs w:val="24"/>
        </w:rPr>
      </w:pPr>
      <w:r w:rsidRPr="00785C54">
        <w:rPr>
          <w:szCs w:val="24"/>
        </w:rPr>
        <w:t>Abstract tests for Basic Samples package</w:t>
      </w:r>
    </w:p>
    <w:p w14:paraId="58B35708" w14:textId="77777777" w:rsidR="005B5EAD" w:rsidRPr="00785C54" w:rsidRDefault="005B5EAD" w:rsidP="00785C54">
      <w:pPr>
        <w:pStyle w:val="a3"/>
        <w:tabs>
          <w:tab w:val="left" w:pos="720"/>
        </w:tabs>
        <w:autoSpaceDE w:val="0"/>
        <w:autoSpaceDN w:val="0"/>
        <w:adjustRightInd w:val="0"/>
        <w:rPr>
          <w:szCs w:val="24"/>
        </w:rPr>
      </w:pPr>
      <w:r w:rsidRPr="00785C54">
        <w:rPr>
          <w:szCs w:val="24"/>
        </w:rPr>
        <w:t>Basic Samples package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2F63614D"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A77D7A9" w14:textId="0F2BD2D5"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299551F" w14:textId="0DE5DD77" w:rsidR="005B5EAD" w:rsidRPr="00785C54" w:rsidRDefault="005B5EAD" w:rsidP="00785C54">
            <w:pPr>
              <w:pStyle w:val="Tableheader"/>
              <w:autoSpaceDE w:val="0"/>
              <w:autoSpaceDN w:val="0"/>
              <w:adjustRightInd w:val="0"/>
              <w:rPr>
                <w:b/>
                <w:bCs/>
              </w:rPr>
            </w:pPr>
            <w:r w:rsidRPr="00785C54">
              <w:rPr>
                <w:b/>
                <w:szCs w:val="24"/>
              </w:rPr>
              <w:t>/conf/sam-basic</w:t>
            </w:r>
          </w:p>
        </w:tc>
      </w:tr>
      <w:tr w:rsidR="005B5EAD" w:rsidRPr="00785C54" w14:paraId="08656F5B"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298950D" w14:textId="04F81E39"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29AD18B" w14:textId="028C9B53" w:rsidR="005B5EAD" w:rsidRPr="00785C54" w:rsidRDefault="005B5EAD" w:rsidP="00785C54">
            <w:pPr>
              <w:pStyle w:val="Tablebody"/>
              <w:autoSpaceDE w:val="0"/>
              <w:autoSpaceDN w:val="0"/>
              <w:adjustRightInd w:val="0"/>
            </w:pPr>
            <w:r w:rsidRPr="00785C54">
              <w:rPr>
                <w:szCs w:val="24"/>
              </w:rPr>
              <w:t>/req/sam-basic</w:t>
            </w:r>
          </w:p>
        </w:tc>
      </w:tr>
      <w:tr w:rsidR="005B5EAD" w:rsidRPr="00785C54" w14:paraId="64DCA98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66DAFD5" w14:textId="67FC4052"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8FF4A93" w14:textId="45B4743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FE0064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60FF8F" w14:textId="38FF150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2438BE0F" w14:textId="519B12F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73C6F55"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05D2523" w14:textId="0238F26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0667FAA" w14:textId="1B691A1A" w:rsidR="005B5EAD" w:rsidRPr="00785C54" w:rsidRDefault="005B5EAD" w:rsidP="00785C54">
            <w:pPr>
              <w:pStyle w:val="Tablebody"/>
              <w:autoSpaceDE w:val="0"/>
              <w:autoSpaceDN w:val="0"/>
              <w:adjustRightInd w:val="0"/>
            </w:pPr>
            <w:r w:rsidRPr="00785C54">
              <w:rPr>
                <w:szCs w:val="24"/>
              </w:rPr>
              <w:t>Capability</w:t>
            </w:r>
          </w:p>
        </w:tc>
      </w:tr>
    </w:tbl>
    <w:p w14:paraId="7EB19231" w14:textId="49D0201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497" w:author="Ilkka Rinne" w:date="2022-09-06T15:32:00Z">
        <w:r w:rsidRPr="00785C54" w:rsidDel="003613DB">
          <w:rPr>
            <w:szCs w:val="24"/>
          </w:rPr>
          <w:delText>-</w:delText>
        </w:r>
      </w:del>
      <w:ins w:id="3498" w:author="Ilkka Rinne" w:date="2022-09-06T15:32:00Z">
        <w:r w:rsidR="003613DB">
          <w:rPr>
            <w:szCs w:val="24"/>
          </w:rPr>
          <w:t>–</w:t>
        </w:r>
      </w:ins>
      <w:r w:rsidRPr="00785C54">
        <w:rPr>
          <w:szCs w:val="24"/>
        </w:rPr>
        <w:t xml:space="preserve"> MaterialSample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0914ADA"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43E2E8F" w14:textId="375A07C7"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108D1CA9" w14:textId="03A557FD" w:rsidR="005B5EAD" w:rsidRPr="00785C54" w:rsidRDefault="005B5EAD" w:rsidP="00785C54">
            <w:pPr>
              <w:pStyle w:val="Tableheader"/>
              <w:autoSpaceDE w:val="0"/>
              <w:autoSpaceDN w:val="0"/>
              <w:adjustRightInd w:val="0"/>
              <w:rPr>
                <w:b/>
                <w:bCs/>
              </w:rPr>
            </w:pPr>
            <w:r w:rsidRPr="00785C54">
              <w:rPr>
                <w:b/>
                <w:szCs w:val="24"/>
              </w:rPr>
              <w:t>/conf/sam-basic/MaterialSample</w:t>
            </w:r>
          </w:p>
        </w:tc>
      </w:tr>
      <w:tr w:rsidR="005B5EAD" w:rsidRPr="00785C54" w14:paraId="19F2B2D8"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0F13D4D" w14:textId="16094CD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1C97DFA" w14:textId="792B2CDD" w:rsidR="005B5EAD" w:rsidRPr="00785C54" w:rsidRDefault="005B5EAD" w:rsidP="00785C54">
            <w:pPr>
              <w:pStyle w:val="Tablebody"/>
              <w:autoSpaceDE w:val="0"/>
              <w:autoSpaceDN w:val="0"/>
              <w:adjustRightInd w:val="0"/>
            </w:pPr>
            <w:r w:rsidRPr="00785C54">
              <w:rPr>
                <w:szCs w:val="24"/>
              </w:rPr>
              <w:t>/req/sam-basic/MaterialSample</w:t>
            </w:r>
          </w:p>
        </w:tc>
      </w:tr>
      <w:tr w:rsidR="005B5EAD" w:rsidRPr="00785C54" w14:paraId="3F216173"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C3C5D7" w14:textId="0DDF59F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897385" w14:textId="0F163E0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BCD2BC5"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EA45217" w14:textId="26A3CBDC"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0EE29FB" w14:textId="44551C59"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7C4C15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1914F724" w14:textId="67BA1441"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59E576" w14:textId="24543868" w:rsidR="005B5EAD" w:rsidRPr="00785C54" w:rsidRDefault="005B5EAD" w:rsidP="00785C54">
            <w:pPr>
              <w:pStyle w:val="Tablebody"/>
              <w:autoSpaceDE w:val="0"/>
              <w:autoSpaceDN w:val="0"/>
              <w:adjustRightInd w:val="0"/>
            </w:pPr>
            <w:r w:rsidRPr="00785C54">
              <w:rPr>
                <w:szCs w:val="24"/>
              </w:rPr>
              <w:t>Capability</w:t>
            </w:r>
          </w:p>
        </w:tc>
      </w:tr>
    </w:tbl>
    <w:p w14:paraId="6C9BAF43" w14:textId="6D1990F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499" w:author="Ilkka Rinne" w:date="2022-09-06T15:32:00Z">
        <w:r w:rsidRPr="00785C54" w:rsidDel="003613DB">
          <w:rPr>
            <w:szCs w:val="24"/>
          </w:rPr>
          <w:delText>-</w:delText>
        </w:r>
      </w:del>
      <w:ins w:id="3500" w:author="Ilkka Rinne" w:date="2022-09-06T15:32:00Z">
        <w:r w:rsidR="003613DB">
          <w:rPr>
            <w:szCs w:val="24"/>
          </w:rPr>
          <w:t>–</w:t>
        </w:r>
      </w:ins>
      <w:r w:rsidRPr="00785C54">
        <w:rPr>
          <w:szCs w:val="24"/>
        </w:rPr>
        <w:t xml:space="preserve"> NamedLocation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301326C"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257CEE78" w14:textId="57A8463D"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44D5393A" w14:textId="5A938592" w:rsidR="005B5EAD" w:rsidRPr="00785C54" w:rsidRDefault="005B5EAD" w:rsidP="00785C54">
            <w:pPr>
              <w:pStyle w:val="Tableheader"/>
              <w:autoSpaceDE w:val="0"/>
              <w:autoSpaceDN w:val="0"/>
              <w:adjustRightInd w:val="0"/>
              <w:rPr>
                <w:b/>
                <w:bCs/>
              </w:rPr>
            </w:pPr>
            <w:r w:rsidRPr="00785C54">
              <w:rPr>
                <w:b/>
                <w:szCs w:val="24"/>
              </w:rPr>
              <w:t>/conf/sam-basic/NamedLocation</w:t>
            </w:r>
          </w:p>
        </w:tc>
      </w:tr>
      <w:tr w:rsidR="005B5EAD" w:rsidRPr="00785C54" w14:paraId="66841EA7"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FF83699" w14:textId="34AED0E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0534B80" w14:textId="65B07ACB" w:rsidR="005B5EAD" w:rsidRPr="00785C54" w:rsidRDefault="005B5EAD" w:rsidP="00785C54">
            <w:pPr>
              <w:pStyle w:val="Tablebody"/>
              <w:autoSpaceDE w:val="0"/>
              <w:autoSpaceDN w:val="0"/>
              <w:adjustRightInd w:val="0"/>
            </w:pPr>
            <w:r w:rsidRPr="00785C54">
              <w:rPr>
                <w:szCs w:val="24"/>
              </w:rPr>
              <w:t>/req/sam-basic/NamedLocation</w:t>
            </w:r>
          </w:p>
        </w:tc>
      </w:tr>
      <w:tr w:rsidR="005B5EAD" w:rsidRPr="00785C54" w14:paraId="10557A5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598CC80" w14:textId="7713820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1EA308E" w14:textId="044ED827"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5EF3494"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A437C1B" w14:textId="0D431FF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9FCE522" w14:textId="5E1CCE2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1E2E29A"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4C0C278" w14:textId="6DE9D2F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1F151FB" w14:textId="7178FA7D" w:rsidR="005B5EAD" w:rsidRPr="00785C54" w:rsidRDefault="005B5EAD" w:rsidP="00785C54">
            <w:pPr>
              <w:pStyle w:val="Tablebody"/>
              <w:autoSpaceDE w:val="0"/>
              <w:autoSpaceDN w:val="0"/>
              <w:adjustRightInd w:val="0"/>
            </w:pPr>
            <w:r w:rsidRPr="00785C54">
              <w:rPr>
                <w:szCs w:val="24"/>
              </w:rPr>
              <w:t>Capability</w:t>
            </w:r>
          </w:p>
        </w:tc>
      </w:tr>
    </w:tbl>
    <w:p w14:paraId="4C88E140" w14:textId="3C55B205"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1" w:author="Ilkka Rinne" w:date="2022-09-06T15:32:00Z">
        <w:r w:rsidRPr="00785C54" w:rsidDel="003613DB">
          <w:rPr>
            <w:szCs w:val="24"/>
          </w:rPr>
          <w:delText>-</w:delText>
        </w:r>
      </w:del>
      <w:ins w:id="3502" w:author="Ilkka Rinne" w:date="2022-09-06T15:32:00Z">
        <w:r w:rsidR="003613DB">
          <w:rPr>
            <w:szCs w:val="24"/>
          </w:rPr>
          <w:t>–</w:t>
        </w:r>
      </w:ins>
      <w:r w:rsidRPr="00785C54">
        <w:rPr>
          <w:szCs w:val="24"/>
        </w:rPr>
        <w:t xml:space="preserve"> PhysicalDimension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CEA1877"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D4226A1" w14:textId="004EC40A"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DD0C387" w14:textId="10D959C4" w:rsidR="005B5EAD" w:rsidRPr="00785C54" w:rsidRDefault="005B5EAD" w:rsidP="00785C54">
            <w:pPr>
              <w:pStyle w:val="Tableheader"/>
              <w:autoSpaceDE w:val="0"/>
              <w:autoSpaceDN w:val="0"/>
              <w:adjustRightInd w:val="0"/>
              <w:rPr>
                <w:b/>
                <w:bCs/>
              </w:rPr>
            </w:pPr>
            <w:r w:rsidRPr="00785C54">
              <w:rPr>
                <w:b/>
                <w:szCs w:val="24"/>
              </w:rPr>
              <w:t>/conf/sam-basic/PhysicalDimension</w:t>
            </w:r>
          </w:p>
        </w:tc>
      </w:tr>
      <w:tr w:rsidR="005B5EAD" w:rsidRPr="00785C54" w14:paraId="2138A372"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4BB961F9" w14:textId="1188D04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21F07802" w14:textId="1F5C52FB" w:rsidR="005B5EAD" w:rsidRPr="00785C54" w:rsidRDefault="005B5EAD" w:rsidP="00785C54">
            <w:pPr>
              <w:pStyle w:val="Tablebody"/>
              <w:autoSpaceDE w:val="0"/>
              <w:autoSpaceDN w:val="0"/>
              <w:adjustRightInd w:val="0"/>
            </w:pPr>
            <w:r w:rsidRPr="00785C54">
              <w:rPr>
                <w:szCs w:val="24"/>
              </w:rPr>
              <w:t>/req/sam-basic/PhysicalDimension</w:t>
            </w:r>
          </w:p>
        </w:tc>
      </w:tr>
      <w:tr w:rsidR="005B5EAD" w:rsidRPr="00785C54" w14:paraId="04C3D309"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4E3012B" w14:textId="44AD440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3B07D4D" w14:textId="183C4E1E"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0730BC7F"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783AE80" w14:textId="63130929"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1CA411D" w14:textId="496E9F7D"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49255574"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BC0822" w14:textId="046916E2"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0F9102CE" w14:textId="6CECEBE2" w:rsidR="005B5EAD" w:rsidRPr="00785C54" w:rsidRDefault="005B5EAD" w:rsidP="00785C54">
            <w:pPr>
              <w:pStyle w:val="Tablebody"/>
              <w:autoSpaceDE w:val="0"/>
              <w:autoSpaceDN w:val="0"/>
              <w:adjustRightInd w:val="0"/>
            </w:pPr>
            <w:r w:rsidRPr="00785C54">
              <w:rPr>
                <w:szCs w:val="24"/>
              </w:rPr>
              <w:t>Capability</w:t>
            </w:r>
          </w:p>
        </w:tc>
      </w:tr>
    </w:tbl>
    <w:p w14:paraId="63FC8101" w14:textId="63EFC7AD"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3" w:author="Ilkka Rinne" w:date="2022-09-06T15:32:00Z">
        <w:r w:rsidRPr="00785C54" w:rsidDel="003613DB">
          <w:rPr>
            <w:szCs w:val="24"/>
          </w:rPr>
          <w:delText>-</w:delText>
        </w:r>
      </w:del>
      <w:ins w:id="3504" w:author="Ilkka Rinne" w:date="2022-09-06T15:32:00Z">
        <w:r w:rsidR="003613DB">
          <w:rPr>
            <w:szCs w:val="24"/>
          </w:rPr>
          <w:t>–</w:t>
        </w:r>
      </w:ins>
      <w:r w:rsidRPr="00785C54">
        <w:rPr>
          <w:szCs w:val="24"/>
        </w:rPr>
        <w:t xml:space="preserve"> 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621B9E0"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0D67CAB9" w14:textId="2E440C1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1D8D2F4" w14:textId="22F8896C" w:rsidR="005B5EAD" w:rsidRPr="00785C54" w:rsidRDefault="005B5EAD" w:rsidP="00785C54">
            <w:pPr>
              <w:pStyle w:val="Tableheader"/>
              <w:autoSpaceDE w:val="0"/>
              <w:autoSpaceDN w:val="0"/>
              <w:adjustRightInd w:val="0"/>
              <w:rPr>
                <w:b/>
                <w:bCs/>
              </w:rPr>
            </w:pPr>
            <w:r w:rsidRPr="00785C54">
              <w:rPr>
                <w:b/>
                <w:szCs w:val="24"/>
              </w:rPr>
              <w:t>/conf/sam-basic/Sample</w:t>
            </w:r>
          </w:p>
        </w:tc>
      </w:tr>
      <w:tr w:rsidR="005B5EAD" w:rsidRPr="00785C54" w14:paraId="4CAD689A"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66E49B0B" w14:textId="5F1CCB3A"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6B1CD893" w14:textId="5307DD39" w:rsidR="005B5EAD" w:rsidRPr="00785C54" w:rsidRDefault="005B5EAD" w:rsidP="00785C54">
            <w:pPr>
              <w:pStyle w:val="Tablebody"/>
              <w:autoSpaceDE w:val="0"/>
              <w:autoSpaceDN w:val="0"/>
              <w:adjustRightInd w:val="0"/>
            </w:pPr>
            <w:r w:rsidRPr="00785C54">
              <w:rPr>
                <w:szCs w:val="24"/>
              </w:rPr>
              <w:t>/req/sam-basic/Sample</w:t>
            </w:r>
          </w:p>
        </w:tc>
      </w:tr>
      <w:tr w:rsidR="005B5EAD" w:rsidRPr="00785C54" w14:paraId="5D7EA360"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392B6AF" w14:textId="0184FCB9"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1E773024" w14:textId="4344488A"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616FEF7"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5E4E92F5" w14:textId="2CA902E0"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68AF3A" w14:textId="058489BC"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54EC7568"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4B401ABA" w14:textId="2A54D757"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754E38F8" w14:textId="529261C8" w:rsidR="005B5EAD" w:rsidRPr="00785C54" w:rsidRDefault="005B5EAD" w:rsidP="00785C54">
            <w:pPr>
              <w:pStyle w:val="Tablebody"/>
              <w:autoSpaceDE w:val="0"/>
              <w:autoSpaceDN w:val="0"/>
              <w:adjustRightInd w:val="0"/>
            </w:pPr>
            <w:r w:rsidRPr="00785C54">
              <w:rPr>
                <w:szCs w:val="24"/>
              </w:rPr>
              <w:t>Capability</w:t>
            </w:r>
          </w:p>
        </w:tc>
      </w:tr>
    </w:tbl>
    <w:p w14:paraId="77D53F88" w14:textId="351941B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5" w:author="Ilkka Rinne" w:date="2022-09-06T15:32:00Z">
        <w:r w:rsidRPr="00785C54" w:rsidDel="003613DB">
          <w:rPr>
            <w:szCs w:val="24"/>
          </w:rPr>
          <w:delText>-</w:delText>
        </w:r>
      </w:del>
      <w:ins w:id="3506" w:author="Ilkka Rinne" w:date="2022-09-06T15:32:00Z">
        <w:r w:rsidR="003613DB">
          <w:rPr>
            <w:szCs w:val="24"/>
          </w:rPr>
          <w:t>–</w:t>
        </w:r>
      </w:ins>
      <w:r w:rsidRPr="00785C54">
        <w:rPr>
          <w:szCs w:val="24"/>
        </w:rPr>
        <w:t xml:space="preserve"> SampleCollection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6F2CC63E" w14:textId="77777777" w:rsidTr="003D1A1E">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1CCC424" w14:textId="66901C9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578D9F80" w14:textId="6DA06A97" w:rsidR="005B5EAD" w:rsidRPr="00785C54" w:rsidRDefault="005B5EAD" w:rsidP="00785C54">
            <w:pPr>
              <w:pStyle w:val="Tableheader"/>
              <w:autoSpaceDE w:val="0"/>
              <w:autoSpaceDN w:val="0"/>
              <w:adjustRightInd w:val="0"/>
              <w:rPr>
                <w:b/>
                <w:bCs/>
              </w:rPr>
            </w:pPr>
            <w:r w:rsidRPr="00785C54">
              <w:rPr>
                <w:b/>
                <w:szCs w:val="24"/>
              </w:rPr>
              <w:t>/conf/sam-basic/SampleCollection</w:t>
            </w:r>
          </w:p>
        </w:tc>
      </w:tr>
      <w:tr w:rsidR="005B5EAD" w:rsidRPr="00785C54" w14:paraId="4D5E9E41" w14:textId="77777777" w:rsidTr="003D1A1E">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23BE2313" w14:textId="12920C72"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50544EC4" w14:textId="224C982B" w:rsidR="005B5EAD" w:rsidRPr="00785C54" w:rsidRDefault="005B5EAD" w:rsidP="00785C54">
            <w:pPr>
              <w:pStyle w:val="Tablebody"/>
              <w:autoSpaceDE w:val="0"/>
              <w:autoSpaceDN w:val="0"/>
              <w:adjustRightInd w:val="0"/>
            </w:pPr>
            <w:r w:rsidRPr="00785C54">
              <w:rPr>
                <w:szCs w:val="24"/>
              </w:rPr>
              <w:t>/req/sam-basic/SampleCollection</w:t>
            </w:r>
          </w:p>
        </w:tc>
      </w:tr>
      <w:tr w:rsidR="005B5EAD" w:rsidRPr="00785C54" w14:paraId="405B37FA"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41E9F06A" w14:textId="678CE58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6B8F351" w14:textId="65D8AC1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3C734FAD" w14:textId="77777777" w:rsidTr="003D1A1E">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67F4B97" w14:textId="1F2074D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C838432" w14:textId="77FA914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3CD98E" w14:textId="77777777" w:rsidTr="003D1A1E">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EC46DB3" w14:textId="613B65F0"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0B13B4D" w14:textId="202BBE9B" w:rsidR="005B5EAD" w:rsidRPr="00785C54" w:rsidRDefault="005B5EAD" w:rsidP="00785C54">
            <w:pPr>
              <w:pStyle w:val="Tablebody"/>
              <w:autoSpaceDE w:val="0"/>
              <w:autoSpaceDN w:val="0"/>
              <w:adjustRightInd w:val="0"/>
            </w:pPr>
            <w:r w:rsidRPr="00785C54">
              <w:rPr>
                <w:szCs w:val="24"/>
              </w:rPr>
              <w:t>Capability</w:t>
            </w:r>
          </w:p>
        </w:tc>
      </w:tr>
    </w:tbl>
    <w:p w14:paraId="7DB4A45A" w14:textId="2D72AF0B"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7" w:author="Ilkka Rinne" w:date="2022-09-06T15:32:00Z">
        <w:r w:rsidRPr="00785C54" w:rsidDel="003613DB">
          <w:rPr>
            <w:szCs w:val="24"/>
          </w:rPr>
          <w:delText>-</w:delText>
        </w:r>
      </w:del>
      <w:ins w:id="3508" w:author="Ilkka Rinne" w:date="2022-09-06T15:32:00Z">
        <w:r w:rsidR="003613DB">
          <w:rPr>
            <w:szCs w:val="24"/>
          </w:rPr>
          <w:t>–</w:t>
        </w:r>
      </w:ins>
      <w:r w:rsidRPr="00785C54">
        <w:rPr>
          <w:szCs w:val="24"/>
        </w:rPr>
        <w:t xml:space="preserve"> Sampler</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0D97F2DF"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CD7680B" w14:textId="5246CB72"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7EBF57CB" w14:textId="78918C49" w:rsidR="005B5EAD" w:rsidRPr="00785C54" w:rsidRDefault="005B5EAD" w:rsidP="00785C54">
            <w:pPr>
              <w:pStyle w:val="Tableheader"/>
              <w:autoSpaceDE w:val="0"/>
              <w:autoSpaceDN w:val="0"/>
              <w:adjustRightInd w:val="0"/>
              <w:rPr>
                <w:b/>
                <w:bCs/>
              </w:rPr>
            </w:pPr>
            <w:r w:rsidRPr="00785C54">
              <w:rPr>
                <w:b/>
                <w:szCs w:val="24"/>
              </w:rPr>
              <w:t>/conf/sam-basic/Sampler</w:t>
            </w:r>
          </w:p>
        </w:tc>
      </w:tr>
      <w:tr w:rsidR="005B5EAD" w:rsidRPr="00785C54" w14:paraId="783EA9E4"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94D0CB0" w14:textId="730ECA8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BEC6DD7" w14:textId="2BDF6399" w:rsidR="005B5EAD" w:rsidRPr="00785C54" w:rsidRDefault="005B5EAD" w:rsidP="00785C54">
            <w:pPr>
              <w:pStyle w:val="Tablebody"/>
              <w:autoSpaceDE w:val="0"/>
              <w:autoSpaceDN w:val="0"/>
              <w:adjustRightInd w:val="0"/>
            </w:pPr>
            <w:r w:rsidRPr="00785C54">
              <w:rPr>
                <w:szCs w:val="24"/>
              </w:rPr>
              <w:t>/req/sam-basic/Sampler</w:t>
            </w:r>
          </w:p>
        </w:tc>
      </w:tr>
      <w:tr w:rsidR="005B5EAD" w:rsidRPr="00785C54" w14:paraId="343D3F7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17089966" w14:textId="57DDBC3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3FF1A46A" w14:textId="39AF505D"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416DD7B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2CB9751B" w14:textId="7F9430CF"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61CE465A" w14:textId="283017B6"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4184E3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2DF96C56" w14:textId="36327D5F"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BDE573" w14:textId="6EA5E992" w:rsidR="005B5EAD" w:rsidRPr="00785C54" w:rsidRDefault="005B5EAD" w:rsidP="00785C54">
            <w:pPr>
              <w:pStyle w:val="Tablebody"/>
              <w:autoSpaceDE w:val="0"/>
              <w:autoSpaceDN w:val="0"/>
              <w:adjustRightInd w:val="0"/>
            </w:pPr>
            <w:r w:rsidRPr="00785C54">
              <w:rPr>
                <w:szCs w:val="24"/>
              </w:rPr>
              <w:t>Capability</w:t>
            </w:r>
          </w:p>
        </w:tc>
      </w:tr>
    </w:tbl>
    <w:p w14:paraId="57FF62CE" w14:textId="00432C19"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09" w:author="Ilkka Rinne" w:date="2022-09-06T15:32:00Z">
        <w:r w:rsidRPr="00785C54" w:rsidDel="003613DB">
          <w:rPr>
            <w:szCs w:val="24"/>
          </w:rPr>
          <w:delText>-</w:delText>
        </w:r>
      </w:del>
      <w:ins w:id="3510" w:author="Ilkka Rinne" w:date="2022-09-06T15:32:00Z">
        <w:r w:rsidR="003613DB">
          <w:rPr>
            <w:szCs w:val="24"/>
          </w:rPr>
          <w:t>–</w:t>
        </w:r>
      </w:ins>
      <w:r w:rsidRPr="00785C54">
        <w:rPr>
          <w:szCs w:val="24"/>
        </w:rPr>
        <w:t xml:space="preserve"> Sampling</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4A41B93D"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3C38BA5A" w14:textId="5AEEBD16"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751DABF" w14:textId="0C4BB454" w:rsidR="005B5EAD" w:rsidRPr="00785C54" w:rsidRDefault="005B5EAD" w:rsidP="00785C54">
            <w:pPr>
              <w:pStyle w:val="Tableheader"/>
              <w:autoSpaceDE w:val="0"/>
              <w:autoSpaceDN w:val="0"/>
              <w:adjustRightInd w:val="0"/>
              <w:rPr>
                <w:b/>
                <w:bCs/>
              </w:rPr>
            </w:pPr>
            <w:r w:rsidRPr="00785C54">
              <w:rPr>
                <w:b/>
                <w:szCs w:val="24"/>
              </w:rPr>
              <w:t>/conf/sam-basic/Sampling</w:t>
            </w:r>
          </w:p>
        </w:tc>
      </w:tr>
      <w:tr w:rsidR="005B5EAD" w:rsidRPr="00785C54" w14:paraId="58C779A6"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566C298F" w14:textId="735BF11E"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0E8328F8" w14:textId="41CF2B70" w:rsidR="005B5EAD" w:rsidRPr="00785C54" w:rsidRDefault="005B5EAD" w:rsidP="00785C54">
            <w:pPr>
              <w:pStyle w:val="Tablebody"/>
              <w:autoSpaceDE w:val="0"/>
              <w:autoSpaceDN w:val="0"/>
              <w:adjustRightInd w:val="0"/>
            </w:pPr>
            <w:r w:rsidRPr="00785C54">
              <w:rPr>
                <w:szCs w:val="24"/>
              </w:rPr>
              <w:t>/req/sam-basic/Sampling</w:t>
            </w:r>
          </w:p>
        </w:tc>
      </w:tr>
      <w:tr w:rsidR="005B5EAD" w:rsidRPr="00785C54" w14:paraId="5CA63DDE"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792C10C" w14:textId="0A88E075"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404F134" w14:textId="5FACAFB4"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53B20D2D"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0A04FA7" w14:textId="6094FACA"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11CA9FC" w14:textId="258223DB"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010ABCD0"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0B04F03" w14:textId="244D543D"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36D413DC" w14:textId="1F8B5DEF" w:rsidR="005B5EAD" w:rsidRPr="00785C54" w:rsidRDefault="005B5EAD" w:rsidP="00785C54">
            <w:pPr>
              <w:pStyle w:val="Tablebody"/>
              <w:autoSpaceDE w:val="0"/>
              <w:autoSpaceDN w:val="0"/>
              <w:adjustRightInd w:val="0"/>
            </w:pPr>
            <w:r w:rsidRPr="00785C54">
              <w:rPr>
                <w:szCs w:val="24"/>
              </w:rPr>
              <w:t>Capability</w:t>
            </w:r>
          </w:p>
        </w:tc>
      </w:tr>
    </w:tbl>
    <w:p w14:paraId="72B58732" w14:textId="7F6B3AC4"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1" w:author="Ilkka Rinne" w:date="2022-09-06T15:32:00Z">
        <w:r w:rsidRPr="00785C54" w:rsidDel="003613DB">
          <w:rPr>
            <w:szCs w:val="24"/>
          </w:rPr>
          <w:delText>-</w:delText>
        </w:r>
      </w:del>
      <w:ins w:id="3512" w:author="Ilkka Rinne" w:date="2022-09-06T15:32:00Z">
        <w:r w:rsidR="003613DB">
          <w:rPr>
            <w:szCs w:val="24"/>
          </w:rPr>
          <w:t>–</w:t>
        </w:r>
      </w:ins>
      <w:r w:rsidRPr="00785C54">
        <w:rPr>
          <w:szCs w:val="24"/>
        </w:rPr>
        <w:t xml:space="preserve"> SpatialSample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72E9F4EA"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499836B9" w14:textId="324249D9"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6F783DDB" w14:textId="63A640F6" w:rsidR="005B5EAD" w:rsidRPr="00785C54" w:rsidRDefault="005B5EAD" w:rsidP="00785C54">
            <w:pPr>
              <w:pStyle w:val="Tableheader"/>
              <w:autoSpaceDE w:val="0"/>
              <w:autoSpaceDN w:val="0"/>
              <w:adjustRightInd w:val="0"/>
              <w:rPr>
                <w:b/>
                <w:bCs/>
              </w:rPr>
            </w:pPr>
            <w:r w:rsidRPr="00785C54">
              <w:rPr>
                <w:b/>
                <w:szCs w:val="24"/>
              </w:rPr>
              <w:t>/conf/sam-basic/SpatialSample</w:t>
            </w:r>
          </w:p>
        </w:tc>
      </w:tr>
      <w:tr w:rsidR="005B5EAD" w:rsidRPr="00785C54" w14:paraId="2069535B"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1465A6AD" w14:textId="76B2A6B6"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AB80375" w14:textId="7DC3A9A7" w:rsidR="005B5EAD" w:rsidRPr="00785C54" w:rsidRDefault="005B5EAD" w:rsidP="00785C54">
            <w:pPr>
              <w:pStyle w:val="Tablebody"/>
              <w:autoSpaceDE w:val="0"/>
              <w:autoSpaceDN w:val="0"/>
              <w:adjustRightInd w:val="0"/>
            </w:pPr>
            <w:r w:rsidRPr="00785C54">
              <w:rPr>
                <w:szCs w:val="24"/>
              </w:rPr>
              <w:t>/req/sam-basic/SpatialSample</w:t>
            </w:r>
          </w:p>
        </w:tc>
      </w:tr>
      <w:tr w:rsidR="005B5EAD" w:rsidRPr="00785C54" w14:paraId="7A6E8383"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3AF9836" w14:textId="05B922AF"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26F1468" w14:textId="5EF9413B"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74CC2BC5"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7CB83F76" w14:textId="1AB33167"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436780FC" w14:textId="650BE2B0"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6AFA0D34"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57B817CE" w14:textId="39F9A1D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4C7621C3" w14:textId="2BE9A65A" w:rsidR="005B5EAD" w:rsidRPr="00785C54" w:rsidRDefault="005B5EAD" w:rsidP="00785C54">
            <w:pPr>
              <w:pStyle w:val="Tablebody"/>
              <w:autoSpaceDE w:val="0"/>
              <w:autoSpaceDN w:val="0"/>
              <w:adjustRightInd w:val="0"/>
            </w:pPr>
            <w:r w:rsidRPr="00785C54">
              <w:rPr>
                <w:szCs w:val="24"/>
              </w:rPr>
              <w:t>Capability</w:t>
            </w:r>
          </w:p>
        </w:tc>
      </w:tr>
    </w:tbl>
    <w:p w14:paraId="1BAC0D1F" w14:textId="3B51CA73"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3" w:author="Ilkka Rinne" w:date="2022-09-06T15:32:00Z">
        <w:r w:rsidRPr="00785C54" w:rsidDel="003613DB">
          <w:rPr>
            <w:szCs w:val="24"/>
          </w:rPr>
          <w:delText>-</w:delText>
        </w:r>
      </w:del>
      <w:ins w:id="3514" w:author="Ilkka Rinne" w:date="2022-09-06T15:32:00Z">
        <w:r w:rsidR="003613DB">
          <w:rPr>
            <w:szCs w:val="24"/>
          </w:rPr>
          <w:t>–</w:t>
        </w:r>
      </w:ins>
      <w:r w:rsidRPr="00785C54">
        <w:rPr>
          <w:szCs w:val="24"/>
        </w:rPr>
        <w:t xml:space="preserve"> StatisticalClassification</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1BDAD7F2"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77BC3FBE" w14:textId="744BE5F1"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BE64467" w14:textId="6E39247D" w:rsidR="005B5EAD" w:rsidRPr="00785C54" w:rsidRDefault="005B5EAD" w:rsidP="00785C54">
            <w:pPr>
              <w:pStyle w:val="Tableheader"/>
              <w:autoSpaceDE w:val="0"/>
              <w:autoSpaceDN w:val="0"/>
              <w:adjustRightInd w:val="0"/>
              <w:rPr>
                <w:b/>
                <w:bCs/>
              </w:rPr>
            </w:pPr>
            <w:r w:rsidRPr="00785C54">
              <w:rPr>
                <w:b/>
                <w:szCs w:val="24"/>
              </w:rPr>
              <w:t>/conf/sam-basic/StatisticalClassification</w:t>
            </w:r>
          </w:p>
        </w:tc>
      </w:tr>
      <w:tr w:rsidR="005B5EAD" w:rsidRPr="00785C54" w14:paraId="6241B8E9"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59B1F0E" w14:textId="6408ED0F"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1B032225" w14:textId="278D030C" w:rsidR="005B5EAD" w:rsidRPr="00785C54" w:rsidRDefault="005B5EAD" w:rsidP="00785C54">
            <w:pPr>
              <w:pStyle w:val="Tablebody"/>
              <w:autoSpaceDE w:val="0"/>
              <w:autoSpaceDN w:val="0"/>
              <w:adjustRightInd w:val="0"/>
            </w:pPr>
            <w:r w:rsidRPr="00785C54">
              <w:rPr>
                <w:szCs w:val="24"/>
              </w:rPr>
              <w:t>/req/sam-basic/StatisticalClassification</w:t>
            </w:r>
          </w:p>
        </w:tc>
      </w:tr>
      <w:tr w:rsidR="005B5EAD" w:rsidRPr="00785C54" w14:paraId="0EE796C6"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E5FA9D3" w14:textId="30D9B7CB"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0702BBB4" w14:textId="23AC9B08"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122D6927"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658FEE1D" w14:textId="488D2FB2"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DAEB39D" w14:textId="63C648C2"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7FE89692"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7327ABD8" w14:textId="29ACC3FC"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3F883E4" w14:textId="4202BAC0" w:rsidR="005B5EAD" w:rsidRPr="00785C54" w:rsidRDefault="005B5EAD" w:rsidP="00785C54">
            <w:pPr>
              <w:pStyle w:val="Tablebody"/>
              <w:autoSpaceDE w:val="0"/>
              <w:autoSpaceDN w:val="0"/>
              <w:adjustRightInd w:val="0"/>
            </w:pPr>
            <w:r w:rsidRPr="00785C54">
              <w:rPr>
                <w:szCs w:val="24"/>
              </w:rPr>
              <w:t>Capability</w:t>
            </w:r>
          </w:p>
        </w:tc>
      </w:tr>
    </w:tbl>
    <w:p w14:paraId="4004A6A6" w14:textId="1547F411" w:rsidR="005B5EAD" w:rsidRPr="00785C54" w:rsidRDefault="005B5EAD" w:rsidP="00785C54">
      <w:pPr>
        <w:pStyle w:val="a3"/>
        <w:tabs>
          <w:tab w:val="left" w:pos="720"/>
        </w:tabs>
        <w:autoSpaceDE w:val="0"/>
        <w:autoSpaceDN w:val="0"/>
        <w:adjustRightInd w:val="0"/>
        <w:rPr>
          <w:szCs w:val="24"/>
        </w:rPr>
      </w:pPr>
      <w:r w:rsidRPr="00785C54">
        <w:rPr>
          <w:szCs w:val="24"/>
        </w:rPr>
        <w:t xml:space="preserve">Basic Samples </w:t>
      </w:r>
      <w:del w:id="3515" w:author="Ilkka Rinne" w:date="2022-09-06T15:32:00Z">
        <w:r w:rsidRPr="00785C54" w:rsidDel="003613DB">
          <w:rPr>
            <w:szCs w:val="24"/>
          </w:rPr>
          <w:delText>-</w:delText>
        </w:r>
      </w:del>
      <w:ins w:id="3516" w:author="Ilkka Rinne" w:date="2022-09-06T15:32:00Z">
        <w:r w:rsidR="003613DB">
          <w:rPr>
            <w:szCs w:val="24"/>
          </w:rPr>
          <w:t>–</w:t>
        </w:r>
      </w:ins>
      <w:r w:rsidRPr="00785C54">
        <w:rPr>
          <w:szCs w:val="24"/>
        </w:rPr>
        <w:t xml:space="preserve"> StatisticalSample</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4A0" w:firstRow="1" w:lastRow="0" w:firstColumn="1" w:lastColumn="0" w:noHBand="0" w:noVBand="1"/>
      </w:tblPr>
      <w:tblGrid>
        <w:gridCol w:w="2020"/>
        <w:gridCol w:w="7732"/>
      </w:tblGrid>
      <w:tr w:rsidR="005B5EAD" w:rsidRPr="00785C54" w14:paraId="5EA9FCE0" w14:textId="77777777" w:rsidTr="008F6841">
        <w:trPr>
          <w:jc w:val="center"/>
        </w:trPr>
        <w:tc>
          <w:tcPr>
            <w:tcW w:w="2020" w:type="dxa"/>
            <w:tcBorders>
              <w:top w:val="single" w:sz="12" w:space="0" w:color="auto"/>
              <w:bottom w:val="single" w:sz="12" w:space="0" w:color="auto"/>
              <w:right w:val="single" w:sz="4" w:space="0" w:color="auto"/>
            </w:tcBorders>
            <w:tcMar>
              <w:top w:w="45" w:type="dxa"/>
              <w:left w:w="45" w:type="dxa"/>
              <w:bottom w:w="45" w:type="dxa"/>
              <w:right w:w="45" w:type="dxa"/>
            </w:tcMar>
            <w:hideMark/>
          </w:tcPr>
          <w:p w14:paraId="1AF6A361" w14:textId="06293060" w:rsidR="005B5EAD" w:rsidRPr="00785C54" w:rsidRDefault="005B5EAD" w:rsidP="00785C54">
            <w:pPr>
              <w:pStyle w:val="Tableheader"/>
              <w:autoSpaceDE w:val="0"/>
              <w:autoSpaceDN w:val="0"/>
              <w:adjustRightInd w:val="0"/>
              <w:rPr>
                <w:b/>
                <w:bCs/>
              </w:rPr>
            </w:pPr>
            <w:r w:rsidRPr="00785C54">
              <w:rPr>
                <w:b/>
                <w:szCs w:val="24"/>
              </w:rPr>
              <w:t>Conformance Class</w:t>
            </w:r>
          </w:p>
        </w:tc>
        <w:tc>
          <w:tcPr>
            <w:tcW w:w="7732" w:type="dxa"/>
            <w:tcBorders>
              <w:top w:val="single" w:sz="12" w:space="0" w:color="auto"/>
              <w:left w:val="single" w:sz="4" w:space="0" w:color="auto"/>
              <w:bottom w:val="single" w:sz="12" w:space="0" w:color="auto"/>
            </w:tcBorders>
            <w:tcMar>
              <w:top w:w="45" w:type="dxa"/>
              <w:left w:w="45" w:type="dxa"/>
              <w:bottom w:w="45" w:type="dxa"/>
              <w:right w:w="45" w:type="dxa"/>
            </w:tcMar>
            <w:hideMark/>
          </w:tcPr>
          <w:p w14:paraId="02E67883" w14:textId="149BE8E4" w:rsidR="005B5EAD" w:rsidRPr="00785C54" w:rsidRDefault="005B5EAD" w:rsidP="00785C54">
            <w:pPr>
              <w:pStyle w:val="Tableheader"/>
              <w:autoSpaceDE w:val="0"/>
              <w:autoSpaceDN w:val="0"/>
              <w:adjustRightInd w:val="0"/>
              <w:rPr>
                <w:b/>
                <w:bCs/>
              </w:rPr>
            </w:pPr>
            <w:r w:rsidRPr="00785C54">
              <w:rPr>
                <w:b/>
                <w:szCs w:val="24"/>
              </w:rPr>
              <w:t>/conf/sam-basic/StatisticalSample</w:t>
            </w:r>
          </w:p>
        </w:tc>
      </w:tr>
      <w:tr w:rsidR="005B5EAD" w:rsidRPr="00785C54" w14:paraId="5D0FB803" w14:textId="77777777" w:rsidTr="008F6841">
        <w:trPr>
          <w:jc w:val="center"/>
        </w:trPr>
        <w:tc>
          <w:tcPr>
            <w:tcW w:w="2020" w:type="dxa"/>
            <w:tcBorders>
              <w:top w:val="single" w:sz="12" w:space="0" w:color="auto"/>
              <w:bottom w:val="single" w:sz="4" w:space="0" w:color="auto"/>
              <w:right w:val="single" w:sz="4" w:space="0" w:color="auto"/>
            </w:tcBorders>
            <w:tcMar>
              <w:top w:w="45" w:type="dxa"/>
              <w:left w:w="45" w:type="dxa"/>
              <w:bottom w:w="45" w:type="dxa"/>
              <w:right w:w="45" w:type="dxa"/>
            </w:tcMar>
            <w:hideMark/>
          </w:tcPr>
          <w:p w14:paraId="3A56FB90" w14:textId="7E0D23DC" w:rsidR="005B5EAD" w:rsidRPr="00785C54" w:rsidRDefault="005B5EAD" w:rsidP="00785C54">
            <w:pPr>
              <w:pStyle w:val="Tablebody"/>
              <w:autoSpaceDE w:val="0"/>
              <w:autoSpaceDN w:val="0"/>
              <w:adjustRightInd w:val="0"/>
            </w:pPr>
            <w:r w:rsidRPr="00785C54">
              <w:rPr>
                <w:szCs w:val="24"/>
              </w:rPr>
              <w:t>Requirements</w:t>
            </w:r>
          </w:p>
        </w:tc>
        <w:tc>
          <w:tcPr>
            <w:tcW w:w="7732" w:type="dxa"/>
            <w:tcBorders>
              <w:top w:val="single" w:sz="12" w:space="0" w:color="auto"/>
              <w:left w:val="single" w:sz="4" w:space="0" w:color="auto"/>
              <w:bottom w:val="single" w:sz="4" w:space="0" w:color="auto"/>
            </w:tcBorders>
            <w:tcMar>
              <w:top w:w="45" w:type="dxa"/>
              <w:left w:w="45" w:type="dxa"/>
              <w:bottom w:w="45" w:type="dxa"/>
              <w:right w:w="45" w:type="dxa"/>
            </w:tcMar>
            <w:hideMark/>
          </w:tcPr>
          <w:p w14:paraId="35FD9A28" w14:textId="0DEE3651" w:rsidR="005B5EAD" w:rsidRPr="00785C54" w:rsidRDefault="005B5EAD" w:rsidP="00785C54">
            <w:pPr>
              <w:pStyle w:val="Tablebody"/>
              <w:autoSpaceDE w:val="0"/>
              <w:autoSpaceDN w:val="0"/>
              <w:adjustRightInd w:val="0"/>
            </w:pPr>
            <w:r w:rsidRPr="00785C54">
              <w:rPr>
                <w:szCs w:val="24"/>
              </w:rPr>
              <w:t>/req/sam-basic/StatisticalSample</w:t>
            </w:r>
          </w:p>
        </w:tc>
      </w:tr>
      <w:tr w:rsidR="005B5EAD" w:rsidRPr="00785C54" w14:paraId="15DAA5C8"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3F132FDE" w14:textId="6E65477C" w:rsidR="005B5EAD" w:rsidRPr="00785C54" w:rsidRDefault="005B5EAD" w:rsidP="00785C54">
            <w:pPr>
              <w:pStyle w:val="Tablebody"/>
              <w:autoSpaceDE w:val="0"/>
              <w:autoSpaceDN w:val="0"/>
              <w:adjustRightInd w:val="0"/>
            </w:pPr>
            <w:r w:rsidRPr="00785C54">
              <w:rPr>
                <w:szCs w:val="24"/>
              </w:rPr>
              <w:t>Test purpose</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5E203D40" w14:textId="27FC11C2" w:rsidR="005B5EAD" w:rsidRPr="00785C54" w:rsidRDefault="005B5EAD" w:rsidP="00785C54">
            <w:pPr>
              <w:pStyle w:val="Tablebody"/>
              <w:autoSpaceDE w:val="0"/>
              <w:autoSpaceDN w:val="0"/>
              <w:adjustRightInd w:val="0"/>
            </w:pPr>
            <w:r w:rsidRPr="00785C54">
              <w:rPr>
                <w:szCs w:val="24"/>
              </w:rPr>
              <w:t>Verify that all requirements from the requirements class have been fulfilled.</w:t>
            </w:r>
          </w:p>
        </w:tc>
      </w:tr>
      <w:tr w:rsidR="005B5EAD" w:rsidRPr="00785C54" w14:paraId="234A15AF" w14:textId="77777777" w:rsidTr="008F6841">
        <w:trPr>
          <w:jc w:val="center"/>
        </w:trPr>
        <w:tc>
          <w:tcPr>
            <w:tcW w:w="2020" w:type="dxa"/>
            <w:tcBorders>
              <w:top w:val="single" w:sz="4" w:space="0" w:color="auto"/>
              <w:bottom w:val="single" w:sz="4" w:space="0" w:color="auto"/>
              <w:right w:val="single" w:sz="4" w:space="0" w:color="auto"/>
            </w:tcBorders>
            <w:tcMar>
              <w:top w:w="45" w:type="dxa"/>
              <w:left w:w="45" w:type="dxa"/>
              <w:bottom w:w="45" w:type="dxa"/>
              <w:right w:w="45" w:type="dxa"/>
            </w:tcMar>
            <w:hideMark/>
          </w:tcPr>
          <w:p w14:paraId="0016A1DB" w14:textId="2A878FE1" w:rsidR="005B5EAD" w:rsidRPr="00785C54" w:rsidRDefault="005B5EAD" w:rsidP="00785C54">
            <w:pPr>
              <w:pStyle w:val="Tablebody"/>
              <w:autoSpaceDE w:val="0"/>
              <w:autoSpaceDN w:val="0"/>
              <w:adjustRightInd w:val="0"/>
            </w:pPr>
            <w:r w:rsidRPr="00785C54">
              <w:rPr>
                <w:szCs w:val="24"/>
              </w:rPr>
              <w:t>Test method</w:t>
            </w:r>
          </w:p>
        </w:tc>
        <w:tc>
          <w:tcPr>
            <w:tcW w:w="7732" w:type="dxa"/>
            <w:tcBorders>
              <w:top w:val="single" w:sz="4" w:space="0" w:color="auto"/>
              <w:left w:val="single" w:sz="4" w:space="0" w:color="auto"/>
              <w:bottom w:val="single" w:sz="4" w:space="0" w:color="auto"/>
            </w:tcBorders>
            <w:tcMar>
              <w:top w:w="45" w:type="dxa"/>
              <w:left w:w="45" w:type="dxa"/>
              <w:bottom w:w="45" w:type="dxa"/>
              <w:right w:w="45" w:type="dxa"/>
            </w:tcMar>
            <w:hideMark/>
          </w:tcPr>
          <w:p w14:paraId="7F4C0ADF" w14:textId="01A65E33" w:rsidR="005B5EAD" w:rsidRPr="00785C54" w:rsidRDefault="005B5EAD" w:rsidP="00785C54">
            <w:pPr>
              <w:pStyle w:val="Tablebody"/>
              <w:autoSpaceDE w:val="0"/>
              <w:autoSpaceDN w:val="0"/>
              <w:adjustRightInd w:val="0"/>
            </w:pPr>
            <w:r w:rsidRPr="00785C54">
              <w:rPr>
                <w:szCs w:val="24"/>
              </w:rPr>
              <w:t>Inspect the documentation of the application, schema or profile.</w:t>
            </w:r>
          </w:p>
        </w:tc>
      </w:tr>
      <w:tr w:rsidR="005B5EAD" w:rsidRPr="00785C54" w14:paraId="1092F89F" w14:textId="77777777" w:rsidTr="008F6841">
        <w:trPr>
          <w:jc w:val="center"/>
        </w:trPr>
        <w:tc>
          <w:tcPr>
            <w:tcW w:w="2020" w:type="dxa"/>
            <w:tcBorders>
              <w:top w:val="single" w:sz="4" w:space="0" w:color="auto"/>
              <w:bottom w:val="single" w:sz="12" w:space="0" w:color="auto"/>
              <w:right w:val="single" w:sz="4" w:space="0" w:color="auto"/>
            </w:tcBorders>
            <w:tcMar>
              <w:top w:w="45" w:type="dxa"/>
              <w:left w:w="45" w:type="dxa"/>
              <w:bottom w:w="45" w:type="dxa"/>
              <w:right w:w="45" w:type="dxa"/>
            </w:tcMar>
            <w:hideMark/>
          </w:tcPr>
          <w:p w14:paraId="6C2EA7D3" w14:textId="4E599C86" w:rsidR="005B5EAD" w:rsidRPr="00785C54" w:rsidRDefault="005B5EAD" w:rsidP="00785C54">
            <w:pPr>
              <w:pStyle w:val="Tablebody"/>
              <w:autoSpaceDE w:val="0"/>
              <w:autoSpaceDN w:val="0"/>
              <w:adjustRightInd w:val="0"/>
            </w:pPr>
            <w:r w:rsidRPr="00785C54">
              <w:rPr>
                <w:szCs w:val="24"/>
              </w:rPr>
              <w:t>Test Type</w:t>
            </w:r>
          </w:p>
        </w:tc>
        <w:tc>
          <w:tcPr>
            <w:tcW w:w="7732" w:type="dxa"/>
            <w:tcBorders>
              <w:top w:val="single" w:sz="4" w:space="0" w:color="auto"/>
              <w:left w:val="single" w:sz="4" w:space="0" w:color="auto"/>
              <w:bottom w:val="single" w:sz="12" w:space="0" w:color="auto"/>
            </w:tcBorders>
            <w:tcMar>
              <w:top w:w="45" w:type="dxa"/>
              <w:left w:w="45" w:type="dxa"/>
              <w:bottom w:w="45" w:type="dxa"/>
              <w:right w:w="45" w:type="dxa"/>
            </w:tcMar>
            <w:hideMark/>
          </w:tcPr>
          <w:p w14:paraId="54E92DE8" w14:textId="12F0BA1F" w:rsidR="005B5EAD" w:rsidRPr="00785C54" w:rsidRDefault="005B5EAD" w:rsidP="00785C54">
            <w:pPr>
              <w:pStyle w:val="Tablebody"/>
              <w:autoSpaceDE w:val="0"/>
              <w:autoSpaceDN w:val="0"/>
              <w:adjustRightInd w:val="0"/>
            </w:pPr>
            <w:r w:rsidRPr="00785C54">
              <w:rPr>
                <w:szCs w:val="24"/>
              </w:rPr>
              <w:t>Capability</w:t>
            </w:r>
          </w:p>
        </w:tc>
      </w:tr>
    </w:tbl>
    <w:p w14:paraId="2F2B9BDB" w14:textId="7BD56B01"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517" w:name="_Toc113373579"/>
      <w:r w:rsidRPr="00785C54">
        <w:rPr>
          <w:rFonts w:eastAsia="Times New Roman"/>
          <w:b w:val="0"/>
          <w:szCs w:val="24"/>
        </w:rPr>
        <w:t>(informative)</w:t>
      </w:r>
      <w:r w:rsidRPr="00785C54">
        <w:rPr>
          <w:rFonts w:eastAsia="Times New Roman"/>
          <w:szCs w:val="24"/>
        </w:rPr>
        <w:br/>
      </w:r>
      <w:r w:rsidRPr="00785C54">
        <w:rPr>
          <w:rFonts w:eastAsia="Times New Roman"/>
          <w:szCs w:val="24"/>
        </w:rPr>
        <w:br/>
        <w:t>Common usage of OMS concepts</w:t>
      </w:r>
      <w:bookmarkEnd w:id="3517"/>
    </w:p>
    <w:p w14:paraId="3706FD8C" w14:textId="77777777" w:rsidR="005B5EAD" w:rsidRPr="00785C54" w:rsidRDefault="005B5EAD" w:rsidP="00785C54">
      <w:pPr>
        <w:pStyle w:val="a2"/>
        <w:tabs>
          <w:tab w:val="left" w:pos="360"/>
        </w:tabs>
        <w:autoSpaceDE w:val="0"/>
        <w:autoSpaceDN w:val="0"/>
        <w:adjustRightInd w:val="0"/>
        <w:rPr>
          <w:szCs w:val="24"/>
        </w:rPr>
      </w:pPr>
      <w:r w:rsidRPr="00785C54">
        <w:rPr>
          <w:szCs w:val="24"/>
        </w:rPr>
        <w:t>Introduction</w:t>
      </w:r>
    </w:p>
    <w:p w14:paraId="2239A74C" w14:textId="4C90A32C" w:rsidR="005B5EAD" w:rsidRPr="00785C54" w:rsidRDefault="005B5EAD" w:rsidP="00785C54">
      <w:pPr>
        <w:pStyle w:val="BodyText"/>
        <w:autoSpaceDE w:val="0"/>
        <w:autoSpaceDN w:val="0"/>
        <w:adjustRightInd w:val="0"/>
        <w:rPr>
          <w:szCs w:val="24"/>
        </w:rPr>
      </w:pPr>
      <w:r w:rsidRPr="00785C54">
        <w:rPr>
          <w:szCs w:val="24"/>
        </w:rPr>
        <w:t xml:space="preserve">This </w:t>
      </w:r>
      <w:del w:id="3518" w:author="REID-JAMOND Alison" w:date="2022-04-04T14:57:00Z">
        <w:r w:rsidRPr="00785C54" w:rsidDel="00047CD7">
          <w:rPr>
            <w:szCs w:val="24"/>
          </w:rPr>
          <w:delText>International Standard</w:delText>
        </w:r>
      </w:del>
      <w:ins w:id="3519" w:author="REID-JAMOND Alison" w:date="2022-04-04T14:57:00Z">
        <w:r w:rsidR="00047CD7">
          <w:rPr>
            <w:szCs w:val="24"/>
          </w:rPr>
          <w:t>document</w:t>
        </w:r>
      </w:ins>
      <w:r w:rsidRPr="00785C54">
        <w:rPr>
          <w:szCs w:val="24"/>
        </w:rPr>
        <w:t xml:space="preserve"> defines concepts in support of a generic, cross-domain model for observations, measurements and samples. Concepts are taken from a variety of disciplines. The concepts are used within the model described in this </w:t>
      </w:r>
      <w:del w:id="3520" w:author="REID-JAMOND Alison" w:date="2022-04-04T14:58:00Z">
        <w:r w:rsidRPr="00785C54" w:rsidDel="00047CD7">
          <w:rPr>
            <w:szCs w:val="24"/>
          </w:rPr>
          <w:delText xml:space="preserve">standard </w:delText>
        </w:r>
      </w:del>
      <w:ins w:id="3521" w:author="REID-JAMOND Alison" w:date="2022-04-04T14:58:00Z">
        <w:r w:rsidR="00047CD7">
          <w:rPr>
            <w:szCs w:val="24"/>
          </w:rPr>
          <w:t>document</w:t>
        </w:r>
        <w:r w:rsidR="00047CD7" w:rsidRPr="00785C54">
          <w:rPr>
            <w:szCs w:val="24"/>
          </w:rPr>
          <w:t xml:space="preserve"> </w:t>
        </w:r>
      </w:ins>
      <w:r w:rsidRPr="00785C54">
        <w:rPr>
          <w:szCs w:val="24"/>
        </w:rPr>
        <w:t xml:space="preserve">in a consistent manner, but in order to achieve internal consistency, this varies from how the same concepts are used in some application domains. In order to assist in the correct application of the model across domains, this annex provides a mapping from </w:t>
      </w:r>
      <w:commentRangeStart w:id="3522"/>
      <w:r w:rsidRPr="00785C54">
        <w:rPr>
          <w:szCs w:val="24"/>
        </w:rPr>
        <w:t xml:space="preserve">Observations, measurements and samples </w:t>
      </w:r>
      <w:commentRangeEnd w:id="3522"/>
      <w:r w:rsidR="00047CD7">
        <w:rPr>
          <w:rStyle w:val="CommentReference"/>
          <w:rFonts w:eastAsia="MS Mincho"/>
          <w:lang w:eastAsia="ja-JP"/>
        </w:rPr>
        <w:commentReference w:id="3522"/>
      </w:r>
      <w:r w:rsidRPr="00785C54">
        <w:rPr>
          <w:szCs w:val="24"/>
        </w:rPr>
        <w:t>(OMS) concepts to those used within some domains.</w:t>
      </w:r>
    </w:p>
    <w:p w14:paraId="18D3D45F" w14:textId="77777777" w:rsidR="005B5EAD" w:rsidRPr="00785C54" w:rsidRDefault="005B5EAD" w:rsidP="00785C54">
      <w:pPr>
        <w:pStyle w:val="a2"/>
        <w:tabs>
          <w:tab w:val="left" w:pos="360"/>
        </w:tabs>
        <w:autoSpaceDE w:val="0"/>
        <w:autoSpaceDN w:val="0"/>
        <w:adjustRightInd w:val="0"/>
        <w:rPr>
          <w:szCs w:val="24"/>
        </w:rPr>
      </w:pPr>
      <w:r w:rsidRPr="00785C54">
        <w:rPr>
          <w:szCs w:val="24"/>
        </w:rPr>
        <w:t>Earth Observations (EO)</w:t>
      </w:r>
    </w:p>
    <w:p w14:paraId="1186F81D" w14:textId="77777777" w:rsidR="005B5EAD" w:rsidRPr="00785C54" w:rsidRDefault="005B5EAD" w:rsidP="00785C54">
      <w:pPr>
        <w:pStyle w:val="Tabletitle"/>
        <w:autoSpaceDE w:val="0"/>
        <w:autoSpaceDN w:val="0"/>
        <w:adjustRightInd w:val="0"/>
        <w:outlineLvl w:val="0"/>
        <w:rPr>
          <w:szCs w:val="24"/>
        </w:rPr>
      </w:pPr>
      <w:commentRangeStart w:id="3523"/>
      <w:commentRangeStart w:id="3524"/>
      <w:r w:rsidRPr="00785C54">
        <w:rPr>
          <w:szCs w:val="24"/>
        </w:rPr>
        <w:t>Table B.1 — Earth Observations (EO)</w:t>
      </w:r>
      <w:commentRangeEnd w:id="3523"/>
      <w:r w:rsidR="00047CD7">
        <w:rPr>
          <w:rStyle w:val="CommentReference"/>
          <w:rFonts w:eastAsia="MS Mincho"/>
          <w:b w:val="0"/>
          <w:lang w:eastAsia="ja-JP"/>
        </w:rPr>
        <w:commentReference w:id="3523"/>
      </w:r>
      <w:commentRangeEnd w:id="3524"/>
      <w:r w:rsidR="00047CD7">
        <w:rPr>
          <w:rStyle w:val="CommentReference"/>
          <w:rFonts w:eastAsia="MS Mincho"/>
          <w:b w:val="0"/>
          <w:lang w:eastAsia="ja-JP"/>
        </w:rPr>
        <w:commentReference w:id="3524"/>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4082"/>
        <w:gridCol w:w="2835"/>
        <w:gridCol w:w="2835"/>
      </w:tblGrid>
      <w:tr w:rsidR="005B5EAD" w:rsidRPr="00785C54" w14:paraId="56DA7A61" w14:textId="77777777" w:rsidTr="008F6841">
        <w:trPr>
          <w:jc w:val="center"/>
        </w:trPr>
        <w:tc>
          <w:tcPr>
            <w:tcW w:w="4082" w:type="dxa"/>
            <w:tcBorders>
              <w:top w:val="single" w:sz="12" w:space="0" w:color="auto"/>
              <w:bottom w:val="single" w:sz="12" w:space="0" w:color="auto"/>
              <w:right w:val="single" w:sz="4" w:space="0" w:color="auto"/>
            </w:tcBorders>
          </w:tcPr>
          <w:p w14:paraId="66CFA781" w14:textId="3EBE2DEB"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835" w:type="dxa"/>
            <w:tcBorders>
              <w:top w:val="single" w:sz="12" w:space="0" w:color="auto"/>
              <w:left w:val="single" w:sz="4" w:space="0" w:color="auto"/>
              <w:bottom w:val="single" w:sz="12" w:space="0" w:color="auto"/>
              <w:right w:val="single" w:sz="4" w:space="0" w:color="auto"/>
            </w:tcBorders>
          </w:tcPr>
          <w:p w14:paraId="4759E2B2" w14:textId="2B4F914B" w:rsidR="005B5EAD" w:rsidRPr="00785C54" w:rsidRDefault="005B5EAD" w:rsidP="00785C54">
            <w:pPr>
              <w:pStyle w:val="Tableheader"/>
              <w:autoSpaceDE w:val="0"/>
              <w:autoSpaceDN w:val="0"/>
              <w:adjustRightInd w:val="0"/>
              <w:jc w:val="center"/>
              <w:rPr>
                <w:b/>
                <w:bCs/>
                <w:szCs w:val="20"/>
              </w:rPr>
            </w:pPr>
            <w:r w:rsidRPr="00785C54">
              <w:rPr>
                <w:b/>
                <w:szCs w:val="24"/>
              </w:rPr>
              <w:t>EO</w:t>
            </w:r>
          </w:p>
        </w:tc>
        <w:tc>
          <w:tcPr>
            <w:tcW w:w="2835" w:type="dxa"/>
            <w:tcBorders>
              <w:top w:val="single" w:sz="12" w:space="0" w:color="auto"/>
              <w:left w:val="single" w:sz="4" w:space="0" w:color="auto"/>
              <w:bottom w:val="single" w:sz="12" w:space="0" w:color="auto"/>
            </w:tcBorders>
          </w:tcPr>
          <w:p w14:paraId="5E5AA78B" w14:textId="0B8F55FD" w:rsidR="005B5EAD" w:rsidRPr="00785C54" w:rsidRDefault="005B5EAD" w:rsidP="00785C54">
            <w:pPr>
              <w:pStyle w:val="Tableheader"/>
              <w:autoSpaceDE w:val="0"/>
              <w:autoSpaceDN w:val="0"/>
              <w:adjustRightInd w:val="0"/>
              <w:jc w:val="center"/>
              <w:rPr>
                <w:b/>
                <w:bCs/>
                <w:szCs w:val="20"/>
              </w:rPr>
            </w:pPr>
            <w:r w:rsidRPr="00785C54">
              <w:rPr>
                <w:b/>
                <w:szCs w:val="24"/>
              </w:rPr>
              <w:t>Example</w:t>
            </w:r>
          </w:p>
        </w:tc>
      </w:tr>
      <w:tr w:rsidR="005B5EAD" w:rsidRPr="00785C54" w14:paraId="335BD9A3" w14:textId="77777777" w:rsidTr="008F6841">
        <w:trPr>
          <w:jc w:val="center"/>
        </w:trPr>
        <w:tc>
          <w:tcPr>
            <w:tcW w:w="4082" w:type="dxa"/>
            <w:tcBorders>
              <w:top w:val="single" w:sz="12" w:space="0" w:color="auto"/>
              <w:bottom w:val="single" w:sz="4" w:space="0" w:color="auto"/>
              <w:right w:val="single" w:sz="4" w:space="0" w:color="auto"/>
            </w:tcBorders>
          </w:tcPr>
          <w:p w14:paraId="1695B0E2" w14:textId="45672F3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835" w:type="dxa"/>
            <w:tcBorders>
              <w:top w:val="single" w:sz="12" w:space="0" w:color="auto"/>
              <w:left w:val="single" w:sz="4" w:space="0" w:color="auto"/>
              <w:bottom w:val="single" w:sz="4" w:space="0" w:color="auto"/>
              <w:right w:val="single" w:sz="4" w:space="0" w:color="auto"/>
            </w:tcBorders>
          </w:tcPr>
          <w:p w14:paraId="07AF992F" w14:textId="1CCBFAFF" w:rsidR="005B5EAD" w:rsidRPr="00785C54" w:rsidRDefault="005B5EAD" w:rsidP="00785C54">
            <w:pPr>
              <w:pStyle w:val="Tablebody"/>
              <w:autoSpaceDE w:val="0"/>
              <w:autoSpaceDN w:val="0"/>
              <w:adjustRightInd w:val="0"/>
              <w:jc w:val="both"/>
              <w:rPr>
                <w:szCs w:val="20"/>
              </w:rPr>
            </w:pPr>
            <w:r w:rsidRPr="00785C54">
              <w:rPr>
                <w:szCs w:val="24"/>
              </w:rPr>
              <w:t>Observation value, measurement value, observation</w:t>
            </w:r>
          </w:p>
        </w:tc>
        <w:tc>
          <w:tcPr>
            <w:tcW w:w="2835" w:type="dxa"/>
            <w:tcBorders>
              <w:top w:val="single" w:sz="12" w:space="0" w:color="auto"/>
              <w:left w:val="single" w:sz="4" w:space="0" w:color="auto"/>
              <w:bottom w:val="single" w:sz="4" w:space="0" w:color="auto"/>
            </w:tcBorders>
          </w:tcPr>
          <w:p w14:paraId="769453B2" w14:textId="56DC287F" w:rsidR="005B5EAD" w:rsidRPr="00785C54" w:rsidRDefault="005B5EAD" w:rsidP="00785C54">
            <w:pPr>
              <w:pStyle w:val="Tablebody"/>
              <w:autoSpaceDE w:val="0"/>
              <w:autoSpaceDN w:val="0"/>
              <w:adjustRightInd w:val="0"/>
              <w:jc w:val="both"/>
              <w:rPr>
                <w:szCs w:val="20"/>
              </w:rPr>
            </w:pPr>
            <w:r w:rsidRPr="00785C54">
              <w:rPr>
                <w:szCs w:val="24"/>
              </w:rPr>
              <w:t>35 µg/m</w:t>
            </w:r>
            <w:r w:rsidRPr="00785C54">
              <w:rPr>
                <w:szCs w:val="24"/>
                <w:vertAlign w:val="superscript"/>
              </w:rPr>
              <w:t>3</w:t>
            </w:r>
          </w:p>
        </w:tc>
      </w:tr>
      <w:tr w:rsidR="005B5EAD" w:rsidRPr="00785C54" w14:paraId="39AB605A" w14:textId="77777777" w:rsidTr="008F6841">
        <w:trPr>
          <w:jc w:val="center"/>
        </w:trPr>
        <w:tc>
          <w:tcPr>
            <w:tcW w:w="4082" w:type="dxa"/>
            <w:tcBorders>
              <w:top w:val="single" w:sz="4" w:space="0" w:color="auto"/>
              <w:bottom w:val="single" w:sz="4" w:space="0" w:color="auto"/>
              <w:right w:val="single" w:sz="4" w:space="0" w:color="auto"/>
            </w:tcBorders>
          </w:tcPr>
          <w:p w14:paraId="65B9135C" w14:textId="4F6D9D8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835" w:type="dxa"/>
            <w:tcBorders>
              <w:top w:val="single" w:sz="4" w:space="0" w:color="auto"/>
              <w:left w:val="single" w:sz="4" w:space="0" w:color="auto"/>
              <w:bottom w:val="single" w:sz="4" w:space="0" w:color="auto"/>
              <w:right w:val="single" w:sz="4" w:space="0" w:color="auto"/>
            </w:tcBorders>
          </w:tcPr>
          <w:p w14:paraId="0828A5C3" w14:textId="62D878B0" w:rsidR="005B5EAD" w:rsidRPr="00785C54" w:rsidRDefault="005B5EAD" w:rsidP="00785C54">
            <w:pPr>
              <w:pStyle w:val="Tablebody"/>
              <w:autoSpaceDE w:val="0"/>
              <w:autoSpaceDN w:val="0"/>
              <w:adjustRightInd w:val="0"/>
              <w:jc w:val="both"/>
              <w:rPr>
                <w:szCs w:val="20"/>
              </w:rPr>
            </w:pPr>
            <w:r w:rsidRPr="00785C54">
              <w:rPr>
                <w:szCs w:val="24"/>
              </w:rPr>
              <w:t>Method, sensor</w:t>
            </w:r>
          </w:p>
        </w:tc>
        <w:tc>
          <w:tcPr>
            <w:tcW w:w="2835" w:type="dxa"/>
            <w:tcBorders>
              <w:top w:val="single" w:sz="4" w:space="0" w:color="auto"/>
              <w:left w:val="single" w:sz="4" w:space="0" w:color="auto"/>
              <w:bottom w:val="single" w:sz="4" w:space="0" w:color="auto"/>
            </w:tcBorders>
          </w:tcPr>
          <w:p w14:paraId="1A6BEE8D" w14:textId="1DE3FC0F" w:rsidR="005B5EAD" w:rsidRPr="00785C54" w:rsidRDefault="005B5EAD" w:rsidP="00785C54">
            <w:pPr>
              <w:pStyle w:val="Tablebody"/>
              <w:autoSpaceDE w:val="0"/>
              <w:autoSpaceDN w:val="0"/>
              <w:adjustRightInd w:val="0"/>
              <w:jc w:val="both"/>
              <w:rPr>
                <w:szCs w:val="20"/>
              </w:rPr>
            </w:pPr>
            <w:r w:rsidRPr="00785C54">
              <w:rPr>
                <w:szCs w:val="24"/>
              </w:rPr>
              <w:t>ASTER, U.S. EPA Federal Reference Method for PM 2.5</w:t>
            </w:r>
          </w:p>
        </w:tc>
      </w:tr>
      <w:tr w:rsidR="005B5EAD" w:rsidRPr="00785C54" w14:paraId="13B33138" w14:textId="77777777" w:rsidTr="008F6841">
        <w:trPr>
          <w:jc w:val="center"/>
        </w:trPr>
        <w:tc>
          <w:tcPr>
            <w:tcW w:w="4082" w:type="dxa"/>
            <w:tcBorders>
              <w:top w:val="single" w:sz="4" w:space="0" w:color="auto"/>
              <w:bottom w:val="single" w:sz="4" w:space="0" w:color="auto"/>
              <w:right w:val="single" w:sz="4" w:space="0" w:color="auto"/>
            </w:tcBorders>
          </w:tcPr>
          <w:p w14:paraId="7E9C4152" w14:textId="7CA414DC"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835" w:type="dxa"/>
            <w:tcBorders>
              <w:top w:val="single" w:sz="4" w:space="0" w:color="auto"/>
              <w:left w:val="single" w:sz="4" w:space="0" w:color="auto"/>
              <w:bottom w:val="single" w:sz="4" w:space="0" w:color="auto"/>
              <w:right w:val="single" w:sz="4" w:space="0" w:color="auto"/>
            </w:tcBorders>
          </w:tcPr>
          <w:p w14:paraId="4B82E4D1" w14:textId="4309F5CE" w:rsidR="005B5EAD" w:rsidRPr="00785C54" w:rsidRDefault="005B5EAD" w:rsidP="00785C54">
            <w:pPr>
              <w:pStyle w:val="Tablebody"/>
              <w:autoSpaceDE w:val="0"/>
              <w:autoSpaceDN w:val="0"/>
              <w:adjustRightInd w:val="0"/>
              <w:jc w:val="both"/>
              <w:rPr>
                <w:szCs w:val="20"/>
              </w:rPr>
            </w:pPr>
            <w:r w:rsidRPr="00785C54">
              <w:rPr>
                <w:szCs w:val="24"/>
              </w:rPr>
              <w:t>Parameter, variable</w:t>
            </w:r>
          </w:p>
        </w:tc>
        <w:tc>
          <w:tcPr>
            <w:tcW w:w="2835" w:type="dxa"/>
            <w:tcBorders>
              <w:top w:val="single" w:sz="4" w:space="0" w:color="auto"/>
              <w:left w:val="single" w:sz="4" w:space="0" w:color="auto"/>
              <w:bottom w:val="single" w:sz="4" w:space="0" w:color="auto"/>
            </w:tcBorders>
          </w:tcPr>
          <w:p w14:paraId="779113D8" w14:textId="215179FA" w:rsidR="005B5EAD" w:rsidRPr="00785C54" w:rsidRDefault="005B5EAD" w:rsidP="00785C54">
            <w:pPr>
              <w:pStyle w:val="Tablebody"/>
              <w:autoSpaceDE w:val="0"/>
              <w:autoSpaceDN w:val="0"/>
              <w:adjustRightInd w:val="0"/>
              <w:jc w:val="both"/>
              <w:rPr>
                <w:szCs w:val="20"/>
              </w:rPr>
            </w:pPr>
            <w:r w:rsidRPr="00785C54">
              <w:rPr>
                <w:szCs w:val="24"/>
              </w:rPr>
              <w:t>Reflectance, Particulate Matter 2.5</w:t>
            </w:r>
          </w:p>
        </w:tc>
      </w:tr>
      <w:tr w:rsidR="005B5EAD" w:rsidRPr="00785C54" w14:paraId="774B58C9" w14:textId="77777777" w:rsidTr="008F6841">
        <w:trPr>
          <w:jc w:val="center"/>
        </w:trPr>
        <w:tc>
          <w:tcPr>
            <w:tcW w:w="4082" w:type="dxa"/>
            <w:tcBorders>
              <w:top w:val="single" w:sz="4" w:space="0" w:color="auto"/>
              <w:bottom w:val="single" w:sz="4" w:space="0" w:color="auto"/>
              <w:right w:val="single" w:sz="4" w:space="0" w:color="auto"/>
            </w:tcBorders>
          </w:tcPr>
          <w:p w14:paraId="5C73EC9C" w14:textId="4E821E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66491082" w14:textId="0AC95938" w:rsidR="005B5EAD" w:rsidRPr="00785C54" w:rsidRDefault="005B5EAD" w:rsidP="00785C54">
            <w:pPr>
              <w:pStyle w:val="Tablebody"/>
              <w:autoSpaceDE w:val="0"/>
              <w:autoSpaceDN w:val="0"/>
              <w:adjustRightInd w:val="0"/>
              <w:jc w:val="both"/>
              <w:rPr>
                <w:szCs w:val="20"/>
              </w:rPr>
            </w:pPr>
            <w:r w:rsidRPr="00785C54">
              <w:rPr>
                <w:szCs w:val="24"/>
              </w:rPr>
              <w:t>2-D swath or scene</w:t>
            </w:r>
          </w:p>
        </w:tc>
        <w:tc>
          <w:tcPr>
            <w:tcW w:w="2835" w:type="dxa"/>
            <w:tcBorders>
              <w:top w:val="single" w:sz="4" w:space="0" w:color="auto"/>
              <w:left w:val="single" w:sz="4" w:space="0" w:color="auto"/>
              <w:bottom w:val="single" w:sz="4" w:space="0" w:color="auto"/>
            </w:tcBorders>
          </w:tcPr>
          <w:p w14:paraId="1C0B4463" w14:textId="2A82928F"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AB36A87" w14:textId="77777777" w:rsidTr="008F6841">
        <w:trPr>
          <w:jc w:val="center"/>
        </w:trPr>
        <w:tc>
          <w:tcPr>
            <w:tcW w:w="4082" w:type="dxa"/>
            <w:tcBorders>
              <w:top w:val="single" w:sz="4" w:space="0" w:color="auto"/>
              <w:bottom w:val="single" w:sz="4" w:space="0" w:color="auto"/>
              <w:right w:val="single" w:sz="4" w:space="0" w:color="auto"/>
            </w:tcBorders>
          </w:tcPr>
          <w:p w14:paraId="209A1A85" w14:textId="5AE9C6CD"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52F831C3" w14:textId="09C08139"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1699F0B1" w14:textId="1DF8E66F" w:rsidR="005B5EAD" w:rsidRPr="00785C54" w:rsidRDefault="00000000" w:rsidP="00785C54">
            <w:pPr>
              <w:pStyle w:val="Tablebody"/>
              <w:autoSpaceDE w:val="0"/>
              <w:autoSpaceDN w:val="0"/>
              <w:adjustRightInd w:val="0"/>
              <w:jc w:val="both"/>
              <w:rPr>
                <w:szCs w:val="20"/>
              </w:rPr>
            </w:pPr>
            <w:hyperlink r:id="rId110" w:history="1">
              <w:r w:rsidR="005B5EAD" w:rsidRPr="00785C54">
                <w:rPr>
                  <w:color w:val="0000FF"/>
                  <w:szCs w:val="24"/>
                  <w:u w:val="single"/>
                </w:rPr>
                <w:t>http://sweetontology.net/realm/PlanetarySurface</w:t>
              </w:r>
            </w:hyperlink>
          </w:p>
        </w:tc>
      </w:tr>
      <w:tr w:rsidR="005B5EAD" w:rsidRPr="00785C54" w14:paraId="33052501" w14:textId="77777777" w:rsidTr="008F6841">
        <w:trPr>
          <w:jc w:val="center"/>
        </w:trPr>
        <w:tc>
          <w:tcPr>
            <w:tcW w:w="4082" w:type="dxa"/>
            <w:tcBorders>
              <w:top w:val="single" w:sz="4" w:space="0" w:color="auto"/>
              <w:bottom w:val="single" w:sz="4" w:space="0" w:color="auto"/>
              <w:right w:val="single" w:sz="4" w:space="0" w:color="auto"/>
            </w:tcBorders>
          </w:tcPr>
          <w:p w14:paraId="400A87AC" w14:textId="28EF690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4" w:space="0" w:color="auto"/>
              <w:right w:val="single" w:sz="4" w:space="0" w:color="auto"/>
            </w:tcBorders>
          </w:tcPr>
          <w:p w14:paraId="6F03A806" w14:textId="3859CAF6" w:rsidR="005B5EAD" w:rsidRPr="00785C54" w:rsidRDefault="005B5EAD" w:rsidP="00785C54">
            <w:pPr>
              <w:pStyle w:val="Tablebody"/>
              <w:autoSpaceDE w:val="0"/>
              <w:autoSpaceDN w:val="0"/>
              <w:adjustRightInd w:val="0"/>
              <w:jc w:val="both"/>
              <w:rPr>
                <w:szCs w:val="20"/>
              </w:rPr>
            </w:pPr>
            <w:r w:rsidRPr="00785C54">
              <w:rPr>
                <w:szCs w:val="24"/>
              </w:rPr>
              <w:t>Earth surface</w:t>
            </w:r>
          </w:p>
        </w:tc>
        <w:tc>
          <w:tcPr>
            <w:tcW w:w="2835" w:type="dxa"/>
            <w:tcBorders>
              <w:top w:val="single" w:sz="4" w:space="0" w:color="auto"/>
              <w:left w:val="single" w:sz="4" w:space="0" w:color="auto"/>
              <w:bottom w:val="single" w:sz="4" w:space="0" w:color="auto"/>
            </w:tcBorders>
          </w:tcPr>
          <w:p w14:paraId="7A51E683" w14:textId="0904F91F" w:rsidR="005B5EAD" w:rsidRPr="00785C54" w:rsidRDefault="00000000" w:rsidP="00785C54">
            <w:pPr>
              <w:pStyle w:val="Tablebody"/>
              <w:autoSpaceDE w:val="0"/>
              <w:autoSpaceDN w:val="0"/>
              <w:adjustRightInd w:val="0"/>
              <w:jc w:val="both"/>
              <w:rPr>
                <w:szCs w:val="20"/>
              </w:rPr>
            </w:pPr>
            <w:hyperlink r:id="rId111" w:history="1">
              <w:r w:rsidR="005B5EAD" w:rsidRPr="00785C54">
                <w:rPr>
                  <w:color w:val="0000FF"/>
                  <w:szCs w:val="24"/>
                  <w:u w:val="single"/>
                </w:rPr>
                <w:t>http://sweetontology.net/realm/PlanetarySurface</w:t>
              </w:r>
            </w:hyperlink>
          </w:p>
        </w:tc>
      </w:tr>
      <w:tr w:rsidR="005B5EAD" w:rsidRPr="00785C54" w14:paraId="0D7E2B80" w14:textId="77777777" w:rsidTr="008F6841">
        <w:trPr>
          <w:jc w:val="center"/>
        </w:trPr>
        <w:tc>
          <w:tcPr>
            <w:tcW w:w="4082" w:type="dxa"/>
            <w:tcBorders>
              <w:top w:val="single" w:sz="4" w:space="0" w:color="auto"/>
              <w:bottom w:val="single" w:sz="4" w:space="0" w:color="auto"/>
              <w:right w:val="single" w:sz="4" w:space="0" w:color="auto"/>
            </w:tcBorders>
          </w:tcPr>
          <w:p w14:paraId="6769631D" w14:textId="20633A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2835" w:type="dxa"/>
            <w:tcBorders>
              <w:top w:val="single" w:sz="4" w:space="0" w:color="auto"/>
              <w:left w:val="single" w:sz="4" w:space="0" w:color="auto"/>
              <w:bottom w:val="single" w:sz="4" w:space="0" w:color="auto"/>
              <w:right w:val="single" w:sz="4" w:space="0" w:color="auto"/>
            </w:tcBorders>
          </w:tcPr>
          <w:p w14:paraId="510C41E0" w14:textId="4CC63FC3" w:rsidR="005B5EAD" w:rsidRPr="00785C54" w:rsidRDefault="005B5EAD" w:rsidP="00785C54">
            <w:pPr>
              <w:pStyle w:val="Tablebody"/>
              <w:autoSpaceDE w:val="0"/>
              <w:autoSpaceDN w:val="0"/>
              <w:adjustRightInd w:val="0"/>
              <w:jc w:val="both"/>
              <w:rPr>
                <w:szCs w:val="20"/>
              </w:rPr>
            </w:pPr>
            <w:r w:rsidRPr="00785C54">
              <w:rPr>
                <w:szCs w:val="24"/>
              </w:rPr>
              <w:t>3-D sampling space</w:t>
            </w:r>
          </w:p>
        </w:tc>
        <w:tc>
          <w:tcPr>
            <w:tcW w:w="2835" w:type="dxa"/>
            <w:tcBorders>
              <w:top w:val="single" w:sz="4" w:space="0" w:color="auto"/>
              <w:left w:val="single" w:sz="4" w:space="0" w:color="auto"/>
              <w:bottom w:val="single" w:sz="4" w:space="0" w:color="auto"/>
            </w:tcBorders>
          </w:tcPr>
          <w:p w14:paraId="5E480F41" w14:textId="0838673A" w:rsidR="005B5EAD" w:rsidRPr="00785C54" w:rsidRDefault="005B5EAD" w:rsidP="00785C54">
            <w:pPr>
              <w:pStyle w:val="Tablebody"/>
              <w:autoSpaceDE w:val="0"/>
              <w:autoSpaceDN w:val="0"/>
              <w:adjustRightInd w:val="0"/>
              <w:jc w:val="both"/>
              <w:rPr>
                <w:szCs w:val="20"/>
              </w:rPr>
            </w:pPr>
            <w:r w:rsidRPr="00785C54">
              <w:rPr>
                <w:szCs w:val="24"/>
              </w:rPr>
              <w:t>Sampling grid</w:t>
            </w:r>
          </w:p>
        </w:tc>
      </w:tr>
      <w:tr w:rsidR="005B5EAD" w:rsidRPr="00785C54" w14:paraId="2E028521" w14:textId="77777777" w:rsidTr="008F6841">
        <w:trPr>
          <w:jc w:val="center"/>
        </w:trPr>
        <w:tc>
          <w:tcPr>
            <w:tcW w:w="4082" w:type="dxa"/>
            <w:tcBorders>
              <w:top w:val="single" w:sz="4" w:space="0" w:color="auto"/>
              <w:bottom w:val="single" w:sz="4" w:space="0" w:color="auto"/>
              <w:right w:val="single" w:sz="4" w:space="0" w:color="auto"/>
            </w:tcBorders>
          </w:tcPr>
          <w:p w14:paraId="3C577CC8" w14:textId="7E318414" w:rsidR="005B5EAD" w:rsidRPr="00785C54" w:rsidRDefault="005B5EAD" w:rsidP="00785C54">
            <w:pPr>
              <w:pStyle w:val="Tablebody"/>
              <w:autoSpaceDE w:val="0"/>
              <w:autoSpaceDN w:val="0"/>
              <w:adjustRightInd w:val="0"/>
              <w:jc w:val="both"/>
              <w:rPr>
                <w:szCs w:val="20"/>
              </w:rPr>
            </w:pPr>
            <w:r w:rsidRPr="00785C54">
              <w:rPr>
                <w:szCs w:val="24"/>
              </w:rPr>
              <w:t>SpatialSample::sampledFeature</w:t>
            </w:r>
          </w:p>
        </w:tc>
        <w:tc>
          <w:tcPr>
            <w:tcW w:w="2835" w:type="dxa"/>
            <w:tcBorders>
              <w:top w:val="single" w:sz="4" w:space="0" w:color="auto"/>
              <w:left w:val="single" w:sz="4" w:space="0" w:color="auto"/>
              <w:bottom w:val="single" w:sz="4" w:space="0" w:color="auto"/>
              <w:right w:val="single" w:sz="4" w:space="0" w:color="auto"/>
            </w:tcBorders>
          </w:tcPr>
          <w:p w14:paraId="035ACFBD" w14:textId="384C3216"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25" w:author="Ilkka Rinne" w:date="2022-09-06T15:32:00Z">
              <w:r w:rsidRPr="00785C54" w:rsidDel="003613DB">
                <w:rPr>
                  <w:szCs w:val="24"/>
                </w:rPr>
                <w:delText>"</w:delText>
              </w:r>
            </w:del>
            <w:ins w:id="3526" w:author="Ilkka Rinne" w:date="2022-09-06T15:32:00Z">
              <w:r w:rsidR="003613DB">
                <w:rPr>
                  <w:szCs w:val="24"/>
                </w:rPr>
                <w:t>“</w:t>
              </w:r>
            </w:ins>
            <w:r w:rsidRPr="00785C54">
              <w:rPr>
                <w:szCs w:val="24"/>
              </w:rPr>
              <w:t>Topic</w:t>
            </w:r>
            <w:del w:id="3527" w:author="Ilkka Rinne" w:date="2022-09-06T15:32:00Z">
              <w:r w:rsidRPr="00785C54" w:rsidDel="003613DB">
                <w:rPr>
                  <w:szCs w:val="24"/>
                </w:rPr>
                <w:delText>"</w:delText>
              </w:r>
            </w:del>
            <w:ins w:id="3528" w:author="Ilkka Rinne" w:date="2022-09-06T15:32:00Z">
              <w:r w:rsidR="003613DB">
                <w:rPr>
                  <w:szCs w:val="24"/>
                </w:rPr>
                <w:t>”</w:t>
              </w:r>
            </w:ins>
          </w:p>
        </w:tc>
        <w:tc>
          <w:tcPr>
            <w:tcW w:w="2835" w:type="dxa"/>
            <w:tcBorders>
              <w:top w:val="single" w:sz="4" w:space="0" w:color="auto"/>
              <w:left w:val="single" w:sz="4" w:space="0" w:color="auto"/>
              <w:bottom w:val="single" w:sz="4" w:space="0" w:color="auto"/>
            </w:tcBorders>
          </w:tcPr>
          <w:p w14:paraId="4DE03949" w14:textId="1E9D2488" w:rsidR="005B5EAD" w:rsidRPr="00785C54" w:rsidRDefault="005B5EAD" w:rsidP="00785C54">
            <w:pPr>
              <w:pStyle w:val="Tablebody"/>
              <w:autoSpaceDE w:val="0"/>
              <w:autoSpaceDN w:val="0"/>
              <w:adjustRightInd w:val="0"/>
              <w:jc w:val="both"/>
              <w:rPr>
                <w:szCs w:val="20"/>
              </w:rPr>
            </w:pPr>
            <w:r w:rsidRPr="00785C54">
              <w:rPr>
                <w:szCs w:val="24"/>
              </w:rPr>
              <w:t>Troposphere</w:t>
            </w:r>
          </w:p>
        </w:tc>
      </w:tr>
      <w:tr w:rsidR="005B5EAD" w:rsidRPr="00785C54" w14:paraId="697D1438" w14:textId="77777777" w:rsidTr="008F6841">
        <w:trPr>
          <w:jc w:val="center"/>
        </w:trPr>
        <w:tc>
          <w:tcPr>
            <w:tcW w:w="4082" w:type="dxa"/>
            <w:tcBorders>
              <w:top w:val="single" w:sz="4" w:space="0" w:color="auto"/>
              <w:bottom w:val="single" w:sz="12" w:space="0" w:color="auto"/>
              <w:right w:val="single" w:sz="4" w:space="0" w:color="auto"/>
            </w:tcBorders>
          </w:tcPr>
          <w:p w14:paraId="31BA1423" w14:textId="3AC3EF89"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2835" w:type="dxa"/>
            <w:tcBorders>
              <w:top w:val="single" w:sz="4" w:space="0" w:color="auto"/>
              <w:left w:val="single" w:sz="4" w:space="0" w:color="auto"/>
              <w:bottom w:val="single" w:sz="12" w:space="0" w:color="auto"/>
              <w:right w:val="single" w:sz="4" w:space="0" w:color="auto"/>
            </w:tcBorders>
          </w:tcPr>
          <w:p w14:paraId="4AA351B0" w14:textId="5AA50144" w:rsidR="005B5EAD" w:rsidRPr="00785C54" w:rsidRDefault="005B5EAD" w:rsidP="00785C54">
            <w:pPr>
              <w:pStyle w:val="Tablebody"/>
              <w:autoSpaceDE w:val="0"/>
              <w:autoSpaceDN w:val="0"/>
              <w:adjustRightInd w:val="0"/>
              <w:jc w:val="both"/>
              <w:rPr>
                <w:szCs w:val="20"/>
              </w:rPr>
            </w:pPr>
            <w:r w:rsidRPr="00785C54">
              <w:rPr>
                <w:szCs w:val="24"/>
              </w:rPr>
              <w:t xml:space="preserve">Media (air, water, …), Global Change Master Directory </w:t>
            </w:r>
            <w:del w:id="3529" w:author="Ilkka Rinne" w:date="2022-09-06T15:32:00Z">
              <w:r w:rsidRPr="00785C54" w:rsidDel="003613DB">
                <w:rPr>
                  <w:szCs w:val="24"/>
                </w:rPr>
                <w:delText>"</w:delText>
              </w:r>
            </w:del>
            <w:ins w:id="3530" w:author="Ilkka Rinne" w:date="2022-09-06T15:32:00Z">
              <w:r w:rsidR="003613DB">
                <w:rPr>
                  <w:szCs w:val="24"/>
                </w:rPr>
                <w:t>“</w:t>
              </w:r>
            </w:ins>
            <w:r w:rsidRPr="00785C54">
              <w:rPr>
                <w:szCs w:val="24"/>
              </w:rPr>
              <w:t>Topic</w:t>
            </w:r>
            <w:del w:id="3531" w:author="Ilkka Rinne" w:date="2022-09-06T15:32:00Z">
              <w:r w:rsidRPr="00785C54" w:rsidDel="003613DB">
                <w:rPr>
                  <w:szCs w:val="24"/>
                </w:rPr>
                <w:delText>"</w:delText>
              </w:r>
            </w:del>
            <w:ins w:id="3532" w:author="Ilkka Rinne" w:date="2022-09-06T15:32:00Z">
              <w:r w:rsidR="003613DB">
                <w:rPr>
                  <w:szCs w:val="24"/>
                </w:rPr>
                <w:t>”</w:t>
              </w:r>
            </w:ins>
          </w:p>
        </w:tc>
        <w:tc>
          <w:tcPr>
            <w:tcW w:w="2835" w:type="dxa"/>
            <w:tcBorders>
              <w:top w:val="single" w:sz="4" w:space="0" w:color="auto"/>
              <w:left w:val="single" w:sz="4" w:space="0" w:color="auto"/>
              <w:bottom w:val="single" w:sz="12" w:space="0" w:color="auto"/>
            </w:tcBorders>
          </w:tcPr>
          <w:p w14:paraId="7681B802" w14:textId="30303AD2" w:rsidR="005B5EAD" w:rsidRPr="00785C54" w:rsidRDefault="005B5EAD" w:rsidP="00785C54">
            <w:pPr>
              <w:pStyle w:val="Tablebody"/>
              <w:autoSpaceDE w:val="0"/>
              <w:autoSpaceDN w:val="0"/>
              <w:adjustRightInd w:val="0"/>
              <w:jc w:val="both"/>
              <w:rPr>
                <w:szCs w:val="20"/>
              </w:rPr>
            </w:pPr>
            <w:r w:rsidRPr="00785C54">
              <w:rPr>
                <w:szCs w:val="24"/>
              </w:rPr>
              <w:t>Troposphere</w:t>
            </w:r>
          </w:p>
        </w:tc>
      </w:tr>
    </w:tbl>
    <w:p w14:paraId="3002B32D" w14:textId="12BCF12C" w:rsidR="0081435D" w:rsidRPr="00785C54" w:rsidRDefault="0081435D" w:rsidP="00785C54">
      <w:pPr>
        <w:pStyle w:val="BodyText"/>
        <w:rPr>
          <w:sz w:val="28"/>
        </w:rPr>
      </w:pPr>
      <w:r w:rsidRPr="00785C54">
        <w:br w:type="page"/>
      </w:r>
    </w:p>
    <w:p w14:paraId="59C0556D" w14:textId="32C44E75" w:rsidR="005B5EAD" w:rsidRPr="00785C54" w:rsidRDefault="005B5EAD" w:rsidP="00785C54">
      <w:pPr>
        <w:pStyle w:val="a2"/>
        <w:tabs>
          <w:tab w:val="left" w:pos="360"/>
        </w:tabs>
        <w:autoSpaceDE w:val="0"/>
        <w:autoSpaceDN w:val="0"/>
        <w:adjustRightInd w:val="0"/>
        <w:rPr>
          <w:szCs w:val="24"/>
        </w:rPr>
      </w:pPr>
      <w:r w:rsidRPr="00785C54">
        <w:rPr>
          <w:szCs w:val="24"/>
        </w:rPr>
        <w:t>Metrology</w:t>
      </w:r>
    </w:p>
    <w:p w14:paraId="429A0EA3" w14:textId="77777777" w:rsidR="005B5EAD" w:rsidRPr="00785C54" w:rsidRDefault="005B5EAD" w:rsidP="00785C54">
      <w:pPr>
        <w:pStyle w:val="Tabletitle"/>
        <w:autoSpaceDE w:val="0"/>
        <w:autoSpaceDN w:val="0"/>
        <w:adjustRightInd w:val="0"/>
        <w:outlineLvl w:val="0"/>
        <w:rPr>
          <w:szCs w:val="24"/>
        </w:rPr>
      </w:pPr>
      <w:r w:rsidRPr="00785C54">
        <w:rPr>
          <w:szCs w:val="24"/>
        </w:rPr>
        <w:t>Table B.2 — Metrology</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3402"/>
        <w:gridCol w:w="2948"/>
        <w:gridCol w:w="3402"/>
      </w:tblGrid>
      <w:tr w:rsidR="005B5EAD" w:rsidRPr="00785C54" w14:paraId="7C992702" w14:textId="77777777" w:rsidTr="008F6841">
        <w:trPr>
          <w:jc w:val="center"/>
        </w:trPr>
        <w:tc>
          <w:tcPr>
            <w:tcW w:w="3402" w:type="dxa"/>
            <w:tcBorders>
              <w:top w:val="single" w:sz="12" w:space="0" w:color="auto"/>
              <w:bottom w:val="single" w:sz="12" w:space="0" w:color="auto"/>
              <w:right w:val="single" w:sz="4" w:space="0" w:color="auto"/>
            </w:tcBorders>
          </w:tcPr>
          <w:p w14:paraId="7BE4376F" w14:textId="1AB8B75D"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2948" w:type="dxa"/>
            <w:tcBorders>
              <w:top w:val="single" w:sz="12" w:space="0" w:color="auto"/>
              <w:left w:val="single" w:sz="4" w:space="0" w:color="auto"/>
              <w:bottom w:val="single" w:sz="12" w:space="0" w:color="auto"/>
              <w:right w:val="single" w:sz="4" w:space="0" w:color="auto"/>
            </w:tcBorders>
          </w:tcPr>
          <w:p w14:paraId="7D2F88EB" w14:textId="71176BB8" w:rsidR="005B5EAD" w:rsidRPr="00785C54" w:rsidRDefault="005B5EAD" w:rsidP="00785C54">
            <w:pPr>
              <w:pStyle w:val="Tableheader"/>
              <w:autoSpaceDE w:val="0"/>
              <w:autoSpaceDN w:val="0"/>
              <w:adjustRightInd w:val="0"/>
              <w:jc w:val="center"/>
              <w:rPr>
                <w:b/>
                <w:bCs/>
                <w:szCs w:val="20"/>
              </w:rPr>
            </w:pPr>
            <w:r w:rsidRPr="00785C54">
              <w:rPr>
                <w:b/>
                <w:szCs w:val="24"/>
              </w:rPr>
              <w:t>Metrology</w:t>
            </w:r>
          </w:p>
        </w:tc>
        <w:tc>
          <w:tcPr>
            <w:tcW w:w="3402" w:type="dxa"/>
            <w:tcBorders>
              <w:top w:val="single" w:sz="12" w:space="0" w:color="auto"/>
              <w:left w:val="single" w:sz="4" w:space="0" w:color="auto"/>
              <w:bottom w:val="single" w:sz="12" w:space="0" w:color="auto"/>
            </w:tcBorders>
          </w:tcPr>
          <w:p w14:paraId="23A49948" w14:textId="0A19737D" w:rsidR="005B5EAD" w:rsidRPr="00785C54" w:rsidRDefault="005B5EAD" w:rsidP="00785C54">
            <w:pPr>
              <w:pStyle w:val="Tableheader"/>
              <w:autoSpaceDE w:val="0"/>
              <w:autoSpaceDN w:val="0"/>
              <w:adjustRightInd w:val="0"/>
              <w:jc w:val="center"/>
              <w:rPr>
                <w:b/>
                <w:bCs/>
                <w:szCs w:val="20"/>
              </w:rPr>
            </w:pPr>
            <w:r w:rsidRPr="00785C54">
              <w:rPr>
                <w:b/>
                <w:szCs w:val="24"/>
              </w:rPr>
              <w:t>Example: mass measurement</w:t>
            </w:r>
          </w:p>
        </w:tc>
      </w:tr>
      <w:tr w:rsidR="005B5EAD" w:rsidRPr="00785C54" w14:paraId="2C7D5B1B" w14:textId="77777777" w:rsidTr="008F6841">
        <w:trPr>
          <w:jc w:val="center"/>
        </w:trPr>
        <w:tc>
          <w:tcPr>
            <w:tcW w:w="3402" w:type="dxa"/>
            <w:tcBorders>
              <w:top w:val="single" w:sz="12" w:space="0" w:color="auto"/>
              <w:bottom w:val="single" w:sz="4" w:space="0" w:color="auto"/>
              <w:right w:val="single" w:sz="4" w:space="0" w:color="auto"/>
            </w:tcBorders>
          </w:tcPr>
          <w:p w14:paraId="1A7A7F59" w14:textId="5CB60175"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2948" w:type="dxa"/>
            <w:tcBorders>
              <w:top w:val="single" w:sz="12" w:space="0" w:color="auto"/>
              <w:left w:val="single" w:sz="4" w:space="0" w:color="auto"/>
              <w:bottom w:val="single" w:sz="4" w:space="0" w:color="auto"/>
              <w:right w:val="single" w:sz="4" w:space="0" w:color="auto"/>
            </w:tcBorders>
          </w:tcPr>
          <w:p w14:paraId="68744A7A" w14:textId="213B5CCD" w:rsidR="005B5EAD" w:rsidRPr="00785C54" w:rsidRDefault="005B5EAD" w:rsidP="00785C54">
            <w:pPr>
              <w:pStyle w:val="Tablebody"/>
              <w:autoSpaceDE w:val="0"/>
              <w:autoSpaceDN w:val="0"/>
              <w:adjustRightInd w:val="0"/>
              <w:jc w:val="both"/>
              <w:rPr>
                <w:szCs w:val="20"/>
              </w:rPr>
            </w:pPr>
            <w:r w:rsidRPr="00785C54">
              <w:rPr>
                <w:szCs w:val="24"/>
              </w:rPr>
              <w:t>Value</w:t>
            </w:r>
          </w:p>
        </w:tc>
        <w:tc>
          <w:tcPr>
            <w:tcW w:w="3402" w:type="dxa"/>
            <w:tcBorders>
              <w:top w:val="single" w:sz="12" w:space="0" w:color="auto"/>
              <w:left w:val="single" w:sz="4" w:space="0" w:color="auto"/>
              <w:bottom w:val="single" w:sz="4" w:space="0" w:color="auto"/>
            </w:tcBorders>
          </w:tcPr>
          <w:p w14:paraId="505A1FA8" w14:textId="10919124" w:rsidR="005B5EAD" w:rsidRPr="00785C54" w:rsidRDefault="005B5EAD" w:rsidP="00785C54">
            <w:pPr>
              <w:pStyle w:val="Tablebody"/>
              <w:autoSpaceDE w:val="0"/>
              <w:autoSpaceDN w:val="0"/>
              <w:adjustRightInd w:val="0"/>
              <w:jc w:val="both"/>
              <w:rPr>
                <w:szCs w:val="20"/>
              </w:rPr>
            </w:pPr>
            <w:r w:rsidRPr="00785C54">
              <w:rPr>
                <w:szCs w:val="24"/>
              </w:rPr>
              <w:t>35 mg</w:t>
            </w:r>
          </w:p>
        </w:tc>
      </w:tr>
      <w:tr w:rsidR="005B5EAD" w:rsidRPr="00785C54" w14:paraId="6337D5A0" w14:textId="77777777" w:rsidTr="008F6841">
        <w:trPr>
          <w:jc w:val="center"/>
        </w:trPr>
        <w:tc>
          <w:tcPr>
            <w:tcW w:w="3402" w:type="dxa"/>
            <w:tcBorders>
              <w:top w:val="single" w:sz="4" w:space="0" w:color="auto"/>
              <w:bottom w:val="single" w:sz="4" w:space="0" w:color="auto"/>
              <w:right w:val="single" w:sz="4" w:space="0" w:color="auto"/>
            </w:tcBorders>
          </w:tcPr>
          <w:p w14:paraId="601CE3F0" w14:textId="6A95AC9B"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2948" w:type="dxa"/>
            <w:tcBorders>
              <w:top w:val="single" w:sz="4" w:space="0" w:color="auto"/>
              <w:left w:val="single" w:sz="4" w:space="0" w:color="auto"/>
              <w:bottom w:val="single" w:sz="4" w:space="0" w:color="auto"/>
              <w:right w:val="single" w:sz="4" w:space="0" w:color="auto"/>
            </w:tcBorders>
          </w:tcPr>
          <w:p w14:paraId="4F6152D1" w14:textId="1FCF0A35" w:rsidR="005B5EAD" w:rsidRPr="00785C54" w:rsidRDefault="005B5EAD" w:rsidP="00785C54">
            <w:pPr>
              <w:pStyle w:val="Tablebody"/>
              <w:autoSpaceDE w:val="0"/>
              <w:autoSpaceDN w:val="0"/>
              <w:adjustRightInd w:val="0"/>
              <w:jc w:val="both"/>
              <w:rPr>
                <w:szCs w:val="20"/>
              </w:rPr>
            </w:pPr>
            <w:r w:rsidRPr="00785C54">
              <w:rPr>
                <w:szCs w:val="24"/>
              </w:rPr>
              <w:t>Instrument</w:t>
            </w:r>
          </w:p>
        </w:tc>
        <w:tc>
          <w:tcPr>
            <w:tcW w:w="3402" w:type="dxa"/>
            <w:tcBorders>
              <w:top w:val="single" w:sz="4" w:space="0" w:color="auto"/>
              <w:left w:val="single" w:sz="4" w:space="0" w:color="auto"/>
              <w:bottom w:val="single" w:sz="4" w:space="0" w:color="auto"/>
            </w:tcBorders>
          </w:tcPr>
          <w:p w14:paraId="63B2F397" w14:textId="13E21CFF" w:rsidR="005B5EAD" w:rsidRPr="00785C54" w:rsidRDefault="005B5EAD" w:rsidP="00785C54">
            <w:pPr>
              <w:pStyle w:val="Tablebody"/>
              <w:autoSpaceDE w:val="0"/>
              <w:autoSpaceDN w:val="0"/>
              <w:adjustRightInd w:val="0"/>
              <w:jc w:val="both"/>
              <w:rPr>
                <w:szCs w:val="20"/>
              </w:rPr>
            </w:pPr>
            <w:r w:rsidRPr="00785C54">
              <w:rPr>
                <w:szCs w:val="24"/>
              </w:rPr>
              <w:t>Balance</w:t>
            </w:r>
          </w:p>
        </w:tc>
      </w:tr>
      <w:tr w:rsidR="005B5EAD" w:rsidRPr="00785C54" w14:paraId="322AB71E" w14:textId="77777777" w:rsidTr="008F6841">
        <w:trPr>
          <w:jc w:val="center"/>
        </w:trPr>
        <w:tc>
          <w:tcPr>
            <w:tcW w:w="3402" w:type="dxa"/>
            <w:tcBorders>
              <w:top w:val="single" w:sz="4" w:space="0" w:color="auto"/>
              <w:bottom w:val="single" w:sz="12" w:space="0" w:color="auto"/>
              <w:right w:val="single" w:sz="4" w:space="0" w:color="auto"/>
            </w:tcBorders>
          </w:tcPr>
          <w:p w14:paraId="700B38EF" w14:textId="659D14B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2948" w:type="dxa"/>
            <w:tcBorders>
              <w:top w:val="single" w:sz="4" w:space="0" w:color="auto"/>
              <w:left w:val="single" w:sz="4" w:space="0" w:color="auto"/>
              <w:bottom w:val="single" w:sz="12" w:space="0" w:color="auto"/>
              <w:right w:val="single" w:sz="4" w:space="0" w:color="auto"/>
            </w:tcBorders>
          </w:tcPr>
          <w:p w14:paraId="7994128B" w14:textId="39B2A723" w:rsidR="005B5EAD" w:rsidRPr="00785C54" w:rsidRDefault="005B5EAD" w:rsidP="00785C54">
            <w:pPr>
              <w:pStyle w:val="Tablebody"/>
              <w:autoSpaceDE w:val="0"/>
              <w:autoSpaceDN w:val="0"/>
              <w:adjustRightInd w:val="0"/>
              <w:jc w:val="both"/>
              <w:rPr>
                <w:szCs w:val="20"/>
              </w:rPr>
            </w:pPr>
            <w:r w:rsidRPr="00785C54">
              <w:rPr>
                <w:szCs w:val="24"/>
              </w:rPr>
              <w:t>Measurand</w:t>
            </w:r>
          </w:p>
        </w:tc>
        <w:tc>
          <w:tcPr>
            <w:tcW w:w="3402" w:type="dxa"/>
            <w:tcBorders>
              <w:top w:val="single" w:sz="4" w:space="0" w:color="auto"/>
              <w:left w:val="single" w:sz="4" w:space="0" w:color="auto"/>
              <w:bottom w:val="single" w:sz="12" w:space="0" w:color="auto"/>
            </w:tcBorders>
          </w:tcPr>
          <w:p w14:paraId="40986A16" w14:textId="572CBFBB" w:rsidR="005B5EAD" w:rsidRPr="00785C54" w:rsidRDefault="005B5EAD" w:rsidP="00785C54">
            <w:pPr>
              <w:pStyle w:val="Tablebody"/>
              <w:autoSpaceDE w:val="0"/>
              <w:autoSpaceDN w:val="0"/>
              <w:adjustRightInd w:val="0"/>
              <w:jc w:val="both"/>
              <w:rPr>
                <w:szCs w:val="20"/>
              </w:rPr>
            </w:pPr>
            <w:r w:rsidRPr="00785C54">
              <w:rPr>
                <w:szCs w:val="24"/>
              </w:rPr>
              <w:t>Mass</w:t>
            </w:r>
          </w:p>
        </w:tc>
      </w:tr>
    </w:tbl>
    <w:p w14:paraId="7AFCBE58" w14:textId="76962576" w:rsidR="005B5EAD" w:rsidRPr="00785C54" w:rsidRDefault="005B5EAD" w:rsidP="00785C54">
      <w:pPr>
        <w:pStyle w:val="a2"/>
        <w:tabs>
          <w:tab w:val="left" w:pos="360"/>
        </w:tabs>
        <w:autoSpaceDE w:val="0"/>
        <w:autoSpaceDN w:val="0"/>
        <w:adjustRightInd w:val="0"/>
        <w:rPr>
          <w:szCs w:val="24"/>
        </w:rPr>
      </w:pPr>
      <w:r w:rsidRPr="00785C54">
        <w:rPr>
          <w:szCs w:val="24"/>
        </w:rPr>
        <w:t>Earth science simulations</w:t>
      </w:r>
    </w:p>
    <w:p w14:paraId="4D1F3CFD" w14:textId="77777777" w:rsidR="005B5EAD" w:rsidRPr="00785C54" w:rsidRDefault="005B5EAD" w:rsidP="00785C54">
      <w:pPr>
        <w:pStyle w:val="Tabletitle"/>
        <w:autoSpaceDE w:val="0"/>
        <w:autoSpaceDN w:val="0"/>
        <w:adjustRightInd w:val="0"/>
        <w:outlineLvl w:val="0"/>
        <w:rPr>
          <w:szCs w:val="24"/>
        </w:rPr>
      </w:pPr>
      <w:r w:rsidRPr="00785C54">
        <w:rPr>
          <w:szCs w:val="24"/>
        </w:rPr>
        <w:t>Table B.3 — Earth science simulations</w:t>
      </w:r>
    </w:p>
    <w:tbl>
      <w:tblPr>
        <w:tblW w:w="9752"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7"/>
        <w:gridCol w:w="4095"/>
      </w:tblGrid>
      <w:tr w:rsidR="005B5EAD" w:rsidRPr="00785C54" w14:paraId="02E06B9C" w14:textId="77777777" w:rsidTr="008F6841">
        <w:trPr>
          <w:jc w:val="center"/>
        </w:trPr>
        <w:tc>
          <w:tcPr>
            <w:tcW w:w="5657" w:type="dxa"/>
            <w:tcBorders>
              <w:top w:val="single" w:sz="12" w:space="0" w:color="auto"/>
              <w:bottom w:val="single" w:sz="12" w:space="0" w:color="auto"/>
              <w:right w:val="single" w:sz="4" w:space="0" w:color="auto"/>
            </w:tcBorders>
          </w:tcPr>
          <w:p w14:paraId="6835F536" w14:textId="1FA5B16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95" w:type="dxa"/>
            <w:tcBorders>
              <w:top w:val="single" w:sz="12" w:space="0" w:color="auto"/>
              <w:left w:val="single" w:sz="4" w:space="0" w:color="auto"/>
              <w:bottom w:val="single" w:sz="12" w:space="0" w:color="auto"/>
            </w:tcBorders>
          </w:tcPr>
          <w:p w14:paraId="790D00B0" w14:textId="328B306D" w:rsidR="005B5EAD" w:rsidRPr="00785C54" w:rsidRDefault="005B5EAD" w:rsidP="00785C54">
            <w:pPr>
              <w:pStyle w:val="Tableheader"/>
              <w:autoSpaceDE w:val="0"/>
              <w:autoSpaceDN w:val="0"/>
              <w:adjustRightInd w:val="0"/>
              <w:jc w:val="center"/>
              <w:rPr>
                <w:b/>
                <w:bCs/>
                <w:szCs w:val="20"/>
              </w:rPr>
            </w:pPr>
            <w:r w:rsidRPr="00785C54">
              <w:rPr>
                <w:b/>
                <w:szCs w:val="24"/>
              </w:rPr>
              <w:t>Earth science</w:t>
            </w:r>
          </w:p>
        </w:tc>
      </w:tr>
      <w:tr w:rsidR="005B5EAD" w:rsidRPr="00785C54" w14:paraId="15F34268" w14:textId="77777777" w:rsidTr="008F6841">
        <w:trPr>
          <w:jc w:val="center"/>
        </w:trPr>
        <w:tc>
          <w:tcPr>
            <w:tcW w:w="5657" w:type="dxa"/>
            <w:tcBorders>
              <w:top w:val="single" w:sz="12" w:space="0" w:color="auto"/>
              <w:bottom w:val="single" w:sz="4" w:space="0" w:color="auto"/>
              <w:right w:val="single" w:sz="4" w:space="0" w:color="auto"/>
            </w:tcBorders>
          </w:tcPr>
          <w:p w14:paraId="768CE2F6" w14:textId="2B2D7789"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095" w:type="dxa"/>
            <w:tcBorders>
              <w:top w:val="single" w:sz="12" w:space="0" w:color="auto"/>
              <w:left w:val="single" w:sz="4" w:space="0" w:color="auto"/>
              <w:bottom w:val="single" w:sz="4" w:space="0" w:color="auto"/>
            </w:tcBorders>
          </w:tcPr>
          <w:p w14:paraId="15EBE66B" w14:textId="10F70A35" w:rsidR="005B5EAD" w:rsidRPr="00785C54" w:rsidRDefault="005B5EAD" w:rsidP="00785C54">
            <w:pPr>
              <w:pStyle w:val="Tablebody"/>
              <w:autoSpaceDE w:val="0"/>
              <w:autoSpaceDN w:val="0"/>
              <w:adjustRightInd w:val="0"/>
              <w:jc w:val="both"/>
              <w:rPr>
                <w:szCs w:val="20"/>
              </w:rPr>
            </w:pPr>
            <w:r w:rsidRPr="00785C54">
              <w:rPr>
                <w:szCs w:val="24"/>
              </w:rPr>
              <w:t>A model or field</w:t>
            </w:r>
          </w:p>
        </w:tc>
      </w:tr>
      <w:tr w:rsidR="005B5EAD" w:rsidRPr="00785C54" w14:paraId="6BC501D8" w14:textId="77777777" w:rsidTr="008F6841">
        <w:trPr>
          <w:jc w:val="center"/>
        </w:trPr>
        <w:tc>
          <w:tcPr>
            <w:tcW w:w="5657" w:type="dxa"/>
            <w:tcBorders>
              <w:top w:val="single" w:sz="4" w:space="0" w:color="auto"/>
              <w:bottom w:val="single" w:sz="4" w:space="0" w:color="auto"/>
              <w:right w:val="single" w:sz="4" w:space="0" w:color="auto"/>
            </w:tcBorders>
          </w:tcPr>
          <w:p w14:paraId="304757B7" w14:textId="2405D640"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95" w:type="dxa"/>
            <w:tcBorders>
              <w:top w:val="single" w:sz="4" w:space="0" w:color="auto"/>
              <w:left w:val="single" w:sz="4" w:space="0" w:color="auto"/>
              <w:bottom w:val="single" w:sz="4" w:space="0" w:color="auto"/>
            </w:tcBorders>
          </w:tcPr>
          <w:p w14:paraId="3BFCC958" w14:textId="7E9BFCF2" w:rsidR="005B5EAD" w:rsidRPr="00785C54" w:rsidRDefault="005B5EAD" w:rsidP="00785C54">
            <w:pPr>
              <w:pStyle w:val="Tablebody"/>
              <w:autoSpaceDE w:val="0"/>
              <w:autoSpaceDN w:val="0"/>
              <w:adjustRightInd w:val="0"/>
              <w:jc w:val="both"/>
              <w:rPr>
                <w:szCs w:val="20"/>
              </w:rPr>
            </w:pPr>
            <w:r w:rsidRPr="00785C54">
              <w:rPr>
                <w:szCs w:val="24"/>
              </w:rPr>
              <w:t>Variable, parameter</w:t>
            </w:r>
          </w:p>
        </w:tc>
      </w:tr>
      <w:tr w:rsidR="005B5EAD" w:rsidRPr="00785C54" w14:paraId="12A5EA83" w14:textId="77777777" w:rsidTr="008F6841">
        <w:trPr>
          <w:jc w:val="center"/>
        </w:trPr>
        <w:tc>
          <w:tcPr>
            <w:tcW w:w="5657" w:type="dxa"/>
            <w:tcBorders>
              <w:top w:val="single" w:sz="4" w:space="0" w:color="auto"/>
              <w:bottom w:val="single" w:sz="4" w:space="0" w:color="auto"/>
              <w:right w:val="single" w:sz="4" w:space="0" w:color="auto"/>
            </w:tcBorders>
          </w:tcPr>
          <w:p w14:paraId="7FE4A33E" w14:textId="0CB95841"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095" w:type="dxa"/>
            <w:tcBorders>
              <w:top w:val="single" w:sz="4" w:space="0" w:color="auto"/>
              <w:left w:val="single" w:sz="4" w:space="0" w:color="auto"/>
              <w:bottom w:val="single" w:sz="4" w:space="0" w:color="auto"/>
            </w:tcBorders>
          </w:tcPr>
          <w:p w14:paraId="01577165" w14:textId="35F79967" w:rsidR="005B5EAD" w:rsidRPr="00785C54" w:rsidRDefault="005B5EAD" w:rsidP="00785C54">
            <w:pPr>
              <w:pStyle w:val="Tablebody"/>
              <w:autoSpaceDE w:val="0"/>
              <w:autoSpaceDN w:val="0"/>
              <w:adjustRightInd w:val="0"/>
              <w:jc w:val="both"/>
              <w:rPr>
                <w:szCs w:val="20"/>
              </w:rPr>
            </w:pPr>
            <w:r w:rsidRPr="00785C54">
              <w:rPr>
                <w:szCs w:val="24"/>
              </w:rPr>
              <w:t>Section, swath, volume, grid</w:t>
            </w:r>
          </w:p>
        </w:tc>
      </w:tr>
      <w:tr w:rsidR="005B5EAD" w:rsidRPr="00785C54" w14:paraId="52453376" w14:textId="77777777" w:rsidTr="008F6841">
        <w:trPr>
          <w:jc w:val="center"/>
        </w:trPr>
        <w:tc>
          <w:tcPr>
            <w:tcW w:w="5657" w:type="dxa"/>
            <w:tcBorders>
              <w:top w:val="single" w:sz="4" w:space="0" w:color="auto"/>
              <w:bottom w:val="single" w:sz="4" w:space="0" w:color="auto"/>
              <w:right w:val="single" w:sz="4" w:space="0" w:color="auto"/>
            </w:tcBorders>
          </w:tcPr>
          <w:p w14:paraId="02226DA0" w14:textId="0E3030F0"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095" w:type="dxa"/>
            <w:tcBorders>
              <w:top w:val="single" w:sz="4" w:space="0" w:color="auto"/>
              <w:left w:val="single" w:sz="4" w:space="0" w:color="auto"/>
              <w:bottom w:val="single" w:sz="4" w:space="0" w:color="auto"/>
            </w:tcBorders>
          </w:tcPr>
          <w:p w14:paraId="7DD43D6B" w14:textId="0FCD5917"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0B2D74FF" w14:textId="77777777" w:rsidTr="008F6841">
        <w:trPr>
          <w:jc w:val="center"/>
        </w:trPr>
        <w:tc>
          <w:tcPr>
            <w:tcW w:w="5657" w:type="dxa"/>
            <w:tcBorders>
              <w:top w:val="single" w:sz="4" w:space="0" w:color="auto"/>
              <w:bottom w:val="single" w:sz="4" w:space="0" w:color="auto"/>
              <w:right w:val="single" w:sz="4" w:space="0" w:color="auto"/>
            </w:tcBorders>
          </w:tcPr>
          <w:p w14:paraId="43D4194C" w14:textId="255CEF0D"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095" w:type="dxa"/>
            <w:tcBorders>
              <w:top w:val="single" w:sz="4" w:space="0" w:color="auto"/>
              <w:left w:val="single" w:sz="4" w:space="0" w:color="auto"/>
              <w:bottom w:val="single" w:sz="4" w:space="0" w:color="auto"/>
            </w:tcBorders>
          </w:tcPr>
          <w:p w14:paraId="3ADB53DF" w14:textId="031DC8AE" w:rsidR="005B5EAD" w:rsidRPr="00785C54" w:rsidRDefault="005B5EAD" w:rsidP="00785C54">
            <w:pPr>
              <w:pStyle w:val="Tablebody"/>
              <w:autoSpaceDE w:val="0"/>
              <w:autoSpaceDN w:val="0"/>
              <w:adjustRightInd w:val="0"/>
              <w:jc w:val="both"/>
              <w:rPr>
                <w:szCs w:val="20"/>
              </w:rPr>
            </w:pPr>
            <w:r w:rsidRPr="00785C54">
              <w:rPr>
                <w:szCs w:val="24"/>
              </w:rPr>
              <w:t>Atmosphere, ocean, solid earth</w:t>
            </w:r>
          </w:p>
        </w:tc>
      </w:tr>
      <w:tr w:rsidR="005B5EAD" w:rsidRPr="00785C54" w14:paraId="395EDF99" w14:textId="77777777" w:rsidTr="008F6841">
        <w:trPr>
          <w:jc w:val="center"/>
        </w:trPr>
        <w:tc>
          <w:tcPr>
            <w:tcW w:w="5657" w:type="dxa"/>
            <w:tcBorders>
              <w:top w:val="single" w:sz="4" w:space="0" w:color="auto"/>
              <w:bottom w:val="single" w:sz="4" w:space="0" w:color="auto"/>
              <w:right w:val="single" w:sz="4" w:space="0" w:color="auto"/>
            </w:tcBorders>
          </w:tcPr>
          <w:p w14:paraId="69EE0C16" w14:textId="6CA4090E"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095" w:type="dxa"/>
            <w:tcBorders>
              <w:top w:val="single" w:sz="4" w:space="0" w:color="auto"/>
              <w:left w:val="single" w:sz="4" w:space="0" w:color="auto"/>
              <w:bottom w:val="single" w:sz="4" w:space="0" w:color="auto"/>
            </w:tcBorders>
          </w:tcPr>
          <w:p w14:paraId="6C52A3B2" w14:textId="0EFBF577" w:rsidR="005B5EAD" w:rsidRPr="00785C54" w:rsidRDefault="005B5EAD" w:rsidP="00785C54">
            <w:pPr>
              <w:pStyle w:val="Tablebody"/>
              <w:autoSpaceDE w:val="0"/>
              <w:autoSpaceDN w:val="0"/>
              <w:adjustRightInd w:val="0"/>
              <w:jc w:val="both"/>
              <w:rPr>
                <w:szCs w:val="20"/>
              </w:rPr>
            </w:pPr>
            <w:r w:rsidRPr="00785C54">
              <w:rPr>
                <w:szCs w:val="24"/>
              </w:rPr>
              <w:t>Earth process simulator</w:t>
            </w:r>
          </w:p>
        </w:tc>
      </w:tr>
      <w:tr w:rsidR="005B5EAD" w:rsidRPr="00785C54" w14:paraId="6F961728" w14:textId="77777777" w:rsidTr="008F6841">
        <w:trPr>
          <w:jc w:val="center"/>
        </w:trPr>
        <w:tc>
          <w:tcPr>
            <w:tcW w:w="5657" w:type="dxa"/>
            <w:tcBorders>
              <w:top w:val="single" w:sz="4" w:space="0" w:color="auto"/>
              <w:bottom w:val="single" w:sz="4" w:space="0" w:color="auto"/>
              <w:right w:val="single" w:sz="4" w:space="0" w:color="auto"/>
            </w:tcBorders>
          </w:tcPr>
          <w:p w14:paraId="07B4B4D8" w14:textId="6818183A"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95" w:type="dxa"/>
            <w:tcBorders>
              <w:top w:val="single" w:sz="4" w:space="0" w:color="auto"/>
              <w:left w:val="single" w:sz="4" w:space="0" w:color="auto"/>
              <w:bottom w:val="single" w:sz="4" w:space="0" w:color="auto"/>
            </w:tcBorders>
          </w:tcPr>
          <w:p w14:paraId="3A8A8827" w14:textId="3ED2F0B7" w:rsidR="005B5EAD" w:rsidRPr="00785C54" w:rsidRDefault="005B5EAD" w:rsidP="00785C54">
            <w:pPr>
              <w:pStyle w:val="Tablebody"/>
              <w:autoSpaceDE w:val="0"/>
              <w:autoSpaceDN w:val="0"/>
              <w:adjustRightInd w:val="0"/>
              <w:jc w:val="both"/>
              <w:rPr>
                <w:szCs w:val="20"/>
              </w:rPr>
            </w:pPr>
            <w:r w:rsidRPr="00785C54">
              <w:rPr>
                <w:szCs w:val="24"/>
              </w:rPr>
              <w:t>Future date (forecasts), past date (hindcasts)</w:t>
            </w:r>
          </w:p>
        </w:tc>
      </w:tr>
      <w:tr w:rsidR="005B5EAD" w:rsidRPr="00785C54" w14:paraId="52BF6602" w14:textId="77777777" w:rsidTr="008F6841">
        <w:trPr>
          <w:jc w:val="center"/>
        </w:trPr>
        <w:tc>
          <w:tcPr>
            <w:tcW w:w="5657" w:type="dxa"/>
            <w:tcBorders>
              <w:top w:val="single" w:sz="4" w:space="0" w:color="auto"/>
              <w:bottom w:val="single" w:sz="4" w:space="0" w:color="auto"/>
              <w:right w:val="single" w:sz="4" w:space="0" w:color="auto"/>
            </w:tcBorders>
          </w:tcPr>
          <w:p w14:paraId="6C03554F" w14:textId="4394C3A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095" w:type="dxa"/>
            <w:tcBorders>
              <w:top w:val="single" w:sz="4" w:space="0" w:color="auto"/>
              <w:left w:val="single" w:sz="4" w:space="0" w:color="auto"/>
              <w:bottom w:val="single" w:sz="4" w:space="0" w:color="auto"/>
            </w:tcBorders>
          </w:tcPr>
          <w:p w14:paraId="56ECBA99" w14:textId="63531B46" w:rsidR="005B5EAD" w:rsidRPr="00785C54" w:rsidRDefault="005B5EAD" w:rsidP="00785C54">
            <w:pPr>
              <w:pStyle w:val="Tablebody"/>
              <w:autoSpaceDE w:val="0"/>
              <w:autoSpaceDN w:val="0"/>
              <w:adjustRightInd w:val="0"/>
              <w:jc w:val="both"/>
              <w:rPr>
                <w:szCs w:val="20"/>
              </w:rPr>
            </w:pPr>
            <w:r w:rsidRPr="00785C54">
              <w:rPr>
                <w:szCs w:val="24"/>
              </w:rPr>
              <w:t>Simulator execution date</w:t>
            </w:r>
          </w:p>
        </w:tc>
      </w:tr>
      <w:tr w:rsidR="005B5EAD" w:rsidRPr="00785C54" w14:paraId="5FDEFCC6" w14:textId="77777777" w:rsidTr="008F6841">
        <w:trPr>
          <w:jc w:val="center"/>
        </w:trPr>
        <w:tc>
          <w:tcPr>
            <w:tcW w:w="5657" w:type="dxa"/>
            <w:tcBorders>
              <w:top w:val="single" w:sz="4" w:space="0" w:color="auto"/>
              <w:bottom w:val="single" w:sz="12" w:space="0" w:color="auto"/>
              <w:right w:val="single" w:sz="4" w:space="0" w:color="auto"/>
            </w:tcBorders>
          </w:tcPr>
          <w:p w14:paraId="13B9402F" w14:textId="31E781EB"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095" w:type="dxa"/>
            <w:tcBorders>
              <w:top w:val="single" w:sz="4" w:space="0" w:color="auto"/>
              <w:left w:val="single" w:sz="4" w:space="0" w:color="auto"/>
              <w:bottom w:val="single" w:sz="12" w:space="0" w:color="auto"/>
            </w:tcBorders>
          </w:tcPr>
          <w:p w14:paraId="44DFFC4D" w14:textId="2E9D9399" w:rsidR="005B5EAD" w:rsidRPr="00785C54" w:rsidRDefault="005B5EAD" w:rsidP="00785C54">
            <w:pPr>
              <w:pStyle w:val="Tablebody"/>
              <w:autoSpaceDE w:val="0"/>
              <w:autoSpaceDN w:val="0"/>
              <w:adjustRightInd w:val="0"/>
              <w:jc w:val="both"/>
              <w:rPr>
                <w:szCs w:val="20"/>
              </w:rPr>
            </w:pPr>
            <w:r w:rsidRPr="00785C54">
              <w:rPr>
                <w:szCs w:val="24"/>
              </w:rPr>
              <w:t>Period when result is intended to be used</w:t>
            </w:r>
          </w:p>
        </w:tc>
      </w:tr>
    </w:tbl>
    <w:p w14:paraId="3436AC37" w14:textId="4A4D2CCD" w:rsidR="005B5EAD" w:rsidRPr="00785C54" w:rsidRDefault="005B5EAD" w:rsidP="00785C54">
      <w:pPr>
        <w:pStyle w:val="a2"/>
        <w:tabs>
          <w:tab w:val="left" w:pos="360"/>
        </w:tabs>
        <w:autoSpaceDE w:val="0"/>
        <w:autoSpaceDN w:val="0"/>
        <w:adjustRightInd w:val="0"/>
        <w:rPr>
          <w:szCs w:val="24"/>
        </w:rPr>
      </w:pPr>
      <w:r w:rsidRPr="00785C54">
        <w:rPr>
          <w:szCs w:val="24"/>
        </w:rPr>
        <w:t>Assay/Chemistry</w:t>
      </w:r>
    </w:p>
    <w:p w14:paraId="307979F8" w14:textId="77777777" w:rsidR="005B5EAD" w:rsidRPr="00785C54" w:rsidRDefault="005B5EAD" w:rsidP="00785C54">
      <w:pPr>
        <w:pStyle w:val="Tabletitle"/>
        <w:autoSpaceDE w:val="0"/>
        <w:autoSpaceDN w:val="0"/>
        <w:adjustRightInd w:val="0"/>
        <w:outlineLvl w:val="0"/>
        <w:rPr>
          <w:szCs w:val="24"/>
        </w:rPr>
      </w:pPr>
      <w:r w:rsidRPr="00785C54">
        <w:rPr>
          <w:szCs w:val="24"/>
        </w:rPr>
        <w:t>Table B.4 — Assay/Chemistry</w:t>
      </w:r>
    </w:p>
    <w:tbl>
      <w:tblPr>
        <w:tblW w:w="9766"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55"/>
        <w:gridCol w:w="4111"/>
      </w:tblGrid>
      <w:tr w:rsidR="005B5EAD" w:rsidRPr="00785C54" w14:paraId="428D3CEA" w14:textId="77777777" w:rsidTr="008F6841">
        <w:trPr>
          <w:jc w:val="center"/>
        </w:trPr>
        <w:tc>
          <w:tcPr>
            <w:tcW w:w="5655" w:type="dxa"/>
            <w:tcBorders>
              <w:top w:val="single" w:sz="12" w:space="0" w:color="auto"/>
              <w:bottom w:val="single" w:sz="12" w:space="0" w:color="auto"/>
              <w:right w:val="single" w:sz="4" w:space="0" w:color="auto"/>
            </w:tcBorders>
          </w:tcPr>
          <w:p w14:paraId="6E34F27A" w14:textId="4E9D7749"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11" w:type="dxa"/>
            <w:tcBorders>
              <w:top w:val="single" w:sz="12" w:space="0" w:color="auto"/>
              <w:left w:val="single" w:sz="4" w:space="0" w:color="auto"/>
              <w:bottom w:val="single" w:sz="12" w:space="0" w:color="auto"/>
            </w:tcBorders>
          </w:tcPr>
          <w:p w14:paraId="004718C0" w14:textId="79AB4EB0" w:rsidR="005B5EAD" w:rsidRPr="00785C54" w:rsidRDefault="005B5EAD" w:rsidP="00785C54">
            <w:pPr>
              <w:pStyle w:val="Tableheader"/>
              <w:autoSpaceDE w:val="0"/>
              <w:autoSpaceDN w:val="0"/>
              <w:adjustRightInd w:val="0"/>
              <w:jc w:val="center"/>
              <w:rPr>
                <w:b/>
                <w:bCs/>
                <w:szCs w:val="20"/>
              </w:rPr>
            </w:pPr>
            <w:r w:rsidRPr="00785C54">
              <w:rPr>
                <w:b/>
                <w:szCs w:val="24"/>
              </w:rPr>
              <w:t>Geochemistry</w:t>
            </w:r>
          </w:p>
        </w:tc>
      </w:tr>
      <w:tr w:rsidR="005B5EAD" w:rsidRPr="00785C54" w14:paraId="40DB4889" w14:textId="77777777" w:rsidTr="008F6841">
        <w:trPr>
          <w:jc w:val="center"/>
        </w:trPr>
        <w:tc>
          <w:tcPr>
            <w:tcW w:w="5655" w:type="dxa"/>
            <w:tcBorders>
              <w:top w:val="single" w:sz="12" w:space="0" w:color="auto"/>
              <w:bottom w:val="single" w:sz="4" w:space="0" w:color="auto"/>
              <w:right w:val="single" w:sz="4" w:space="0" w:color="auto"/>
            </w:tcBorders>
          </w:tcPr>
          <w:p w14:paraId="3F66BB92" w14:textId="4AB8C0C4"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111" w:type="dxa"/>
            <w:tcBorders>
              <w:top w:val="single" w:sz="12" w:space="0" w:color="auto"/>
              <w:left w:val="single" w:sz="4" w:space="0" w:color="auto"/>
              <w:bottom w:val="single" w:sz="4" w:space="0" w:color="auto"/>
            </w:tcBorders>
          </w:tcPr>
          <w:p w14:paraId="63369ABE" w14:textId="6642DBBE" w:rsidR="005B5EAD" w:rsidRPr="00785C54" w:rsidRDefault="005B5EAD" w:rsidP="00785C54">
            <w:pPr>
              <w:pStyle w:val="Tablebody"/>
              <w:autoSpaceDE w:val="0"/>
              <w:autoSpaceDN w:val="0"/>
              <w:adjustRightInd w:val="0"/>
              <w:jc w:val="both"/>
              <w:rPr>
                <w:szCs w:val="20"/>
              </w:rPr>
            </w:pPr>
            <w:r w:rsidRPr="00785C54">
              <w:rPr>
                <w:szCs w:val="24"/>
              </w:rPr>
              <w:t>Sample</w:t>
            </w:r>
          </w:p>
        </w:tc>
      </w:tr>
      <w:tr w:rsidR="005B5EAD" w:rsidRPr="00785C54" w14:paraId="280495DB" w14:textId="77777777" w:rsidTr="008F6841">
        <w:trPr>
          <w:jc w:val="center"/>
        </w:trPr>
        <w:tc>
          <w:tcPr>
            <w:tcW w:w="5655" w:type="dxa"/>
            <w:tcBorders>
              <w:top w:val="single" w:sz="4" w:space="0" w:color="auto"/>
              <w:bottom w:val="single" w:sz="4" w:space="0" w:color="auto"/>
              <w:right w:val="single" w:sz="4" w:space="0" w:color="auto"/>
            </w:tcBorders>
          </w:tcPr>
          <w:p w14:paraId="377A7D9F" w14:textId="302A1D3B"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111" w:type="dxa"/>
            <w:tcBorders>
              <w:top w:val="single" w:sz="4" w:space="0" w:color="auto"/>
              <w:left w:val="single" w:sz="4" w:space="0" w:color="auto"/>
              <w:bottom w:val="single" w:sz="4" w:space="0" w:color="auto"/>
            </w:tcBorders>
          </w:tcPr>
          <w:p w14:paraId="71320C08" w14:textId="4A4FC202"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r w:rsidR="005B5EAD" w:rsidRPr="00785C54" w14:paraId="0940834A" w14:textId="77777777" w:rsidTr="008F6841">
        <w:trPr>
          <w:jc w:val="center"/>
        </w:trPr>
        <w:tc>
          <w:tcPr>
            <w:tcW w:w="5655" w:type="dxa"/>
            <w:tcBorders>
              <w:top w:val="single" w:sz="4" w:space="0" w:color="auto"/>
              <w:bottom w:val="single" w:sz="4" w:space="0" w:color="auto"/>
              <w:right w:val="single" w:sz="4" w:space="0" w:color="auto"/>
            </w:tcBorders>
          </w:tcPr>
          <w:p w14:paraId="52F5AB47" w14:textId="6E9DC0F0"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111" w:type="dxa"/>
            <w:tcBorders>
              <w:top w:val="single" w:sz="4" w:space="0" w:color="auto"/>
              <w:left w:val="single" w:sz="4" w:space="0" w:color="auto"/>
              <w:bottom w:val="single" w:sz="4" w:space="0" w:color="auto"/>
            </w:tcBorders>
          </w:tcPr>
          <w:p w14:paraId="35B8AFE4" w14:textId="4F6C31DA" w:rsidR="005B5EAD" w:rsidRPr="00785C54" w:rsidRDefault="005B5EAD" w:rsidP="00785C54">
            <w:pPr>
              <w:pStyle w:val="Tablebody"/>
              <w:autoSpaceDE w:val="0"/>
              <w:autoSpaceDN w:val="0"/>
              <w:adjustRightInd w:val="0"/>
              <w:jc w:val="both"/>
              <w:rPr>
                <w:szCs w:val="20"/>
              </w:rPr>
            </w:pPr>
            <w:r w:rsidRPr="00785C54">
              <w:rPr>
                <w:szCs w:val="24"/>
              </w:rPr>
              <w:t>Pulp, separation</w:t>
            </w:r>
          </w:p>
        </w:tc>
      </w:tr>
      <w:tr w:rsidR="005B5EAD" w:rsidRPr="00785C54" w14:paraId="7FC992C9" w14:textId="77777777" w:rsidTr="008F6841">
        <w:trPr>
          <w:jc w:val="center"/>
        </w:trPr>
        <w:tc>
          <w:tcPr>
            <w:tcW w:w="5655" w:type="dxa"/>
            <w:tcBorders>
              <w:top w:val="single" w:sz="4" w:space="0" w:color="auto"/>
              <w:bottom w:val="single" w:sz="4" w:space="0" w:color="auto"/>
              <w:right w:val="single" w:sz="4" w:space="0" w:color="auto"/>
            </w:tcBorders>
          </w:tcPr>
          <w:p w14:paraId="0AF96FF9" w14:textId="55AB024B"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111" w:type="dxa"/>
            <w:tcBorders>
              <w:top w:val="single" w:sz="4" w:space="0" w:color="auto"/>
              <w:left w:val="single" w:sz="4" w:space="0" w:color="auto"/>
              <w:bottom w:val="single" w:sz="4" w:space="0" w:color="auto"/>
            </w:tcBorders>
          </w:tcPr>
          <w:p w14:paraId="1E495EE1" w14:textId="4C78A23A"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582A7DE0" w14:textId="77777777" w:rsidTr="008F6841">
        <w:trPr>
          <w:jc w:val="center"/>
        </w:trPr>
        <w:tc>
          <w:tcPr>
            <w:tcW w:w="5655" w:type="dxa"/>
            <w:tcBorders>
              <w:top w:val="single" w:sz="4" w:space="0" w:color="auto"/>
              <w:bottom w:val="single" w:sz="4" w:space="0" w:color="auto"/>
              <w:right w:val="single" w:sz="4" w:space="0" w:color="auto"/>
            </w:tcBorders>
          </w:tcPr>
          <w:p w14:paraId="731119EF" w14:textId="07CDCED4"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111" w:type="dxa"/>
            <w:tcBorders>
              <w:top w:val="single" w:sz="4" w:space="0" w:color="auto"/>
              <w:left w:val="single" w:sz="4" w:space="0" w:color="auto"/>
              <w:bottom w:val="single" w:sz="4" w:space="0" w:color="auto"/>
            </w:tcBorders>
          </w:tcPr>
          <w:p w14:paraId="721CDBD5" w14:textId="541BBD3D"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42F93B79" w14:textId="77777777" w:rsidTr="008F6841">
        <w:trPr>
          <w:jc w:val="center"/>
        </w:trPr>
        <w:tc>
          <w:tcPr>
            <w:tcW w:w="5655" w:type="dxa"/>
            <w:tcBorders>
              <w:top w:val="single" w:sz="4" w:space="0" w:color="auto"/>
              <w:bottom w:val="single" w:sz="4" w:space="0" w:color="auto"/>
              <w:right w:val="single" w:sz="4" w:space="0" w:color="auto"/>
            </w:tcBorders>
          </w:tcPr>
          <w:p w14:paraId="712BF22F" w14:textId="02647831"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111" w:type="dxa"/>
            <w:tcBorders>
              <w:top w:val="single" w:sz="4" w:space="0" w:color="auto"/>
              <w:left w:val="single" w:sz="4" w:space="0" w:color="auto"/>
              <w:bottom w:val="single" w:sz="4" w:space="0" w:color="auto"/>
            </w:tcBorders>
          </w:tcPr>
          <w:p w14:paraId="3DF6DFEC" w14:textId="26E02EDE"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2D8AFAFB" w14:textId="77777777" w:rsidTr="008F6841">
        <w:trPr>
          <w:jc w:val="center"/>
        </w:trPr>
        <w:tc>
          <w:tcPr>
            <w:tcW w:w="5655" w:type="dxa"/>
            <w:tcBorders>
              <w:top w:val="single" w:sz="4" w:space="0" w:color="auto"/>
              <w:bottom w:val="single" w:sz="4" w:space="0" w:color="auto"/>
              <w:right w:val="single" w:sz="4" w:space="0" w:color="auto"/>
            </w:tcBorders>
          </w:tcPr>
          <w:p w14:paraId="6E6B6985" w14:textId="67EA743B"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111" w:type="dxa"/>
            <w:tcBorders>
              <w:top w:val="single" w:sz="4" w:space="0" w:color="auto"/>
              <w:left w:val="single" w:sz="4" w:space="0" w:color="auto"/>
              <w:bottom w:val="single" w:sz="4" w:space="0" w:color="auto"/>
            </w:tcBorders>
          </w:tcPr>
          <w:p w14:paraId="29BC07FB" w14:textId="5643EBF0" w:rsidR="005B5EAD" w:rsidRPr="00785C54" w:rsidRDefault="005B5EAD" w:rsidP="00785C54">
            <w:pPr>
              <w:pStyle w:val="Tablebody"/>
              <w:autoSpaceDE w:val="0"/>
              <w:autoSpaceDN w:val="0"/>
              <w:adjustRightInd w:val="0"/>
              <w:jc w:val="both"/>
              <w:rPr>
                <w:szCs w:val="20"/>
              </w:rPr>
            </w:pPr>
            <w:r w:rsidRPr="00785C54">
              <w:rPr>
                <w:szCs w:val="24"/>
              </w:rPr>
              <w:t>Mass, length</w:t>
            </w:r>
          </w:p>
        </w:tc>
      </w:tr>
      <w:tr w:rsidR="005B5EAD" w:rsidRPr="00785C54" w14:paraId="106582A9" w14:textId="77777777" w:rsidTr="008F6841">
        <w:trPr>
          <w:jc w:val="center"/>
        </w:trPr>
        <w:tc>
          <w:tcPr>
            <w:tcW w:w="5655" w:type="dxa"/>
            <w:tcBorders>
              <w:top w:val="single" w:sz="4" w:space="0" w:color="auto"/>
              <w:bottom w:val="single" w:sz="4" w:space="0" w:color="auto"/>
              <w:right w:val="single" w:sz="4" w:space="0" w:color="auto"/>
            </w:tcBorders>
          </w:tcPr>
          <w:p w14:paraId="47CB3E02" w14:textId="6FB5AD9E"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111" w:type="dxa"/>
            <w:tcBorders>
              <w:top w:val="single" w:sz="4" w:space="0" w:color="auto"/>
              <w:left w:val="single" w:sz="4" w:space="0" w:color="auto"/>
              <w:bottom w:val="single" w:sz="4" w:space="0" w:color="auto"/>
            </w:tcBorders>
          </w:tcPr>
          <w:p w14:paraId="5B16AFDC" w14:textId="4ADBFE5C"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338A8C50" w14:textId="77777777" w:rsidTr="008F6841">
        <w:trPr>
          <w:jc w:val="center"/>
        </w:trPr>
        <w:tc>
          <w:tcPr>
            <w:tcW w:w="5655" w:type="dxa"/>
            <w:tcBorders>
              <w:top w:val="single" w:sz="4" w:space="0" w:color="auto"/>
              <w:bottom w:val="single" w:sz="4" w:space="0" w:color="auto"/>
              <w:right w:val="single" w:sz="4" w:space="0" w:color="auto"/>
            </w:tcBorders>
          </w:tcPr>
          <w:p w14:paraId="21524AEA" w14:textId="08F53E85"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111" w:type="dxa"/>
            <w:tcBorders>
              <w:top w:val="single" w:sz="4" w:space="0" w:color="auto"/>
              <w:left w:val="single" w:sz="4" w:space="0" w:color="auto"/>
              <w:bottom w:val="single" w:sz="4" w:space="0" w:color="auto"/>
            </w:tcBorders>
          </w:tcPr>
          <w:p w14:paraId="6D10AB5A" w14:textId="1641141E"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288536CF" w14:textId="77777777" w:rsidTr="008F6841">
        <w:trPr>
          <w:jc w:val="center"/>
        </w:trPr>
        <w:tc>
          <w:tcPr>
            <w:tcW w:w="5655" w:type="dxa"/>
            <w:tcBorders>
              <w:top w:val="single" w:sz="4" w:space="0" w:color="auto"/>
              <w:bottom w:val="single" w:sz="4" w:space="0" w:color="auto"/>
              <w:right w:val="single" w:sz="4" w:space="0" w:color="auto"/>
            </w:tcBorders>
          </w:tcPr>
          <w:p w14:paraId="6535B333" w14:textId="1C4E3272"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11" w:type="dxa"/>
            <w:tcBorders>
              <w:top w:val="single" w:sz="4" w:space="0" w:color="auto"/>
              <w:left w:val="single" w:sz="4" w:space="0" w:color="auto"/>
              <w:bottom w:val="single" w:sz="4" w:space="0" w:color="auto"/>
            </w:tcBorders>
          </w:tcPr>
          <w:p w14:paraId="58289912" w14:textId="4B6B31E8"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610F447C" w14:textId="77777777" w:rsidTr="008F6841">
        <w:trPr>
          <w:jc w:val="center"/>
        </w:trPr>
        <w:tc>
          <w:tcPr>
            <w:tcW w:w="5655" w:type="dxa"/>
            <w:tcBorders>
              <w:top w:val="single" w:sz="4" w:space="0" w:color="auto"/>
              <w:bottom w:val="single" w:sz="4" w:space="0" w:color="auto"/>
              <w:right w:val="single" w:sz="4" w:space="0" w:color="auto"/>
            </w:tcBorders>
          </w:tcPr>
          <w:p w14:paraId="199472ED" w14:textId="42E084C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11" w:type="dxa"/>
            <w:tcBorders>
              <w:top w:val="single" w:sz="4" w:space="0" w:color="auto"/>
              <w:left w:val="single" w:sz="4" w:space="0" w:color="auto"/>
              <w:bottom w:val="single" w:sz="4" w:space="0" w:color="auto"/>
            </w:tcBorders>
          </w:tcPr>
          <w:p w14:paraId="6F09ABC3" w14:textId="5A90C1C7"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D129AAC" w14:textId="77777777" w:rsidTr="008F6841">
        <w:trPr>
          <w:jc w:val="center"/>
        </w:trPr>
        <w:tc>
          <w:tcPr>
            <w:tcW w:w="5655" w:type="dxa"/>
            <w:tcBorders>
              <w:top w:val="single" w:sz="4" w:space="0" w:color="auto"/>
              <w:bottom w:val="single" w:sz="4" w:space="0" w:color="auto"/>
              <w:right w:val="single" w:sz="4" w:space="0" w:color="auto"/>
            </w:tcBorders>
          </w:tcPr>
          <w:p w14:paraId="21C33193" w14:textId="65C5475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11" w:type="dxa"/>
            <w:tcBorders>
              <w:top w:val="single" w:sz="4" w:space="0" w:color="auto"/>
              <w:left w:val="single" w:sz="4" w:space="0" w:color="auto"/>
              <w:bottom w:val="single" w:sz="4" w:space="0" w:color="auto"/>
            </w:tcBorders>
          </w:tcPr>
          <w:p w14:paraId="585196CA" w14:textId="6BF613A4"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34372ED2" w14:textId="77777777" w:rsidTr="008F6841">
        <w:trPr>
          <w:jc w:val="center"/>
        </w:trPr>
        <w:tc>
          <w:tcPr>
            <w:tcW w:w="5655" w:type="dxa"/>
            <w:tcBorders>
              <w:top w:val="single" w:sz="4" w:space="0" w:color="auto"/>
              <w:bottom w:val="single" w:sz="4" w:space="0" w:color="auto"/>
              <w:right w:val="single" w:sz="4" w:space="0" w:color="auto"/>
            </w:tcBorders>
          </w:tcPr>
          <w:p w14:paraId="5DC4A9C6" w14:textId="7D6D15E6"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11" w:type="dxa"/>
            <w:tcBorders>
              <w:top w:val="single" w:sz="4" w:space="0" w:color="auto"/>
              <w:left w:val="single" w:sz="4" w:space="0" w:color="auto"/>
              <w:bottom w:val="single" w:sz="4" w:space="0" w:color="auto"/>
            </w:tcBorders>
          </w:tcPr>
          <w:p w14:paraId="5CB20358" w14:textId="7C8DF1E5" w:rsidR="005B5EAD" w:rsidRPr="00785C54" w:rsidRDefault="005B5EAD" w:rsidP="00785C54">
            <w:pPr>
              <w:pStyle w:val="Tablebody"/>
              <w:autoSpaceDE w:val="0"/>
              <w:autoSpaceDN w:val="0"/>
              <w:adjustRightInd w:val="0"/>
              <w:jc w:val="both"/>
              <w:rPr>
                <w:szCs w:val="20"/>
              </w:rPr>
            </w:pPr>
            <w:r w:rsidRPr="00785C54">
              <w:rPr>
                <w:szCs w:val="24"/>
              </w:rPr>
              <w:t>Analyte</w:t>
            </w:r>
          </w:p>
        </w:tc>
      </w:tr>
      <w:tr w:rsidR="005B5EAD" w:rsidRPr="00785C54" w14:paraId="143E2D90" w14:textId="77777777" w:rsidTr="008F6841">
        <w:trPr>
          <w:jc w:val="center"/>
        </w:trPr>
        <w:tc>
          <w:tcPr>
            <w:tcW w:w="5655" w:type="dxa"/>
            <w:tcBorders>
              <w:top w:val="single" w:sz="4" w:space="0" w:color="auto"/>
              <w:bottom w:val="single" w:sz="12" w:space="0" w:color="auto"/>
              <w:right w:val="single" w:sz="4" w:space="0" w:color="auto"/>
            </w:tcBorders>
          </w:tcPr>
          <w:p w14:paraId="440BFEB0" w14:textId="5CFA77D0"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11" w:type="dxa"/>
            <w:tcBorders>
              <w:top w:val="single" w:sz="4" w:space="0" w:color="auto"/>
              <w:left w:val="single" w:sz="4" w:space="0" w:color="auto"/>
              <w:bottom w:val="single" w:sz="12" w:space="0" w:color="auto"/>
            </w:tcBorders>
          </w:tcPr>
          <w:p w14:paraId="1B367BF5" w14:textId="1B2F0DE9" w:rsidR="005B5EAD" w:rsidRPr="00785C54" w:rsidRDefault="005B5EAD" w:rsidP="00785C54">
            <w:pPr>
              <w:pStyle w:val="Tablebody"/>
              <w:autoSpaceDE w:val="0"/>
              <w:autoSpaceDN w:val="0"/>
              <w:adjustRightInd w:val="0"/>
              <w:jc w:val="both"/>
              <w:rPr>
                <w:szCs w:val="20"/>
              </w:rPr>
            </w:pPr>
            <w:r w:rsidRPr="00785C54">
              <w:rPr>
                <w:szCs w:val="24"/>
              </w:rPr>
              <w:t>Instrument, analytical process</w:t>
            </w:r>
          </w:p>
        </w:tc>
      </w:tr>
    </w:tbl>
    <w:p w14:paraId="21D2B09D" w14:textId="2CC9A205" w:rsidR="005B5EAD" w:rsidRPr="00785C54" w:rsidRDefault="005B5EAD" w:rsidP="00785C54">
      <w:pPr>
        <w:pStyle w:val="a2"/>
        <w:tabs>
          <w:tab w:val="left" w:pos="360"/>
        </w:tabs>
        <w:autoSpaceDE w:val="0"/>
        <w:autoSpaceDN w:val="0"/>
        <w:adjustRightInd w:val="0"/>
        <w:rPr>
          <w:szCs w:val="24"/>
        </w:rPr>
      </w:pPr>
      <w:r w:rsidRPr="00785C54">
        <w:rPr>
          <w:szCs w:val="24"/>
        </w:rPr>
        <w:t>Geology field observations</w:t>
      </w:r>
    </w:p>
    <w:p w14:paraId="2ACE36A7" w14:textId="77777777" w:rsidR="005B5EAD" w:rsidRPr="00785C54" w:rsidRDefault="005B5EAD" w:rsidP="00785C54">
      <w:pPr>
        <w:pStyle w:val="Tabletitle"/>
        <w:autoSpaceDE w:val="0"/>
        <w:autoSpaceDN w:val="0"/>
        <w:adjustRightInd w:val="0"/>
        <w:outlineLvl w:val="0"/>
        <w:rPr>
          <w:szCs w:val="24"/>
        </w:rPr>
      </w:pPr>
      <w:r w:rsidRPr="00785C54">
        <w:rPr>
          <w:szCs w:val="24"/>
        </w:rPr>
        <w:t>Table B.5 — Geology field observations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000000"/>
          <w:insideV w:val="single" w:sz="6" w:space="0" w:color="000000"/>
        </w:tblBorders>
        <w:tblLayout w:type="fixed"/>
        <w:tblCellMar>
          <w:left w:w="57" w:type="dxa"/>
          <w:right w:w="57" w:type="dxa"/>
        </w:tblCellMar>
        <w:tblLook w:val="0000" w:firstRow="0" w:lastRow="0" w:firstColumn="0" w:lastColumn="0" w:noHBand="0" w:noVBand="0"/>
      </w:tblPr>
      <w:tblGrid>
        <w:gridCol w:w="5669"/>
        <w:gridCol w:w="4082"/>
      </w:tblGrid>
      <w:tr w:rsidR="005B5EAD" w:rsidRPr="00785C54" w14:paraId="1168026D" w14:textId="77777777" w:rsidTr="008F6841">
        <w:trPr>
          <w:jc w:val="center"/>
        </w:trPr>
        <w:tc>
          <w:tcPr>
            <w:tcW w:w="5669" w:type="dxa"/>
            <w:tcBorders>
              <w:top w:val="single" w:sz="12" w:space="0" w:color="auto"/>
              <w:bottom w:val="single" w:sz="12" w:space="0" w:color="auto"/>
              <w:right w:val="single" w:sz="4" w:space="0" w:color="auto"/>
            </w:tcBorders>
          </w:tcPr>
          <w:p w14:paraId="3662A705" w14:textId="655093C6"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082" w:type="dxa"/>
            <w:tcBorders>
              <w:top w:val="single" w:sz="12" w:space="0" w:color="auto"/>
              <w:left w:val="single" w:sz="4" w:space="0" w:color="auto"/>
              <w:bottom w:val="single" w:sz="12" w:space="0" w:color="auto"/>
            </w:tcBorders>
          </w:tcPr>
          <w:p w14:paraId="01AE2903" w14:textId="4B7EC52E" w:rsidR="005B5EAD" w:rsidRPr="00785C54" w:rsidRDefault="005B5EAD" w:rsidP="00785C54">
            <w:pPr>
              <w:pStyle w:val="Tableheader"/>
              <w:autoSpaceDE w:val="0"/>
              <w:autoSpaceDN w:val="0"/>
              <w:adjustRightInd w:val="0"/>
              <w:jc w:val="center"/>
              <w:rPr>
                <w:b/>
                <w:bCs/>
                <w:szCs w:val="20"/>
              </w:rPr>
            </w:pPr>
            <w:r w:rsidRPr="00785C54">
              <w:rPr>
                <w:b/>
                <w:szCs w:val="24"/>
              </w:rPr>
              <w:t>Geology</w:t>
            </w:r>
          </w:p>
        </w:tc>
      </w:tr>
      <w:tr w:rsidR="005B5EAD" w:rsidRPr="00785C54" w14:paraId="3BD5FCFE" w14:textId="77777777" w:rsidTr="008F6841">
        <w:trPr>
          <w:jc w:val="center"/>
        </w:trPr>
        <w:tc>
          <w:tcPr>
            <w:tcW w:w="5669" w:type="dxa"/>
            <w:tcBorders>
              <w:top w:val="single" w:sz="12" w:space="0" w:color="auto"/>
              <w:bottom w:val="single" w:sz="4" w:space="0" w:color="auto"/>
              <w:right w:val="single" w:sz="4" w:space="0" w:color="auto"/>
            </w:tcBorders>
          </w:tcPr>
          <w:p w14:paraId="5E31DB20" w14:textId="4C0599E8"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Observation::proximateFeatureOfInterest:SampleCollection</w:t>
            </w:r>
          </w:p>
        </w:tc>
        <w:tc>
          <w:tcPr>
            <w:tcW w:w="4082" w:type="dxa"/>
            <w:tcBorders>
              <w:top w:val="single" w:sz="12" w:space="0" w:color="auto"/>
              <w:left w:val="single" w:sz="4" w:space="0" w:color="auto"/>
              <w:bottom w:val="single" w:sz="4" w:space="0" w:color="auto"/>
            </w:tcBorders>
          </w:tcPr>
          <w:p w14:paraId="39B04F10" w14:textId="180D4F98" w:rsidR="005B5EAD" w:rsidRPr="00785C54" w:rsidRDefault="005B5EAD" w:rsidP="00785C54">
            <w:pPr>
              <w:pStyle w:val="Tablebody"/>
              <w:autoSpaceDE w:val="0"/>
              <w:autoSpaceDN w:val="0"/>
              <w:adjustRightInd w:val="0"/>
              <w:jc w:val="both"/>
              <w:rPr>
                <w:szCs w:val="20"/>
              </w:rPr>
            </w:pPr>
            <w:r w:rsidRPr="00785C54">
              <w:rPr>
                <w:szCs w:val="24"/>
              </w:rPr>
              <w:t>Outcrop</w:t>
            </w:r>
          </w:p>
        </w:tc>
      </w:tr>
      <w:tr w:rsidR="005B5EAD" w:rsidRPr="00785C54" w14:paraId="41B5ACD8" w14:textId="77777777" w:rsidTr="008F6841">
        <w:trPr>
          <w:jc w:val="center"/>
        </w:trPr>
        <w:tc>
          <w:tcPr>
            <w:tcW w:w="5669" w:type="dxa"/>
            <w:tcBorders>
              <w:top w:val="single" w:sz="4" w:space="0" w:color="auto"/>
              <w:bottom w:val="single" w:sz="4" w:space="0" w:color="auto"/>
              <w:right w:val="single" w:sz="4" w:space="0" w:color="auto"/>
            </w:tcBorders>
          </w:tcPr>
          <w:p w14:paraId="1B57707F" w14:textId="13538130" w:rsidR="005B5EAD" w:rsidRPr="00785C54" w:rsidRDefault="005B5EAD" w:rsidP="00785C54">
            <w:pPr>
              <w:pStyle w:val="Tablebody"/>
              <w:autoSpaceDE w:val="0"/>
              <w:autoSpaceDN w:val="0"/>
              <w:adjustRightInd w:val="0"/>
              <w:jc w:val="both"/>
              <w:rPr>
                <w:szCs w:val="20"/>
              </w:rPr>
            </w:pPr>
            <w:r w:rsidRPr="00785C54">
              <w:rPr>
                <w:szCs w:val="24"/>
              </w:rPr>
              <w:t>SampleCollection::member:SpatialSample</w:t>
            </w:r>
          </w:p>
        </w:tc>
        <w:tc>
          <w:tcPr>
            <w:tcW w:w="4082" w:type="dxa"/>
            <w:tcBorders>
              <w:top w:val="single" w:sz="4" w:space="0" w:color="auto"/>
              <w:left w:val="single" w:sz="4" w:space="0" w:color="auto"/>
              <w:bottom w:val="single" w:sz="4" w:space="0" w:color="auto"/>
            </w:tcBorders>
          </w:tcPr>
          <w:p w14:paraId="048371E9" w14:textId="7C3B0C52" w:rsidR="005B5EAD" w:rsidRPr="00785C54" w:rsidRDefault="005B5EAD" w:rsidP="00785C54">
            <w:pPr>
              <w:pStyle w:val="Tablebody"/>
              <w:autoSpaceDE w:val="0"/>
              <w:autoSpaceDN w:val="0"/>
              <w:adjustRightInd w:val="0"/>
              <w:jc w:val="both"/>
              <w:rPr>
                <w:szCs w:val="20"/>
              </w:rPr>
            </w:pPr>
            <w:r w:rsidRPr="00785C54">
              <w:rPr>
                <w:szCs w:val="24"/>
              </w:rPr>
              <w:t>Location of structure observation</w:t>
            </w:r>
          </w:p>
        </w:tc>
      </w:tr>
      <w:tr w:rsidR="005B5EAD" w:rsidRPr="00785C54" w14:paraId="56D1FFDE" w14:textId="77777777" w:rsidTr="008F6841">
        <w:trPr>
          <w:jc w:val="center"/>
        </w:trPr>
        <w:tc>
          <w:tcPr>
            <w:tcW w:w="5669" w:type="dxa"/>
            <w:tcBorders>
              <w:top w:val="single" w:sz="4" w:space="0" w:color="auto"/>
              <w:bottom w:val="single" w:sz="4" w:space="0" w:color="auto"/>
              <w:right w:val="single" w:sz="4" w:space="0" w:color="auto"/>
            </w:tcBorders>
          </w:tcPr>
          <w:p w14:paraId="71B4B2F5" w14:textId="3A8178BE" w:rsidR="005B5EAD" w:rsidRPr="00785C54" w:rsidRDefault="005B5EAD" w:rsidP="00785C54">
            <w:pPr>
              <w:pStyle w:val="Tablebody"/>
              <w:autoSpaceDE w:val="0"/>
              <w:autoSpaceDN w:val="0"/>
              <w:adjustRightInd w:val="0"/>
              <w:jc w:val="both"/>
              <w:rPr>
                <w:szCs w:val="20"/>
              </w:rPr>
            </w:pPr>
            <w:r w:rsidRPr="00785C54">
              <w:rPr>
                <w:szCs w:val="24"/>
              </w:rPr>
              <w:t>SpatialSample::sampledFeature:GeologicUnit</w:t>
            </w:r>
          </w:p>
        </w:tc>
        <w:tc>
          <w:tcPr>
            <w:tcW w:w="4082" w:type="dxa"/>
            <w:tcBorders>
              <w:top w:val="single" w:sz="4" w:space="0" w:color="auto"/>
              <w:left w:val="single" w:sz="4" w:space="0" w:color="auto"/>
              <w:bottom w:val="single" w:sz="4" w:space="0" w:color="auto"/>
            </w:tcBorders>
          </w:tcPr>
          <w:p w14:paraId="3C424EB3" w14:textId="28250ADC" w:rsidR="005B5EAD" w:rsidRPr="00785C54" w:rsidRDefault="005B5EAD" w:rsidP="00785C54">
            <w:pPr>
              <w:pStyle w:val="Tablebody"/>
              <w:autoSpaceDE w:val="0"/>
              <w:autoSpaceDN w:val="0"/>
              <w:adjustRightInd w:val="0"/>
              <w:jc w:val="both"/>
              <w:rPr>
                <w:szCs w:val="20"/>
              </w:rPr>
            </w:pPr>
            <w:r w:rsidRPr="00785C54">
              <w:rPr>
                <w:szCs w:val="24"/>
              </w:rPr>
              <w:t>Geologic Unit</w:t>
            </w:r>
          </w:p>
        </w:tc>
      </w:tr>
      <w:tr w:rsidR="005B5EAD" w:rsidRPr="00785C54" w14:paraId="5B9231D3" w14:textId="77777777" w:rsidTr="008F6841">
        <w:trPr>
          <w:jc w:val="center"/>
        </w:trPr>
        <w:tc>
          <w:tcPr>
            <w:tcW w:w="5669" w:type="dxa"/>
            <w:tcBorders>
              <w:top w:val="single" w:sz="4" w:space="0" w:color="auto"/>
              <w:bottom w:val="single" w:sz="4" w:space="0" w:color="auto"/>
              <w:right w:val="single" w:sz="4" w:space="0" w:color="auto"/>
            </w:tcBorders>
          </w:tcPr>
          <w:p w14:paraId="5151D57E" w14:textId="3907917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082" w:type="dxa"/>
            <w:tcBorders>
              <w:top w:val="single" w:sz="4" w:space="0" w:color="auto"/>
              <w:left w:val="single" w:sz="4" w:space="0" w:color="auto"/>
              <w:bottom w:val="single" w:sz="4" w:space="0" w:color="auto"/>
            </w:tcBorders>
          </w:tcPr>
          <w:p w14:paraId="4B78278D" w14:textId="7403B290" w:rsidR="005B5EAD" w:rsidRPr="00785C54" w:rsidRDefault="005B5EAD" w:rsidP="00785C54">
            <w:pPr>
              <w:pStyle w:val="Tablebody"/>
              <w:autoSpaceDE w:val="0"/>
              <w:autoSpaceDN w:val="0"/>
              <w:adjustRightInd w:val="0"/>
              <w:jc w:val="both"/>
              <w:rPr>
                <w:szCs w:val="20"/>
              </w:rPr>
            </w:pPr>
            <w:r w:rsidRPr="00785C54">
              <w:rPr>
                <w:szCs w:val="24"/>
              </w:rPr>
              <w:t>Outcrop visit date</w:t>
            </w:r>
          </w:p>
        </w:tc>
      </w:tr>
      <w:tr w:rsidR="005B5EAD" w:rsidRPr="00785C54" w14:paraId="72C1A9BF" w14:textId="77777777" w:rsidTr="008F6841">
        <w:trPr>
          <w:jc w:val="center"/>
        </w:trPr>
        <w:tc>
          <w:tcPr>
            <w:tcW w:w="5669" w:type="dxa"/>
            <w:tcBorders>
              <w:top w:val="single" w:sz="4" w:space="0" w:color="auto"/>
              <w:bottom w:val="single" w:sz="4" w:space="0" w:color="auto"/>
              <w:right w:val="single" w:sz="4" w:space="0" w:color="auto"/>
            </w:tcBorders>
          </w:tcPr>
          <w:p w14:paraId="128E512F" w14:textId="2BC1EDA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082" w:type="dxa"/>
            <w:tcBorders>
              <w:top w:val="single" w:sz="4" w:space="0" w:color="auto"/>
              <w:left w:val="single" w:sz="4" w:space="0" w:color="auto"/>
              <w:bottom w:val="single" w:sz="4" w:space="0" w:color="auto"/>
            </w:tcBorders>
          </w:tcPr>
          <w:p w14:paraId="78CD3044" w14:textId="3045CDD3" w:rsidR="005B5EAD" w:rsidRPr="00785C54" w:rsidRDefault="005B5EAD" w:rsidP="00785C54">
            <w:pPr>
              <w:pStyle w:val="Tablebody"/>
              <w:autoSpaceDE w:val="0"/>
              <w:autoSpaceDN w:val="0"/>
              <w:adjustRightInd w:val="0"/>
              <w:jc w:val="both"/>
              <w:rPr>
                <w:szCs w:val="20"/>
              </w:rPr>
            </w:pPr>
            <w:r w:rsidRPr="00785C54">
              <w:rPr>
                <w:szCs w:val="24"/>
              </w:rPr>
              <w:t>Strike and dip, lithology, alteration state, etc.</w:t>
            </w:r>
          </w:p>
        </w:tc>
      </w:tr>
      <w:tr w:rsidR="005B5EAD" w:rsidRPr="00785C54" w14:paraId="4C58E1D2" w14:textId="77777777" w:rsidTr="008F6841">
        <w:trPr>
          <w:jc w:val="center"/>
        </w:trPr>
        <w:tc>
          <w:tcPr>
            <w:tcW w:w="5669" w:type="dxa"/>
            <w:tcBorders>
              <w:top w:val="single" w:sz="4" w:space="0" w:color="auto"/>
              <w:bottom w:val="single" w:sz="4" w:space="0" w:color="auto"/>
              <w:right w:val="single" w:sz="4" w:space="0" w:color="auto"/>
            </w:tcBorders>
          </w:tcPr>
          <w:p w14:paraId="0A99E6C5" w14:textId="221779FF" w:rsidR="005B5EAD" w:rsidRPr="00785C54" w:rsidRDefault="005B5EAD" w:rsidP="00785C54">
            <w:pPr>
              <w:pStyle w:val="Tablebody"/>
              <w:autoSpaceDE w:val="0"/>
              <w:autoSpaceDN w:val="0"/>
              <w:adjustRightInd w:val="0"/>
              <w:jc w:val="both"/>
              <w:rPr>
                <w:szCs w:val="20"/>
              </w:rPr>
            </w:pPr>
            <w:r w:rsidRPr="00785C54">
              <w:rPr>
                <w:szCs w:val="24"/>
              </w:rPr>
              <w:t>SampleCollection::member:MaterialSample</w:t>
            </w:r>
          </w:p>
        </w:tc>
        <w:tc>
          <w:tcPr>
            <w:tcW w:w="4082" w:type="dxa"/>
            <w:tcBorders>
              <w:top w:val="single" w:sz="4" w:space="0" w:color="auto"/>
              <w:left w:val="single" w:sz="4" w:space="0" w:color="auto"/>
              <w:bottom w:val="single" w:sz="4" w:space="0" w:color="auto"/>
            </w:tcBorders>
          </w:tcPr>
          <w:p w14:paraId="4D36DA13" w14:textId="5BC93EB9" w:rsidR="005B5EAD" w:rsidRPr="00785C54" w:rsidRDefault="005B5EAD" w:rsidP="00785C54">
            <w:pPr>
              <w:pStyle w:val="Tablebody"/>
              <w:autoSpaceDE w:val="0"/>
              <w:autoSpaceDN w:val="0"/>
              <w:adjustRightInd w:val="0"/>
              <w:jc w:val="both"/>
              <w:rPr>
                <w:szCs w:val="20"/>
              </w:rPr>
            </w:pPr>
            <w:r w:rsidRPr="00785C54">
              <w:rPr>
                <w:szCs w:val="24"/>
              </w:rPr>
              <w:t>Rock sample</w:t>
            </w:r>
          </w:p>
        </w:tc>
      </w:tr>
      <w:tr w:rsidR="005B5EAD" w:rsidRPr="00785C54" w14:paraId="3697EB67" w14:textId="77777777" w:rsidTr="008F6841">
        <w:trPr>
          <w:jc w:val="center"/>
        </w:trPr>
        <w:tc>
          <w:tcPr>
            <w:tcW w:w="5669" w:type="dxa"/>
            <w:tcBorders>
              <w:top w:val="single" w:sz="4" w:space="0" w:color="auto"/>
              <w:bottom w:val="single" w:sz="12" w:space="0" w:color="auto"/>
              <w:right w:val="single" w:sz="4" w:space="0" w:color="auto"/>
            </w:tcBorders>
          </w:tcPr>
          <w:p w14:paraId="08DC03BE" w14:textId="34C1DB58" w:rsidR="005B5EAD" w:rsidRPr="00785C54" w:rsidRDefault="005B5EAD" w:rsidP="00785C54">
            <w:pPr>
              <w:pStyle w:val="Tablebody"/>
              <w:autoSpaceDE w:val="0"/>
              <w:autoSpaceDN w:val="0"/>
              <w:adjustRightInd w:val="0"/>
              <w:jc w:val="both"/>
              <w:rPr>
                <w:szCs w:val="20"/>
              </w:rPr>
            </w:pPr>
            <w:r w:rsidRPr="00785C54">
              <w:rPr>
                <w:szCs w:val="24"/>
              </w:rPr>
              <w:t>MaterialSample::sampledFeature:GeologicUnit</w:t>
            </w:r>
          </w:p>
        </w:tc>
        <w:tc>
          <w:tcPr>
            <w:tcW w:w="4082" w:type="dxa"/>
            <w:tcBorders>
              <w:top w:val="single" w:sz="4" w:space="0" w:color="auto"/>
              <w:left w:val="single" w:sz="4" w:space="0" w:color="auto"/>
              <w:bottom w:val="single" w:sz="12" w:space="0" w:color="auto"/>
            </w:tcBorders>
          </w:tcPr>
          <w:p w14:paraId="7B884A50" w14:textId="4B9A7E2B" w:rsidR="005B5EAD" w:rsidRPr="00785C54" w:rsidRDefault="005B5EAD" w:rsidP="00785C54">
            <w:pPr>
              <w:pStyle w:val="Tablebody"/>
              <w:autoSpaceDE w:val="0"/>
              <w:autoSpaceDN w:val="0"/>
              <w:adjustRightInd w:val="0"/>
              <w:jc w:val="both"/>
              <w:rPr>
                <w:szCs w:val="20"/>
              </w:rPr>
            </w:pPr>
            <w:r w:rsidRPr="00785C54">
              <w:rPr>
                <w:szCs w:val="24"/>
              </w:rPr>
              <w:t>Ore body, Geologic Unit</w:t>
            </w:r>
          </w:p>
        </w:tc>
      </w:tr>
    </w:tbl>
    <w:p w14:paraId="26AED6FB" w14:textId="0BD99654" w:rsidR="005B5EAD" w:rsidRPr="00785C54" w:rsidRDefault="005B5EAD" w:rsidP="00785C54">
      <w:pPr>
        <w:pStyle w:val="a2"/>
        <w:tabs>
          <w:tab w:val="left" w:pos="360"/>
        </w:tabs>
        <w:autoSpaceDE w:val="0"/>
        <w:autoSpaceDN w:val="0"/>
        <w:adjustRightInd w:val="0"/>
        <w:rPr>
          <w:szCs w:val="24"/>
        </w:rPr>
      </w:pPr>
      <w:r w:rsidRPr="00785C54">
        <w:rPr>
          <w:szCs w:val="24"/>
        </w:rPr>
        <w:t>Geotechnics observations</w:t>
      </w:r>
    </w:p>
    <w:p w14:paraId="1C7A3387" w14:textId="77777777" w:rsidR="005B5EAD" w:rsidRPr="00785C54" w:rsidRDefault="005B5EAD" w:rsidP="00785C54">
      <w:pPr>
        <w:pStyle w:val="Tabletitle"/>
        <w:autoSpaceDE w:val="0"/>
        <w:autoSpaceDN w:val="0"/>
        <w:adjustRightInd w:val="0"/>
        <w:outlineLvl w:val="0"/>
        <w:rPr>
          <w:szCs w:val="24"/>
        </w:rPr>
      </w:pPr>
      <w:r w:rsidRPr="00785C54">
        <w:rPr>
          <w:szCs w:val="24"/>
        </w:rPr>
        <w:t>Table B.6 — Geotechnics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87"/>
        <w:gridCol w:w="4165"/>
      </w:tblGrid>
      <w:tr w:rsidR="005B5EAD" w:rsidRPr="00785C54" w14:paraId="3A9E2F38" w14:textId="77777777" w:rsidTr="008F6841">
        <w:trPr>
          <w:trHeight w:val="20"/>
          <w:jc w:val="center"/>
        </w:trPr>
        <w:tc>
          <w:tcPr>
            <w:tcW w:w="5587" w:type="dxa"/>
            <w:tcBorders>
              <w:top w:val="single" w:sz="12" w:space="0" w:color="auto"/>
              <w:bottom w:val="single" w:sz="12" w:space="0" w:color="auto"/>
              <w:right w:val="single" w:sz="4" w:space="0" w:color="auto"/>
            </w:tcBorders>
            <w:tcMar>
              <w:top w:w="100" w:type="dxa"/>
              <w:left w:w="100" w:type="dxa"/>
              <w:bottom w:w="100" w:type="dxa"/>
              <w:right w:w="100" w:type="dxa"/>
            </w:tcMar>
          </w:tcPr>
          <w:p w14:paraId="7AE756C5" w14:textId="015BD19E"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165" w:type="dxa"/>
            <w:tcBorders>
              <w:top w:val="single" w:sz="12" w:space="0" w:color="auto"/>
              <w:left w:val="single" w:sz="4" w:space="0" w:color="auto"/>
              <w:bottom w:val="single" w:sz="12" w:space="0" w:color="auto"/>
            </w:tcBorders>
            <w:tcMar>
              <w:top w:w="100" w:type="dxa"/>
              <w:left w:w="100" w:type="dxa"/>
              <w:bottom w:w="100" w:type="dxa"/>
              <w:right w:w="100" w:type="dxa"/>
            </w:tcMar>
          </w:tcPr>
          <w:p w14:paraId="17F8B0AA" w14:textId="051B5887" w:rsidR="005B5EAD" w:rsidRPr="00785C54" w:rsidRDefault="005B5EAD" w:rsidP="00785C54">
            <w:pPr>
              <w:pStyle w:val="Tableheader"/>
              <w:autoSpaceDE w:val="0"/>
              <w:autoSpaceDN w:val="0"/>
              <w:adjustRightInd w:val="0"/>
              <w:jc w:val="center"/>
              <w:rPr>
                <w:b/>
                <w:bCs/>
                <w:szCs w:val="20"/>
              </w:rPr>
            </w:pPr>
            <w:r w:rsidRPr="00785C54">
              <w:rPr>
                <w:b/>
                <w:szCs w:val="24"/>
              </w:rPr>
              <w:t>Geotechnical in situ test</w:t>
            </w:r>
          </w:p>
        </w:tc>
      </w:tr>
      <w:tr w:rsidR="005B5EAD" w:rsidRPr="00785C54" w14:paraId="0219DE71" w14:textId="77777777" w:rsidTr="008F6841">
        <w:trPr>
          <w:trHeight w:val="20"/>
          <w:jc w:val="center"/>
        </w:trPr>
        <w:tc>
          <w:tcPr>
            <w:tcW w:w="5587" w:type="dxa"/>
            <w:tcBorders>
              <w:top w:val="single" w:sz="12" w:space="0" w:color="auto"/>
              <w:bottom w:val="single" w:sz="4" w:space="0" w:color="auto"/>
              <w:right w:val="single" w:sz="4" w:space="0" w:color="auto"/>
            </w:tcBorders>
            <w:tcMar>
              <w:top w:w="100" w:type="dxa"/>
              <w:left w:w="100" w:type="dxa"/>
              <w:bottom w:w="100" w:type="dxa"/>
              <w:right w:w="100" w:type="dxa"/>
            </w:tcMar>
          </w:tcPr>
          <w:p w14:paraId="6186396E" w14:textId="209D243D"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165" w:type="dxa"/>
            <w:tcBorders>
              <w:top w:val="single" w:sz="12" w:space="0" w:color="auto"/>
              <w:left w:val="single" w:sz="4" w:space="0" w:color="auto"/>
              <w:bottom w:val="single" w:sz="4" w:space="0" w:color="auto"/>
            </w:tcBorders>
            <w:tcMar>
              <w:top w:w="100" w:type="dxa"/>
              <w:left w:w="100" w:type="dxa"/>
              <w:bottom w:w="100" w:type="dxa"/>
              <w:right w:w="100" w:type="dxa"/>
            </w:tcMar>
          </w:tcPr>
          <w:p w14:paraId="755612BD" w14:textId="00DDDB2C" w:rsidR="005B5EAD" w:rsidRPr="00785C54" w:rsidRDefault="005B5EAD" w:rsidP="00785C54">
            <w:pPr>
              <w:pStyle w:val="Tablebody"/>
              <w:autoSpaceDE w:val="0"/>
              <w:autoSpaceDN w:val="0"/>
              <w:adjustRightInd w:val="0"/>
              <w:jc w:val="both"/>
              <w:rPr>
                <w:szCs w:val="20"/>
              </w:rPr>
            </w:pPr>
            <w:r w:rsidRPr="00785C54">
              <w:rPr>
                <w:szCs w:val="24"/>
              </w:rPr>
              <w:t>A log</w:t>
            </w:r>
          </w:p>
        </w:tc>
      </w:tr>
      <w:tr w:rsidR="005B5EAD" w:rsidRPr="00785C54" w14:paraId="40A4DF2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3577393E" w14:textId="35BC2FEA"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9DBCF1A" w14:textId="1BE7DE6B" w:rsidR="005B5EAD" w:rsidRPr="00785C54" w:rsidRDefault="005B5EAD" w:rsidP="00785C54">
            <w:pPr>
              <w:pStyle w:val="Tablebody"/>
              <w:autoSpaceDE w:val="0"/>
              <w:autoSpaceDN w:val="0"/>
              <w:adjustRightInd w:val="0"/>
              <w:jc w:val="both"/>
              <w:rPr>
                <w:szCs w:val="20"/>
              </w:rPr>
            </w:pPr>
            <w:r w:rsidRPr="00785C54">
              <w:rPr>
                <w:szCs w:val="24"/>
              </w:rPr>
              <w:t xml:space="preserve">A soil property (eg. </w:t>
            </w:r>
            <w:r w:rsidR="003613DB" w:rsidRPr="00785C54">
              <w:rPr>
                <w:szCs w:val="24"/>
              </w:rPr>
              <w:t>G</w:t>
            </w:r>
            <w:r w:rsidRPr="00785C54">
              <w:rPr>
                <w:szCs w:val="24"/>
              </w:rPr>
              <w:t>amma ray, resistivity, sound speed propagation)</w:t>
            </w:r>
          </w:p>
        </w:tc>
      </w:tr>
      <w:tr w:rsidR="005B5EAD" w:rsidRPr="00785C54" w14:paraId="4BD61B52"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012AD2C" w14:textId="55663DFA"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378A3312" w14:textId="1A74CBAB" w:rsidR="005B5EAD" w:rsidRPr="00785C54" w:rsidRDefault="005B5EAD" w:rsidP="00785C54">
            <w:pPr>
              <w:pStyle w:val="Tablebody"/>
              <w:autoSpaceDE w:val="0"/>
              <w:autoSpaceDN w:val="0"/>
              <w:adjustRightInd w:val="0"/>
              <w:jc w:val="both"/>
              <w:rPr>
                <w:szCs w:val="20"/>
              </w:rPr>
            </w:pPr>
            <w:r w:rsidRPr="00785C54">
              <w:rPr>
                <w:szCs w:val="24"/>
              </w:rPr>
              <w:t>The borehole trajectory</w:t>
            </w:r>
          </w:p>
        </w:tc>
      </w:tr>
      <w:tr w:rsidR="005B5EAD" w:rsidRPr="00785C54" w14:paraId="730B9A0F"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FE2F433" w14:textId="45943F5F"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Observation::proximateFeatureofInterest:SpatialSample::sampledFeature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0BF3971" w14:textId="34BEDD6B"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90BE70E"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1F2234F3" w14:textId="5433E6A2"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E561FB9" w14:textId="26861E8D" w:rsidR="005B5EAD" w:rsidRPr="00785C54" w:rsidRDefault="005B5EAD" w:rsidP="00785C54">
            <w:pPr>
              <w:pStyle w:val="Tablebody"/>
              <w:autoSpaceDE w:val="0"/>
              <w:autoSpaceDN w:val="0"/>
              <w:adjustRightInd w:val="0"/>
              <w:jc w:val="both"/>
              <w:rPr>
                <w:szCs w:val="20"/>
              </w:rPr>
            </w:pPr>
            <w:r w:rsidRPr="00785C54">
              <w:rPr>
                <w:szCs w:val="24"/>
              </w:rPr>
              <w:t>A part of the Earth</w:t>
            </w:r>
          </w:p>
        </w:tc>
      </w:tr>
      <w:tr w:rsidR="005B5EAD" w:rsidRPr="00785C54" w14:paraId="47BDBBA5"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68ABDED2" w14:textId="240D6618"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24901D38" w14:textId="4931C5B1" w:rsidR="005B5EAD" w:rsidRPr="00785C54" w:rsidRDefault="005B5EAD" w:rsidP="00785C54">
            <w:pPr>
              <w:pStyle w:val="Tablebody"/>
              <w:autoSpaceDE w:val="0"/>
              <w:autoSpaceDN w:val="0"/>
              <w:adjustRightInd w:val="0"/>
              <w:jc w:val="both"/>
              <w:rPr>
                <w:szCs w:val="20"/>
              </w:rPr>
            </w:pPr>
            <w:r w:rsidRPr="00785C54">
              <w:rPr>
                <w:szCs w:val="24"/>
              </w:rPr>
              <w:t>Geotechnical test procedure</w:t>
            </w:r>
          </w:p>
        </w:tc>
      </w:tr>
      <w:tr w:rsidR="005B5EAD" w:rsidRPr="00785C54" w14:paraId="6453984A"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54D47BA9" w14:textId="124202BF"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7698F09C" w14:textId="402356FF"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20ADE7FC" w14:textId="77777777" w:rsidTr="008F6841">
        <w:trPr>
          <w:trHeight w:val="20"/>
          <w:jc w:val="center"/>
        </w:trPr>
        <w:tc>
          <w:tcPr>
            <w:tcW w:w="5587" w:type="dxa"/>
            <w:tcBorders>
              <w:top w:val="single" w:sz="4" w:space="0" w:color="auto"/>
              <w:bottom w:val="single" w:sz="4" w:space="0" w:color="auto"/>
              <w:right w:val="single" w:sz="4" w:space="0" w:color="auto"/>
            </w:tcBorders>
            <w:tcMar>
              <w:top w:w="100" w:type="dxa"/>
              <w:left w:w="100" w:type="dxa"/>
              <w:bottom w:w="100" w:type="dxa"/>
              <w:right w:w="100" w:type="dxa"/>
            </w:tcMar>
          </w:tcPr>
          <w:p w14:paraId="76064664" w14:textId="41314A3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165" w:type="dxa"/>
            <w:tcBorders>
              <w:top w:val="single" w:sz="4" w:space="0" w:color="auto"/>
              <w:left w:val="single" w:sz="4" w:space="0" w:color="auto"/>
              <w:bottom w:val="single" w:sz="4" w:space="0" w:color="auto"/>
            </w:tcBorders>
            <w:tcMar>
              <w:top w:w="100" w:type="dxa"/>
              <w:left w:w="100" w:type="dxa"/>
              <w:bottom w:w="100" w:type="dxa"/>
              <w:right w:w="100" w:type="dxa"/>
            </w:tcMar>
          </w:tcPr>
          <w:p w14:paraId="69C75FAA" w14:textId="6E387A54"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r w:rsidR="005B5EAD" w:rsidRPr="00785C54" w14:paraId="527DA3A1" w14:textId="77777777" w:rsidTr="008F6841">
        <w:trPr>
          <w:trHeight w:val="20"/>
          <w:jc w:val="center"/>
        </w:trPr>
        <w:tc>
          <w:tcPr>
            <w:tcW w:w="5587" w:type="dxa"/>
            <w:tcBorders>
              <w:top w:val="single" w:sz="4" w:space="0" w:color="auto"/>
              <w:bottom w:val="single" w:sz="12" w:space="0" w:color="auto"/>
              <w:right w:val="single" w:sz="4" w:space="0" w:color="auto"/>
            </w:tcBorders>
            <w:tcMar>
              <w:top w:w="100" w:type="dxa"/>
              <w:left w:w="100" w:type="dxa"/>
              <w:bottom w:w="100" w:type="dxa"/>
              <w:right w:w="100" w:type="dxa"/>
            </w:tcMar>
          </w:tcPr>
          <w:p w14:paraId="4AA95F40" w14:textId="07CA045D" w:rsidR="005B5EAD" w:rsidRPr="00785C54" w:rsidRDefault="005B5EAD" w:rsidP="00785C54">
            <w:pPr>
              <w:pStyle w:val="Tablebody"/>
              <w:autoSpaceDE w:val="0"/>
              <w:autoSpaceDN w:val="0"/>
              <w:adjustRightInd w:val="0"/>
              <w:jc w:val="both"/>
              <w:rPr>
                <w:szCs w:val="20"/>
              </w:rPr>
            </w:pPr>
            <w:r w:rsidRPr="00785C54">
              <w:rPr>
                <w:szCs w:val="24"/>
              </w:rPr>
              <w:t>Observation::validTime</w:t>
            </w:r>
          </w:p>
        </w:tc>
        <w:tc>
          <w:tcPr>
            <w:tcW w:w="4165" w:type="dxa"/>
            <w:tcBorders>
              <w:top w:val="single" w:sz="4" w:space="0" w:color="auto"/>
              <w:left w:val="single" w:sz="4" w:space="0" w:color="auto"/>
              <w:bottom w:val="single" w:sz="12" w:space="0" w:color="auto"/>
            </w:tcBorders>
            <w:tcMar>
              <w:top w:w="100" w:type="dxa"/>
              <w:left w:w="100" w:type="dxa"/>
              <w:bottom w:w="100" w:type="dxa"/>
              <w:right w:w="100" w:type="dxa"/>
            </w:tcMar>
          </w:tcPr>
          <w:p w14:paraId="5EB7F6A3" w14:textId="5E105D41" w:rsidR="005B5EAD" w:rsidRPr="00785C54" w:rsidRDefault="005B5EAD" w:rsidP="00785C54">
            <w:pPr>
              <w:pStyle w:val="Tablebody"/>
              <w:autoSpaceDE w:val="0"/>
              <w:autoSpaceDN w:val="0"/>
              <w:adjustRightInd w:val="0"/>
              <w:jc w:val="both"/>
              <w:rPr>
                <w:szCs w:val="20"/>
              </w:rPr>
            </w:pPr>
            <w:r w:rsidRPr="00785C54">
              <w:rPr>
                <w:szCs w:val="24"/>
              </w:rPr>
              <w:t>Date and time of the test</w:t>
            </w:r>
          </w:p>
        </w:tc>
      </w:tr>
    </w:tbl>
    <w:p w14:paraId="58707AD7" w14:textId="48AB5929" w:rsidR="0081435D" w:rsidRPr="00785C54" w:rsidRDefault="0081435D" w:rsidP="00785C54">
      <w:pPr>
        <w:pStyle w:val="BodyText"/>
        <w:rPr>
          <w:sz w:val="28"/>
        </w:rPr>
      </w:pPr>
      <w:r w:rsidRPr="00785C54">
        <w:br w:type="page"/>
      </w:r>
    </w:p>
    <w:p w14:paraId="2B9BBDD2" w14:textId="18D903B8" w:rsidR="005B5EAD" w:rsidRPr="00785C54" w:rsidRDefault="005B5EAD" w:rsidP="00785C54">
      <w:pPr>
        <w:pStyle w:val="a2"/>
        <w:tabs>
          <w:tab w:val="left" w:pos="360"/>
        </w:tabs>
        <w:autoSpaceDE w:val="0"/>
        <w:autoSpaceDN w:val="0"/>
        <w:adjustRightInd w:val="0"/>
        <w:rPr>
          <w:szCs w:val="24"/>
        </w:rPr>
      </w:pPr>
      <w:r w:rsidRPr="00785C54">
        <w:rPr>
          <w:szCs w:val="24"/>
        </w:rPr>
        <w:t>Water quality observations</w:t>
      </w:r>
    </w:p>
    <w:p w14:paraId="10CDFE6E" w14:textId="77777777" w:rsidR="005B5EAD" w:rsidRPr="00785C54" w:rsidRDefault="005B5EAD" w:rsidP="00785C54">
      <w:pPr>
        <w:pStyle w:val="Tabletitle"/>
        <w:autoSpaceDE w:val="0"/>
        <w:autoSpaceDN w:val="0"/>
        <w:adjustRightInd w:val="0"/>
        <w:outlineLvl w:val="0"/>
        <w:rPr>
          <w:szCs w:val="24"/>
        </w:rPr>
      </w:pPr>
      <w:r w:rsidRPr="00785C54">
        <w:rPr>
          <w:szCs w:val="24"/>
        </w:rPr>
        <w:t>Table B.7 — Water quality observations</w:t>
      </w:r>
    </w:p>
    <w:tbl>
      <w:tblPr>
        <w:tblW w:w="9766"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514"/>
        <w:gridCol w:w="4252"/>
      </w:tblGrid>
      <w:tr w:rsidR="005B5EAD" w:rsidRPr="00785C54" w14:paraId="68CD9FDF" w14:textId="77777777" w:rsidTr="008F6841">
        <w:trPr>
          <w:jc w:val="center"/>
        </w:trPr>
        <w:tc>
          <w:tcPr>
            <w:tcW w:w="5514" w:type="dxa"/>
            <w:tcBorders>
              <w:top w:val="single" w:sz="12" w:space="0" w:color="auto"/>
              <w:bottom w:val="single" w:sz="12" w:space="0" w:color="auto"/>
              <w:right w:val="single" w:sz="4" w:space="0" w:color="auto"/>
            </w:tcBorders>
            <w:tcMar>
              <w:top w:w="100" w:type="dxa"/>
              <w:left w:w="100" w:type="dxa"/>
              <w:bottom w:w="100" w:type="dxa"/>
              <w:right w:w="100" w:type="dxa"/>
            </w:tcMar>
          </w:tcPr>
          <w:p w14:paraId="10AF49FA" w14:textId="187B42BC"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252" w:type="dxa"/>
            <w:tcBorders>
              <w:top w:val="single" w:sz="12" w:space="0" w:color="auto"/>
              <w:left w:val="single" w:sz="4" w:space="0" w:color="auto"/>
              <w:bottom w:val="single" w:sz="12" w:space="0" w:color="auto"/>
            </w:tcBorders>
            <w:tcMar>
              <w:top w:w="100" w:type="dxa"/>
              <w:left w:w="100" w:type="dxa"/>
              <w:bottom w:w="100" w:type="dxa"/>
              <w:right w:w="100" w:type="dxa"/>
            </w:tcMar>
          </w:tcPr>
          <w:p w14:paraId="2FB5B42B" w14:textId="2EC21914" w:rsidR="005B5EAD" w:rsidRPr="00785C54" w:rsidRDefault="005B5EAD" w:rsidP="00785C54">
            <w:pPr>
              <w:pStyle w:val="Tableheader"/>
              <w:autoSpaceDE w:val="0"/>
              <w:autoSpaceDN w:val="0"/>
              <w:adjustRightInd w:val="0"/>
              <w:jc w:val="center"/>
              <w:rPr>
                <w:b/>
                <w:bCs/>
                <w:szCs w:val="20"/>
              </w:rPr>
            </w:pPr>
            <w:r w:rsidRPr="00785C54">
              <w:rPr>
                <w:b/>
                <w:szCs w:val="24"/>
              </w:rPr>
              <w:t>Water quality</w:t>
            </w:r>
          </w:p>
        </w:tc>
      </w:tr>
      <w:tr w:rsidR="005B5EAD" w:rsidRPr="00785C54" w14:paraId="0B86AEBC" w14:textId="77777777" w:rsidTr="008F6841">
        <w:trPr>
          <w:jc w:val="center"/>
        </w:trPr>
        <w:tc>
          <w:tcPr>
            <w:tcW w:w="5514" w:type="dxa"/>
            <w:tcBorders>
              <w:top w:val="single" w:sz="12" w:space="0" w:color="auto"/>
              <w:bottom w:val="single" w:sz="4" w:space="0" w:color="auto"/>
              <w:right w:val="single" w:sz="4" w:space="0" w:color="auto"/>
            </w:tcBorders>
            <w:tcMar>
              <w:top w:w="100" w:type="dxa"/>
              <w:left w:w="100" w:type="dxa"/>
              <w:bottom w:w="100" w:type="dxa"/>
              <w:right w:w="100" w:type="dxa"/>
            </w:tcMar>
          </w:tcPr>
          <w:p w14:paraId="337B2E71" w14:textId="1789EDFC"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Observation::proximateFeatureOfInterest:SpatialSample</w:t>
            </w:r>
          </w:p>
        </w:tc>
        <w:tc>
          <w:tcPr>
            <w:tcW w:w="4252" w:type="dxa"/>
            <w:tcBorders>
              <w:top w:val="single" w:sz="12" w:space="0" w:color="auto"/>
              <w:left w:val="single" w:sz="4" w:space="0" w:color="auto"/>
              <w:bottom w:val="single" w:sz="4" w:space="0" w:color="auto"/>
            </w:tcBorders>
            <w:tcMar>
              <w:top w:w="100" w:type="dxa"/>
              <w:left w:w="80" w:type="dxa"/>
              <w:bottom w:w="100" w:type="dxa"/>
              <w:right w:w="80" w:type="dxa"/>
            </w:tcMar>
          </w:tcPr>
          <w:p w14:paraId="17B16544" w14:textId="470FE029" w:rsidR="005B5EAD" w:rsidRPr="00785C54" w:rsidRDefault="005B5EAD" w:rsidP="00785C54">
            <w:pPr>
              <w:pStyle w:val="Tablebody"/>
              <w:autoSpaceDE w:val="0"/>
              <w:autoSpaceDN w:val="0"/>
              <w:adjustRightInd w:val="0"/>
              <w:jc w:val="both"/>
              <w:rPr>
                <w:szCs w:val="20"/>
              </w:rPr>
            </w:pPr>
            <w:r w:rsidRPr="00785C54">
              <w:rPr>
                <w:szCs w:val="24"/>
              </w:rPr>
              <w:t>Water quality station at Cénac (France)</w:t>
            </w:r>
          </w:p>
        </w:tc>
      </w:tr>
      <w:tr w:rsidR="005B5EAD" w:rsidRPr="00785C54" w14:paraId="35EAEAA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8EA0B48" w14:textId="7D075747" w:rsidR="005B5EAD" w:rsidRPr="00785C54" w:rsidRDefault="005B5EAD" w:rsidP="00785C54">
            <w:pPr>
              <w:pStyle w:val="Tablebody"/>
              <w:autoSpaceDE w:val="0"/>
              <w:autoSpaceDN w:val="0"/>
              <w:adjustRightInd w:val="0"/>
              <w:jc w:val="both"/>
              <w:rPr>
                <w:szCs w:val="20"/>
              </w:rPr>
            </w:pPr>
            <w:r w:rsidRPr="00785C54">
              <w:rPr>
                <w:szCs w:val="24"/>
              </w:rPr>
              <w:t>SpatialSample::sampledFeature:WaterBody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5BFB0B5" w14:textId="006A2F12"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40B6EE6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0387C15" w14:textId="53681B22" w:rsidR="005B5EAD" w:rsidRPr="00785C54" w:rsidRDefault="005B5EAD" w:rsidP="00785C54">
            <w:pPr>
              <w:pStyle w:val="Tablebody"/>
              <w:autoSpaceDE w:val="0"/>
              <w:autoSpaceDN w:val="0"/>
              <w:adjustRightInd w:val="0"/>
              <w:jc w:val="both"/>
              <w:rPr>
                <w:szCs w:val="20"/>
              </w:rPr>
            </w:pPr>
            <w:r w:rsidRPr="00785C54">
              <w:rPr>
                <w:szCs w:val="24"/>
              </w:rPr>
              <w:t>SpatialSample::relatedSample:MaterialSample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61FCF7AF" w14:textId="626243F8" w:rsidR="005B5EAD" w:rsidRPr="00785C54" w:rsidRDefault="005B5EAD" w:rsidP="00785C54">
            <w:pPr>
              <w:pStyle w:val="Tablebody"/>
              <w:autoSpaceDE w:val="0"/>
              <w:autoSpaceDN w:val="0"/>
              <w:adjustRightInd w:val="0"/>
              <w:jc w:val="both"/>
              <w:rPr>
                <w:szCs w:val="20"/>
              </w:rPr>
            </w:pPr>
            <w:r w:rsidRPr="00785C54">
              <w:rPr>
                <w:szCs w:val="24"/>
              </w:rPr>
              <w:t>Water Sample as sampled on-site</w:t>
            </w:r>
          </w:p>
        </w:tc>
      </w:tr>
      <w:tr w:rsidR="005B5EAD" w:rsidRPr="00785C54" w14:paraId="04A9DA41"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44E4F2F5" w14:textId="5762EC13" w:rsidR="005B5EAD" w:rsidRPr="00785C54" w:rsidRDefault="005B5EAD" w:rsidP="00785C54">
            <w:pPr>
              <w:pStyle w:val="Tablebody"/>
              <w:autoSpaceDE w:val="0"/>
              <w:autoSpaceDN w:val="0"/>
              <w:adjustRightInd w:val="0"/>
              <w:jc w:val="both"/>
              <w:rPr>
                <w:szCs w:val="20"/>
              </w:rPr>
            </w:pPr>
            <w:r w:rsidRPr="00785C54">
              <w:rPr>
                <w:szCs w:val="24"/>
              </w:rPr>
              <w:t>MaterialSample::sampledFeature:WaterBody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497F6A" w14:textId="3D0EE8DA" w:rsidR="005B5EAD" w:rsidRPr="00785C54" w:rsidRDefault="005B5EAD" w:rsidP="00785C54">
            <w:pPr>
              <w:pStyle w:val="Tablebody"/>
              <w:autoSpaceDE w:val="0"/>
              <w:autoSpaceDN w:val="0"/>
              <w:adjustRightInd w:val="0"/>
              <w:jc w:val="both"/>
              <w:rPr>
                <w:szCs w:val="20"/>
              </w:rPr>
            </w:pPr>
            <w:r w:rsidRPr="00785C54">
              <w:rPr>
                <w:szCs w:val="24"/>
              </w:rPr>
              <w:t>River (e.g. the Dordogne river)</w:t>
            </w:r>
          </w:p>
        </w:tc>
      </w:tr>
      <w:tr w:rsidR="005B5EAD" w:rsidRPr="00785C54" w14:paraId="0611D28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0326B3CD" w14:textId="5C3AA29D"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ECC7E2F" w14:textId="39C2903A" w:rsidR="005B5EAD" w:rsidRPr="00785C54" w:rsidRDefault="005B5EAD" w:rsidP="00785C54">
            <w:pPr>
              <w:pStyle w:val="Tablebody"/>
              <w:autoSpaceDE w:val="0"/>
              <w:autoSpaceDN w:val="0"/>
              <w:adjustRightInd w:val="0"/>
              <w:jc w:val="both"/>
              <w:rPr>
                <w:szCs w:val="20"/>
              </w:rPr>
            </w:pPr>
            <w:r w:rsidRPr="00785C54">
              <w:rPr>
                <w:szCs w:val="24"/>
              </w:rPr>
              <w:t>Filtered sample (sub-sample of the initial one)</w:t>
            </w:r>
          </w:p>
        </w:tc>
      </w:tr>
      <w:tr w:rsidR="005B5EAD" w:rsidRPr="00785C54" w14:paraId="165383E9"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4C75757" w14:textId="6D30610B" w:rsidR="005B5EAD" w:rsidRPr="00785C54" w:rsidRDefault="005B5EAD" w:rsidP="00785C54">
            <w:pPr>
              <w:pStyle w:val="Tablebody"/>
              <w:autoSpaceDE w:val="0"/>
              <w:autoSpaceDN w:val="0"/>
              <w:adjustRightInd w:val="0"/>
              <w:jc w:val="both"/>
              <w:rPr>
                <w:szCs w:val="20"/>
              </w:rPr>
            </w:pPr>
            <w:r w:rsidRPr="00785C54">
              <w:rPr>
                <w:szCs w:val="24"/>
              </w:rPr>
              <w:t>MaterialSample::sampledFeature:MaterialSample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E6EA8EE" w14:textId="5D69C6CB" w:rsidR="005B5EAD" w:rsidRPr="00785C54" w:rsidRDefault="005B5EAD" w:rsidP="00785C54">
            <w:pPr>
              <w:pStyle w:val="Tablebody"/>
              <w:autoSpaceDE w:val="0"/>
              <w:autoSpaceDN w:val="0"/>
              <w:adjustRightInd w:val="0"/>
              <w:jc w:val="both"/>
              <w:rPr>
                <w:szCs w:val="20"/>
              </w:rPr>
            </w:pPr>
            <w:r w:rsidRPr="00785C54">
              <w:rPr>
                <w:szCs w:val="24"/>
              </w:rPr>
              <w:t>The initial water sample that was sub-sampled</w:t>
            </w:r>
          </w:p>
        </w:tc>
      </w:tr>
      <w:tr w:rsidR="005B5EAD" w:rsidRPr="00785C54" w14:paraId="597F0A65"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CF84622" w14:textId="4C5E7F69"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BA73A93" w14:textId="359BDDCB"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22E73A9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9BE9B3B" w14:textId="48BEAE27"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20561EC5" w14:textId="46CC1D64" w:rsidR="005B5EAD" w:rsidRPr="00785C54" w:rsidRDefault="005B5EAD" w:rsidP="00785C54">
            <w:pPr>
              <w:pStyle w:val="Tablebody"/>
              <w:autoSpaceDE w:val="0"/>
              <w:autoSpaceDN w:val="0"/>
              <w:adjustRightInd w:val="0"/>
              <w:jc w:val="both"/>
              <w:rPr>
                <w:szCs w:val="20"/>
              </w:rPr>
            </w:pPr>
            <w:r w:rsidRPr="00785C54">
              <w:rPr>
                <w:szCs w:val="24"/>
              </w:rPr>
              <w:t>Sample collection process</w:t>
            </w:r>
          </w:p>
        </w:tc>
      </w:tr>
      <w:tr w:rsidR="005B5EAD" w:rsidRPr="00785C54" w14:paraId="6CB5B96E"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BC08B14" w14:textId="07E99CCF"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44A44346" w14:textId="260F085D" w:rsidR="005B5EAD" w:rsidRPr="00785C54" w:rsidRDefault="005B5EAD" w:rsidP="00785C54">
            <w:pPr>
              <w:pStyle w:val="Tablebody"/>
              <w:autoSpaceDE w:val="0"/>
              <w:autoSpaceDN w:val="0"/>
              <w:adjustRightInd w:val="0"/>
              <w:jc w:val="both"/>
              <w:rPr>
                <w:szCs w:val="20"/>
              </w:rPr>
            </w:pPr>
            <w:r w:rsidRPr="00785C54">
              <w:rPr>
                <w:szCs w:val="24"/>
              </w:rPr>
              <w:t>Sample collection location</w:t>
            </w:r>
          </w:p>
        </w:tc>
      </w:tr>
      <w:tr w:rsidR="005B5EAD" w:rsidRPr="00785C54" w14:paraId="302C1908"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1297AB79" w14:textId="49996786" w:rsidR="005B5EAD" w:rsidRPr="00785C54" w:rsidRDefault="005B5EAD" w:rsidP="00785C54">
            <w:pPr>
              <w:pStyle w:val="Tablebody"/>
              <w:autoSpaceDE w:val="0"/>
              <w:autoSpaceDN w:val="0"/>
              <w:adjustRightInd w:val="0"/>
              <w:jc w:val="both"/>
              <w:rPr>
                <w:szCs w:val="20"/>
              </w:rPr>
            </w:pPr>
            <w:r w:rsidRPr="00785C54">
              <w:rPr>
                <w:szCs w:val="24"/>
              </w:rPr>
              <w:t>MaterialSample::size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5F99F3D5" w14:textId="4235DE4B" w:rsidR="005B5EAD" w:rsidRPr="00785C54" w:rsidRDefault="005B5EAD" w:rsidP="00785C54">
            <w:pPr>
              <w:pStyle w:val="Tablebody"/>
              <w:autoSpaceDE w:val="0"/>
              <w:autoSpaceDN w:val="0"/>
              <w:adjustRightInd w:val="0"/>
              <w:jc w:val="both"/>
              <w:rPr>
                <w:szCs w:val="20"/>
              </w:rPr>
            </w:pPr>
            <w:r w:rsidRPr="00785C54">
              <w:rPr>
                <w:szCs w:val="24"/>
              </w:rPr>
              <w:t>Volume of the water sampled</w:t>
            </w:r>
          </w:p>
        </w:tc>
      </w:tr>
      <w:tr w:rsidR="005B5EAD" w:rsidRPr="00785C54" w14:paraId="16B6CB5F"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26C91BE7" w14:textId="76FBA062"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0C403826" w14:textId="400FADFB" w:rsidR="005B5EAD" w:rsidRPr="00785C54" w:rsidRDefault="005B5EAD" w:rsidP="00785C54">
            <w:pPr>
              <w:pStyle w:val="Tablebody"/>
              <w:autoSpaceDE w:val="0"/>
              <w:autoSpaceDN w:val="0"/>
              <w:adjustRightInd w:val="0"/>
              <w:jc w:val="both"/>
              <w:rPr>
                <w:szCs w:val="20"/>
              </w:rPr>
            </w:pPr>
            <w:r w:rsidRPr="00785C54">
              <w:rPr>
                <w:szCs w:val="24"/>
              </w:rPr>
              <w:t>Store location</w:t>
            </w:r>
          </w:p>
        </w:tc>
      </w:tr>
      <w:tr w:rsidR="005B5EAD" w:rsidRPr="00785C54" w14:paraId="5A021433" w14:textId="77777777" w:rsidTr="008F6841">
        <w:trPr>
          <w:jc w:val="center"/>
        </w:trPr>
        <w:tc>
          <w:tcPr>
            <w:tcW w:w="5514" w:type="dxa"/>
            <w:tcBorders>
              <w:top w:val="single" w:sz="4" w:space="0" w:color="auto"/>
              <w:bottom w:val="single" w:sz="4" w:space="0" w:color="auto"/>
              <w:right w:val="single" w:sz="4" w:space="0" w:color="auto"/>
            </w:tcBorders>
            <w:tcMar>
              <w:top w:w="100" w:type="dxa"/>
              <w:left w:w="100" w:type="dxa"/>
              <w:bottom w:w="100" w:type="dxa"/>
              <w:right w:w="100" w:type="dxa"/>
            </w:tcMar>
          </w:tcPr>
          <w:p w14:paraId="7DA4AC83" w14:textId="7CE994FD"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317B15DA" w14:textId="6532801B"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7A677184"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1CCDD7B9" w14:textId="5ED3FC2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FD99CF7" w14:textId="6EE9A74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36554A4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6D7AC139" w14:textId="58CCE5EB"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195393AE" w14:textId="06FB6C31"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45784D7F"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01109936" w14:textId="49B9DD13"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4D25E4B" w14:textId="4249AB5D" w:rsidR="005B5EAD" w:rsidRPr="00785C54" w:rsidRDefault="005B5EAD" w:rsidP="00785C54">
            <w:pPr>
              <w:pStyle w:val="Tablebody"/>
              <w:autoSpaceDE w:val="0"/>
              <w:autoSpaceDN w:val="0"/>
              <w:adjustRightInd w:val="0"/>
              <w:jc w:val="both"/>
              <w:rPr>
                <w:szCs w:val="20"/>
              </w:rPr>
            </w:pPr>
            <w:r w:rsidRPr="00785C54">
              <w:rPr>
                <w:szCs w:val="24"/>
              </w:rPr>
              <w:t>Analysis</w:t>
            </w:r>
          </w:p>
        </w:tc>
      </w:tr>
      <w:tr w:rsidR="005B5EAD" w:rsidRPr="00785C54" w14:paraId="2B05EC99" w14:textId="77777777" w:rsidTr="008F6841">
        <w:trPr>
          <w:jc w:val="center"/>
        </w:trPr>
        <w:tc>
          <w:tcPr>
            <w:tcW w:w="5514" w:type="dxa"/>
            <w:tcBorders>
              <w:top w:val="single" w:sz="4" w:space="0" w:color="auto"/>
              <w:bottom w:val="single" w:sz="4" w:space="0" w:color="auto"/>
              <w:right w:val="single" w:sz="4" w:space="0" w:color="auto"/>
            </w:tcBorders>
            <w:tcMar>
              <w:top w:w="100" w:type="dxa"/>
              <w:left w:w="80" w:type="dxa"/>
              <w:bottom w:w="100" w:type="dxa"/>
              <w:right w:w="80" w:type="dxa"/>
            </w:tcMar>
          </w:tcPr>
          <w:p w14:paraId="3341D5E2" w14:textId="676FFC38"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252" w:type="dxa"/>
            <w:tcBorders>
              <w:top w:val="single" w:sz="4" w:space="0" w:color="auto"/>
              <w:left w:val="single" w:sz="4" w:space="0" w:color="auto"/>
              <w:bottom w:val="single" w:sz="4" w:space="0" w:color="auto"/>
            </w:tcBorders>
            <w:tcMar>
              <w:top w:w="100" w:type="dxa"/>
              <w:left w:w="80" w:type="dxa"/>
              <w:bottom w:w="100" w:type="dxa"/>
              <w:right w:w="80" w:type="dxa"/>
            </w:tcMar>
          </w:tcPr>
          <w:p w14:paraId="7FB70348" w14:textId="06BCA00E" w:rsidR="005B5EAD" w:rsidRPr="00785C54" w:rsidRDefault="005B5EAD" w:rsidP="00785C54">
            <w:pPr>
              <w:pStyle w:val="Tablebody"/>
              <w:autoSpaceDE w:val="0"/>
              <w:autoSpaceDN w:val="0"/>
              <w:adjustRightInd w:val="0"/>
              <w:jc w:val="both"/>
              <w:rPr>
                <w:szCs w:val="20"/>
              </w:rPr>
            </w:pPr>
            <w:r w:rsidRPr="00785C54">
              <w:rPr>
                <w:szCs w:val="24"/>
              </w:rPr>
              <w:t>Analyte (Nitrates, Phosphates …)</w:t>
            </w:r>
          </w:p>
        </w:tc>
      </w:tr>
      <w:tr w:rsidR="005B5EAD" w:rsidRPr="00785C54" w14:paraId="312BEAB4" w14:textId="77777777" w:rsidTr="008F6841">
        <w:trPr>
          <w:jc w:val="center"/>
        </w:trPr>
        <w:tc>
          <w:tcPr>
            <w:tcW w:w="5514" w:type="dxa"/>
            <w:tcBorders>
              <w:top w:val="single" w:sz="4" w:space="0" w:color="auto"/>
              <w:bottom w:val="single" w:sz="12" w:space="0" w:color="auto"/>
              <w:right w:val="single" w:sz="4" w:space="0" w:color="auto"/>
            </w:tcBorders>
            <w:tcMar>
              <w:top w:w="100" w:type="dxa"/>
              <w:left w:w="80" w:type="dxa"/>
              <w:bottom w:w="100" w:type="dxa"/>
              <w:right w:w="80" w:type="dxa"/>
            </w:tcMar>
          </w:tcPr>
          <w:p w14:paraId="1D5284C6" w14:textId="678F1AC5"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252" w:type="dxa"/>
            <w:tcBorders>
              <w:top w:val="single" w:sz="4" w:space="0" w:color="auto"/>
              <w:left w:val="single" w:sz="4" w:space="0" w:color="auto"/>
              <w:bottom w:val="single" w:sz="12" w:space="0" w:color="auto"/>
            </w:tcBorders>
            <w:tcMar>
              <w:top w:w="100" w:type="dxa"/>
              <w:left w:w="80" w:type="dxa"/>
              <w:bottom w:w="100" w:type="dxa"/>
              <w:right w:w="80" w:type="dxa"/>
            </w:tcMar>
          </w:tcPr>
          <w:p w14:paraId="01BC5595" w14:textId="354C41CF" w:rsidR="005B5EAD" w:rsidRPr="00785C54" w:rsidRDefault="005B5EAD" w:rsidP="00785C54">
            <w:pPr>
              <w:pStyle w:val="Tablebody"/>
              <w:autoSpaceDE w:val="0"/>
              <w:autoSpaceDN w:val="0"/>
              <w:adjustRightInd w:val="0"/>
              <w:jc w:val="both"/>
              <w:rPr>
                <w:szCs w:val="20"/>
                <w:lang w:val="fr-FR"/>
              </w:rPr>
            </w:pPr>
            <w:r w:rsidRPr="00785C54">
              <w:rPr>
                <w:szCs w:val="24"/>
              </w:rPr>
              <w:t xml:space="preserve">Instrument, analytical process (e.g. </w:t>
            </w:r>
            <w:r w:rsidRPr="00785C54">
              <w:rPr>
                <w:rStyle w:val="stdpublisher"/>
                <w:szCs w:val="24"/>
                <w:shd w:val="clear" w:color="auto" w:fill="auto"/>
              </w:rPr>
              <w:t>NF EN ISO</w:t>
            </w:r>
            <w:r w:rsidRPr="00785C54">
              <w:rPr>
                <w:szCs w:val="24"/>
              </w:rPr>
              <w:t xml:space="preserve"> </w:t>
            </w:r>
            <w:r w:rsidRPr="00785C54">
              <w:rPr>
                <w:rStyle w:val="stddocNumber"/>
                <w:szCs w:val="24"/>
                <w:shd w:val="clear" w:color="auto" w:fill="auto"/>
              </w:rPr>
              <w:t>13395</w:t>
            </w:r>
            <w:r w:rsidRPr="00785C54">
              <w:rPr>
                <w:szCs w:val="24"/>
              </w:rPr>
              <w:t xml:space="preserve"> Octobre 1996 / T90-012)</w:t>
            </w:r>
          </w:p>
        </w:tc>
      </w:tr>
    </w:tbl>
    <w:p w14:paraId="0025EC16" w14:textId="179060DB" w:rsidR="005B5EAD" w:rsidRPr="00785C54" w:rsidRDefault="005B5EAD" w:rsidP="00785C54">
      <w:pPr>
        <w:pStyle w:val="a2"/>
        <w:tabs>
          <w:tab w:val="left" w:pos="360"/>
        </w:tabs>
        <w:autoSpaceDE w:val="0"/>
        <w:autoSpaceDN w:val="0"/>
        <w:adjustRightInd w:val="0"/>
        <w:rPr>
          <w:szCs w:val="24"/>
        </w:rPr>
      </w:pPr>
      <w:r w:rsidRPr="00785C54">
        <w:rPr>
          <w:szCs w:val="24"/>
        </w:rPr>
        <w:t>Soil quality observations</w:t>
      </w:r>
    </w:p>
    <w:p w14:paraId="49DEAC8F" w14:textId="77777777" w:rsidR="005B5EAD" w:rsidRPr="00785C54" w:rsidRDefault="005B5EAD" w:rsidP="00785C54">
      <w:pPr>
        <w:pStyle w:val="Tabletitle"/>
        <w:autoSpaceDE w:val="0"/>
        <w:autoSpaceDN w:val="0"/>
        <w:adjustRightInd w:val="0"/>
        <w:outlineLvl w:val="0"/>
        <w:rPr>
          <w:szCs w:val="24"/>
        </w:rPr>
      </w:pPr>
      <w:r w:rsidRPr="00785C54">
        <w:rPr>
          <w:szCs w:val="24"/>
        </w:rPr>
        <w:t>Table B.8 — Soil quality observations</w:t>
      </w:r>
    </w:p>
    <w:tbl>
      <w:tblPr>
        <w:tblW w:w="9752"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5233"/>
        <w:gridCol w:w="4519"/>
      </w:tblGrid>
      <w:tr w:rsidR="005B5EAD" w:rsidRPr="00785C54" w14:paraId="056663FD" w14:textId="77777777" w:rsidTr="008F6841">
        <w:trPr>
          <w:trHeight w:val="20"/>
          <w:jc w:val="center"/>
        </w:trPr>
        <w:tc>
          <w:tcPr>
            <w:tcW w:w="5233" w:type="dxa"/>
            <w:tcBorders>
              <w:top w:val="single" w:sz="12" w:space="0" w:color="auto"/>
              <w:bottom w:val="single" w:sz="12" w:space="0" w:color="auto"/>
              <w:right w:val="single" w:sz="4" w:space="0" w:color="auto"/>
            </w:tcBorders>
            <w:tcMar>
              <w:top w:w="100" w:type="dxa"/>
              <w:left w:w="80" w:type="dxa"/>
              <w:bottom w:w="100" w:type="dxa"/>
              <w:right w:w="80" w:type="dxa"/>
            </w:tcMar>
          </w:tcPr>
          <w:p w14:paraId="43E9143D" w14:textId="5EE7DA8F" w:rsidR="005B5EAD" w:rsidRPr="00785C54" w:rsidRDefault="005B5EAD" w:rsidP="00785C54">
            <w:pPr>
              <w:pStyle w:val="Tableheader"/>
              <w:autoSpaceDE w:val="0"/>
              <w:autoSpaceDN w:val="0"/>
              <w:adjustRightInd w:val="0"/>
              <w:jc w:val="center"/>
              <w:rPr>
                <w:b/>
                <w:bCs/>
                <w:szCs w:val="20"/>
              </w:rPr>
            </w:pPr>
            <w:r w:rsidRPr="00785C54">
              <w:rPr>
                <w:b/>
                <w:szCs w:val="24"/>
              </w:rPr>
              <w:t>OMS</w:t>
            </w:r>
          </w:p>
        </w:tc>
        <w:tc>
          <w:tcPr>
            <w:tcW w:w="4519" w:type="dxa"/>
            <w:tcBorders>
              <w:top w:val="single" w:sz="12" w:space="0" w:color="auto"/>
              <w:left w:val="single" w:sz="4" w:space="0" w:color="auto"/>
              <w:bottom w:val="single" w:sz="12" w:space="0" w:color="auto"/>
            </w:tcBorders>
            <w:tcMar>
              <w:top w:w="100" w:type="dxa"/>
              <w:left w:w="80" w:type="dxa"/>
              <w:bottom w:w="100" w:type="dxa"/>
              <w:right w:w="80" w:type="dxa"/>
            </w:tcMar>
          </w:tcPr>
          <w:p w14:paraId="5FBA33E9" w14:textId="25AC7173" w:rsidR="005B5EAD" w:rsidRPr="00785C54" w:rsidRDefault="005B5EAD" w:rsidP="00785C54">
            <w:pPr>
              <w:pStyle w:val="Tableheader"/>
              <w:autoSpaceDE w:val="0"/>
              <w:autoSpaceDN w:val="0"/>
              <w:adjustRightInd w:val="0"/>
              <w:jc w:val="center"/>
              <w:rPr>
                <w:b/>
                <w:bCs/>
                <w:szCs w:val="20"/>
              </w:rPr>
            </w:pPr>
            <w:r w:rsidRPr="00785C54">
              <w:rPr>
                <w:b/>
                <w:szCs w:val="24"/>
              </w:rPr>
              <w:t>Soil quality</w:t>
            </w:r>
          </w:p>
        </w:tc>
      </w:tr>
      <w:tr w:rsidR="005B5EAD" w:rsidRPr="00785C54" w14:paraId="19D40754" w14:textId="77777777" w:rsidTr="008F6841">
        <w:trPr>
          <w:trHeight w:val="20"/>
          <w:jc w:val="center"/>
        </w:trPr>
        <w:tc>
          <w:tcPr>
            <w:tcW w:w="5233" w:type="dxa"/>
            <w:tcBorders>
              <w:top w:val="single" w:sz="12" w:space="0" w:color="auto"/>
              <w:bottom w:val="single" w:sz="4" w:space="0" w:color="auto"/>
              <w:right w:val="single" w:sz="4" w:space="0" w:color="auto"/>
            </w:tcBorders>
            <w:tcMar>
              <w:top w:w="100" w:type="dxa"/>
              <w:left w:w="80" w:type="dxa"/>
              <w:bottom w:w="100" w:type="dxa"/>
              <w:right w:w="80" w:type="dxa"/>
            </w:tcMar>
          </w:tcPr>
          <w:p w14:paraId="44169B6E" w14:textId="5DCC70FB" w:rsidR="005B5EAD" w:rsidRPr="00785C54" w:rsidRDefault="005B5EAD" w:rsidP="00785C54">
            <w:pPr>
              <w:pStyle w:val="Tablebody"/>
              <w:autoSpaceDE w:val="0"/>
              <w:autoSpaceDN w:val="0"/>
              <w:adjustRightInd w:val="0"/>
              <w:jc w:val="both"/>
              <w:rPr>
                <w:szCs w:val="20"/>
              </w:rPr>
            </w:pPr>
            <w:r w:rsidRPr="00785C54">
              <w:rPr>
                <w:szCs w:val="24"/>
              </w:rPr>
              <w:t>Observation::proximateFeatureOfInterest:MaterialSample</w:t>
            </w:r>
          </w:p>
        </w:tc>
        <w:tc>
          <w:tcPr>
            <w:tcW w:w="4519" w:type="dxa"/>
            <w:tcBorders>
              <w:top w:val="single" w:sz="12" w:space="0" w:color="auto"/>
              <w:left w:val="single" w:sz="4" w:space="0" w:color="auto"/>
              <w:bottom w:val="single" w:sz="4" w:space="0" w:color="auto"/>
            </w:tcBorders>
            <w:tcMar>
              <w:top w:w="100" w:type="dxa"/>
              <w:left w:w="80" w:type="dxa"/>
              <w:bottom w:w="100" w:type="dxa"/>
              <w:right w:w="80" w:type="dxa"/>
            </w:tcMar>
          </w:tcPr>
          <w:p w14:paraId="32559F7B" w14:textId="4E8B1B4A" w:rsidR="005B5EAD" w:rsidRPr="00785C54" w:rsidRDefault="005B5EAD" w:rsidP="00785C54">
            <w:pPr>
              <w:pStyle w:val="Tablebody"/>
              <w:autoSpaceDE w:val="0"/>
              <w:autoSpaceDN w:val="0"/>
              <w:adjustRightInd w:val="0"/>
              <w:jc w:val="both"/>
              <w:rPr>
                <w:szCs w:val="20"/>
              </w:rPr>
            </w:pPr>
            <w:r w:rsidRPr="00785C54">
              <w:rPr>
                <w:szCs w:val="24"/>
              </w:rPr>
              <w:t>A sub sample or the initial soil sample</w:t>
            </w:r>
          </w:p>
        </w:tc>
      </w:tr>
      <w:tr w:rsidR="005B5EAD" w:rsidRPr="00785C54" w14:paraId="0F1299F1"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629EC97" w14:textId="4145BC8A" w:rsidR="005B5EAD" w:rsidRPr="00785C54" w:rsidRDefault="005B5EAD" w:rsidP="00785C54">
            <w:pPr>
              <w:pStyle w:val="Tablebody"/>
              <w:autoSpaceDE w:val="0"/>
              <w:autoSpaceDN w:val="0"/>
              <w:adjustRightInd w:val="0"/>
              <w:jc w:val="both"/>
              <w:rPr>
                <w:szCs w:val="20"/>
              </w:rPr>
            </w:pPr>
            <w:r w:rsidRPr="00785C54">
              <w:rPr>
                <w:szCs w:val="24"/>
              </w:rPr>
              <w:t>MaterialSample::relatedSample:MaterialSample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665D35" w14:textId="59C142FC" w:rsidR="005B5EAD" w:rsidRPr="00785C54" w:rsidRDefault="005B5EAD" w:rsidP="00785C54">
            <w:pPr>
              <w:pStyle w:val="Tablebody"/>
              <w:autoSpaceDE w:val="0"/>
              <w:autoSpaceDN w:val="0"/>
              <w:adjustRightInd w:val="0"/>
              <w:jc w:val="both"/>
              <w:rPr>
                <w:szCs w:val="20"/>
              </w:rPr>
            </w:pPr>
            <w:r w:rsidRPr="00785C54">
              <w:rPr>
                <w:szCs w:val="24"/>
              </w:rPr>
              <w:t>Soil sample (can be a drilling core)</w:t>
            </w:r>
          </w:p>
        </w:tc>
      </w:tr>
      <w:tr w:rsidR="005B5EAD" w:rsidRPr="00785C54" w14:paraId="56454FE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57A8644D" w14:textId="6C722E99" w:rsidR="005B5EAD" w:rsidRPr="00785C54" w:rsidRDefault="005B5EAD" w:rsidP="00785C54">
            <w:pPr>
              <w:pStyle w:val="Tablebody"/>
              <w:autoSpaceDE w:val="0"/>
              <w:autoSpaceDN w:val="0"/>
              <w:adjustRightInd w:val="0"/>
              <w:jc w:val="both"/>
              <w:rPr>
                <w:szCs w:val="20"/>
              </w:rPr>
            </w:pPr>
            <w:r w:rsidRPr="00785C54">
              <w:rPr>
                <w:szCs w:val="24"/>
              </w:rPr>
              <w:t>MaterialSample:relatedSample:SpatialSample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21CCF30" w14:textId="47F8A642" w:rsidR="005B5EAD" w:rsidRPr="00785C54" w:rsidRDefault="005B5EAD" w:rsidP="00785C54">
            <w:pPr>
              <w:pStyle w:val="Tablebody"/>
              <w:autoSpaceDE w:val="0"/>
              <w:autoSpaceDN w:val="0"/>
              <w:adjustRightInd w:val="0"/>
              <w:jc w:val="both"/>
              <w:rPr>
                <w:szCs w:val="20"/>
              </w:rPr>
            </w:pPr>
            <w:r w:rsidRPr="00785C54">
              <w:rPr>
                <w:szCs w:val="24"/>
              </w:rPr>
              <w:t>The borehole that was drilled and the core extracted from</w:t>
            </w:r>
          </w:p>
        </w:tc>
      </w:tr>
      <w:tr w:rsidR="005B5EAD" w:rsidRPr="00785C54" w14:paraId="2A4E5E6C"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3C167D39" w14:textId="63465D80" w:rsidR="005B5EAD" w:rsidRPr="00785C54" w:rsidRDefault="005B5EAD" w:rsidP="00785C54">
            <w:pPr>
              <w:pStyle w:val="Tablebody"/>
              <w:autoSpaceDE w:val="0"/>
              <w:autoSpaceDN w:val="0"/>
              <w:adjustRightInd w:val="0"/>
              <w:jc w:val="both"/>
              <w:rPr>
                <w:szCs w:val="20"/>
              </w:rPr>
            </w:pPr>
            <w:r w:rsidRPr="00785C54">
              <w:rPr>
                <w:szCs w:val="24"/>
              </w:rPr>
              <w:t>Observation::ultimateFeatureOfInterest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5CED1AB" w14:textId="4FA050DD" w:rsidR="005B5EAD" w:rsidRPr="00785C54" w:rsidRDefault="005B5EAD" w:rsidP="00785C54">
            <w:pPr>
              <w:pStyle w:val="Tablebody"/>
              <w:autoSpaceDE w:val="0"/>
              <w:autoSpaceDN w:val="0"/>
              <w:adjustRightInd w:val="0"/>
              <w:jc w:val="both"/>
              <w:rPr>
                <w:szCs w:val="20"/>
              </w:rPr>
            </w:pPr>
            <w:r w:rsidRPr="00785C54">
              <w:rPr>
                <w:szCs w:val="24"/>
              </w:rPr>
              <w:t>Part of the lithosphere</w:t>
            </w:r>
          </w:p>
        </w:tc>
      </w:tr>
      <w:tr w:rsidR="005B5EAD" w:rsidRPr="00785C54" w14:paraId="56EBB74A"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B890BC9" w14:textId="312F7208" w:rsidR="005B5EAD" w:rsidRPr="00785C54" w:rsidRDefault="005B5EAD" w:rsidP="00785C54">
            <w:pPr>
              <w:pStyle w:val="Tablebody"/>
              <w:autoSpaceDE w:val="0"/>
              <w:autoSpaceDN w:val="0"/>
              <w:adjustRightInd w:val="0"/>
              <w:jc w:val="both"/>
              <w:rPr>
                <w:szCs w:val="20"/>
              </w:rPr>
            </w:pPr>
            <w:r w:rsidRPr="00785C54">
              <w:rPr>
                <w:szCs w:val="24"/>
              </w:rPr>
              <w:t>MaterialSample::preparationStep</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395DA7C" w14:textId="38E653EE" w:rsidR="005B5EAD" w:rsidRPr="00785C54" w:rsidRDefault="005B5EAD" w:rsidP="00785C54">
            <w:pPr>
              <w:pStyle w:val="Tablebody"/>
              <w:autoSpaceDE w:val="0"/>
              <w:autoSpaceDN w:val="0"/>
              <w:adjustRightInd w:val="0"/>
              <w:jc w:val="both"/>
              <w:rPr>
                <w:szCs w:val="20"/>
              </w:rPr>
            </w:pPr>
            <w:r w:rsidRPr="00785C54">
              <w:rPr>
                <w:szCs w:val="24"/>
              </w:rPr>
              <w:t>Sample preparation process</w:t>
            </w:r>
          </w:p>
        </w:tc>
      </w:tr>
      <w:tr w:rsidR="005B5EAD" w:rsidRPr="00785C54" w14:paraId="1440387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E36F9F" w14:textId="13FB3E48" w:rsidR="005B5EAD" w:rsidRPr="00785C54" w:rsidRDefault="005B5EAD" w:rsidP="00785C54">
            <w:pPr>
              <w:pStyle w:val="Tablebody"/>
              <w:autoSpaceDE w:val="0"/>
              <w:autoSpaceDN w:val="0"/>
              <w:adjustRightInd w:val="0"/>
              <w:jc w:val="both"/>
              <w:rPr>
                <w:szCs w:val="20"/>
              </w:rPr>
            </w:pPr>
            <w:r w:rsidRPr="00785C54">
              <w:rPr>
                <w:szCs w:val="24"/>
              </w:rPr>
              <w:t>MaterialSample::sampling:Sampling:samplingProcedure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F3DE327" w14:textId="18A99E9D" w:rsidR="005B5EAD" w:rsidRPr="00785C54" w:rsidRDefault="005B5EAD" w:rsidP="00785C54">
            <w:pPr>
              <w:pStyle w:val="Tablebody"/>
              <w:autoSpaceDE w:val="0"/>
              <w:autoSpaceDN w:val="0"/>
              <w:adjustRightInd w:val="0"/>
              <w:jc w:val="both"/>
              <w:rPr>
                <w:szCs w:val="20"/>
              </w:rPr>
            </w:pPr>
            <w:r w:rsidRPr="00785C54">
              <w:rPr>
                <w:szCs w:val="24"/>
              </w:rPr>
              <w:t>How the sample was collected or prepared</w:t>
            </w:r>
          </w:p>
        </w:tc>
      </w:tr>
      <w:tr w:rsidR="005B5EAD" w:rsidRPr="00785C54" w14:paraId="6786227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7EC228C1" w14:textId="30DFE53D" w:rsidR="005B5EAD" w:rsidRPr="00785C54" w:rsidRDefault="005B5EAD" w:rsidP="00785C54">
            <w:pPr>
              <w:pStyle w:val="Tablebody"/>
              <w:autoSpaceDE w:val="0"/>
              <w:autoSpaceDN w:val="0"/>
              <w:adjustRightInd w:val="0"/>
              <w:jc w:val="both"/>
              <w:rPr>
                <w:szCs w:val="20"/>
              </w:rPr>
            </w:pPr>
            <w:r w:rsidRPr="00785C54">
              <w:rPr>
                <w:szCs w:val="24"/>
              </w:rPr>
              <w:t>MaterialSample::sourceLocation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26EEB" w14:textId="22488D7C" w:rsidR="005B5EAD" w:rsidRPr="00785C54" w:rsidRDefault="005B5EAD" w:rsidP="00785C54">
            <w:pPr>
              <w:pStyle w:val="Tablebody"/>
              <w:autoSpaceDE w:val="0"/>
              <w:autoSpaceDN w:val="0"/>
              <w:adjustRightInd w:val="0"/>
              <w:jc w:val="both"/>
              <w:rPr>
                <w:szCs w:val="20"/>
              </w:rPr>
            </w:pPr>
            <w:r w:rsidRPr="00785C54">
              <w:rPr>
                <w:szCs w:val="24"/>
              </w:rPr>
              <w:t xml:space="preserve">Where the sample </w:t>
            </w:r>
            <w:del w:id="3533" w:author="REID-JAMOND Alison" w:date="2022-04-04T15:03:00Z">
              <w:r w:rsidRPr="00785C54" w:rsidDel="00047CD7">
                <w:rPr>
                  <w:szCs w:val="24"/>
                </w:rPr>
                <w:delText>has been</w:delText>
              </w:r>
            </w:del>
            <w:ins w:id="3534" w:author="REID-JAMOND Alison" w:date="2022-04-04T15:03:00Z">
              <w:r w:rsidR="00047CD7">
                <w:rPr>
                  <w:szCs w:val="24"/>
                </w:rPr>
                <w:t>was</w:t>
              </w:r>
            </w:ins>
            <w:r w:rsidRPr="00785C54">
              <w:rPr>
                <w:szCs w:val="24"/>
              </w:rPr>
              <w:t xml:space="preserve"> collected</w:t>
            </w:r>
          </w:p>
        </w:tc>
      </w:tr>
      <w:tr w:rsidR="005B5EAD" w:rsidRPr="00785C54" w14:paraId="29B8035B"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E5C54B" w14:textId="6E81512A" w:rsidR="005B5EAD" w:rsidRPr="00785C54" w:rsidRDefault="005B5EAD" w:rsidP="00785C54">
            <w:pPr>
              <w:pStyle w:val="Tablebody"/>
              <w:autoSpaceDE w:val="0"/>
              <w:autoSpaceDN w:val="0"/>
              <w:adjustRightInd w:val="0"/>
              <w:jc w:val="both"/>
              <w:rPr>
                <w:szCs w:val="20"/>
              </w:rPr>
            </w:pPr>
            <w:r w:rsidRPr="00785C54">
              <w:rPr>
                <w:szCs w:val="24"/>
              </w:rPr>
              <w:t>MaterialSample::storageLocation</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CCE8458" w14:textId="5626F68F" w:rsidR="005B5EAD" w:rsidRPr="00785C54" w:rsidRDefault="005B5EAD" w:rsidP="00785C54">
            <w:pPr>
              <w:pStyle w:val="Tablebody"/>
              <w:autoSpaceDE w:val="0"/>
              <w:autoSpaceDN w:val="0"/>
              <w:adjustRightInd w:val="0"/>
              <w:jc w:val="both"/>
              <w:rPr>
                <w:szCs w:val="20"/>
              </w:rPr>
            </w:pPr>
            <w:r w:rsidRPr="00785C54">
              <w:rPr>
                <w:szCs w:val="24"/>
              </w:rPr>
              <w:t>Where the sample is stored</w:t>
            </w:r>
          </w:p>
        </w:tc>
      </w:tr>
      <w:tr w:rsidR="005B5EAD" w:rsidRPr="00785C54" w14:paraId="3EBB17A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365764E" w14:textId="0A9E6769" w:rsidR="005B5EAD" w:rsidRPr="00785C54" w:rsidRDefault="005B5EAD" w:rsidP="00785C54">
            <w:pPr>
              <w:pStyle w:val="Tablebody"/>
              <w:autoSpaceDE w:val="0"/>
              <w:autoSpaceDN w:val="0"/>
              <w:adjustRightInd w:val="0"/>
              <w:jc w:val="both"/>
              <w:rPr>
                <w:szCs w:val="20"/>
              </w:rPr>
            </w:pPr>
            <w:r w:rsidRPr="00785C54">
              <w:rPr>
                <w:szCs w:val="24"/>
              </w:rPr>
              <w:t>MaterialSample::sampling:Sampling:time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36784350" w14:textId="547A9142" w:rsidR="005B5EAD" w:rsidRPr="00785C54" w:rsidRDefault="005B5EAD" w:rsidP="00785C54">
            <w:pPr>
              <w:pStyle w:val="Tablebody"/>
              <w:autoSpaceDE w:val="0"/>
              <w:autoSpaceDN w:val="0"/>
              <w:adjustRightInd w:val="0"/>
              <w:jc w:val="both"/>
              <w:rPr>
                <w:szCs w:val="20"/>
              </w:rPr>
            </w:pPr>
            <w:r w:rsidRPr="00785C54">
              <w:rPr>
                <w:szCs w:val="24"/>
              </w:rPr>
              <w:t>When the sample was collected</w:t>
            </w:r>
          </w:p>
        </w:tc>
      </w:tr>
      <w:tr w:rsidR="005B5EAD" w:rsidRPr="00785C54" w14:paraId="218D8CE4"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A870F00" w14:textId="5419C233" w:rsidR="005B5EAD" w:rsidRPr="00785C54" w:rsidRDefault="005B5EAD" w:rsidP="00785C54">
            <w:pPr>
              <w:pStyle w:val="Tablebody"/>
              <w:autoSpaceDE w:val="0"/>
              <w:autoSpaceDN w:val="0"/>
              <w:adjustRightInd w:val="0"/>
              <w:jc w:val="both"/>
              <w:rPr>
                <w:szCs w:val="20"/>
              </w:rPr>
            </w:pPr>
            <w:r w:rsidRPr="00785C54">
              <w:rPr>
                <w:szCs w:val="24"/>
              </w:rPr>
              <w:t>Observation::phenomenonTime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1A5748B8" w14:textId="3DE0CE52" w:rsidR="005B5EAD" w:rsidRPr="00785C54" w:rsidRDefault="005B5EAD" w:rsidP="00785C54">
            <w:pPr>
              <w:pStyle w:val="Tablebody"/>
              <w:autoSpaceDE w:val="0"/>
              <w:autoSpaceDN w:val="0"/>
              <w:adjustRightInd w:val="0"/>
              <w:jc w:val="both"/>
              <w:rPr>
                <w:szCs w:val="20"/>
              </w:rPr>
            </w:pPr>
            <w:r w:rsidRPr="00785C54">
              <w:rPr>
                <w:szCs w:val="24"/>
              </w:rPr>
              <w:t>Sample collection date</w:t>
            </w:r>
          </w:p>
        </w:tc>
      </w:tr>
      <w:tr w:rsidR="005B5EAD" w:rsidRPr="00785C54" w14:paraId="035645EF"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4E62DCB2" w14:textId="47858DF5" w:rsidR="005B5EAD" w:rsidRPr="00785C54" w:rsidRDefault="005B5EAD" w:rsidP="00785C54">
            <w:pPr>
              <w:pStyle w:val="Tablebody"/>
              <w:autoSpaceDE w:val="0"/>
              <w:autoSpaceDN w:val="0"/>
              <w:adjustRightInd w:val="0"/>
              <w:jc w:val="both"/>
              <w:rPr>
                <w:szCs w:val="20"/>
              </w:rPr>
            </w:pPr>
            <w:r w:rsidRPr="00785C54">
              <w:rPr>
                <w:szCs w:val="24"/>
              </w:rPr>
              <w:t>Observation::resultTime</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41B978A6" w14:textId="5460F423" w:rsidR="005B5EAD" w:rsidRPr="00785C54" w:rsidRDefault="005B5EAD" w:rsidP="00785C54">
            <w:pPr>
              <w:pStyle w:val="Tablebody"/>
              <w:autoSpaceDE w:val="0"/>
              <w:autoSpaceDN w:val="0"/>
              <w:adjustRightInd w:val="0"/>
              <w:jc w:val="both"/>
              <w:rPr>
                <w:szCs w:val="20"/>
              </w:rPr>
            </w:pPr>
            <w:r w:rsidRPr="00785C54">
              <w:rPr>
                <w:szCs w:val="24"/>
              </w:rPr>
              <w:t>Analysis date</w:t>
            </w:r>
          </w:p>
        </w:tc>
      </w:tr>
      <w:tr w:rsidR="005B5EAD" w:rsidRPr="00785C54" w14:paraId="2DF1AD46"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1FC59C32" w14:textId="4BB41248" w:rsidR="005B5EAD" w:rsidRPr="00785C54" w:rsidRDefault="005B5EAD" w:rsidP="00785C54">
            <w:pPr>
              <w:pStyle w:val="Tablebody"/>
              <w:autoSpaceDE w:val="0"/>
              <w:autoSpaceDN w:val="0"/>
              <w:adjustRightInd w:val="0"/>
              <w:jc w:val="both"/>
              <w:rPr>
                <w:szCs w:val="20"/>
              </w:rPr>
            </w:pPr>
            <w:r w:rsidRPr="00785C54">
              <w:rPr>
                <w:szCs w:val="24"/>
              </w:rPr>
              <w:t>Observation::result</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B05F0BE" w14:textId="47D8BE14" w:rsidR="005B5EAD" w:rsidRPr="00785C54" w:rsidRDefault="005B5EAD" w:rsidP="00785C54">
            <w:pPr>
              <w:pStyle w:val="Tablebody"/>
              <w:autoSpaceDE w:val="0"/>
              <w:autoSpaceDN w:val="0"/>
              <w:adjustRightInd w:val="0"/>
              <w:jc w:val="both"/>
              <w:rPr>
                <w:szCs w:val="20"/>
              </w:rPr>
            </w:pPr>
            <w:r w:rsidRPr="00785C54">
              <w:rPr>
                <w:szCs w:val="24"/>
              </w:rPr>
              <w:t>The result of the analysis</w:t>
            </w:r>
          </w:p>
        </w:tc>
      </w:tr>
      <w:tr w:rsidR="005B5EAD" w:rsidRPr="00785C54" w14:paraId="5B482E92" w14:textId="77777777" w:rsidTr="008F6841">
        <w:trPr>
          <w:trHeight w:val="20"/>
          <w:jc w:val="center"/>
        </w:trPr>
        <w:tc>
          <w:tcPr>
            <w:tcW w:w="5233" w:type="dxa"/>
            <w:tcBorders>
              <w:top w:val="single" w:sz="4" w:space="0" w:color="auto"/>
              <w:bottom w:val="single" w:sz="4" w:space="0" w:color="auto"/>
              <w:right w:val="single" w:sz="4" w:space="0" w:color="auto"/>
            </w:tcBorders>
            <w:tcMar>
              <w:top w:w="100" w:type="dxa"/>
              <w:left w:w="80" w:type="dxa"/>
              <w:bottom w:w="100" w:type="dxa"/>
              <w:right w:w="80" w:type="dxa"/>
            </w:tcMar>
          </w:tcPr>
          <w:p w14:paraId="2B9120D6" w14:textId="49713A8F" w:rsidR="005B5EAD" w:rsidRPr="00785C54" w:rsidRDefault="005B5EAD" w:rsidP="00785C54">
            <w:pPr>
              <w:pStyle w:val="Tablebody"/>
              <w:autoSpaceDE w:val="0"/>
              <w:autoSpaceDN w:val="0"/>
              <w:adjustRightInd w:val="0"/>
              <w:jc w:val="both"/>
              <w:rPr>
                <w:szCs w:val="20"/>
              </w:rPr>
            </w:pPr>
            <w:r w:rsidRPr="00785C54">
              <w:rPr>
                <w:szCs w:val="24"/>
              </w:rPr>
              <w:t>Observation::observedProperty</w:t>
            </w:r>
          </w:p>
        </w:tc>
        <w:tc>
          <w:tcPr>
            <w:tcW w:w="4519" w:type="dxa"/>
            <w:tcBorders>
              <w:top w:val="single" w:sz="4" w:space="0" w:color="auto"/>
              <w:left w:val="single" w:sz="4" w:space="0" w:color="auto"/>
              <w:bottom w:val="single" w:sz="4" w:space="0" w:color="auto"/>
            </w:tcBorders>
            <w:tcMar>
              <w:top w:w="100" w:type="dxa"/>
              <w:left w:w="80" w:type="dxa"/>
              <w:bottom w:w="100" w:type="dxa"/>
              <w:right w:w="80" w:type="dxa"/>
            </w:tcMar>
          </w:tcPr>
          <w:p w14:paraId="79A57360" w14:textId="666A7AAE" w:rsidR="005B5EAD" w:rsidRPr="00785C54" w:rsidRDefault="005B5EAD" w:rsidP="00785C54">
            <w:pPr>
              <w:pStyle w:val="Tablebody"/>
              <w:autoSpaceDE w:val="0"/>
              <w:autoSpaceDN w:val="0"/>
              <w:adjustRightInd w:val="0"/>
              <w:jc w:val="both"/>
              <w:rPr>
                <w:szCs w:val="20"/>
              </w:rPr>
            </w:pPr>
            <w:r w:rsidRPr="00785C54">
              <w:rPr>
                <w:szCs w:val="24"/>
              </w:rPr>
              <w:t>The analysed property (generally concentration of a constituent)</w:t>
            </w:r>
          </w:p>
        </w:tc>
      </w:tr>
      <w:tr w:rsidR="005B5EAD" w:rsidRPr="00785C54" w14:paraId="521AE432" w14:textId="77777777" w:rsidTr="008F6841">
        <w:trPr>
          <w:trHeight w:val="20"/>
          <w:jc w:val="center"/>
        </w:trPr>
        <w:tc>
          <w:tcPr>
            <w:tcW w:w="5233" w:type="dxa"/>
            <w:tcBorders>
              <w:top w:val="single" w:sz="4" w:space="0" w:color="auto"/>
              <w:bottom w:val="single" w:sz="12" w:space="0" w:color="auto"/>
              <w:right w:val="single" w:sz="4" w:space="0" w:color="auto"/>
            </w:tcBorders>
            <w:tcMar>
              <w:top w:w="100" w:type="dxa"/>
              <w:left w:w="80" w:type="dxa"/>
              <w:bottom w:w="100" w:type="dxa"/>
              <w:right w:w="80" w:type="dxa"/>
            </w:tcMar>
          </w:tcPr>
          <w:p w14:paraId="7B2F8B40" w14:textId="52D312D1" w:rsidR="005B5EAD" w:rsidRPr="00785C54" w:rsidRDefault="005B5EAD" w:rsidP="00785C54">
            <w:pPr>
              <w:pStyle w:val="Tablebody"/>
              <w:autoSpaceDE w:val="0"/>
              <w:autoSpaceDN w:val="0"/>
              <w:adjustRightInd w:val="0"/>
              <w:jc w:val="both"/>
              <w:rPr>
                <w:szCs w:val="20"/>
              </w:rPr>
            </w:pPr>
            <w:r w:rsidRPr="00785C54">
              <w:rPr>
                <w:szCs w:val="24"/>
              </w:rPr>
              <w:t>Observation::procedure</w:t>
            </w:r>
          </w:p>
        </w:tc>
        <w:tc>
          <w:tcPr>
            <w:tcW w:w="4519" w:type="dxa"/>
            <w:tcBorders>
              <w:top w:val="single" w:sz="4" w:space="0" w:color="auto"/>
              <w:left w:val="single" w:sz="4" w:space="0" w:color="auto"/>
              <w:bottom w:val="single" w:sz="12" w:space="0" w:color="auto"/>
            </w:tcBorders>
            <w:tcMar>
              <w:top w:w="100" w:type="dxa"/>
              <w:left w:w="80" w:type="dxa"/>
              <w:bottom w:w="100" w:type="dxa"/>
              <w:right w:w="80" w:type="dxa"/>
            </w:tcMar>
          </w:tcPr>
          <w:p w14:paraId="69FE0BE3" w14:textId="69DF5F8F" w:rsidR="005B5EAD" w:rsidRPr="00785C54" w:rsidRDefault="005B5EAD" w:rsidP="00785C54">
            <w:pPr>
              <w:pStyle w:val="Tablebody"/>
              <w:autoSpaceDE w:val="0"/>
              <w:autoSpaceDN w:val="0"/>
              <w:adjustRightInd w:val="0"/>
              <w:jc w:val="both"/>
              <w:rPr>
                <w:szCs w:val="20"/>
              </w:rPr>
            </w:pPr>
            <w:r w:rsidRPr="00785C54">
              <w:rPr>
                <w:szCs w:val="24"/>
              </w:rPr>
              <w:t>The analysis method</w:t>
            </w:r>
          </w:p>
        </w:tc>
      </w:tr>
    </w:tbl>
    <w:p w14:paraId="49E902ED" w14:textId="053EF224"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535" w:name="_Toc113373580"/>
      <w:r w:rsidRPr="00785C54">
        <w:rPr>
          <w:rFonts w:eastAsia="Times New Roman"/>
          <w:b w:val="0"/>
          <w:szCs w:val="24"/>
        </w:rPr>
        <w:t>(informative)</w:t>
      </w:r>
      <w:r w:rsidRPr="00785C54">
        <w:rPr>
          <w:rFonts w:eastAsia="Times New Roman"/>
          <w:szCs w:val="24"/>
        </w:rPr>
        <w:br/>
      </w:r>
      <w:r w:rsidRPr="00785C54">
        <w:rPr>
          <w:rFonts w:eastAsia="Times New Roman"/>
          <w:szCs w:val="24"/>
        </w:rPr>
        <w:br/>
        <w:t>Changes in the Observation and Sample models</w:t>
      </w:r>
      <w:r w:rsidRPr="00785C54">
        <w:rPr>
          <w:rFonts w:eastAsia="Times New Roman"/>
          <w:szCs w:val="24"/>
        </w:rPr>
        <w:br/>
        <w:t xml:space="preserve">between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2011</w:t>
      </w:r>
      <w:del w:id="3536" w:author="REID-JAMOND Alison" w:date="2022-04-04T08:11:00Z">
        <w:r w:rsidRPr="00785C54" w:rsidDel="003E2160">
          <w:rPr>
            <w:rFonts w:eastAsia="Times New Roman"/>
            <w:szCs w:val="24"/>
          </w:rPr>
          <w:delText>, edition 1</w:delText>
        </w:r>
      </w:del>
      <w:r w:rsidRPr="00785C54">
        <w:rPr>
          <w:rFonts w:eastAsia="Times New Roman"/>
          <w:szCs w:val="24"/>
        </w:rPr>
        <w:t xml:space="preserve"> and </w:t>
      </w:r>
      <w:r w:rsidRPr="00785C54">
        <w:rPr>
          <w:rStyle w:val="stdpublisher"/>
          <w:rFonts w:eastAsia="Times New Roman"/>
          <w:szCs w:val="24"/>
          <w:shd w:val="clear" w:color="auto" w:fill="auto"/>
        </w:rPr>
        <w:t>ISO</w:t>
      </w:r>
      <w:r w:rsidRPr="00785C54">
        <w:rPr>
          <w:rFonts w:eastAsia="Times New Roman"/>
          <w:szCs w:val="24"/>
        </w:rPr>
        <w:t> </w:t>
      </w:r>
      <w:r w:rsidRPr="00785C54">
        <w:rPr>
          <w:rStyle w:val="stddocNumber"/>
          <w:rFonts w:eastAsia="Times New Roman"/>
          <w:szCs w:val="24"/>
          <w:shd w:val="clear" w:color="auto" w:fill="auto"/>
        </w:rPr>
        <w:t>19156</w:t>
      </w:r>
      <w:r w:rsidRPr="00785C54">
        <w:rPr>
          <w:rFonts w:eastAsia="Times New Roman"/>
          <w:szCs w:val="24"/>
        </w:rPr>
        <w:t>:</w:t>
      </w:r>
      <w:r w:rsidRPr="00785C54">
        <w:rPr>
          <w:rStyle w:val="stdyear"/>
          <w:rFonts w:eastAsia="Times New Roman"/>
          <w:szCs w:val="24"/>
          <w:shd w:val="clear" w:color="auto" w:fill="auto"/>
        </w:rPr>
        <w:t>202</w:t>
      </w:r>
      <w:ins w:id="3537" w:author="REID-JAMOND Alison" w:date="2022-04-04T08:11:00Z">
        <w:r w:rsidR="003E2160">
          <w:rPr>
            <w:rStyle w:val="stdyear"/>
            <w:rFonts w:eastAsia="Times New Roman"/>
            <w:szCs w:val="24"/>
            <w:shd w:val="clear" w:color="auto" w:fill="auto"/>
          </w:rPr>
          <w:t>2</w:t>
        </w:r>
      </w:ins>
      <w:del w:id="3538" w:author="REID-JAMOND Alison" w:date="2022-04-04T08:11:00Z">
        <w:r w:rsidRPr="00785C54" w:rsidDel="003E2160">
          <w:rPr>
            <w:rStyle w:val="stdyear"/>
            <w:rFonts w:eastAsia="Times New Roman"/>
            <w:szCs w:val="24"/>
            <w:shd w:val="clear" w:color="auto" w:fill="auto"/>
          </w:rPr>
          <w:delText>1</w:delText>
        </w:r>
        <w:r w:rsidRPr="00785C54" w:rsidDel="003E2160">
          <w:rPr>
            <w:rFonts w:eastAsia="Times New Roman"/>
            <w:szCs w:val="24"/>
          </w:rPr>
          <w:delText>, edition 2</w:delText>
        </w:r>
      </w:del>
      <w:ins w:id="3539" w:author="REID-JAMOND Alison" w:date="2022-04-04T08:11:00Z">
        <w:r w:rsidR="003E2160">
          <w:rPr>
            <w:rFonts w:eastAsia="Times New Roman"/>
            <w:szCs w:val="24"/>
          </w:rPr>
          <w:t xml:space="preserve"> (this document)</w:t>
        </w:r>
      </w:ins>
      <w:bookmarkEnd w:id="3535"/>
    </w:p>
    <w:p w14:paraId="0B220B21" w14:textId="6447EFF4" w:rsidR="005B5EAD" w:rsidRPr="00785C54" w:rsidRDefault="005B5EAD" w:rsidP="00785C54">
      <w:pPr>
        <w:pStyle w:val="BodyText"/>
        <w:autoSpaceDE w:val="0"/>
        <w:autoSpaceDN w:val="0"/>
        <w:adjustRightInd w:val="0"/>
        <w:rPr>
          <w:szCs w:val="24"/>
        </w:rPr>
      </w:pPr>
      <w:r w:rsidRPr="00785C54">
        <w:rPr>
          <w:szCs w:val="24"/>
        </w:rPr>
        <w:t xml:space="preserve">This annex contains information about the changes made in the Observation, Sampling and Specimen models between </w:t>
      </w:r>
      <w:del w:id="3540" w:author="REID-JAMOND Alison" w:date="2022-04-04T08:12:00Z">
        <w:r w:rsidRPr="00785C54" w:rsidDel="003E2160">
          <w:rPr>
            <w:szCs w:val="24"/>
          </w:rPr>
          <w:delText>Observations and Measurements v2.0</w:delText>
        </w:r>
      </w:del>
      <w:ins w:id="3541" w:author="REID-JAMOND Alison" w:date="2022-04-04T08:12:00Z">
        <w:r w:rsidR="003E2160">
          <w:rPr>
            <w:szCs w:val="24"/>
          </w:rPr>
          <w:t>the previous edition of this document</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del w:id="3542" w:author="REID-JAMOND Alison" w:date="2022-04-04T08:12:00Z">
        <w:r w:rsidRPr="00785C54" w:rsidDel="003E2160">
          <w:rPr>
            <w:szCs w:val="24"/>
          </w:rPr>
          <w:delText>, edition 1</w:delText>
        </w:r>
      </w:del>
      <w:r w:rsidRPr="00785C54">
        <w:rPr>
          <w:szCs w:val="24"/>
        </w:rPr>
        <w:t xml:space="preserve">) and </w:t>
      </w:r>
      <w:del w:id="3543" w:author="REID-JAMOND Alison" w:date="2022-04-04T08:12:00Z">
        <w:r w:rsidRPr="00785C54" w:rsidDel="003E2160">
          <w:rPr>
            <w:szCs w:val="24"/>
          </w:rPr>
          <w:delText>Observations, Measurements and Samples v3.0</w:delText>
        </w:r>
      </w:del>
      <w:ins w:id="3544" w:author="REID-JAMOND Alison" w:date="2022-04-04T08:12:00Z">
        <w:r w:rsidR="003E2160">
          <w:rPr>
            <w:szCs w:val="24"/>
          </w:rPr>
          <w:t>this second edition</w:t>
        </w:r>
      </w:ins>
      <w:r w:rsidRPr="00785C54">
        <w:rPr>
          <w:szCs w:val="24"/>
        </w:rPr>
        <w:t xml:space="preserv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545" w:author="REID-JAMOND Alison" w:date="2022-04-04T08:12:00Z">
        <w:r w:rsidR="003E2160">
          <w:rPr>
            <w:rStyle w:val="stdyear"/>
            <w:szCs w:val="24"/>
            <w:shd w:val="clear" w:color="auto" w:fill="auto"/>
          </w:rPr>
          <w:t>2</w:t>
        </w:r>
      </w:ins>
      <w:del w:id="3546" w:author="REID-JAMOND Alison" w:date="2022-04-04T08:12:00Z">
        <w:r w:rsidRPr="00785C54" w:rsidDel="003E2160">
          <w:rPr>
            <w:rStyle w:val="stdyear"/>
            <w:szCs w:val="24"/>
            <w:shd w:val="clear" w:color="auto" w:fill="auto"/>
          </w:rPr>
          <w:delText>0</w:delText>
        </w:r>
        <w:r w:rsidRPr="00785C54" w:rsidDel="003E2160">
          <w:rPr>
            <w:szCs w:val="24"/>
          </w:rPr>
          <w:delText>, edition 2</w:delText>
        </w:r>
      </w:del>
      <w:r w:rsidRPr="00785C54">
        <w:rPr>
          <w:szCs w:val="24"/>
        </w:rPr>
        <w:t xml:space="preserve">). It is intended for readers familiar with the O&amp;M v2.0 and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and provides detailed migration guidance for information systems and application schemas based on the O&amp;M concepts.</w:t>
      </w:r>
    </w:p>
    <w:p w14:paraId="341199FA" w14:textId="77777777" w:rsidR="005B5EAD" w:rsidRPr="00785C54" w:rsidRDefault="005B5EAD" w:rsidP="00785C54">
      <w:pPr>
        <w:pStyle w:val="a2"/>
        <w:tabs>
          <w:tab w:val="left" w:pos="360"/>
        </w:tabs>
        <w:autoSpaceDE w:val="0"/>
        <w:autoSpaceDN w:val="0"/>
        <w:adjustRightInd w:val="0"/>
        <w:rPr>
          <w:szCs w:val="24"/>
        </w:rPr>
      </w:pPr>
      <w:r w:rsidRPr="00785C54">
        <w:rPr>
          <w:szCs w:val="24"/>
        </w:rPr>
        <w:t>Package and requirements class structure</w:t>
      </w:r>
    </w:p>
    <w:p w14:paraId="224CCD03" w14:textId="61F575AF" w:rsidR="005B5EAD" w:rsidRPr="00785C54" w:rsidRDefault="005B5EAD" w:rsidP="00785C54">
      <w:pPr>
        <w:pStyle w:val="BodyText"/>
        <w:autoSpaceDE w:val="0"/>
        <w:autoSpaceDN w:val="0"/>
        <w:adjustRightInd w:val="0"/>
        <w:rPr>
          <w:szCs w:val="24"/>
        </w:rPr>
      </w:pPr>
      <w:r w:rsidRPr="00785C54">
        <w:rPr>
          <w:szCs w:val="24"/>
        </w:rPr>
        <w:t xml:space="preserve">The following UML packages were defined in </w:t>
      </w:r>
      <w:del w:id="3547" w:author="REID-JAMOND Alison" w:date="2022-04-04T08:13: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del w:id="3548" w:author="REID-JAMOND Alison" w:date="2022-04-04T08:13:00Z">
        <w:r w:rsidRPr="00785C54" w:rsidDel="003E2160">
          <w:rPr>
            <w:szCs w:val="24"/>
          </w:rPr>
          <w:delText xml:space="preserve"> Edition 1 (</w:delText>
        </w:r>
      </w:del>
      <w:ins w:id="3549" w:author="REID-JAMOND Alison" w:date="2022-04-04T08:13:00Z">
        <w:r w:rsidR="003E2160">
          <w:rPr>
            <w:szCs w:val="24"/>
          </w:rPr>
          <w:t>:</w:t>
        </w:r>
      </w:ins>
      <w:r w:rsidRPr="00785C54">
        <w:rPr>
          <w:szCs w:val="24"/>
        </w:rPr>
        <w:t>2011):</w:t>
      </w:r>
    </w:p>
    <w:p w14:paraId="7761A0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schema</w:t>
      </w:r>
    </w:p>
    <w:p w14:paraId="775B8D8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 &lt;&lt;ApplicationSchema&gt;&gt;</w:t>
      </w:r>
    </w:p>
    <w:p w14:paraId="0E51AD3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measurement &lt;&lt;ApplicationSchema&gt;&gt;</w:t>
      </w:r>
    </w:p>
    <w:p w14:paraId="6E6E045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categoryObservation &lt;&lt;RequirementsClass&gt;&gt;</w:t>
      </w:r>
    </w:p>
    <w:p w14:paraId="0DA9921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countObservation &lt;&lt;RequirementsClass&gt;&gt;</w:t>
      </w:r>
    </w:p>
    <w:p w14:paraId="3D573CF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truthObservation &lt;&lt;RequirementsClass&gt;&gt;</w:t>
      </w:r>
    </w:p>
    <w:p w14:paraId="56CAFF8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temporalObservation &lt;&lt;RequirementsClass&gt;&gt;</w:t>
      </w:r>
    </w:p>
    <w:p w14:paraId="44B9236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7)</w:t>
      </w:r>
      <w:r w:rsidRPr="00785C54">
        <w:rPr>
          <w:szCs w:val="24"/>
        </w:rPr>
        <w:tab/>
        <w:t>geometryObservation &lt;&lt;RequirementsClass&gt;&gt;</w:t>
      </w:r>
    </w:p>
    <w:p w14:paraId="0D8EEB1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8)</w:t>
      </w:r>
      <w:r w:rsidRPr="00785C54">
        <w:rPr>
          <w:szCs w:val="24"/>
        </w:rPr>
        <w:tab/>
        <w:t>complexObservation &lt;&lt;RequirementsClass&gt;&gt;</w:t>
      </w:r>
    </w:p>
    <w:p w14:paraId="3EDDF40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9)</w:t>
      </w:r>
      <w:r w:rsidRPr="00785C54">
        <w:rPr>
          <w:szCs w:val="24"/>
        </w:rPr>
        <w:tab/>
        <w:t>coverageObservation &lt;&lt;RequirementsClass&gt;&gt;</w:t>
      </w:r>
    </w:p>
    <w:p w14:paraId="63E77121"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10)</w:t>
      </w:r>
      <w:r w:rsidRPr="00785C54">
        <w:rPr>
          <w:szCs w:val="24"/>
        </w:rPr>
        <w:tab/>
        <w:t>pointCoverageObservation &lt;&lt;RequirementsClass&gt;&gt;</w:t>
      </w:r>
    </w:p>
    <w:p w14:paraId="40EBEED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11)</w:t>
      </w:r>
      <w:r w:rsidRPr="00785C54">
        <w:rPr>
          <w:szCs w:val="24"/>
        </w:rPr>
        <w:tab/>
        <w:t>timeSeriesObservation &lt;&lt;RequirementsClass&gt;&gt;</w:t>
      </w:r>
    </w:p>
    <w:p w14:paraId="363728A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Sampling Features</w:t>
      </w:r>
    </w:p>
    <w:p w14:paraId="7D1FEB2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12)</w:t>
      </w:r>
      <w:r w:rsidRPr="00785C54">
        <w:rPr>
          <w:szCs w:val="24"/>
        </w:rPr>
        <w:tab/>
        <w:t>samplingFeature &lt;&lt;ApplicationSchema&gt;&gt;</w:t>
      </w:r>
    </w:p>
    <w:p w14:paraId="4C8E335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13)</w:t>
      </w:r>
      <w:r w:rsidRPr="00785C54">
        <w:rPr>
          <w:szCs w:val="24"/>
        </w:rPr>
        <w:tab/>
        <w:t>spatialSamplingFeature &lt;&lt;ApplicationSchema&gt;&gt;</w:t>
      </w:r>
    </w:p>
    <w:p w14:paraId="0654F6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14)</w:t>
      </w:r>
      <w:r w:rsidRPr="00785C54">
        <w:rPr>
          <w:szCs w:val="24"/>
        </w:rPr>
        <w:tab/>
        <w:t>samplingPoint &lt;&lt;RequirementsClass&gt;&gt;</w:t>
      </w:r>
    </w:p>
    <w:p w14:paraId="047DF78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15)</w:t>
      </w:r>
      <w:r w:rsidRPr="00785C54">
        <w:rPr>
          <w:szCs w:val="24"/>
        </w:rPr>
        <w:tab/>
        <w:t>samplingCurve &lt;&lt;RequirementsClass&gt;&gt;</w:t>
      </w:r>
    </w:p>
    <w:p w14:paraId="6F8CF62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16)</w:t>
      </w:r>
      <w:r w:rsidRPr="00785C54">
        <w:rPr>
          <w:szCs w:val="24"/>
        </w:rPr>
        <w:tab/>
        <w:t>samplingSurface &lt;&lt;RequirementsClass&gt;&gt;</w:t>
      </w:r>
    </w:p>
    <w:p w14:paraId="0DCB9A99"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17)</w:t>
      </w:r>
      <w:r w:rsidRPr="00785C54">
        <w:rPr>
          <w:szCs w:val="24"/>
        </w:rPr>
        <w:tab/>
        <w:t>samplingSolid &lt;&lt;RequirementsClass&gt;&gt;</w:t>
      </w:r>
    </w:p>
    <w:p w14:paraId="56F6990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18)</w:t>
      </w:r>
      <w:r w:rsidRPr="00785C54">
        <w:rPr>
          <w:szCs w:val="24"/>
        </w:rPr>
        <w:tab/>
        <w:t>specimen &lt;&lt;RequirementsClass&gt;&gt;</w:t>
      </w:r>
    </w:p>
    <w:p w14:paraId="4D5A6D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Domain specific sampling features &lt;&lt;informative&gt;&gt;</w:t>
      </w:r>
    </w:p>
    <w:p w14:paraId="21322DE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Examples &lt;&lt;informative&gt;&gt;</w:t>
      </w:r>
    </w:p>
    <w:p w14:paraId="1D17E3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Sampling Coverage Observation &lt;&lt;informative&gt;&gt;</w:t>
      </w:r>
    </w:p>
    <w:p w14:paraId="3870B4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General Feature Instance &lt;&lt;RequirementsClass&gt;&gt;</w:t>
      </w:r>
    </w:p>
    <w:p w14:paraId="56C806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Temporal Coverage &lt;&lt;RequirementsClass&gt;&gt;</w:t>
      </w:r>
    </w:p>
    <w:p w14:paraId="52AAA111" w14:textId="3B94BBD7" w:rsidR="005B5EAD" w:rsidRPr="00785C54" w:rsidRDefault="005B5EAD" w:rsidP="00785C54">
      <w:pPr>
        <w:pStyle w:val="BodyText"/>
        <w:autoSpaceDE w:val="0"/>
        <w:autoSpaceDN w:val="0"/>
        <w:adjustRightInd w:val="0"/>
        <w:rPr>
          <w:szCs w:val="24"/>
        </w:rPr>
      </w:pPr>
      <w:r w:rsidRPr="00785C54">
        <w:rPr>
          <w:szCs w:val="24"/>
        </w:rPr>
        <w:t xml:space="preserve">The following conformance classes and the included Abstract Test Suite clauses were defined for Application Schemas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0" w:author="REID-JAMOND Alison" w:date="2022-04-04T08:13:00Z">
        <w:r w:rsidR="003E2160">
          <w:rPr>
            <w:rStyle w:val="stddocNumber"/>
            <w:szCs w:val="24"/>
            <w:shd w:val="clear" w:color="auto" w:fill="auto"/>
          </w:rPr>
          <w:t>:2011</w:t>
        </w:r>
      </w:ins>
      <w:del w:id="3551" w:author="REID-JAMOND Alison" w:date="2022-04-04T08:13:00Z">
        <w:r w:rsidRPr="00785C54" w:rsidDel="003E2160">
          <w:rPr>
            <w:szCs w:val="24"/>
          </w:rPr>
          <w:delText xml:space="preserve"> Edition 1</w:delText>
        </w:r>
      </w:del>
      <w:r w:rsidRPr="00785C54">
        <w:rPr>
          <w:szCs w:val="24"/>
        </w:rPr>
        <w:t>:</w:t>
      </w:r>
    </w:p>
    <w:p w14:paraId="76F1E8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Generic observation interchange: </w:t>
      </w:r>
      <w:r w:rsidRPr="00785C54">
        <w:rPr>
          <w:rStyle w:val="citesec"/>
          <w:szCs w:val="24"/>
          <w:shd w:val="clear" w:color="auto" w:fill="auto"/>
        </w:rPr>
        <w:t>A.1.1</w:t>
      </w:r>
    </w:p>
    <w:p w14:paraId="3970B8A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Measurement interchange: </w:t>
      </w:r>
      <w:r w:rsidRPr="00785C54">
        <w:rPr>
          <w:rStyle w:val="citesec"/>
          <w:szCs w:val="24"/>
          <w:shd w:val="clear" w:color="auto" w:fill="auto"/>
        </w:rPr>
        <w:t>A.1.1, A.1.2</w:t>
      </w:r>
    </w:p>
    <w:p w14:paraId="3469F11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Category observation interchange: </w:t>
      </w:r>
      <w:r w:rsidRPr="00785C54">
        <w:rPr>
          <w:rStyle w:val="citesec"/>
          <w:szCs w:val="24"/>
          <w:shd w:val="clear" w:color="auto" w:fill="auto"/>
        </w:rPr>
        <w:t>A.1.1, A.1.3</w:t>
      </w:r>
    </w:p>
    <w:p w14:paraId="5F53895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Count observation interchange: </w:t>
      </w:r>
      <w:r w:rsidRPr="00785C54">
        <w:rPr>
          <w:rStyle w:val="citesec"/>
          <w:szCs w:val="24"/>
          <w:shd w:val="clear" w:color="auto" w:fill="auto"/>
        </w:rPr>
        <w:t>A.1.1, A.1.4</w:t>
      </w:r>
    </w:p>
    <w:p w14:paraId="22C914C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Truth observation interchange: </w:t>
      </w:r>
      <w:r w:rsidRPr="00785C54">
        <w:rPr>
          <w:rStyle w:val="citesec"/>
          <w:szCs w:val="24"/>
          <w:shd w:val="clear" w:color="auto" w:fill="auto"/>
        </w:rPr>
        <w:t>A.1.1, A.1.5</w:t>
      </w:r>
    </w:p>
    <w:p w14:paraId="172F741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Temporal observation interchange: </w:t>
      </w:r>
      <w:r w:rsidRPr="00785C54">
        <w:rPr>
          <w:rStyle w:val="citesec"/>
          <w:szCs w:val="24"/>
          <w:shd w:val="clear" w:color="auto" w:fill="auto"/>
        </w:rPr>
        <w:t>A.1.1, A.1.6</w:t>
      </w:r>
    </w:p>
    <w:p w14:paraId="1285164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Geometry observation interchange: </w:t>
      </w:r>
      <w:r w:rsidRPr="00785C54">
        <w:rPr>
          <w:rStyle w:val="citesec"/>
          <w:szCs w:val="24"/>
          <w:shd w:val="clear" w:color="auto" w:fill="auto"/>
        </w:rPr>
        <w:t>A.1.1, A.1.7</w:t>
      </w:r>
    </w:p>
    <w:p w14:paraId="16B49B0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Complex observation interchange: </w:t>
      </w:r>
      <w:r w:rsidRPr="00785C54">
        <w:rPr>
          <w:rStyle w:val="citesec"/>
          <w:szCs w:val="24"/>
          <w:shd w:val="clear" w:color="auto" w:fill="auto"/>
        </w:rPr>
        <w:t>A.1.1, A.1.8</w:t>
      </w:r>
    </w:p>
    <w:p w14:paraId="29AC315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Discrete coverage observation interchange: </w:t>
      </w:r>
      <w:r w:rsidRPr="00785C54">
        <w:rPr>
          <w:rStyle w:val="citesec"/>
          <w:szCs w:val="24"/>
          <w:shd w:val="clear" w:color="auto" w:fill="auto"/>
        </w:rPr>
        <w:t>A.1.1</w:t>
      </w:r>
      <w:r w:rsidRPr="00785C54">
        <w:rPr>
          <w:szCs w:val="24"/>
        </w:rPr>
        <w:t>, A.1.9</w:t>
      </w:r>
    </w:p>
    <w:p w14:paraId="4DED894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Point coverage observation interchange: </w:t>
      </w:r>
      <w:r w:rsidRPr="00785C54">
        <w:rPr>
          <w:rStyle w:val="citesec"/>
          <w:szCs w:val="24"/>
          <w:shd w:val="clear" w:color="auto" w:fill="auto"/>
        </w:rPr>
        <w:t>A.1.1</w:t>
      </w:r>
      <w:r w:rsidRPr="00785C54">
        <w:rPr>
          <w:szCs w:val="24"/>
        </w:rPr>
        <w:t>, A.1.10</w:t>
      </w:r>
    </w:p>
    <w:p w14:paraId="2CB77AB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Time series observation interchange: </w:t>
      </w:r>
      <w:r w:rsidRPr="00785C54">
        <w:rPr>
          <w:rStyle w:val="citesec"/>
          <w:szCs w:val="24"/>
          <w:shd w:val="clear" w:color="auto" w:fill="auto"/>
        </w:rPr>
        <w:t>A.1.1</w:t>
      </w:r>
      <w:r w:rsidRPr="00785C54">
        <w:rPr>
          <w:szCs w:val="24"/>
        </w:rPr>
        <w:t>, A.1.11</w:t>
      </w:r>
    </w:p>
    <w:p w14:paraId="15EBEB9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feature interchange: </w:t>
      </w:r>
      <w:r w:rsidRPr="00785C54">
        <w:rPr>
          <w:rStyle w:val="citesec"/>
          <w:szCs w:val="24"/>
          <w:shd w:val="clear" w:color="auto" w:fill="auto"/>
        </w:rPr>
        <w:t>A.2.1, A.2.2</w:t>
      </w:r>
    </w:p>
    <w:p w14:paraId="16B8E3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Spatial sampling feature interchange: </w:t>
      </w:r>
      <w:r w:rsidRPr="00785C54">
        <w:rPr>
          <w:rStyle w:val="citesec"/>
          <w:szCs w:val="24"/>
          <w:shd w:val="clear" w:color="auto" w:fill="auto"/>
        </w:rPr>
        <w:t>A.2.1 to A.2.3</w:t>
      </w:r>
    </w:p>
    <w:p w14:paraId="4E073BC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point interchange: </w:t>
      </w:r>
      <w:r w:rsidRPr="00785C54">
        <w:rPr>
          <w:rStyle w:val="citesec"/>
          <w:szCs w:val="24"/>
          <w:shd w:val="clear" w:color="auto" w:fill="auto"/>
        </w:rPr>
        <w:t>A.2.1 to A.2.4</w:t>
      </w:r>
    </w:p>
    <w:p w14:paraId="068D567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curve interchange: </w:t>
      </w:r>
      <w:r w:rsidRPr="00785C54">
        <w:rPr>
          <w:rStyle w:val="citesec"/>
          <w:szCs w:val="24"/>
          <w:shd w:val="clear" w:color="auto" w:fill="auto"/>
        </w:rPr>
        <w:t>A.2.1 to A.2.3, A.2.5</w:t>
      </w:r>
    </w:p>
    <w:p w14:paraId="773B529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surface interchange: </w:t>
      </w:r>
      <w:r w:rsidRPr="00785C54">
        <w:rPr>
          <w:rStyle w:val="citesec"/>
          <w:szCs w:val="24"/>
          <w:shd w:val="clear" w:color="auto" w:fill="auto"/>
        </w:rPr>
        <w:t>A.2.1 to A.2.3, A.2.6</w:t>
      </w:r>
    </w:p>
    <w:p w14:paraId="39DC8DF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solid interchange: </w:t>
      </w:r>
      <w:r w:rsidRPr="00785C54">
        <w:rPr>
          <w:rStyle w:val="citesec"/>
          <w:szCs w:val="24"/>
          <w:shd w:val="clear" w:color="auto" w:fill="auto"/>
        </w:rPr>
        <w:t>A.2.1 to A.2.3, A.2.7</w:t>
      </w:r>
    </w:p>
    <w:p w14:paraId="5D3F73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Specimen interchange: </w:t>
      </w:r>
      <w:r w:rsidRPr="00785C54">
        <w:rPr>
          <w:rStyle w:val="citesec"/>
          <w:szCs w:val="24"/>
          <w:shd w:val="clear" w:color="auto" w:fill="auto"/>
        </w:rPr>
        <w:t>A.2.1 to A.2.3, A.2.8</w:t>
      </w:r>
    </w:p>
    <w:p w14:paraId="664F4F92" w14:textId="65377352" w:rsidR="005B5EAD" w:rsidRPr="00785C54" w:rsidRDefault="005B5EAD" w:rsidP="00785C54">
      <w:pPr>
        <w:pStyle w:val="BodyText"/>
        <w:autoSpaceDE w:val="0"/>
        <w:autoSpaceDN w:val="0"/>
        <w:adjustRightInd w:val="0"/>
        <w:rPr>
          <w:szCs w:val="24"/>
        </w:rPr>
      </w:pPr>
      <w:r w:rsidRPr="00785C54">
        <w:rPr>
          <w:szCs w:val="24"/>
        </w:rPr>
        <w:t xml:space="preserve">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52" w:author="REID-JAMOND Alison" w:date="2022-04-04T08:14:00Z">
        <w:r w:rsidR="003E2160">
          <w:rPr>
            <w:rStyle w:val="stddocNumber"/>
            <w:szCs w:val="24"/>
            <w:shd w:val="clear" w:color="auto" w:fill="auto"/>
          </w:rPr>
          <w:t>:2022 (this document)</w:t>
        </w:r>
      </w:ins>
      <w:del w:id="3553" w:author="REID-JAMOND Alison" w:date="2022-04-04T08:14:00Z">
        <w:r w:rsidRPr="00785C54" w:rsidDel="003E2160">
          <w:rPr>
            <w:szCs w:val="24"/>
          </w:rPr>
          <w:delText xml:space="preserve"> Edition 2 (2020)</w:delText>
        </w:r>
      </w:del>
      <w:r w:rsidRPr="00785C54">
        <w:rPr>
          <w:szCs w:val="24"/>
        </w:rPr>
        <w:t xml:space="preserve"> the UML packages </w:t>
      </w:r>
      <w:del w:id="3554" w:author="REID-JAMOND Alison" w:date="2022-04-04T08:14:00Z">
        <w:r w:rsidRPr="00785C54" w:rsidDel="003E2160">
          <w:rPr>
            <w:szCs w:val="24"/>
          </w:rPr>
          <w:delText xml:space="preserve">were </w:delText>
        </w:r>
      </w:del>
      <w:ins w:id="3555" w:author="REID-JAMOND Alison" w:date="2022-04-04T08:14:00Z">
        <w:r w:rsidR="003E2160">
          <w:rPr>
            <w:szCs w:val="24"/>
          </w:rPr>
          <w:t>have been</w:t>
        </w:r>
        <w:r w:rsidR="003E2160" w:rsidRPr="00785C54">
          <w:rPr>
            <w:szCs w:val="24"/>
          </w:rPr>
          <w:t xml:space="preserve"> </w:t>
        </w:r>
      </w:ins>
      <w:r w:rsidRPr="00785C54">
        <w:rPr>
          <w:szCs w:val="24"/>
        </w:rPr>
        <w:t>restructured to describe three levels of abstraction (conceptual schema, abstract core application schema and basic application schema) for both Observations and Samples:</w:t>
      </w:r>
    </w:p>
    <w:p w14:paraId="0BAC7347" w14:textId="294C7229" w:rsidR="005B5EAD" w:rsidRPr="00785C54" w:rsidRDefault="005B5EAD">
      <w:pPr>
        <w:pStyle w:val="ListNumber1"/>
        <w:numPr>
          <w:ilvl w:val="0"/>
          <w:numId w:val="15"/>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556"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557" w:author="Ilkka Rinne" w:date="2022-09-06T15:32:00Z">
        <w:r w:rsidRPr="00785C54" w:rsidDel="003613DB">
          <w:rPr>
            <w:szCs w:val="24"/>
          </w:rPr>
          <w:delText>i)</w:delText>
        </w:r>
        <w:r w:rsidRPr="00785C54" w:rsidDel="003613DB">
          <w:rPr>
            <w:szCs w:val="24"/>
          </w:rPr>
          <w:tab/>
        </w:r>
      </w:del>
      <w:r w:rsidRPr="00785C54">
        <w:rPr>
          <w:szCs w:val="24"/>
        </w:rPr>
        <w:t>Conceptual Observation schema</w:t>
      </w:r>
    </w:p>
    <w:p w14:paraId="71CF191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Conceptual Sample schema</w:t>
      </w:r>
    </w:p>
    <w:p w14:paraId="3102B7AA" w14:textId="3317D92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 xml:space="preserve">Abstract Observation </w:t>
      </w:r>
      <w:del w:id="3558" w:author="Katharina Schleidt" w:date="2022-08-13T16:39:00Z">
        <w:r w:rsidRPr="00785C54" w:rsidDel="00022C0A">
          <w:rPr>
            <w:szCs w:val="24"/>
          </w:rPr>
          <w:delText xml:space="preserve">core </w:delText>
        </w:r>
      </w:del>
      <w:ins w:id="3559"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504CB7AB" w14:textId="5CD612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 xml:space="preserve">Abstract Sample </w:t>
      </w:r>
      <w:del w:id="3560" w:author="Katharina Schleidt" w:date="2022-08-13T16:39:00Z">
        <w:r w:rsidRPr="00785C54" w:rsidDel="00022C0A">
          <w:rPr>
            <w:szCs w:val="24"/>
          </w:rPr>
          <w:delText xml:space="preserve">core </w:delText>
        </w:r>
      </w:del>
      <w:ins w:id="3561" w:author="Katharina Schleidt" w:date="2022-08-13T16:39:00Z">
        <w:r w:rsidR="00022C0A">
          <w:rPr>
            <w:szCs w:val="24"/>
          </w:rPr>
          <w:t>C</w:t>
        </w:r>
        <w:r w:rsidR="00022C0A" w:rsidRPr="00785C54">
          <w:rPr>
            <w:szCs w:val="24"/>
          </w:rPr>
          <w:t xml:space="preserve">ore </w:t>
        </w:r>
      </w:ins>
      <w:r w:rsidRPr="00785C54">
        <w:rPr>
          <w:szCs w:val="24"/>
        </w:rPr>
        <w:t>&lt;&lt;ApplicationSchema&gt;&gt;</w:t>
      </w:r>
    </w:p>
    <w:p w14:paraId="2A2EFCD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Basic Observations &lt;&lt;ApplicationSchema&gt;&gt;</w:t>
      </w:r>
    </w:p>
    <w:p w14:paraId="67A6257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Basic Samples &lt;&lt;ApplicationSchema&gt;&gt;</w:t>
      </w:r>
    </w:p>
    <w:p w14:paraId="6BF7EE8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Examples &lt;&lt;informative&gt;&gt;</w:t>
      </w:r>
    </w:p>
    <w:p w14:paraId="218719B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Codelist realizations &lt;&lt;informative&gt;&gt;</w:t>
      </w:r>
    </w:p>
    <w:p w14:paraId="56F19B5A" w14:textId="7761CB38" w:rsidR="005B5EAD" w:rsidRPr="00785C54" w:rsidRDefault="005B5EAD" w:rsidP="00785C54">
      <w:pPr>
        <w:pStyle w:val="BodyText"/>
        <w:autoSpaceDE w:val="0"/>
        <w:autoSpaceDN w:val="0"/>
        <w:adjustRightInd w:val="0"/>
        <w:rPr>
          <w:szCs w:val="24"/>
        </w:rPr>
      </w:pPr>
      <w:r w:rsidRPr="00785C54">
        <w:rPr>
          <w:szCs w:val="24"/>
        </w:rPr>
        <w:t xml:space="preserve">The requirements classes of </w:t>
      </w:r>
      <w:del w:id="3562" w:author="REID-JAMOND Alison" w:date="2022-04-04T08:14:00Z">
        <w:r w:rsidRPr="00785C54" w:rsidDel="003E2160">
          <w:rPr>
            <w:szCs w:val="24"/>
          </w:rPr>
          <w:delText xml:space="preserve">the </w:delText>
        </w:r>
        <w:r w:rsidRPr="00785C54" w:rsidDel="003E2160">
          <w:rPr>
            <w:rStyle w:val="stdpublisher"/>
            <w:szCs w:val="24"/>
            <w:shd w:val="clear" w:color="auto" w:fill="auto"/>
          </w:rPr>
          <w:delText>I</w:delText>
        </w:r>
      </w:del>
      <w:ins w:id="3563" w:author="REID-JAMOND Alison" w:date="2022-04-04T08:14:00Z">
        <w:r w:rsidR="003E2160">
          <w:rPr>
            <w:szCs w:val="24"/>
          </w:rPr>
          <w:t>I</w:t>
        </w:r>
      </w:ins>
      <w:r w:rsidRPr="00785C54">
        <w:rPr>
          <w:rStyle w:val="stdpublisher"/>
          <w:szCs w:val="24"/>
          <w:shd w:val="clear" w:color="auto" w:fill="auto"/>
        </w:rPr>
        <w:t>SO</w:t>
      </w:r>
      <w:r w:rsidRPr="00785C54">
        <w:rPr>
          <w:szCs w:val="24"/>
        </w:rPr>
        <w:t> </w:t>
      </w:r>
      <w:r w:rsidRPr="00785C54">
        <w:rPr>
          <w:rStyle w:val="stddocNumber"/>
          <w:szCs w:val="24"/>
          <w:shd w:val="clear" w:color="auto" w:fill="auto"/>
        </w:rPr>
        <w:t>19156</w:t>
      </w:r>
      <w:ins w:id="3564" w:author="REID-JAMOND Alison" w:date="2022-04-04T08:14:00Z">
        <w:r w:rsidR="003E2160">
          <w:rPr>
            <w:rStyle w:val="stddocNumber"/>
            <w:szCs w:val="24"/>
            <w:shd w:val="clear" w:color="auto" w:fill="auto"/>
          </w:rPr>
          <w:t>:2022</w:t>
        </w:r>
      </w:ins>
      <w:del w:id="3565" w:author="REID-JAMOND Alison" w:date="2022-04-04T08:14:00Z">
        <w:r w:rsidRPr="00785C54" w:rsidDel="003E2160">
          <w:rPr>
            <w:szCs w:val="24"/>
          </w:rPr>
          <w:delText xml:space="preserve"> Edition 2</w:delText>
        </w:r>
      </w:del>
      <w:ins w:id="3566" w:author="REID-JAMOND Alison" w:date="2022-04-04T08:14:00Z">
        <w:r w:rsidR="003E2160">
          <w:rPr>
            <w:szCs w:val="24"/>
          </w:rPr>
          <w:t xml:space="preserve"> (this document)</w:t>
        </w:r>
      </w:ins>
      <w:r w:rsidRPr="00785C54">
        <w:rPr>
          <w:szCs w:val="24"/>
        </w:rPr>
        <w:t xml:space="preserve"> are much more fine-grained than in the conformance classes in </w:t>
      </w:r>
      <w:del w:id="3567" w:author="REID-JAMOND Alison" w:date="2022-04-04T08:14:00Z">
        <w:r w:rsidRPr="00785C54" w:rsidDel="003E2160">
          <w:rPr>
            <w:szCs w:val="24"/>
          </w:rPr>
          <w:delText>Edition 1</w:delText>
        </w:r>
      </w:del>
      <w:ins w:id="3568" w:author="REID-JAMOND Alison" w:date="2022-04-04T08:14:00Z">
        <w:r w:rsidR="003E2160">
          <w:rPr>
            <w:szCs w:val="24"/>
          </w:rPr>
          <w:t>ISO 19156:</w:t>
        </w:r>
      </w:ins>
      <w:ins w:id="3569" w:author="REID-JAMOND Alison" w:date="2022-04-04T08:15:00Z">
        <w:r w:rsidR="003E2160">
          <w:rPr>
            <w:szCs w:val="24"/>
          </w:rPr>
          <w:t>2011</w:t>
        </w:r>
      </w:ins>
      <w:r w:rsidRPr="00785C54">
        <w:rPr>
          <w:szCs w:val="24"/>
        </w:rPr>
        <w:t xml:space="preserve">: </w:t>
      </w:r>
      <w:ins w:id="3570" w:author="REID-JAMOND Alison" w:date="2022-04-04T08:15:00Z">
        <w:r w:rsidR="003E2160">
          <w:rPr>
            <w:szCs w:val="24"/>
          </w:rPr>
          <w:t>t</w:t>
        </w:r>
      </w:ins>
      <w:del w:id="3571" w:author="REID-JAMOND Alison" w:date="2022-04-04T08:15:00Z">
        <w:r w:rsidRPr="00785C54" w:rsidDel="003E2160">
          <w:rPr>
            <w:szCs w:val="24"/>
          </w:rPr>
          <w:delText>T</w:delText>
        </w:r>
      </w:del>
      <w:r w:rsidRPr="00785C54">
        <w:rPr>
          <w:szCs w:val="24"/>
        </w:rPr>
        <w:t xml:space="preserve">here are several requirements classes considering the class or interface classifiers defined in each package, each capturing an atomic part of the package, typically a single class with its attributes and associations. Additionally, there are package-specific compound requirements classes that consist of requirements and recommendations for all classifiers defined of each package. For each of the requirements class there is a corresponding conformance class </w:t>
      </w:r>
      <w:del w:id="3572" w:author="REID-JAMOND Alison" w:date="2022-04-04T08:15:00Z">
        <w:r w:rsidRPr="00785C54" w:rsidDel="003E2160">
          <w:rPr>
            <w:szCs w:val="24"/>
          </w:rPr>
          <w:delText xml:space="preserve">that </w:delText>
        </w:r>
      </w:del>
      <w:ins w:id="3573" w:author="REID-JAMOND Alison" w:date="2022-04-04T08:15:00Z">
        <w:r w:rsidR="003E2160">
          <w:rPr>
            <w:szCs w:val="24"/>
          </w:rPr>
          <w:t>to which</w:t>
        </w:r>
        <w:r w:rsidR="003E2160" w:rsidRPr="00785C54">
          <w:rPr>
            <w:szCs w:val="24"/>
          </w:rPr>
          <w:t xml:space="preserve"> </w:t>
        </w:r>
      </w:ins>
      <w:r w:rsidRPr="00785C54">
        <w:rPr>
          <w:szCs w:val="24"/>
        </w:rPr>
        <w:t>a system may declare conformance</w:t>
      </w:r>
      <w:del w:id="3574" w:author="REID-JAMOND Alison" w:date="2022-04-04T08:15:00Z">
        <w:r w:rsidRPr="00785C54" w:rsidDel="003E2160">
          <w:rPr>
            <w:szCs w:val="24"/>
          </w:rPr>
          <w:delText xml:space="preserve"> to</w:delText>
        </w:r>
      </w:del>
      <w:r w:rsidRPr="00785C54">
        <w:rPr>
          <w:szCs w:val="24"/>
        </w:rPr>
        <w:t xml:space="preserve">. Thus, the number of conformance classes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75" w:author="REID-JAMOND Alison" w:date="2022-04-04T08:15:00Z">
        <w:r w:rsidR="003E2160">
          <w:rPr>
            <w:rStyle w:val="stddocNumber"/>
            <w:szCs w:val="24"/>
            <w:shd w:val="clear" w:color="auto" w:fill="auto"/>
          </w:rPr>
          <w:t xml:space="preserve">:2022 </w:t>
        </w:r>
      </w:ins>
      <w:del w:id="3576" w:author="REID-JAMOND Alison" w:date="2022-04-04T08:15:00Z">
        <w:r w:rsidRPr="00785C54" w:rsidDel="003E2160">
          <w:rPr>
            <w:szCs w:val="24"/>
          </w:rPr>
          <w:delText xml:space="preserve"> Edition 2 </w:delText>
        </w:r>
      </w:del>
      <w:r w:rsidRPr="00785C54">
        <w:rPr>
          <w:szCs w:val="24"/>
        </w:rPr>
        <w:t xml:space="preserve">(53 conformance classes) is much bigger than in </w:t>
      </w:r>
      <w:del w:id="3577" w:author="REID-JAMOND Alison" w:date="2022-04-04T08:15:00Z">
        <w:r w:rsidRPr="00785C54" w:rsidDel="003E2160">
          <w:rPr>
            <w:szCs w:val="24"/>
          </w:rPr>
          <w:delText>the Edition 1</w:delText>
        </w:r>
      </w:del>
      <w:ins w:id="3578" w:author="REID-JAMOND Alison" w:date="2022-04-04T08:15:00Z">
        <w:r w:rsidR="003E2160">
          <w:rPr>
            <w:szCs w:val="24"/>
          </w:rPr>
          <w:t>ISO 19156:2011</w:t>
        </w:r>
      </w:ins>
      <w:r w:rsidRPr="00785C54">
        <w:rPr>
          <w:szCs w:val="24"/>
        </w:rPr>
        <w:t xml:space="preserve"> (18 conformance classes). For the complete list of </w:t>
      </w:r>
      <w:del w:id="3579" w:author="REID-JAMOND Alison" w:date="2022-04-04T08:15:00Z">
        <w:r w:rsidRPr="00785C54" w:rsidDel="003E2160">
          <w:rPr>
            <w:szCs w:val="24"/>
          </w:rPr>
          <w:delText xml:space="preserve">Edition 2 </w:delText>
        </w:r>
      </w:del>
      <w:r w:rsidRPr="00785C54">
        <w:rPr>
          <w:szCs w:val="24"/>
        </w:rPr>
        <w:t>conformance classes</w:t>
      </w:r>
      <w:ins w:id="3580" w:author="REID-JAMOND Alison" w:date="2022-04-04T08:16:00Z">
        <w:r w:rsidR="003E2160">
          <w:rPr>
            <w:szCs w:val="24"/>
          </w:rPr>
          <w:t xml:space="preserve"> in ISO 19156:2022,</w:t>
        </w:r>
      </w:ins>
      <w:r w:rsidRPr="00785C54">
        <w:rPr>
          <w:szCs w:val="24"/>
        </w:rPr>
        <w:t xml:space="preserve"> see </w:t>
      </w:r>
      <w:r w:rsidRPr="00785C54">
        <w:rPr>
          <w:rStyle w:val="citeapp"/>
          <w:szCs w:val="24"/>
          <w:shd w:val="clear" w:color="auto" w:fill="auto"/>
        </w:rPr>
        <w:t>Annex A</w:t>
      </w:r>
      <w:r w:rsidRPr="00785C54">
        <w:rPr>
          <w:szCs w:val="24"/>
        </w:rPr>
        <w:t>.</w:t>
      </w:r>
    </w:p>
    <w:p w14:paraId="0DE1B5CC" w14:textId="77777777" w:rsidR="005B5EAD" w:rsidRPr="00785C54" w:rsidRDefault="005B5EAD" w:rsidP="00785C54">
      <w:pPr>
        <w:pStyle w:val="a2"/>
        <w:tabs>
          <w:tab w:val="left" w:pos="360"/>
        </w:tabs>
        <w:autoSpaceDE w:val="0"/>
        <w:autoSpaceDN w:val="0"/>
        <w:adjustRightInd w:val="0"/>
        <w:rPr>
          <w:szCs w:val="24"/>
        </w:rPr>
      </w:pPr>
      <w:r w:rsidRPr="00785C54">
        <w:rPr>
          <w:szCs w:val="24"/>
        </w:rPr>
        <w:t>Interfaces in the conceptual schema packages</w:t>
      </w:r>
    </w:p>
    <w:p w14:paraId="27080E61" w14:textId="77777777" w:rsidR="005B5EAD" w:rsidRPr="00785C54" w:rsidRDefault="005B5EAD" w:rsidP="00785C54">
      <w:pPr>
        <w:pStyle w:val="BodyText"/>
        <w:autoSpaceDE w:val="0"/>
        <w:autoSpaceDN w:val="0"/>
        <w:adjustRightInd w:val="0"/>
        <w:rPr>
          <w:szCs w:val="24"/>
        </w:rPr>
      </w:pPr>
      <w:r w:rsidRPr="00785C54">
        <w:rPr>
          <w:szCs w:val="24"/>
        </w:rPr>
        <w:t>The conceptual schema packages define terminology and semantics of the fundamental concepts of the OMS model using interfaces only, and provide the basis for fine-grained, isolated conformance class structure enabling classes in application schemas to associate themselves with any implementing class of the targeted interfaces.</w:t>
      </w:r>
    </w:p>
    <w:p w14:paraId="7B1C6CB6" w14:textId="4D0ED5EF" w:rsidR="005B5EAD" w:rsidRPr="00785C54" w:rsidRDefault="005B5EAD" w:rsidP="00785C54">
      <w:pPr>
        <w:pStyle w:val="BodyText"/>
        <w:autoSpaceDE w:val="0"/>
        <w:autoSpaceDN w:val="0"/>
        <w:adjustRightInd w:val="0"/>
        <w:rPr>
          <w:szCs w:val="24"/>
        </w:rPr>
      </w:pPr>
      <w:r w:rsidRPr="00785C54">
        <w:rPr>
          <w:szCs w:val="24"/>
        </w:rPr>
        <w:t xml:space="preserve">Both the packages Conceptual Observation schema and Conceptual Sample schema consist of only interfaces with the attributes and associations of the essential concepts defined in the OMS standard. All the interfaces in these two packages are new to </w:t>
      </w:r>
      <w:del w:id="3581" w:author="REID-JAMOND Alison" w:date="2022-04-04T08:17:00Z">
        <w:r w:rsidRPr="00785C54" w:rsidDel="003E2160">
          <w:rPr>
            <w:szCs w:val="24"/>
          </w:rPr>
          <w:delText xml:space="preserve">the </w:delText>
        </w:r>
      </w:del>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582" w:author="REID-JAMOND Alison" w:date="2022-04-04T08:17:00Z">
        <w:r w:rsidR="003E2160">
          <w:rPr>
            <w:rStyle w:val="stddocNumber"/>
            <w:szCs w:val="24"/>
            <w:shd w:val="clear" w:color="auto" w:fill="auto"/>
          </w:rPr>
          <w:t>:2022</w:t>
        </w:r>
      </w:ins>
      <w:del w:id="3583" w:author="REID-JAMOND Alison" w:date="2022-04-04T08:17:00Z">
        <w:r w:rsidRPr="00785C54" w:rsidDel="003E2160">
          <w:rPr>
            <w:szCs w:val="24"/>
          </w:rPr>
          <w:delText xml:space="preserve"> Edition 2</w:delText>
        </w:r>
      </w:del>
      <w:r w:rsidRPr="00785C54">
        <w:rPr>
          <w:szCs w:val="24"/>
        </w:rPr>
        <w:t xml:space="preserve">, although most of them capture concepts defined in </w:t>
      </w:r>
      <w:ins w:id="3584"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85" w:author="REID-JAMOND Alison" w:date="2022-04-04T08:17:00Z">
        <w:r w:rsidRPr="00785C54" w:rsidDel="003E2160">
          <w:rPr>
            <w:szCs w:val="24"/>
          </w:rPr>
          <w:delText xml:space="preserve">Edition 1 </w:delText>
        </w:r>
      </w:del>
      <w:r w:rsidRPr="00785C54">
        <w:rPr>
          <w:szCs w:val="24"/>
        </w:rPr>
        <w:t>as classes.</w:t>
      </w:r>
    </w:p>
    <w:p w14:paraId="0C837B48" w14:textId="3407ED76" w:rsidR="005B5EAD" w:rsidRPr="00785C54" w:rsidRDefault="005B5EAD" w:rsidP="00785C54">
      <w:pPr>
        <w:pStyle w:val="BodyText"/>
        <w:autoSpaceDE w:val="0"/>
        <w:autoSpaceDN w:val="0"/>
        <w:adjustRightInd w:val="0"/>
        <w:rPr>
          <w:szCs w:val="24"/>
        </w:rPr>
      </w:pPr>
      <w:r w:rsidRPr="00785C54">
        <w:rPr>
          <w:szCs w:val="24"/>
        </w:rPr>
        <w:t xml:space="preserve">There are a few completely new concepts added </w:t>
      </w:r>
      <w:del w:id="3586" w:author="REID-JAMOND Alison" w:date="2022-04-04T08:17:00Z">
        <w:r w:rsidRPr="00785C54" w:rsidDel="003E2160">
          <w:rPr>
            <w:szCs w:val="24"/>
          </w:rPr>
          <w:delText>in the Edition 2</w:delText>
        </w:r>
      </w:del>
      <w:ins w:id="3587" w:author="REID-JAMOND Alison" w:date="2022-04-04T08:17: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w:t>
      </w:r>
    </w:p>
    <w:p w14:paraId="2B1D21B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Observer (generator of an Observation events);</w:t>
      </w:r>
    </w:p>
    <w:p w14:paraId="17A2676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Deployment (assignment of an Observation to a Host);</w:t>
      </w:r>
    </w:p>
    <w:p w14:paraId="4C65CE0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Host (grouping of Observations, such as a physical platform, observing station or an observing campaign);</w:t>
      </w:r>
    </w:p>
    <w:p w14:paraId="789DED2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Sampler (device or entity creating or transforming Samples);</w:t>
      </w:r>
    </w:p>
    <w:p w14:paraId="5DA0191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ObservationCollection (a collection of similar Observations).</w:t>
      </w:r>
    </w:p>
    <w:p w14:paraId="61EF16B7" w14:textId="77777777" w:rsidR="005B5EAD" w:rsidRPr="00785C54" w:rsidRDefault="005B5EAD" w:rsidP="00785C54">
      <w:pPr>
        <w:pStyle w:val="BodyText"/>
        <w:autoSpaceDE w:val="0"/>
        <w:autoSpaceDN w:val="0"/>
        <w:adjustRightInd w:val="0"/>
        <w:rPr>
          <w:szCs w:val="24"/>
        </w:rPr>
      </w:pPr>
      <w:r w:rsidRPr="00785C54">
        <w:rPr>
          <w:szCs w:val="24"/>
        </w:rPr>
        <w:t>Some of the following concepts have been renamed and/or partly redefined:</w:t>
      </w:r>
    </w:p>
    <w:p w14:paraId="2C474D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OM_Observation concept is now captured as the Observation interface;</w:t>
      </w:r>
    </w:p>
    <w:p w14:paraId="46709FD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OM_Process concept is now captured as the Procedure interface and its specializations ObservingProcedure, SamplingProcedure and PreparationProcedure;</w:t>
      </w:r>
    </w:p>
    <w:p w14:paraId="69AFC806"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SF_SamplingFeature concept is now captured as the Sample interface;</w:t>
      </w:r>
    </w:p>
    <w:p w14:paraId="179989BD" w14:textId="61F0A7F1"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 generic feature type instance defined in </w:t>
      </w:r>
      <w:ins w:id="3588" w:author="REID-JAMOND Alison" w:date="2022-04-04T08:17: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 xml:space="preserve">:2011 </w:t>
        </w:r>
      </w:ins>
      <w:del w:id="3589" w:author="REID-JAMOND Alison" w:date="2022-04-04T08:17:00Z">
        <w:r w:rsidRPr="00785C54" w:rsidDel="003E2160">
          <w:rPr>
            <w:szCs w:val="24"/>
          </w:rPr>
          <w:delText xml:space="preserve">Edition 1 </w:delText>
        </w:r>
      </w:del>
      <w:r w:rsidRPr="00785C54">
        <w:rPr>
          <w:szCs w:val="24"/>
        </w:rPr>
        <w:t xml:space="preserve">as GFI_Feature as the target of the featureOfInterest association of the OM_Observation and sampledFeature association of the SF_SamplingFeature is removed and replaced with Any interface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19103</w:t>
      </w:r>
      <w:r w:rsidRPr="00785C54">
        <w:rPr>
          <w:szCs w:val="24"/>
        </w:rPr>
        <w:t xml:space="preserve"> in favour of broadening the scope of these associations from feature objects as defined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into any observed or sampled object</w:t>
      </w:r>
      <w:ins w:id="3590" w:author="REID-JAMOND Alison" w:date="2022-04-04T08:18:00Z">
        <w:r w:rsidR="003E2160">
          <w:rPr>
            <w:szCs w:val="24"/>
          </w:rPr>
          <w:t>:</w:t>
        </w:r>
      </w:ins>
      <w:del w:id="3591" w:author="REID-JAMOND Alison" w:date="2022-04-04T08:18:00Z">
        <w:r w:rsidRPr="00785C54" w:rsidDel="003E2160">
          <w:rPr>
            <w:szCs w:val="24"/>
          </w:rPr>
          <w:delText>;</w:delText>
        </w:r>
      </w:del>
    </w:p>
    <w:p w14:paraId="7845DF4A" w14:textId="7B8C0882"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The metaclass GF_PropertyType defined for describing the observed properties in </w:t>
      </w:r>
      <w:ins w:id="3592" w:author="REID-JAMOND Alison" w:date="2022-04-04T08:18: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593" w:author="REID-JAMOND Alison" w:date="2022-04-04T08:18:00Z">
        <w:r w:rsidRPr="00785C54" w:rsidDel="003E2160">
          <w:rPr>
            <w:szCs w:val="24"/>
          </w:rPr>
          <w:delText>Edition 1</w:delText>
        </w:r>
      </w:del>
      <w:r w:rsidRPr="00785C54">
        <w:rPr>
          <w:szCs w:val="24"/>
        </w:rPr>
        <w:t xml:space="preserve"> has been removed and is now captured by the ObservableProperty interface;</w:t>
      </w:r>
    </w:p>
    <w:p w14:paraId="2B940C99" w14:textId="3BFAEE0F"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Sampling event information partly captured by SF_Specimen attributes samplingTime, samplingMethod and samplingLocation in </w:t>
      </w:r>
      <w:ins w:id="3594"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595" w:author="Katharina Schleidt" w:date="2022-08-12T18:02:00Z">
        <w:r w:rsidRPr="00785C54" w:rsidDel="00F543D2">
          <w:rPr>
            <w:szCs w:val="24"/>
          </w:rPr>
          <w:delText>Edition 1</w:delText>
        </w:r>
      </w:del>
      <w:r w:rsidRPr="00785C54">
        <w:rPr>
          <w:szCs w:val="24"/>
        </w:rPr>
        <w:t xml:space="preserve"> is now captured as the Sampling interface;</w:t>
      </w:r>
    </w:p>
    <w:p w14:paraId="69B42704" w14:textId="0794FB85"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 xml:space="preserve">Association class PreparationStep for describing the processingDetails association role from SF_Specimen to SF_Process in </w:t>
      </w:r>
      <w:ins w:id="3596"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597" w:author="Katharina Schleidt" w:date="2022-08-12T18:02:00Z">
        <w:r w:rsidRPr="00785C54" w:rsidDel="00F543D2">
          <w:rPr>
            <w:szCs w:val="24"/>
          </w:rPr>
          <w:delText>Edition 1</w:delText>
        </w:r>
      </w:del>
      <w:r w:rsidRPr="00785C54">
        <w:rPr>
          <w:szCs w:val="24"/>
        </w:rPr>
        <w:t xml:space="preserve"> has been remodelled as an interface PreparationStep with the processingDetails association role to the PreparationProcedure interface.</w:t>
      </w:r>
    </w:p>
    <w:p w14:paraId="3F49B1B3" w14:textId="77777777" w:rsidR="005B5EAD" w:rsidRPr="00785C54" w:rsidRDefault="005B5EAD" w:rsidP="00785C54">
      <w:pPr>
        <w:pStyle w:val="a2"/>
        <w:tabs>
          <w:tab w:val="left" w:pos="360"/>
        </w:tabs>
        <w:autoSpaceDE w:val="0"/>
        <w:autoSpaceDN w:val="0"/>
        <w:adjustRightInd w:val="0"/>
        <w:rPr>
          <w:szCs w:val="24"/>
        </w:rPr>
      </w:pPr>
      <w:r w:rsidRPr="00785C54">
        <w:rPr>
          <w:szCs w:val="24"/>
        </w:rPr>
        <w:t>Realizations of the conceptual schemas as abstract and concrete feature type classes</w:t>
      </w:r>
    </w:p>
    <w:p w14:paraId="0932F36D" w14:textId="3A4751FA" w:rsidR="005B5EAD" w:rsidRPr="00785C54" w:rsidRDefault="005B5EAD" w:rsidP="00785C54">
      <w:pPr>
        <w:pStyle w:val="BodyText"/>
        <w:autoSpaceDE w:val="0"/>
        <w:autoSpaceDN w:val="0"/>
        <w:adjustRightInd w:val="0"/>
        <w:rPr>
          <w:szCs w:val="24"/>
        </w:rPr>
      </w:pPr>
      <w:r w:rsidRPr="00785C54">
        <w:rPr>
          <w:szCs w:val="24"/>
        </w:rPr>
        <w:t xml:space="preserve">The Abstract Observation </w:t>
      </w:r>
      <w:del w:id="3598" w:author="Katharina Schleidt" w:date="2022-08-13T16:40:00Z">
        <w:r w:rsidRPr="00785C54" w:rsidDel="00022C0A">
          <w:rPr>
            <w:szCs w:val="24"/>
          </w:rPr>
          <w:delText xml:space="preserve">core </w:delText>
        </w:r>
      </w:del>
      <w:ins w:id="3599" w:author="Katharina Schleidt" w:date="2022-08-13T16:40:00Z">
        <w:r w:rsidR="00022C0A">
          <w:rPr>
            <w:szCs w:val="24"/>
          </w:rPr>
          <w:t>C</w:t>
        </w:r>
        <w:r w:rsidR="00022C0A" w:rsidRPr="00785C54">
          <w:rPr>
            <w:szCs w:val="24"/>
          </w:rPr>
          <w:t xml:space="preserve">ore </w:t>
        </w:r>
      </w:ins>
      <w:r w:rsidRPr="00785C54">
        <w:rPr>
          <w:szCs w:val="24"/>
        </w:rPr>
        <w:t xml:space="preserve">and the Abstract Sample </w:t>
      </w:r>
      <w:del w:id="3600" w:author="Katharina Schleidt" w:date="2022-08-13T16:42:00Z">
        <w:r w:rsidRPr="00785C54" w:rsidDel="00022C0A">
          <w:rPr>
            <w:szCs w:val="24"/>
          </w:rPr>
          <w:delText xml:space="preserve">core </w:delText>
        </w:r>
      </w:del>
      <w:ins w:id="3601" w:author="Katharina Schleidt" w:date="2022-08-13T16:42:00Z">
        <w:r w:rsidR="00022C0A">
          <w:rPr>
            <w:szCs w:val="24"/>
          </w:rPr>
          <w:t>C</w:t>
        </w:r>
        <w:r w:rsidR="00022C0A" w:rsidRPr="00785C54">
          <w:rPr>
            <w:szCs w:val="24"/>
          </w:rPr>
          <w:t xml:space="preserve">ore </w:t>
        </w:r>
      </w:ins>
      <w:r w:rsidRPr="00785C54">
        <w:rPr>
          <w:szCs w:val="24"/>
        </w:rPr>
        <w:t xml:space="preserve">packages bind the interface concepts of the conceptual schemas with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feature concept, and introduces these concepts and some related classes using the FeatureType stereotype and with more detailed set of attributes. They also introduce a mechanism for indirect FeatureType associations via corresponding conceptual schema interfaces providing a degree of conformance statement isolation: Implementations may choose to directly use some but not all of the FeatureType classes in the core or the basic packages, and still implement some of their associations using existing </w:t>
      </w:r>
      <w:del w:id="3602" w:author="Ilkka Rinne" w:date="2022-09-06T15:32:00Z">
        <w:r w:rsidRPr="00785C54" w:rsidDel="003613DB">
          <w:rPr>
            <w:szCs w:val="24"/>
          </w:rPr>
          <w:delText>or bespok</w:delText>
        </w:r>
      </w:del>
      <w:ins w:id="3603" w:author="Ilkka Rinne" w:date="2022-09-06T15:32:00Z">
        <w:r w:rsidR="003613DB">
          <w:rPr>
            <w:szCs w:val="24"/>
          </w:rPr>
          <w:pgNum/>
        </w:r>
        <w:r w:rsidR="003613DB">
          <w:rPr>
            <w:szCs w:val="24"/>
          </w:rPr>
          <w:t>orresp</w:t>
        </w:r>
      </w:ins>
      <w:r w:rsidRPr="00785C54">
        <w:rPr>
          <w:szCs w:val="24"/>
        </w:rPr>
        <w:t xml:space="preserve">e domain classes as long as they conceptually and pertaining to their data content realize the </w:t>
      </w:r>
      <w:del w:id="3604" w:author="Ilkka Rinne" w:date="2022-09-06T15:32:00Z">
        <w:r w:rsidRPr="00785C54" w:rsidDel="003613DB">
          <w:rPr>
            <w:szCs w:val="24"/>
          </w:rPr>
          <w:delText>correspon</w:delText>
        </w:r>
      </w:del>
      <w:ins w:id="3605" w:author="Ilkka Rinne" w:date="2022-09-06T15:32:00Z">
        <w:r w:rsidR="003613DB">
          <w:rPr>
            <w:szCs w:val="24"/>
          </w:rPr>
          <w:pgNum/>
        </w:r>
        <w:r w:rsidR="003613DB">
          <w:rPr>
            <w:szCs w:val="24"/>
          </w:rPr>
          <w:t>orrespond</w:t>
        </w:r>
      </w:ins>
      <w:r w:rsidRPr="00785C54">
        <w:rPr>
          <w:szCs w:val="24"/>
        </w:rPr>
        <w:t>ding interfaces.</w:t>
      </w:r>
    </w:p>
    <w:p w14:paraId="02B15672" w14:textId="75778E65" w:rsidR="005B5EAD" w:rsidRPr="00785C54" w:rsidRDefault="005B5EAD" w:rsidP="00785C54">
      <w:pPr>
        <w:pStyle w:val="BodyText"/>
        <w:autoSpaceDE w:val="0"/>
        <w:autoSpaceDN w:val="0"/>
        <w:adjustRightInd w:val="0"/>
        <w:rPr>
          <w:szCs w:val="24"/>
        </w:rPr>
      </w:pPr>
      <w:r w:rsidRPr="00785C54">
        <w:rPr>
          <w:szCs w:val="24"/>
        </w:rPr>
        <w:t xml:space="preserve">While the Abstract Observation and Abstract Sample </w:t>
      </w:r>
      <w:del w:id="3606" w:author="Katharina Schleidt" w:date="2022-08-13T16:42:00Z">
        <w:r w:rsidRPr="00785C54" w:rsidDel="00022C0A">
          <w:rPr>
            <w:szCs w:val="24"/>
          </w:rPr>
          <w:delText xml:space="preserve">core </w:delText>
        </w:r>
      </w:del>
      <w:ins w:id="3607" w:author="Katharina Schleidt" w:date="2022-08-13T16:42:00Z">
        <w:r w:rsidR="00022C0A">
          <w:rPr>
            <w:szCs w:val="24"/>
          </w:rPr>
          <w:t>C</w:t>
        </w:r>
        <w:r w:rsidR="00022C0A" w:rsidRPr="00785C54">
          <w:rPr>
            <w:szCs w:val="24"/>
          </w:rPr>
          <w:t xml:space="preserve">ore </w:t>
        </w:r>
      </w:ins>
      <w:r w:rsidRPr="00785C54">
        <w:rPr>
          <w:szCs w:val="24"/>
        </w:rPr>
        <w:t xml:space="preserve">packages provide a common basis for all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based implementations of the OMS conceptual model, the Basic Observations and the Basic Samples packages are designed as ready-to-use concrete implementations for these concepts. It is expected that the Basic package classes are used as a toolbox for implementing observations and samples related application schemas in pick-and-mix style: </w:t>
      </w:r>
      <w:ins w:id="3608" w:author="REID-JAMOND Alison" w:date="2022-04-04T08:19:00Z">
        <w:r w:rsidR="003E2160">
          <w:rPr>
            <w:szCs w:val="24"/>
          </w:rPr>
          <w:t>i</w:t>
        </w:r>
      </w:ins>
      <w:del w:id="3609" w:author="REID-JAMOND Alison" w:date="2022-04-04T08:19:00Z">
        <w:r w:rsidRPr="00785C54" w:rsidDel="003E2160">
          <w:rPr>
            <w:szCs w:val="24"/>
          </w:rPr>
          <w:delText>I</w:delText>
        </w:r>
      </w:del>
      <w:r w:rsidRPr="00785C54">
        <w:rPr>
          <w:szCs w:val="24"/>
        </w:rPr>
        <w:t>f the Basic package classes provide all necessary information for data management and exchange use cases in a particular application domain, they can simply be adopted as-is. In cases where more expressiveness is required, the Abstract core or the Basic package classes may be specialized as required without breaking the integrity of the model.</w:t>
      </w:r>
    </w:p>
    <w:p w14:paraId="684E0F94" w14:textId="77777777" w:rsidR="005B5EAD" w:rsidRPr="00785C54" w:rsidRDefault="005B5EAD" w:rsidP="00785C54">
      <w:pPr>
        <w:pStyle w:val="a2"/>
        <w:tabs>
          <w:tab w:val="left" w:pos="360"/>
        </w:tabs>
        <w:autoSpaceDE w:val="0"/>
        <w:autoSpaceDN w:val="0"/>
        <w:adjustRightInd w:val="0"/>
        <w:rPr>
          <w:szCs w:val="24"/>
        </w:rPr>
      </w:pPr>
      <w:r w:rsidRPr="00785C54">
        <w:rPr>
          <w:szCs w:val="24"/>
        </w:rPr>
        <w:t>Modelling of the Observation concept</w:t>
      </w:r>
    </w:p>
    <w:p w14:paraId="15B89B81" w14:textId="0613F743" w:rsidR="005B5EAD" w:rsidRPr="00785C54" w:rsidRDefault="005B5EAD" w:rsidP="00785C54">
      <w:pPr>
        <w:pStyle w:val="a3"/>
        <w:tabs>
          <w:tab w:val="left" w:pos="720"/>
        </w:tabs>
        <w:autoSpaceDE w:val="0"/>
        <w:autoSpaceDN w:val="0"/>
        <w:adjustRightInd w:val="0"/>
        <w:rPr>
          <w:szCs w:val="24"/>
        </w:rPr>
      </w:pPr>
      <w:r w:rsidRPr="00785C54">
        <w:rPr>
          <w:szCs w:val="24"/>
        </w:rPr>
        <w:t xml:space="preserve">OM_Observation in </w:t>
      </w:r>
      <w:ins w:id="361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1" w:author="Katharina Schleidt" w:date="2022-08-12T18:02:00Z">
        <w:r w:rsidRPr="00785C54" w:rsidDel="00F543D2">
          <w:rPr>
            <w:szCs w:val="24"/>
          </w:rPr>
          <w:delText>Edition 1</w:delText>
        </w:r>
      </w:del>
    </w:p>
    <w:p w14:paraId="66325C35" w14:textId="53C42635" w:rsidR="005B5EAD" w:rsidRPr="00785C54" w:rsidRDefault="005B5EAD" w:rsidP="00785C54">
      <w:pPr>
        <w:pStyle w:val="BodyText"/>
        <w:autoSpaceDE w:val="0"/>
        <w:autoSpaceDN w:val="0"/>
        <w:adjustRightInd w:val="0"/>
        <w:rPr>
          <w:szCs w:val="24"/>
        </w:rPr>
      </w:pPr>
      <w:r w:rsidRPr="00785C54">
        <w:rPr>
          <w:szCs w:val="24"/>
        </w:rPr>
        <w:t xml:space="preserve">The Observation concept was modelled as OM_Observation class in </w:t>
      </w:r>
      <w:ins w:id="3612"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13" w:author="Katharina Schleidt" w:date="2022-08-12T18:02:00Z">
        <w:r w:rsidRPr="00785C54" w:rsidDel="00F543D2">
          <w:rPr>
            <w:szCs w:val="24"/>
          </w:rPr>
          <w:delText>Edition 1</w:delText>
        </w:r>
      </w:del>
      <w:r w:rsidRPr="00785C54">
        <w:rPr>
          <w:szCs w:val="24"/>
        </w:rPr>
        <w:t xml:space="preserve"> as follows:</w:t>
      </w:r>
    </w:p>
    <w:p w14:paraId="35084DDF" w14:textId="576C2E26" w:rsidR="005B5EAD" w:rsidRPr="00785C54" w:rsidRDefault="005B5EAD" w:rsidP="00785C54">
      <w:pPr>
        <w:pStyle w:val="BodyText"/>
        <w:autoSpaceDE w:val="0"/>
        <w:autoSpaceDN w:val="0"/>
        <w:adjustRightInd w:val="0"/>
        <w:rPr>
          <w:szCs w:val="24"/>
        </w:rPr>
      </w:pPr>
      <w:del w:id="3614" w:author="Ilkka Rinne" w:date="2022-09-06T15:32:00Z">
        <w:r w:rsidRPr="00785C54" w:rsidDel="003613DB">
          <w:rPr>
            <w:szCs w:val="24"/>
          </w:rPr>
          <w:delText>"</w:delText>
        </w:r>
      </w:del>
      <w:ins w:id="3615" w:author="Ilkka Rinne" w:date="2022-09-06T15:32:00Z">
        <w:r w:rsidR="003613DB">
          <w:rPr>
            <w:szCs w:val="24"/>
          </w:rPr>
          <w:t>“</w:t>
        </w:r>
      </w:ins>
      <w:r w:rsidRPr="00785C54">
        <w:rPr>
          <w:szCs w:val="24"/>
        </w:rPr>
        <w:t>An observation is an act that results in the estimation of the value of a feature property, and involves application of a specified procedure, such as a sensor, instrument, algorithm or process chain. [...]</w:t>
      </w:r>
      <w:del w:id="3616" w:author="Ilkka Rinne" w:date="2022-09-06T15:32:00Z">
        <w:r w:rsidRPr="00785C54" w:rsidDel="003613DB">
          <w:rPr>
            <w:szCs w:val="24"/>
          </w:rPr>
          <w:delText>"</w:delText>
        </w:r>
      </w:del>
      <w:ins w:id="3617" w:author="Ilkka Rinne" w:date="2022-09-06T15:32:00Z">
        <w:r w:rsidR="003613DB">
          <w:rPr>
            <w:szCs w:val="24"/>
          </w:rPr>
          <w:t>”</w:t>
        </w:r>
      </w:ins>
    </w:p>
    <w:p w14:paraId="1AA03E14"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107A457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featureOfInterest (Domain): GFI_Feature [1];</w:t>
      </w:r>
    </w:p>
    <w:p w14:paraId="3DC84CB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observedProperty (Phenomenon): GF_PropertyType [1];</w:t>
      </w:r>
    </w:p>
    <w:p w14:paraId="4833B1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procedure (ProcessUsed): OM_Process [1];</w:t>
      </w:r>
    </w:p>
    <w:p w14:paraId="022C09C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phenomenonTime: TM_Object [1];</w:t>
      </w:r>
    </w:p>
    <w:p w14:paraId="6E80188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resultTime: TM_Instant [1];</w:t>
      </w:r>
    </w:p>
    <w:p w14:paraId="433A730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result (Range): Any [1];</w:t>
      </w:r>
    </w:p>
    <w:p w14:paraId="345AA42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resultQuality: DQ_Element [0..*];</w:t>
      </w:r>
    </w:p>
    <w:p w14:paraId="1457A41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parameter: NamedValue [0..*];</w:t>
      </w:r>
    </w:p>
    <w:p w14:paraId="013EC3E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validTime: TM_Period [0..1];</w:t>
      </w:r>
    </w:p>
    <w:p w14:paraId="5FED20B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relatedObservation: OM_Observation [0..*];</w:t>
      </w:r>
    </w:p>
    <w:p w14:paraId="270D237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metadata (Metadata): MD_Metadata [0..1].</w:t>
      </w:r>
    </w:p>
    <w:p w14:paraId="3E164B65" w14:textId="77777777" w:rsidR="005B5EAD" w:rsidRPr="00785C54" w:rsidRDefault="005B5EAD" w:rsidP="00785C54">
      <w:pPr>
        <w:pStyle w:val="BodyText"/>
        <w:autoSpaceDE w:val="0"/>
        <w:autoSpaceDN w:val="0"/>
        <w:adjustRightInd w:val="0"/>
        <w:rPr>
          <w:szCs w:val="24"/>
        </w:rPr>
      </w:pPr>
      <w:r w:rsidRPr="00785C54">
        <w:rPr>
          <w:szCs w:val="24"/>
        </w:rPr>
        <w:t>OM_Observation had the following constraints:</w:t>
      </w:r>
    </w:p>
    <w:p w14:paraId="7857403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a parameter.name shall not appear more than once;</w:t>
      </w:r>
    </w:p>
    <w:p w14:paraId="4648B9E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shall be a phenomenon associated with the feature-of-interest;</w:t>
      </w:r>
    </w:p>
    <w:p w14:paraId="6F11C1D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procedure shall be suitable for observedProperty;</w:t>
      </w:r>
    </w:p>
    <w:p w14:paraId="174641E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type shall be suitable for observedProperty.</w:t>
      </w:r>
    </w:p>
    <w:p w14:paraId="7D5B0ADD" w14:textId="11747D55" w:rsidR="005B5EAD" w:rsidRPr="00785C54" w:rsidRDefault="005B5EAD" w:rsidP="00785C54">
      <w:pPr>
        <w:pStyle w:val="a3"/>
        <w:tabs>
          <w:tab w:val="left" w:pos="720"/>
        </w:tabs>
        <w:autoSpaceDE w:val="0"/>
        <w:autoSpaceDN w:val="0"/>
        <w:adjustRightInd w:val="0"/>
        <w:rPr>
          <w:szCs w:val="24"/>
        </w:rPr>
      </w:pPr>
      <w:r w:rsidRPr="00785C54">
        <w:rPr>
          <w:szCs w:val="24"/>
        </w:rPr>
        <w:t xml:space="preserve">Observation in </w:t>
      </w:r>
      <w:ins w:id="3618"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19" w:author="Katharina Schleidt" w:date="2022-08-12T18:02:00Z">
        <w:r w:rsidRPr="00785C54" w:rsidDel="00F543D2">
          <w:rPr>
            <w:szCs w:val="24"/>
          </w:rPr>
          <w:delText>Edition 2</w:delText>
        </w:r>
      </w:del>
    </w:p>
    <w:p w14:paraId="28BCB939" w14:textId="50670AB5" w:rsidR="005B5EAD" w:rsidRPr="00785C54" w:rsidRDefault="005B5EAD" w:rsidP="00785C54">
      <w:pPr>
        <w:pStyle w:val="BodyText"/>
        <w:autoSpaceDE w:val="0"/>
        <w:autoSpaceDN w:val="0"/>
        <w:adjustRightInd w:val="0"/>
        <w:rPr>
          <w:szCs w:val="24"/>
        </w:rPr>
      </w:pPr>
      <w:r w:rsidRPr="00785C54">
        <w:rPr>
          <w:szCs w:val="24"/>
        </w:rPr>
        <w:t xml:space="preserve">In </w:t>
      </w:r>
      <w:ins w:id="3620" w:author="Katharina Schleidt" w:date="2022-08-12T18:02: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21" w:author="Katharina Schleidt" w:date="2022-08-12T18:02:00Z">
        <w:r w:rsidRPr="00785C54" w:rsidDel="00F543D2">
          <w:rPr>
            <w:szCs w:val="24"/>
          </w:rPr>
          <w:delText>Edition 2</w:delText>
        </w:r>
      </w:del>
      <w:r w:rsidRPr="00785C54">
        <w:rPr>
          <w:szCs w:val="24"/>
        </w:rPr>
        <w:t xml:space="preserve"> Observation concept is modelled using one interface and three classes:</w:t>
      </w:r>
    </w:p>
    <w:p w14:paraId="6B1A79C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Observation interface in the Conceptual Observation schema package,</w:t>
      </w:r>
    </w:p>
    <w:p w14:paraId="71BE985D" w14:textId="3DBF2BE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AbstractObservationCharacteristics in the Abstract Observation </w:t>
      </w:r>
      <w:del w:id="3622" w:author="Katharina Schleidt" w:date="2022-08-13T16:40:00Z">
        <w:r w:rsidRPr="00785C54" w:rsidDel="00022C0A">
          <w:rPr>
            <w:szCs w:val="24"/>
          </w:rPr>
          <w:delText xml:space="preserve">core </w:delText>
        </w:r>
      </w:del>
      <w:ins w:id="3623" w:author="Katharina Schleidt" w:date="2022-08-13T16:40:00Z">
        <w:r w:rsidR="00022C0A">
          <w:rPr>
            <w:szCs w:val="24"/>
          </w:rPr>
          <w:t>C</w:t>
        </w:r>
        <w:r w:rsidR="00022C0A" w:rsidRPr="00785C54">
          <w:rPr>
            <w:szCs w:val="24"/>
          </w:rPr>
          <w:t xml:space="preserve">ore </w:t>
        </w:r>
      </w:ins>
      <w:r w:rsidRPr="00785C54">
        <w:rPr>
          <w:szCs w:val="24"/>
        </w:rPr>
        <w:t>package.</w:t>
      </w:r>
    </w:p>
    <w:p w14:paraId="37E8164E" w14:textId="55366F06"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AbstractObservation class in the Abstract Observation </w:t>
      </w:r>
      <w:del w:id="3624" w:author="Katharina Schleidt" w:date="2022-08-13T16:40:00Z">
        <w:r w:rsidRPr="00785C54" w:rsidDel="00022C0A">
          <w:rPr>
            <w:szCs w:val="24"/>
          </w:rPr>
          <w:delText xml:space="preserve">core </w:delText>
        </w:r>
      </w:del>
      <w:ins w:id="3625" w:author="Katharina Schleidt" w:date="2022-08-13T16:40:00Z">
        <w:r w:rsidR="00022C0A">
          <w:rPr>
            <w:szCs w:val="24"/>
          </w:rPr>
          <w:t>C</w:t>
        </w:r>
        <w:r w:rsidR="00022C0A" w:rsidRPr="00785C54">
          <w:rPr>
            <w:szCs w:val="24"/>
          </w:rPr>
          <w:t xml:space="preserve">ore </w:t>
        </w:r>
      </w:ins>
      <w:r w:rsidRPr="00785C54">
        <w:rPr>
          <w:szCs w:val="24"/>
        </w:rPr>
        <w:t>package, and</w:t>
      </w:r>
    </w:p>
    <w:p w14:paraId="5DAC85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Observation class in the Basic Observations package.</w:t>
      </w:r>
    </w:p>
    <w:p w14:paraId="3E7DFD31" w14:textId="77777777" w:rsidR="005B5EAD" w:rsidRPr="00785C54" w:rsidRDefault="005B5EAD" w:rsidP="00785C54">
      <w:pPr>
        <w:pStyle w:val="BodyText"/>
        <w:autoSpaceDE w:val="0"/>
        <w:autoSpaceDN w:val="0"/>
        <w:adjustRightInd w:val="0"/>
        <w:rPr>
          <w:szCs w:val="24"/>
        </w:rPr>
      </w:pPr>
      <w:r w:rsidRPr="00785C54">
        <w:rPr>
          <w:szCs w:val="24"/>
        </w:rPr>
        <w:t>The Observation interface is defined as follows:</w:t>
      </w:r>
    </w:p>
    <w:p w14:paraId="02672595" w14:textId="40E2F9E8" w:rsidR="005B5EAD" w:rsidRPr="00785C54" w:rsidRDefault="005B5EAD" w:rsidP="00785C54">
      <w:pPr>
        <w:pStyle w:val="BodyText"/>
        <w:autoSpaceDE w:val="0"/>
        <w:autoSpaceDN w:val="0"/>
        <w:adjustRightInd w:val="0"/>
        <w:rPr>
          <w:szCs w:val="24"/>
        </w:rPr>
      </w:pPr>
      <w:del w:id="3626" w:author="Ilkka Rinne" w:date="2022-09-06T15:32:00Z">
        <w:r w:rsidRPr="00785C54" w:rsidDel="003613DB">
          <w:rPr>
            <w:szCs w:val="24"/>
          </w:rPr>
          <w:delText>"</w:delText>
        </w:r>
      </w:del>
      <w:ins w:id="3627" w:author="Ilkka Rinne" w:date="2022-09-06T15:32:00Z">
        <w:r w:rsidR="003613DB">
          <w:rPr>
            <w:szCs w:val="24"/>
          </w:rPr>
          <w:t>“</w:t>
        </w:r>
      </w:ins>
      <w:r w:rsidRPr="00785C54">
        <w:rPr>
          <w:szCs w:val="24"/>
        </w:rPr>
        <w:t>an act carried out by an observer to determine the value of an observable property of an object (feature-of-interest) by using a procedure; the value is provided as the result.</w:t>
      </w:r>
      <w:del w:id="3628" w:author="Ilkka Rinne" w:date="2022-09-06T15:32:00Z">
        <w:r w:rsidRPr="00785C54" w:rsidDel="003613DB">
          <w:rPr>
            <w:szCs w:val="24"/>
          </w:rPr>
          <w:delText>"</w:delText>
        </w:r>
      </w:del>
      <w:ins w:id="3629" w:author="Ilkka Rinne" w:date="2022-09-06T15:32:00Z">
        <w:r w:rsidR="003613DB">
          <w:rPr>
            <w:szCs w:val="24"/>
          </w:rPr>
          <w:t>”</w:t>
        </w:r>
      </w:ins>
    </w:p>
    <w:p w14:paraId="4A19845E"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4FF7EFA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featureOfInterest (Domain): Any [1..*]</w:t>
      </w:r>
    </w:p>
    <w:p w14:paraId="75B2B56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ObservingProcedure [1]</w:t>
      </w:r>
    </w:p>
    <w:p w14:paraId="63E656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ObservableProperty [1]</w:t>
      </w:r>
    </w:p>
    <w:p w14:paraId="169B339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Observer [0..*]</w:t>
      </w:r>
    </w:p>
    <w:p w14:paraId="5B17A70F"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Host [0..*]</w:t>
      </w:r>
    </w:p>
    <w:p w14:paraId="3570DDEA"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[1]</w:t>
      </w:r>
    </w:p>
    <w:p w14:paraId="45FE305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[1]</w:t>
      </w:r>
    </w:p>
    <w:p w14:paraId="4390C39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[1]</w:t>
      </w:r>
    </w:p>
    <w:p w14:paraId="23AC066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TM_Period [0..*]</w:t>
      </w:r>
    </w:p>
    <w:p w14:paraId="197E0D5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Observation [0..*]</w:t>
      </w:r>
    </w:p>
    <w:p w14:paraId="13D16785" w14:textId="77777777" w:rsidR="005B5EAD" w:rsidRPr="00785C54" w:rsidRDefault="005B5EAD" w:rsidP="00785C54">
      <w:pPr>
        <w:pStyle w:val="BodyText"/>
        <w:autoSpaceDE w:val="0"/>
        <w:autoSpaceDN w:val="0"/>
        <w:adjustRightInd w:val="0"/>
        <w:rPr>
          <w:szCs w:val="24"/>
        </w:rPr>
      </w:pPr>
      <w:r w:rsidRPr="00785C54">
        <w:rPr>
          <w:szCs w:val="24"/>
        </w:rPr>
        <w:t>The Observation interface contains the following constraints:</w:t>
      </w:r>
    </w:p>
    <w:p w14:paraId="637D084B" w14:textId="5E9A0D46" w:rsidR="005B5EAD" w:rsidRPr="00785C54" w:rsidRDefault="005B5EAD">
      <w:pPr>
        <w:pStyle w:val="ListNumber1"/>
        <w:numPr>
          <w:ilvl w:val="0"/>
          <w:numId w:val="16"/>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630"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631" w:author="Ilkka Rinne" w:date="2022-09-06T15:32:00Z">
        <w:r w:rsidRPr="00785C54" w:rsidDel="003613DB">
          <w:rPr>
            <w:szCs w:val="24"/>
          </w:rPr>
          <w:delText>i)</w:delText>
        </w:r>
        <w:r w:rsidRPr="00785C54" w:rsidDel="003613DB">
          <w:rPr>
            <w:szCs w:val="24"/>
          </w:rPr>
          <w:tab/>
        </w:r>
      </w:del>
      <w:r w:rsidRPr="00785C54">
        <w:rPr>
          <w:szCs w:val="24"/>
        </w:rPr>
        <w:t>at least one of either observer or host should be provided</w:t>
      </w:r>
    </w:p>
    <w:p w14:paraId="4EB4212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observedProperty should be a phenomenon associated with the featureOfInterest</w:t>
      </w:r>
    </w:p>
    <w:p w14:paraId="6F69A5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procedure should be suitable for the associated observedProperty</w:t>
      </w:r>
    </w:p>
    <w:p w14:paraId="430B476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result type should be suitable for the associated observedProperty</w:t>
      </w:r>
    </w:p>
    <w:p w14:paraId="22BEF34A" w14:textId="77777777" w:rsidR="005B5EAD" w:rsidRPr="00785C54" w:rsidRDefault="005B5EAD" w:rsidP="00785C54">
      <w:pPr>
        <w:pStyle w:val="BodyText"/>
        <w:autoSpaceDE w:val="0"/>
        <w:autoSpaceDN w:val="0"/>
        <w:adjustRightInd w:val="0"/>
        <w:rPr>
          <w:szCs w:val="24"/>
        </w:rPr>
      </w:pPr>
      <w:r w:rsidRPr="00785C54">
        <w:rPr>
          <w:szCs w:val="24"/>
        </w:rPr>
        <w:t>The AbstractObservationCharacteristics class describes common characteristics of Observations. Thus, in addition to serving as the base class for realizations of the Observation interface, it can also be utilized for the description of sets of related or similar Observations, as well as describing the observing capabilities of facilities hosting various observation devices. To enable such additional functionality, the cardinalities of the properties of the AbstractObservationCharacteristics has been relaxed to 0..*.</w:t>
      </w:r>
    </w:p>
    <w:p w14:paraId="1288328E" w14:textId="77777777" w:rsidR="005B5EAD" w:rsidRPr="00785C54" w:rsidRDefault="005B5EAD" w:rsidP="00785C54">
      <w:pPr>
        <w:pStyle w:val="BodyText"/>
        <w:autoSpaceDE w:val="0"/>
        <w:autoSpaceDN w:val="0"/>
        <w:adjustRightInd w:val="0"/>
        <w:rPr>
          <w:szCs w:val="24"/>
        </w:rPr>
      </w:pPr>
      <w:r w:rsidRPr="00785C54">
        <w:rPr>
          <w:szCs w:val="24"/>
        </w:rPr>
        <w:t>AbstractObservationCharacteristics class has the following attributes, associations and cardinalities:</w:t>
      </w:r>
    </w:p>
    <w:p w14:paraId="0E082E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ultimateFeatureOfInterest (Domain): Any [0..*]</w:t>
      </w:r>
    </w:p>
    <w:p w14:paraId="6AF857A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proximateFeatureOfInterest (DomainProxy): Any [0..*]</w:t>
      </w:r>
    </w:p>
    <w:p w14:paraId="54483C3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observingProcedure: Conceptual Observation schema: ObservingProcedure [0..*]</w:t>
      </w:r>
    </w:p>
    <w:p w14:paraId="723B2F58"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observedProperty: Conceptual Observation schema: ObservableProperty [0..*]</w:t>
      </w:r>
    </w:p>
    <w:p w14:paraId="63943E99"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observer: Conceptual Observation schema: Observer [0..*]</w:t>
      </w:r>
    </w:p>
    <w:p w14:paraId="493268B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host: Conceptual Observation schema: Host [0..*]</w:t>
      </w:r>
    </w:p>
    <w:p w14:paraId="2DE74AD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phenomenonTime: TM_Object [0..*]</w:t>
      </w:r>
    </w:p>
    <w:p w14:paraId="1D2EA2E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resultTime: TM_Object [0..*]</w:t>
      </w:r>
    </w:p>
    <w:p w14:paraId="212B2885"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 (Range): Any [0..*]</w:t>
      </w:r>
    </w:p>
    <w:p w14:paraId="0FBE323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resultQuality: Any [0..*]</w:t>
      </w:r>
    </w:p>
    <w:p w14:paraId="0E9813F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parameter: NamedValue [0..*]</w:t>
      </w:r>
    </w:p>
    <w:p w14:paraId="7B41900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validTime: TM_Object [0..*]</w:t>
      </w:r>
    </w:p>
    <w:p w14:paraId="1D3EBB4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observationType: AbstractObservationType [0..*]</w:t>
      </w:r>
    </w:p>
    <w:p w14:paraId="0AA353C2"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36D0FF76" w14:textId="77777777" w:rsidR="005B5EAD" w:rsidRPr="00785C54" w:rsidRDefault="005B5EAD" w:rsidP="00785C54">
      <w:pPr>
        <w:pStyle w:val="BodyText"/>
        <w:autoSpaceDE w:val="0"/>
        <w:autoSpaceDN w:val="0"/>
        <w:adjustRightInd w:val="0"/>
        <w:rPr>
          <w:szCs w:val="24"/>
        </w:rPr>
      </w:pPr>
      <w:r w:rsidRPr="00785C54">
        <w:rPr>
          <w:szCs w:val="24"/>
        </w:rPr>
        <w:t>AbstractObservation class specializes the AbstractObservationCharacteristics by realizing the Observation interface of the Conceptual Observation schema including the relatedObservation association, and by adding the following constraints:</w:t>
      </w:r>
    </w:p>
    <w:p w14:paraId="0AE51E5F" w14:textId="3DDA7C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2" w:author="REID-JAMOND Alison" w:date="2022-04-04T08:22:00Z">
        <w:r>
          <w:rPr>
            <w:szCs w:val="24"/>
          </w:rPr>
          <w:t>1)</w:t>
        </w:r>
      </w:ins>
      <w:del w:id="3633" w:author="REID-JAMOND Alison" w:date="2022-04-04T08:22:00Z">
        <w:r w:rsidR="005B5EAD" w:rsidRPr="00785C54" w:rsidDel="003E2160">
          <w:rPr>
            <w:szCs w:val="24"/>
          </w:rPr>
          <w:delText>•</w:delText>
        </w:r>
      </w:del>
      <w:r w:rsidR="005B5EAD" w:rsidRPr="00785C54">
        <w:rPr>
          <w:szCs w:val="24"/>
        </w:rPr>
        <w:tab/>
        <w:t>at least one proximateFeatureOfInterest or ultimateFeatureOfInterest shall be given;</w:t>
      </w:r>
    </w:p>
    <w:p w14:paraId="12CAE773" w14:textId="0C4DCD2D"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4" w:author="REID-JAMOND Alison" w:date="2022-04-04T08:22:00Z">
        <w:r>
          <w:rPr>
            <w:szCs w:val="24"/>
          </w:rPr>
          <w:t>2)</w:t>
        </w:r>
      </w:ins>
      <w:del w:id="3635" w:author="REID-JAMOND Alison" w:date="2022-04-04T08:22:00Z">
        <w:r w:rsidR="005B5EAD" w:rsidRPr="00785C54" w:rsidDel="003E2160">
          <w:rPr>
            <w:szCs w:val="24"/>
          </w:rPr>
          <w:delText>•</w:delText>
        </w:r>
      </w:del>
      <w:r w:rsidR="005B5EAD" w:rsidRPr="00785C54">
        <w:rPr>
          <w:szCs w:val="24"/>
        </w:rPr>
        <w:tab/>
        <w:t>attribute and association values shall be aligned with the observationType;</w:t>
      </w:r>
    </w:p>
    <w:p w14:paraId="0D1DDE74" w14:textId="6331C9A2"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6" w:author="REID-JAMOND Alison" w:date="2022-04-04T08:22:00Z">
        <w:r>
          <w:rPr>
            <w:szCs w:val="24"/>
          </w:rPr>
          <w:t>3)</w:t>
        </w:r>
      </w:ins>
      <w:del w:id="3637" w:author="REID-JAMOND Alison" w:date="2022-04-04T08:22:00Z">
        <w:r w:rsidR="005B5EAD" w:rsidRPr="00785C54" w:rsidDel="003E2160">
          <w:rPr>
            <w:szCs w:val="24"/>
          </w:rPr>
          <w:delText>•</w:delText>
        </w:r>
      </w:del>
      <w:r w:rsidR="005B5EAD" w:rsidRPr="00785C54">
        <w:rPr>
          <w:szCs w:val="24"/>
        </w:rPr>
        <w:tab/>
        <w:t>exactly one observedProperty shall be given;</w:t>
      </w:r>
    </w:p>
    <w:p w14:paraId="4DEBBA0B" w14:textId="1514F68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38" w:author="REID-JAMOND Alison" w:date="2022-04-04T08:22:00Z">
        <w:r>
          <w:rPr>
            <w:szCs w:val="24"/>
          </w:rPr>
          <w:t>4)</w:t>
        </w:r>
      </w:ins>
      <w:del w:id="3639" w:author="REID-JAMOND Alison" w:date="2022-04-04T08:22:00Z">
        <w:r w:rsidR="005B5EAD" w:rsidRPr="00785C54" w:rsidDel="003E2160">
          <w:rPr>
            <w:szCs w:val="24"/>
          </w:rPr>
          <w:delText>•</w:delText>
        </w:r>
      </w:del>
      <w:r w:rsidR="005B5EAD" w:rsidRPr="00785C54">
        <w:rPr>
          <w:szCs w:val="24"/>
        </w:rPr>
        <w:tab/>
        <w:t>exactly one phenomenonTime shall be given;</w:t>
      </w:r>
    </w:p>
    <w:p w14:paraId="674D10C9" w14:textId="06B8D6DE"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0" w:author="REID-JAMOND Alison" w:date="2022-04-04T08:22:00Z">
        <w:r>
          <w:rPr>
            <w:szCs w:val="24"/>
          </w:rPr>
          <w:t>5)</w:t>
        </w:r>
      </w:ins>
      <w:del w:id="3641" w:author="REID-JAMOND Alison" w:date="2022-04-04T08:22:00Z">
        <w:r w:rsidR="005B5EAD" w:rsidRPr="00785C54" w:rsidDel="003E2160">
          <w:rPr>
            <w:szCs w:val="24"/>
          </w:rPr>
          <w:delText>•</w:delText>
        </w:r>
      </w:del>
      <w:r w:rsidR="005B5EAD" w:rsidRPr="00785C54">
        <w:rPr>
          <w:szCs w:val="24"/>
        </w:rPr>
        <w:tab/>
        <w:t>exactly one observingProcedure shall be given;</w:t>
      </w:r>
    </w:p>
    <w:p w14:paraId="1289D23A" w14:textId="344B3FF4"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2" w:author="REID-JAMOND Alison" w:date="2022-04-04T08:22:00Z">
        <w:r>
          <w:rPr>
            <w:szCs w:val="24"/>
          </w:rPr>
          <w:t>6)</w:t>
        </w:r>
      </w:ins>
      <w:del w:id="3643" w:author="REID-JAMOND Alison" w:date="2022-04-04T08:22:00Z">
        <w:r w:rsidR="005B5EAD" w:rsidRPr="00785C54" w:rsidDel="003E2160">
          <w:rPr>
            <w:szCs w:val="24"/>
          </w:rPr>
          <w:delText>•</w:delText>
        </w:r>
      </w:del>
      <w:r w:rsidR="005B5EAD" w:rsidRPr="00785C54">
        <w:rPr>
          <w:szCs w:val="24"/>
        </w:rPr>
        <w:tab/>
        <w:t>exactly one result shall be given;</w:t>
      </w:r>
    </w:p>
    <w:p w14:paraId="4C52C16D" w14:textId="6E9742A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4" w:author="REID-JAMOND Alison" w:date="2022-04-04T08:22:00Z">
        <w:r>
          <w:rPr>
            <w:szCs w:val="24"/>
          </w:rPr>
          <w:t>7)</w:t>
        </w:r>
      </w:ins>
      <w:del w:id="3645" w:author="REID-JAMOND Alison" w:date="2022-04-04T08:22:00Z">
        <w:r w:rsidR="005B5EAD" w:rsidRPr="00785C54" w:rsidDel="003E2160">
          <w:rPr>
            <w:szCs w:val="24"/>
          </w:rPr>
          <w:delText>•</w:delText>
        </w:r>
      </w:del>
      <w:r w:rsidR="005B5EAD" w:rsidRPr="00785C54">
        <w:rPr>
          <w:szCs w:val="24"/>
        </w:rPr>
        <w:tab/>
        <w:t>exactly one resultTime shall be given;</w:t>
      </w:r>
    </w:p>
    <w:p w14:paraId="1DD361F2" w14:textId="6B06487A"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6" w:author="REID-JAMOND Alison" w:date="2022-04-04T08:22:00Z">
        <w:r>
          <w:rPr>
            <w:szCs w:val="24"/>
          </w:rPr>
          <w:t>8)</w:t>
        </w:r>
      </w:ins>
      <w:del w:id="3647" w:author="REID-JAMOND Alison" w:date="2022-04-04T08:22:00Z">
        <w:r w:rsidR="005B5EAD" w:rsidRPr="00785C54" w:rsidDel="003E2160">
          <w:rPr>
            <w:szCs w:val="24"/>
          </w:rPr>
          <w:delText>•</w:delText>
        </w:r>
      </w:del>
      <w:r w:rsidR="005B5EAD" w:rsidRPr="00785C54">
        <w:rPr>
          <w:szCs w:val="24"/>
        </w:rPr>
        <w:tab/>
        <w:t>observedProperty should be a phenomenon associated with the ultimateFeatureOfInterest or the proximateFeatureOfInterest;</w:t>
      </w:r>
    </w:p>
    <w:p w14:paraId="5161313E" w14:textId="79F49C8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48" w:author="REID-JAMOND Alison" w:date="2022-04-04T08:22:00Z">
        <w:r>
          <w:rPr>
            <w:szCs w:val="24"/>
          </w:rPr>
          <w:t>9)</w:t>
        </w:r>
      </w:ins>
      <w:del w:id="3649" w:author="REID-JAMOND Alison" w:date="2022-04-04T08:22:00Z">
        <w:r w:rsidR="005B5EAD" w:rsidRPr="00785C54" w:rsidDel="003E2160">
          <w:rPr>
            <w:szCs w:val="24"/>
          </w:rPr>
          <w:delText>•</w:delText>
        </w:r>
      </w:del>
      <w:r w:rsidR="005B5EAD" w:rsidRPr="00785C54">
        <w:rPr>
          <w:szCs w:val="24"/>
        </w:rPr>
        <w:tab/>
        <w:t>parameter.name shall not appear more than once;</w:t>
      </w:r>
    </w:p>
    <w:p w14:paraId="18AAF76F" w14:textId="2B6E3201"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650" w:author="REID-JAMOND Alison" w:date="2022-04-04T08:22:00Z">
        <w:r>
          <w:rPr>
            <w:szCs w:val="24"/>
          </w:rPr>
          <w:t>10)</w:t>
        </w:r>
      </w:ins>
      <w:del w:id="3651" w:author="REID-JAMOND Alison" w:date="2022-04-04T08:22:00Z">
        <w:r w:rsidR="005B5EAD" w:rsidRPr="00785C54" w:rsidDel="003E2160">
          <w:rPr>
            <w:szCs w:val="24"/>
          </w:rPr>
          <w:delText>•</w:delText>
        </w:r>
      </w:del>
      <w:r w:rsidR="005B5EAD" w:rsidRPr="00785C54">
        <w:rPr>
          <w:szCs w:val="24"/>
        </w:rPr>
        <w:tab/>
        <w:t>resultTime shall be of type TM_Instant.</w:t>
      </w:r>
    </w:p>
    <w:p w14:paraId="71E323FB" w14:textId="77777777" w:rsidR="005B5EAD" w:rsidRPr="00785C54" w:rsidRDefault="005B5EAD" w:rsidP="00785C54">
      <w:pPr>
        <w:pStyle w:val="BodyText"/>
        <w:autoSpaceDE w:val="0"/>
        <w:autoSpaceDN w:val="0"/>
        <w:adjustRightInd w:val="0"/>
        <w:rPr>
          <w:szCs w:val="24"/>
        </w:rPr>
      </w:pPr>
      <w:r w:rsidRPr="00785C54">
        <w:rPr>
          <w:szCs w:val="24"/>
        </w:rPr>
        <w:t>The Observation class in the Basic Observations package is a concrete class specializing the AbstractObservation without any additional attributes, associations or constraints.</w:t>
      </w:r>
    </w:p>
    <w:p w14:paraId="31E8390A" w14:textId="1422C96A" w:rsidR="005B5EAD" w:rsidRPr="00785C54" w:rsidRDefault="005B5EAD" w:rsidP="00785C54">
      <w:pPr>
        <w:pStyle w:val="BodyText"/>
        <w:autoSpaceDE w:val="0"/>
        <w:autoSpaceDN w:val="0"/>
        <w:adjustRightInd w:val="0"/>
        <w:rPr>
          <w:szCs w:val="24"/>
        </w:rPr>
      </w:pPr>
      <w:r w:rsidRPr="00785C54">
        <w:rPr>
          <w:szCs w:val="24"/>
        </w:rPr>
        <w:t xml:space="preserve">Considering the constraints defined in the AbstractObservation class, the Observation class </w:t>
      </w:r>
      <w:del w:id="3652" w:author="REID-JAMOND Alison" w:date="2022-04-04T08:22:00Z">
        <w:r w:rsidRPr="00785C54" w:rsidDel="003E2160">
          <w:rPr>
            <w:szCs w:val="24"/>
          </w:rPr>
          <w:delText>in Edition 2</w:delText>
        </w:r>
      </w:del>
      <w:ins w:id="3653" w:author="REID-JAMOND Alison" w:date="2022-04-04T08:22:00Z">
        <w:r w:rsidR="003E2160">
          <w:rPr>
            <w:szCs w:val="24"/>
          </w:rPr>
          <w:t xml:space="preserve">in </w:t>
        </w:r>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:2022</w:t>
        </w:r>
      </w:ins>
      <w:r w:rsidRPr="00785C54">
        <w:rPr>
          <w:szCs w:val="24"/>
        </w:rPr>
        <w:t xml:space="preserve"> has the following properties with effective cardinalities and types (changes from </w:t>
      </w:r>
      <w:ins w:id="3654" w:author="REID-JAMOND Alison" w:date="2022-04-04T08:22:00Z">
        <w:r w:rsidR="003E2160" w:rsidRPr="00785C54">
          <w:rPr>
            <w:rStyle w:val="stdpublisher"/>
            <w:szCs w:val="24"/>
            <w:shd w:val="clear" w:color="auto" w:fill="auto"/>
          </w:rPr>
          <w:t>ISO</w:t>
        </w:r>
        <w:r w:rsidR="003E2160" w:rsidRPr="00785C54">
          <w:rPr>
            <w:szCs w:val="24"/>
          </w:rPr>
          <w:t> </w:t>
        </w:r>
        <w:r w:rsidR="003E2160" w:rsidRPr="00785C54">
          <w:rPr>
            <w:rStyle w:val="stddocNumber"/>
            <w:szCs w:val="24"/>
            <w:shd w:val="clear" w:color="auto" w:fill="auto"/>
          </w:rPr>
          <w:t>19156</w:t>
        </w:r>
        <w:r w:rsidR="003E2160">
          <w:rPr>
            <w:rStyle w:val="stddocNumber"/>
            <w:szCs w:val="24"/>
            <w:shd w:val="clear" w:color="auto" w:fill="auto"/>
          </w:rPr>
          <w:t>:2011</w:t>
        </w:r>
      </w:ins>
      <w:del w:id="3655" w:author="REID-JAMOND Alison" w:date="2022-04-04T08:22:00Z">
        <w:r w:rsidRPr="00785C54" w:rsidDel="003E2160">
          <w:rPr>
            <w:szCs w:val="24"/>
          </w:rPr>
          <w:delText>Edition 1</w:delText>
        </w:r>
      </w:del>
      <w:r w:rsidRPr="00785C54">
        <w:rPr>
          <w:szCs w:val="24"/>
        </w:rPr>
        <w:t xml:space="preserve"> in bold):</w:t>
      </w:r>
    </w:p>
    <w:p w14:paraId="34E0FAFE" w14:textId="1FB51E3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ultimateFeatureOfInterest: Any [0..*] (1..* if the cardinality of the proximateFeatureOfInterest is 0)</w:t>
      </w:r>
    </w:p>
    <w:p w14:paraId="3609AB41" w14:textId="116DE14A"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proximateFeatureOfInterest: Any [0..*] (1..* if the cardinality of the ultimateFeatureOfInterest is 0)</w:t>
      </w:r>
    </w:p>
    <w:p w14:paraId="2BFBB34F" w14:textId="4E2FCAB6"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observingProcedure: Conceptual Observation schema: ObservingProcedure [1]</w:t>
      </w:r>
    </w:p>
    <w:p w14:paraId="721A973E" w14:textId="2C4D8B4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observedProperty: </w:t>
      </w:r>
      <w:r w:rsidR="005B5EAD" w:rsidRPr="00785C54">
        <w:rPr>
          <w:b/>
          <w:szCs w:val="24"/>
        </w:rPr>
        <w:t>Conceptual Observation schema: ObservableProperty [1]</w:t>
      </w:r>
    </w:p>
    <w:p w14:paraId="0129128C" w14:textId="16D97FC1"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observer: Conceptual Observation schema: Observer [0..*]</w:t>
      </w:r>
    </w:p>
    <w:p w14:paraId="1FB9436D" w14:textId="76774117"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host: Conceptual Observation schema: Host [0..*]</w:t>
      </w:r>
    </w:p>
    <w:p w14:paraId="215C79C7" w14:textId="3DF78A48"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phenomenonTime: TM_Object [1]</w:t>
      </w:r>
    </w:p>
    <w:p w14:paraId="73B889B7" w14:textId="2B4B7FF0"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resultTime: TM_Instant [1]</w:t>
      </w:r>
    </w:p>
    <w:p w14:paraId="09881F71" w14:textId="261853E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result: Any [1]</w:t>
      </w:r>
    </w:p>
    <w:p w14:paraId="462AE7C6" w14:textId="53BEDF12"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resultQuality: </w:t>
      </w:r>
      <w:r w:rsidR="005B5EAD" w:rsidRPr="00785C54">
        <w:rPr>
          <w:b/>
          <w:szCs w:val="24"/>
        </w:rPr>
        <w:t>Any</w:t>
      </w:r>
      <w:r w:rsidR="005B5EAD" w:rsidRPr="00785C54">
        <w:rPr>
          <w:szCs w:val="24"/>
        </w:rPr>
        <w:t xml:space="preserve"> [0..*]</w:t>
      </w:r>
    </w:p>
    <w:p w14:paraId="770A79D5" w14:textId="63F1293E"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parameter: NamedValue [0..*]</w:t>
      </w:r>
    </w:p>
    <w:p w14:paraId="67F0D796" w14:textId="0C68BDA5"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validTime: TM_Period [0..*]</w:t>
      </w:r>
    </w:p>
    <w:p w14:paraId="1D8B9566" w14:textId="01C1CA09"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r>
      <w:r w:rsidR="005B5EAD" w:rsidRPr="00785C54">
        <w:rPr>
          <w:b/>
          <w:szCs w:val="24"/>
        </w:rPr>
        <w:t>observationType: AbstractObservationType [0..*]</w:t>
      </w:r>
    </w:p>
    <w:p w14:paraId="0EEF1FDB" w14:textId="4AAF30AC" w:rsidR="005B5EAD" w:rsidRPr="00785C54" w:rsidRDefault="0081435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005B5EAD" w:rsidRPr="00785C54">
        <w:rPr>
          <w:szCs w:val="24"/>
        </w:rPr>
        <w:tab/>
        <w:t xml:space="preserve">metadata: </w:t>
      </w:r>
      <w:r w:rsidR="005B5EAD" w:rsidRPr="00785C54">
        <w:rPr>
          <w:b/>
          <w:szCs w:val="24"/>
        </w:rPr>
        <w:t>Any [0..*]</w:t>
      </w:r>
    </w:p>
    <w:p w14:paraId="06A5D813"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OM_Observation to Observation</w:t>
      </w:r>
    </w:p>
    <w:p w14:paraId="235EF745" w14:textId="050DC072" w:rsidR="005B5EAD" w:rsidRPr="00785C54" w:rsidRDefault="005B5EAD" w:rsidP="00785C54">
      <w:pPr>
        <w:pStyle w:val="BodyText"/>
        <w:autoSpaceDE w:val="0"/>
        <w:autoSpaceDN w:val="0"/>
        <w:adjustRightInd w:val="0"/>
        <w:rPr>
          <w:szCs w:val="24"/>
        </w:rPr>
      </w:pPr>
      <w:r w:rsidRPr="00785C54">
        <w:rPr>
          <w:szCs w:val="24"/>
        </w:rPr>
        <w:t xml:space="preserve">An instance of the OM_Observation class of </w:t>
      </w:r>
      <w:ins w:id="3656"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57" w:author="Katharina Schleidt" w:date="2022-08-12T18:03:00Z">
        <w:r w:rsidRPr="00785C54" w:rsidDel="00F543D2">
          <w:rPr>
            <w:szCs w:val="24"/>
          </w:rPr>
          <w:delText>Edition 1</w:delText>
        </w:r>
      </w:del>
      <w:r w:rsidRPr="00785C54">
        <w:rPr>
          <w:szCs w:val="24"/>
        </w:rPr>
        <w:t xml:space="preserve"> can be expressed as an instance of the Observation class of the Basic Observations package as follows:</w:t>
      </w:r>
    </w:p>
    <w:p w14:paraId="0D40C58C" w14:textId="734CDEED"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a)</w:t>
      </w:r>
      <w:r w:rsidRPr="00785C54">
        <w:rPr>
          <w:szCs w:val="24"/>
        </w:rPr>
        <w:tab/>
        <w:t xml:space="preserve">OM_Observation.featureOfInterest: GFI_Feature becomes either Observation.ultimateFeatureOfInterest: Any or Observation.proximateFeatureOfInterest: Any depending on whether it represents the entity that is ultimately of interest in the act of observing or its proxy. </w:t>
      </w:r>
      <w:ins w:id="3658" w:author="Katharina Schleidt" w:date="2022-08-13T16:05:00Z">
        <w:r w:rsidR="00A1403A" w:rsidRPr="00A1403A">
          <w:rPr>
            <w:szCs w:val="24"/>
          </w:rPr>
          <w:t>Refactoring of the domain models can potentially be necessary in order to separate the ultimate and proximate features of interest</w:t>
        </w:r>
      </w:ins>
      <w:commentRangeStart w:id="3659"/>
      <w:del w:id="3660" w:author="Katharina Schleidt" w:date="2022-08-13T16:05:00Z">
        <w:r w:rsidRPr="00785C54" w:rsidDel="00A1403A">
          <w:rPr>
            <w:szCs w:val="24"/>
          </w:rPr>
          <w:delText>Refactoring of the domain models may be required to separate the ultimate and proximate features of interest</w:delText>
        </w:r>
        <w:commentRangeEnd w:id="3659"/>
        <w:r w:rsidR="003E2160" w:rsidDel="00A1403A">
          <w:rPr>
            <w:rStyle w:val="CommentReference"/>
            <w:rFonts w:eastAsia="MS Mincho"/>
            <w:lang w:eastAsia="ja-JP"/>
          </w:rPr>
          <w:commentReference w:id="3659"/>
        </w:r>
      </w:del>
      <w:r w:rsidRPr="00785C54">
        <w:rPr>
          <w:szCs w:val="24"/>
        </w:rPr>
        <w:t>.</w:t>
      </w:r>
    </w:p>
    <w:p w14:paraId="08E7372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OM_Observation.observedProperty: GF_PropertyType becomes the Observation.observedProperty: ObservableProperty.</w:t>
      </w:r>
    </w:p>
    <w:p w14:paraId="293C460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OM_Observation.procedure: OM_Process becomes either the Observation.observingProcedure: ObservingProcedure or Observation.observer: Observer depending on whether it describes the kind of the observing procedure (method) or an identifiable entity that generates the Observations (such as an individual sensor device). Refactoring of the domain models may be required to separate the observing procedure from the observer.</w:t>
      </w:r>
    </w:p>
    <w:p w14:paraId="0856AF52" w14:textId="5CB06A7C" w:rsidR="005B5EAD" w:rsidRPr="00785C54" w:rsidRDefault="003613DB"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005B5EAD" w:rsidRPr="00785C54">
        <w:rPr>
          <w:szCs w:val="24"/>
        </w:rPr>
        <w:t>)</w:t>
      </w:r>
      <w:r w:rsidR="005B5EAD" w:rsidRPr="00785C54">
        <w:rPr>
          <w:szCs w:val="24"/>
        </w:rPr>
        <w:tab/>
        <w:t>OM_Observation.phenomenonTime: TM_Object becomes Observation. phenomenonTime: TM_Object.</w:t>
      </w:r>
    </w:p>
    <w:p w14:paraId="0090822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OM_Observation.resultTime: TM_Instant becomes Observation.resultTime: TM_Instant.</w:t>
      </w:r>
    </w:p>
    <w:p w14:paraId="42DEEAB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OM_Observation.result: Any becomes Observation.result: Any</w:t>
      </w:r>
    </w:p>
    <w:p w14:paraId="7CDE42D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OM_Observation.resultQuality: DQ_Element becomes Observation.resultQuality: Any</w:t>
      </w:r>
    </w:p>
    <w:p w14:paraId="75B652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OM_Observation.parameter: NamedValue becomes Observation.parameter: NamedValue</w:t>
      </w:r>
    </w:p>
    <w:p w14:paraId="6E7F152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OM_Observation.validTime: TM_Period becomes Observation.validTime: TM_Period</w:t>
      </w:r>
    </w:p>
    <w:p w14:paraId="1C5A7AC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OM_Observation.relatedObservation: OM_Observation becomes Observation.relatedObservation: Observation</w:t>
      </w:r>
    </w:p>
    <w:p w14:paraId="56247AB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OM_Observation.metadata: MD_Metadata [0..1] becomes Observation.metadata: Any</w:t>
      </w:r>
    </w:p>
    <w:p w14:paraId="508452DC" w14:textId="08CC897A"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Observation types of </w:t>
      </w:r>
      <w:ins w:id="3661"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62" w:author="Katharina Schleidt" w:date="2022-08-12T18:03:00Z">
        <w:r w:rsidRPr="00785C54" w:rsidDel="00F543D2">
          <w:rPr>
            <w:szCs w:val="24"/>
          </w:rPr>
          <w:delText>Edition 1</w:delText>
        </w:r>
      </w:del>
      <w:r w:rsidRPr="00785C54">
        <w:rPr>
          <w:szCs w:val="24"/>
        </w:rPr>
        <w:t xml:space="preserve"> see the </w:t>
      </w:r>
      <w:del w:id="3663" w:author="Ilkka Rinne" w:date="2022-09-06T15:32:00Z">
        <w:r w:rsidRPr="00785C54" w:rsidDel="003613DB">
          <w:rPr>
            <w:szCs w:val="24"/>
          </w:rPr>
          <w:delText>"</w:delText>
        </w:r>
      </w:del>
      <w:ins w:id="3664" w:author="Ilkka Rinne" w:date="2022-09-06T15:32:00Z">
        <w:r w:rsidR="003613DB">
          <w:rPr>
            <w:szCs w:val="24"/>
          </w:rPr>
          <w:t>“</w:t>
        </w:r>
      </w:ins>
      <w:r w:rsidRPr="00785C54">
        <w:rPr>
          <w:szCs w:val="24"/>
        </w:rPr>
        <w:t>Hard-typing vs. soft typing and codelist use</w:t>
      </w:r>
      <w:del w:id="3665" w:author="Ilkka Rinne" w:date="2022-09-06T15:32:00Z">
        <w:r w:rsidRPr="00785C54" w:rsidDel="003613DB">
          <w:rPr>
            <w:szCs w:val="24"/>
          </w:rPr>
          <w:delText>"</w:delText>
        </w:r>
      </w:del>
      <w:ins w:id="3666" w:author="Ilkka Rinne" w:date="2022-09-06T15:32:00Z">
        <w:r w:rsidR="003613DB">
          <w:rPr>
            <w:szCs w:val="24"/>
          </w:rPr>
          <w:t>”</w:t>
        </w:r>
      </w:ins>
      <w:r w:rsidRPr="00785C54">
        <w:rPr>
          <w:szCs w:val="24"/>
        </w:rPr>
        <w:t xml:space="preserve"> section below.</w:t>
      </w:r>
    </w:p>
    <w:p w14:paraId="7F6BAB58" w14:textId="464AED0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C.1</w:t>
      </w:r>
      <w:r w:rsidRPr="00785C54">
        <w:rPr>
          <w:szCs w:val="24"/>
        </w:rPr>
        <w:t xml:space="preserve"> summarizes the Observation mappings from the </w:t>
      </w:r>
      <w:ins w:id="3667"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:2022</w:t>
        </w:r>
      </w:ins>
      <w:del w:id="3668" w:author="Katharina Schleidt" w:date="2022-08-12T18:03:00Z">
        <w:r w:rsidRPr="00785C54" w:rsidDel="00F543D2">
          <w:rPr>
            <w:szCs w:val="24"/>
          </w:rPr>
          <w:delText>edition 2</w:delText>
        </w:r>
      </w:del>
      <w:r w:rsidRPr="00785C54">
        <w:rPr>
          <w:szCs w:val="24"/>
        </w:rPr>
        <w:t xml:space="preserve"> Basic Observations package to </w:t>
      </w:r>
      <w:ins w:id="3669" w:author="Katharina Schleidt" w:date="2022-08-12T18:03: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70" w:author="Katharina Schleidt" w:date="2022-08-12T18:03:00Z">
        <w:r w:rsidRPr="00785C54" w:rsidDel="00F543D2">
          <w:rPr>
            <w:szCs w:val="24"/>
          </w:rPr>
          <w:delText>edition 1</w:delText>
        </w:r>
      </w:del>
      <w:r w:rsidRPr="00785C54">
        <w:rPr>
          <w:szCs w:val="24"/>
        </w:rPr>
        <w:t>.</w:t>
      </w:r>
    </w:p>
    <w:p w14:paraId="60993E9C" w14:textId="264885FD" w:rsidR="005B5EAD" w:rsidRPr="00785C54" w:rsidRDefault="005B5EAD" w:rsidP="00785C54">
      <w:pPr>
        <w:pStyle w:val="Tabletitle"/>
        <w:autoSpaceDE w:val="0"/>
        <w:autoSpaceDN w:val="0"/>
        <w:adjustRightInd w:val="0"/>
        <w:outlineLvl w:val="0"/>
        <w:rPr>
          <w:szCs w:val="24"/>
        </w:rPr>
      </w:pPr>
      <w:r w:rsidRPr="00785C54">
        <w:rPr>
          <w:szCs w:val="24"/>
        </w:rPr>
        <w:t xml:space="preserve">Table C.1 — Observation mapping from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ins w:id="3671" w:author="REID-JAMOND Alison" w:date="2022-04-04T08:28:00Z">
        <w:r w:rsidR="003E2160">
          <w:rPr>
            <w:rStyle w:val="stddocNumber"/>
            <w:szCs w:val="24"/>
            <w:shd w:val="clear" w:color="auto" w:fill="auto"/>
          </w:rPr>
          <w:t>:20</w:t>
        </w:r>
        <w:del w:id="3672" w:author="Katharina Schleidt" w:date="2022-08-12T18:04:00Z">
          <w:r w:rsidR="003E2160" w:rsidDel="00F543D2">
            <w:rPr>
              <w:rStyle w:val="stddocNumber"/>
              <w:szCs w:val="24"/>
              <w:shd w:val="clear" w:color="auto" w:fill="auto"/>
            </w:rPr>
            <w:delText>11</w:delText>
          </w:r>
        </w:del>
      </w:ins>
      <w:ins w:id="3673" w:author="Katharina Schleidt" w:date="2022-08-12T18:04:00Z">
        <w:r w:rsidR="00F543D2">
          <w:rPr>
            <w:rStyle w:val="stddocNumber"/>
            <w:szCs w:val="24"/>
            <w:shd w:val="clear" w:color="auto" w:fill="auto"/>
          </w:rPr>
          <w:t>22</w:t>
        </w:r>
      </w:ins>
      <w:ins w:id="3674" w:author="REID-JAMOND Alison" w:date="2022-04-04T08:28:00Z">
        <w:r w:rsidR="003E2160">
          <w:rPr>
            <w:rStyle w:val="stddocNumber"/>
            <w:szCs w:val="24"/>
            <w:shd w:val="clear" w:color="auto" w:fill="auto"/>
          </w:rPr>
          <w:t xml:space="preserve"> to ISO 19156:2011</w:t>
        </w:r>
      </w:ins>
      <w:r w:rsidRPr="00785C54">
        <w:rPr>
          <w:szCs w:val="24"/>
        </w:rPr>
        <w:t xml:space="preserve"> </w:t>
      </w:r>
      <w:del w:id="3675" w:author="REID-JAMOND Alison" w:date="2022-04-04T08:28:00Z">
        <w:r w:rsidRPr="00785C54" w:rsidDel="003E2160">
          <w:rPr>
            <w:szCs w:val="24"/>
          </w:rPr>
          <w:delText xml:space="preserve">edition 2 to edition 1 </w:delText>
        </w:r>
      </w:del>
      <w:r w:rsidRPr="00785C54">
        <w:rPr>
          <w:szCs w:val="24"/>
        </w:rPr>
        <w:t>(informative)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CellMar>
          <w:left w:w="57" w:type="dxa"/>
          <w:right w:w="57" w:type="dxa"/>
        </w:tblCellMar>
        <w:tblLook w:val="0600" w:firstRow="0" w:lastRow="0" w:firstColumn="0" w:lastColumn="0" w:noHBand="1" w:noVBand="1"/>
      </w:tblPr>
      <w:tblGrid>
        <w:gridCol w:w="4243"/>
        <w:gridCol w:w="2126"/>
        <w:gridCol w:w="3402"/>
      </w:tblGrid>
      <w:tr w:rsidR="005B5EAD" w:rsidRPr="00785C54" w14:paraId="46DD50EF"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18B78854" w14:textId="473D55BA" w:rsidR="005B5EAD" w:rsidRPr="00785C54" w:rsidRDefault="005B5EAD" w:rsidP="00785C54">
            <w:pPr>
              <w:pStyle w:val="Tableheader"/>
              <w:autoSpaceDE w:val="0"/>
              <w:autoSpaceDN w:val="0"/>
              <w:adjustRightInd w:val="0"/>
              <w:jc w:val="center"/>
              <w:rPr>
                <w:b/>
                <w:bCs/>
                <w:szCs w:val="20"/>
              </w:rPr>
            </w:pPr>
            <w:del w:id="3676" w:author="REID-JAMOND Alison" w:date="2022-04-04T08:28:00Z">
              <w:r w:rsidRPr="00785C54" w:rsidDel="003E2160">
                <w:rPr>
                  <w:b/>
                  <w:szCs w:val="24"/>
                </w:rPr>
                <w:delText>Edition 2</w:delText>
              </w:r>
            </w:del>
            <w:ins w:id="3677" w:author="REID-JAMOND Alison" w:date="2022-04-04T08:28:00Z">
              <w:r w:rsidR="003E2160">
                <w:rPr>
                  <w:b/>
                  <w:szCs w:val="24"/>
                </w:rPr>
                <w:t>2022</w:t>
              </w:r>
            </w:ins>
            <w:r w:rsidRPr="00785C54">
              <w:rPr>
                <w:b/>
                <w:szCs w:val="24"/>
              </w:rPr>
              <w:t xml:space="preserve"> class / property,</w:t>
            </w:r>
            <w:r w:rsidRPr="00785C54">
              <w:rPr>
                <w:b/>
                <w:szCs w:val="24"/>
              </w:rPr>
              <w:br/>
              <w:t>Basic Observations package</w:t>
            </w:r>
          </w:p>
        </w:tc>
        <w:tc>
          <w:tcPr>
            <w:tcW w:w="2126"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53F5BE94" w14:textId="0FF61A0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402" w:type="dxa"/>
            <w:tcBorders>
              <w:top w:val="single" w:sz="12" w:space="0" w:color="auto"/>
              <w:left w:val="single" w:sz="4" w:space="0" w:color="auto"/>
              <w:bottom w:val="single" w:sz="12" w:space="0" w:color="auto"/>
            </w:tcBorders>
            <w:tcMar>
              <w:top w:w="100" w:type="dxa"/>
              <w:left w:w="100" w:type="dxa"/>
              <w:bottom w:w="100" w:type="dxa"/>
              <w:right w:w="100" w:type="dxa"/>
            </w:tcMar>
          </w:tcPr>
          <w:p w14:paraId="159D1939" w14:textId="52B5A5A5" w:rsidR="005B5EAD" w:rsidRPr="00785C54" w:rsidRDefault="005B5EAD" w:rsidP="00785C54">
            <w:pPr>
              <w:pStyle w:val="Tableheader"/>
              <w:autoSpaceDE w:val="0"/>
              <w:autoSpaceDN w:val="0"/>
              <w:adjustRightInd w:val="0"/>
              <w:jc w:val="center"/>
              <w:rPr>
                <w:b/>
                <w:bCs/>
                <w:szCs w:val="20"/>
              </w:rPr>
            </w:pPr>
            <w:del w:id="3678" w:author="REID-JAMOND Alison" w:date="2022-04-04T08:28:00Z">
              <w:r w:rsidRPr="00785C54" w:rsidDel="003E2160">
                <w:rPr>
                  <w:b/>
                  <w:szCs w:val="24"/>
                </w:rPr>
                <w:delText>Edition 1</w:delText>
              </w:r>
            </w:del>
            <w:ins w:id="3679" w:author="REID-JAMOND Alison" w:date="2022-04-04T08:28:00Z">
              <w:r w:rsidR="003E2160">
                <w:rPr>
                  <w:b/>
                  <w:szCs w:val="24"/>
                </w:rPr>
                <w:t>2011</w:t>
              </w:r>
            </w:ins>
            <w:r w:rsidRPr="00785C54">
              <w:rPr>
                <w:b/>
                <w:szCs w:val="24"/>
              </w:rPr>
              <w:t xml:space="preserve"> class / property</w:t>
            </w:r>
          </w:p>
        </w:tc>
      </w:tr>
      <w:tr w:rsidR="005B5EAD" w:rsidRPr="00785C54" w14:paraId="2603E427"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376C7A0" w14:textId="47327C7C" w:rsidR="005B5EAD" w:rsidRPr="00785C54" w:rsidRDefault="005B5EAD" w:rsidP="00785C54">
            <w:pPr>
              <w:pStyle w:val="Tablebody"/>
              <w:autoSpaceDE w:val="0"/>
              <w:autoSpaceDN w:val="0"/>
              <w:adjustRightInd w:val="0"/>
              <w:rPr>
                <w:szCs w:val="20"/>
              </w:rPr>
            </w:pPr>
            <w:r w:rsidRPr="00785C54">
              <w:rPr>
                <w:szCs w:val="24"/>
              </w:rPr>
              <w:t>Observation</w:t>
            </w:r>
          </w:p>
        </w:tc>
        <w:tc>
          <w:tcPr>
            <w:tcW w:w="2126"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6ED5270E" w14:textId="38B9C6C1"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12" w:space="0" w:color="auto"/>
              <w:left w:val="single" w:sz="4" w:space="0" w:color="auto"/>
              <w:bottom w:val="single" w:sz="4" w:space="0" w:color="auto"/>
            </w:tcBorders>
            <w:tcMar>
              <w:top w:w="100" w:type="dxa"/>
              <w:left w:w="100" w:type="dxa"/>
              <w:bottom w:w="100" w:type="dxa"/>
              <w:right w:w="100" w:type="dxa"/>
            </w:tcMar>
          </w:tcPr>
          <w:p w14:paraId="02482D70" w14:textId="63540FEB" w:rsidR="005B5EAD" w:rsidRPr="00785C54" w:rsidRDefault="005B5EAD" w:rsidP="00785C54">
            <w:pPr>
              <w:pStyle w:val="Tablebody"/>
              <w:autoSpaceDE w:val="0"/>
              <w:autoSpaceDN w:val="0"/>
              <w:adjustRightInd w:val="0"/>
              <w:rPr>
                <w:szCs w:val="20"/>
              </w:rPr>
            </w:pPr>
            <w:r w:rsidRPr="00785C54">
              <w:rPr>
                <w:szCs w:val="24"/>
              </w:rPr>
              <w:t>OM_Observation</w:t>
            </w:r>
          </w:p>
        </w:tc>
      </w:tr>
      <w:tr w:rsidR="005B5EAD" w:rsidRPr="00785C54" w14:paraId="4A927A3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E546410" w14:textId="2C052C6B" w:rsidR="005B5EAD" w:rsidRPr="00785C54" w:rsidRDefault="005B5EAD" w:rsidP="00785C54">
            <w:pPr>
              <w:pStyle w:val="Tablebody"/>
              <w:autoSpaceDE w:val="0"/>
              <w:autoSpaceDN w:val="0"/>
              <w:adjustRightInd w:val="0"/>
              <w:rPr>
                <w:szCs w:val="20"/>
              </w:rPr>
            </w:pPr>
            <w:r w:rsidRPr="00785C54">
              <w:rPr>
                <w:szCs w:val="24"/>
              </w:rPr>
              <w:t>Observation.parameter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8FBDFD" w14:textId="4843DD73"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3785645" w14:textId="119C34CD" w:rsidR="005B5EAD" w:rsidRPr="00785C54" w:rsidRDefault="005B5EAD" w:rsidP="00785C54">
            <w:pPr>
              <w:pStyle w:val="Tablebody"/>
              <w:autoSpaceDE w:val="0"/>
              <w:autoSpaceDN w:val="0"/>
              <w:adjustRightInd w:val="0"/>
              <w:rPr>
                <w:szCs w:val="20"/>
              </w:rPr>
            </w:pPr>
            <w:r w:rsidRPr="00785C54">
              <w:rPr>
                <w:szCs w:val="24"/>
              </w:rPr>
              <w:t>OM_Observation.parameter</w:t>
            </w:r>
          </w:p>
        </w:tc>
      </w:tr>
      <w:tr w:rsidR="005B5EAD" w:rsidRPr="00785C54" w14:paraId="665F3AD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067986C" w14:textId="6A5C5C0B" w:rsidR="005B5EAD" w:rsidRPr="00785C54" w:rsidRDefault="005B5EAD" w:rsidP="00785C54">
            <w:pPr>
              <w:pStyle w:val="Tablebody"/>
              <w:autoSpaceDE w:val="0"/>
              <w:autoSpaceDN w:val="0"/>
              <w:adjustRightInd w:val="0"/>
              <w:rPr>
                <w:szCs w:val="20"/>
              </w:rPr>
            </w:pPr>
            <w:r w:rsidRPr="00785C54">
              <w:rPr>
                <w:szCs w:val="24"/>
              </w:rPr>
              <w:t>Observation.phenomenonTime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14F5E85" w14:textId="443E27E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CE9F4BF" w14:textId="5F1B283B" w:rsidR="005B5EAD" w:rsidRPr="00785C54" w:rsidRDefault="005B5EAD" w:rsidP="00785C54">
            <w:pPr>
              <w:pStyle w:val="Tablebody"/>
              <w:autoSpaceDE w:val="0"/>
              <w:autoSpaceDN w:val="0"/>
              <w:adjustRightInd w:val="0"/>
              <w:rPr>
                <w:szCs w:val="20"/>
              </w:rPr>
            </w:pPr>
            <w:r w:rsidRPr="00785C54">
              <w:rPr>
                <w:szCs w:val="24"/>
              </w:rPr>
              <w:t>OM_Observation.phenomenonTime</w:t>
            </w:r>
          </w:p>
        </w:tc>
      </w:tr>
      <w:tr w:rsidR="005B5EAD" w:rsidRPr="00785C54" w14:paraId="6DC82F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E6078CE" w14:textId="57606251" w:rsidR="005B5EAD" w:rsidRPr="00785C54" w:rsidRDefault="005B5EAD" w:rsidP="00785C54">
            <w:pPr>
              <w:pStyle w:val="Tablebody"/>
              <w:autoSpaceDE w:val="0"/>
              <w:autoSpaceDN w:val="0"/>
              <w:adjustRightInd w:val="0"/>
              <w:rPr>
                <w:szCs w:val="20"/>
              </w:rPr>
            </w:pPr>
            <w:r w:rsidRPr="00785C54">
              <w:rPr>
                <w:szCs w:val="24"/>
              </w:rPr>
              <w:t>Observation.resultQuality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60773F8" w14:textId="56E0E2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6F8B1C1" w14:textId="15C85207" w:rsidR="005B5EAD" w:rsidRPr="00785C54" w:rsidRDefault="005B5EAD" w:rsidP="00785C54">
            <w:pPr>
              <w:pStyle w:val="Tablebody"/>
              <w:autoSpaceDE w:val="0"/>
              <w:autoSpaceDN w:val="0"/>
              <w:adjustRightInd w:val="0"/>
              <w:rPr>
                <w:szCs w:val="20"/>
              </w:rPr>
            </w:pPr>
            <w:r w:rsidRPr="00785C54">
              <w:rPr>
                <w:szCs w:val="24"/>
              </w:rPr>
              <w:t>OM_Observation.resultQuality</w:t>
            </w:r>
          </w:p>
        </w:tc>
      </w:tr>
      <w:tr w:rsidR="005B5EAD" w:rsidRPr="00785C54" w14:paraId="6C37F19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3E45A44" w14:textId="52535F65" w:rsidR="005B5EAD" w:rsidRPr="00785C54" w:rsidRDefault="005B5EAD" w:rsidP="00785C54">
            <w:pPr>
              <w:pStyle w:val="Tablebody"/>
              <w:autoSpaceDE w:val="0"/>
              <w:autoSpaceDN w:val="0"/>
              <w:adjustRightInd w:val="0"/>
              <w:rPr>
                <w:szCs w:val="20"/>
              </w:rPr>
            </w:pPr>
            <w:r w:rsidRPr="00785C54">
              <w:rPr>
                <w:szCs w:val="24"/>
              </w:rPr>
              <w:t>Observation.resultTime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A67A636" w14:textId="1941BD4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56058B5" w14:textId="77E60494" w:rsidR="005B5EAD" w:rsidRPr="00785C54" w:rsidRDefault="005B5EAD" w:rsidP="00785C54">
            <w:pPr>
              <w:pStyle w:val="Tablebody"/>
              <w:autoSpaceDE w:val="0"/>
              <w:autoSpaceDN w:val="0"/>
              <w:adjustRightInd w:val="0"/>
              <w:rPr>
                <w:szCs w:val="20"/>
              </w:rPr>
            </w:pPr>
            <w:r w:rsidRPr="00785C54">
              <w:rPr>
                <w:szCs w:val="24"/>
              </w:rPr>
              <w:t>OM_Observation.resultTime</w:t>
            </w:r>
          </w:p>
        </w:tc>
      </w:tr>
      <w:tr w:rsidR="005B5EAD" w:rsidRPr="00785C54" w14:paraId="17C1879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93C25E4" w14:textId="30EC47F6" w:rsidR="005B5EAD" w:rsidRPr="00785C54" w:rsidRDefault="005B5EAD" w:rsidP="00785C54">
            <w:pPr>
              <w:pStyle w:val="Tablebody"/>
              <w:autoSpaceDE w:val="0"/>
              <w:autoSpaceDN w:val="0"/>
              <w:adjustRightInd w:val="0"/>
              <w:rPr>
                <w:szCs w:val="20"/>
              </w:rPr>
            </w:pPr>
            <w:r w:rsidRPr="00785C54">
              <w:rPr>
                <w:szCs w:val="24"/>
              </w:rPr>
              <w:t>Observation.validTime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386755E" w14:textId="4ADE4A2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6851734F" w14:textId="60355A85" w:rsidR="005B5EAD" w:rsidRPr="00785C54" w:rsidRDefault="005B5EAD" w:rsidP="00785C54">
            <w:pPr>
              <w:pStyle w:val="Tablebody"/>
              <w:autoSpaceDE w:val="0"/>
              <w:autoSpaceDN w:val="0"/>
              <w:adjustRightInd w:val="0"/>
              <w:rPr>
                <w:szCs w:val="20"/>
              </w:rPr>
            </w:pPr>
            <w:r w:rsidRPr="00785C54">
              <w:rPr>
                <w:szCs w:val="24"/>
              </w:rPr>
              <w:t>OM_Observation.validTime</w:t>
            </w:r>
          </w:p>
        </w:tc>
      </w:tr>
      <w:tr w:rsidR="005B5EAD" w:rsidRPr="00785C54" w14:paraId="0D165533"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67ADF20" w14:textId="1DCBAE59" w:rsidR="005B5EAD" w:rsidRPr="00785C54" w:rsidRDefault="005B5EAD" w:rsidP="00785C54">
            <w:pPr>
              <w:pStyle w:val="Tablebody"/>
              <w:autoSpaceDE w:val="0"/>
              <w:autoSpaceDN w:val="0"/>
              <w:adjustRightInd w:val="0"/>
              <w:rPr>
                <w:szCs w:val="20"/>
              </w:rPr>
            </w:pPr>
            <w:r w:rsidRPr="00785C54">
              <w:rPr>
                <w:szCs w:val="24"/>
              </w:rPr>
              <w:t>Observation.result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2CECED3" w14:textId="02951A5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2E16CC3" w14:textId="68486DC2" w:rsidR="005B5EAD" w:rsidRPr="00785C54" w:rsidRDefault="005B5EAD" w:rsidP="00785C54">
            <w:pPr>
              <w:pStyle w:val="Tablebody"/>
              <w:autoSpaceDE w:val="0"/>
              <w:autoSpaceDN w:val="0"/>
              <w:adjustRightInd w:val="0"/>
              <w:rPr>
                <w:szCs w:val="20"/>
              </w:rPr>
            </w:pPr>
            <w:r w:rsidRPr="00785C54">
              <w:rPr>
                <w:szCs w:val="24"/>
              </w:rPr>
              <w:t>OM_Observation.result</w:t>
            </w:r>
          </w:p>
        </w:tc>
      </w:tr>
      <w:tr w:rsidR="005B5EAD" w:rsidRPr="00785C54" w14:paraId="069BBDDC"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CCF4FA2" w14:textId="46D3479A" w:rsidR="005B5EAD" w:rsidRPr="00785C54" w:rsidRDefault="005B5EAD" w:rsidP="00785C54">
            <w:pPr>
              <w:pStyle w:val="Tablebody"/>
              <w:autoSpaceDE w:val="0"/>
              <w:autoSpaceDN w:val="0"/>
              <w:adjustRightInd w:val="0"/>
              <w:rPr>
                <w:szCs w:val="20"/>
              </w:rPr>
            </w:pPr>
            <w:r w:rsidRPr="00785C54">
              <w:rPr>
                <w:szCs w:val="24"/>
              </w:rPr>
              <w:t>Observation.ultimateFeatureOfInterest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2EC5FB" w14:textId="0D9F4F58"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256DF6A4" w14:textId="1C520CE6"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2F852857"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CF50F4" w14:textId="72EA2A25" w:rsidR="005B5EAD" w:rsidRPr="00785C54" w:rsidRDefault="005B5EAD" w:rsidP="00785C54">
            <w:pPr>
              <w:pStyle w:val="Tablebody"/>
              <w:autoSpaceDE w:val="0"/>
              <w:autoSpaceDN w:val="0"/>
              <w:adjustRightInd w:val="0"/>
              <w:rPr>
                <w:szCs w:val="20"/>
              </w:rPr>
            </w:pPr>
            <w:r w:rsidRPr="00785C54">
              <w:rPr>
                <w:szCs w:val="24"/>
              </w:rPr>
              <w:t>Observation.proximateFeatureOfInterest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6164AC" w14:textId="58C950E7"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66017FE" w14:textId="4C980367" w:rsidR="005B5EAD" w:rsidRPr="00785C54" w:rsidRDefault="005B5EAD" w:rsidP="00785C54">
            <w:pPr>
              <w:pStyle w:val="Tablebody"/>
              <w:autoSpaceDE w:val="0"/>
              <w:autoSpaceDN w:val="0"/>
              <w:adjustRightInd w:val="0"/>
              <w:rPr>
                <w:szCs w:val="20"/>
              </w:rPr>
            </w:pPr>
            <w:r w:rsidRPr="00785C54">
              <w:rPr>
                <w:szCs w:val="24"/>
              </w:rPr>
              <w:t>OM_Observation.featureOfInterest</w:t>
            </w:r>
          </w:p>
        </w:tc>
      </w:tr>
      <w:tr w:rsidR="005B5EAD" w:rsidRPr="00785C54" w14:paraId="03CD58A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2696CDF" w14:textId="2A7FDF24" w:rsidR="005B5EAD" w:rsidRPr="00785C54" w:rsidRDefault="005B5EAD" w:rsidP="00785C54">
            <w:pPr>
              <w:pStyle w:val="Tablebody"/>
              <w:autoSpaceDE w:val="0"/>
              <w:autoSpaceDN w:val="0"/>
              <w:adjustRightInd w:val="0"/>
              <w:rPr>
                <w:szCs w:val="20"/>
              </w:rPr>
            </w:pPr>
            <w:r w:rsidRPr="00785C54">
              <w:rPr>
                <w:szCs w:val="24"/>
              </w:rPr>
              <w:t>Observation.observedProperty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18263A1" w14:textId="641ADC4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234EF4E" w14:textId="1E5AB309" w:rsidR="005B5EAD" w:rsidRPr="00785C54" w:rsidRDefault="005B5EAD" w:rsidP="00785C54">
            <w:pPr>
              <w:pStyle w:val="Tablebody"/>
              <w:autoSpaceDE w:val="0"/>
              <w:autoSpaceDN w:val="0"/>
              <w:adjustRightInd w:val="0"/>
              <w:rPr>
                <w:szCs w:val="20"/>
              </w:rPr>
            </w:pPr>
            <w:r w:rsidRPr="00785C54">
              <w:rPr>
                <w:szCs w:val="24"/>
              </w:rPr>
              <w:t>OM_Observation.observedProperty</w:t>
            </w:r>
          </w:p>
        </w:tc>
      </w:tr>
      <w:tr w:rsidR="005B5EAD" w:rsidRPr="00785C54" w14:paraId="41EAE13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CFE0C7" w14:textId="48A6FB9A" w:rsidR="005B5EAD" w:rsidRPr="00785C54" w:rsidRDefault="005B5EAD" w:rsidP="00785C54">
            <w:pPr>
              <w:pStyle w:val="Tablebody"/>
              <w:autoSpaceDE w:val="0"/>
              <w:autoSpaceDN w:val="0"/>
              <w:adjustRightInd w:val="0"/>
              <w:rPr>
                <w:szCs w:val="20"/>
              </w:rPr>
            </w:pPr>
            <w:r w:rsidRPr="00785C54">
              <w:rPr>
                <w:szCs w:val="24"/>
              </w:rPr>
              <w:t>Observation.observer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EF1CC3" w14:textId="57304D13"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7C2F6962" w14:textId="0946AD35"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D02E45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ACFDF1D" w14:textId="0ACFDD61" w:rsidR="005B5EAD" w:rsidRPr="00785C54" w:rsidRDefault="005B5EAD" w:rsidP="00785C54">
            <w:pPr>
              <w:pStyle w:val="Tablebody"/>
              <w:autoSpaceDE w:val="0"/>
              <w:autoSpaceDN w:val="0"/>
              <w:adjustRightInd w:val="0"/>
              <w:rPr>
                <w:szCs w:val="20"/>
              </w:rPr>
            </w:pPr>
            <w:r w:rsidRPr="00785C54">
              <w:rPr>
                <w:szCs w:val="24"/>
              </w:rPr>
              <w:t>Observation.procedure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3AF4256" w14:textId="306D2C9A" w:rsidR="005B5EAD" w:rsidRPr="00785C54" w:rsidRDefault="005B5EAD" w:rsidP="00785C54">
            <w:pPr>
              <w:pStyle w:val="Tablebody"/>
              <w:autoSpaceDE w:val="0"/>
              <w:autoSpaceDN w:val="0"/>
              <w:adjustRightInd w:val="0"/>
              <w:rPr>
                <w:szCs w:val="20"/>
              </w:rPr>
            </w:pPr>
            <w:r w:rsidRPr="00785C54">
              <w:rPr>
                <w:szCs w:val="24"/>
              </w:rPr>
              <w:t>sub-property of</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590BF2D" w14:textId="09D9E982" w:rsidR="005B5EAD" w:rsidRPr="00785C54" w:rsidRDefault="005B5EAD" w:rsidP="00785C54">
            <w:pPr>
              <w:pStyle w:val="Tablebody"/>
              <w:autoSpaceDE w:val="0"/>
              <w:autoSpaceDN w:val="0"/>
              <w:adjustRightInd w:val="0"/>
              <w:rPr>
                <w:szCs w:val="20"/>
              </w:rPr>
            </w:pPr>
            <w:r w:rsidRPr="00785C54">
              <w:rPr>
                <w:szCs w:val="24"/>
              </w:rPr>
              <w:t>OM_Observation.procedure</w:t>
            </w:r>
          </w:p>
        </w:tc>
      </w:tr>
      <w:tr w:rsidR="005B5EAD" w:rsidRPr="00785C54" w14:paraId="0B33195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FE798E" w14:textId="20E47459" w:rsidR="005B5EAD" w:rsidRPr="00785C54" w:rsidRDefault="005B5EAD" w:rsidP="00785C54">
            <w:pPr>
              <w:pStyle w:val="Tablebody"/>
              <w:autoSpaceDE w:val="0"/>
              <w:autoSpaceDN w:val="0"/>
              <w:adjustRightInd w:val="0"/>
              <w:rPr>
                <w:szCs w:val="20"/>
              </w:rPr>
            </w:pPr>
            <w:r w:rsidRPr="00785C54">
              <w:rPr>
                <w:szCs w:val="24"/>
              </w:rPr>
              <w:t>Observation.metadata</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8A0CE9" w14:textId="5FA2512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461E15B2" w14:textId="1A1878AC" w:rsidR="005B5EAD" w:rsidRPr="00785C54" w:rsidRDefault="005B5EAD" w:rsidP="00785C54">
            <w:pPr>
              <w:pStyle w:val="Tablebody"/>
              <w:autoSpaceDE w:val="0"/>
              <w:autoSpaceDN w:val="0"/>
              <w:adjustRightInd w:val="0"/>
              <w:rPr>
                <w:szCs w:val="20"/>
              </w:rPr>
            </w:pPr>
            <w:r w:rsidRPr="00785C54">
              <w:rPr>
                <w:szCs w:val="24"/>
              </w:rPr>
              <w:t>OM_Observation.metadata</w:t>
            </w:r>
          </w:p>
        </w:tc>
      </w:tr>
      <w:tr w:rsidR="005B5EAD" w:rsidRPr="00785C54" w14:paraId="3DDD7559"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26009FA" w14:textId="5C97690E" w:rsidR="005B5EAD" w:rsidRPr="00785C54" w:rsidRDefault="005B5EAD" w:rsidP="00785C54">
            <w:pPr>
              <w:pStyle w:val="Tablebody"/>
              <w:autoSpaceDE w:val="0"/>
              <w:autoSpaceDN w:val="0"/>
              <w:adjustRightInd w:val="0"/>
              <w:rPr>
                <w:szCs w:val="20"/>
              </w:rPr>
            </w:pPr>
            <w:r w:rsidRPr="00785C54">
              <w:rPr>
                <w:szCs w:val="24"/>
              </w:rPr>
              <w:t>Observation.relatedObservation</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96BA0D2" w14:textId="6278B946"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310592CC" w14:textId="2F765CFD" w:rsidR="005B5EAD" w:rsidRPr="00785C54" w:rsidRDefault="005B5EAD" w:rsidP="00785C54">
            <w:pPr>
              <w:pStyle w:val="Tablebody"/>
              <w:autoSpaceDE w:val="0"/>
              <w:autoSpaceDN w:val="0"/>
              <w:adjustRightInd w:val="0"/>
              <w:rPr>
                <w:szCs w:val="20"/>
              </w:rPr>
            </w:pPr>
            <w:r w:rsidRPr="00785C54">
              <w:rPr>
                <w:szCs w:val="24"/>
              </w:rPr>
              <w:t>OM_Observation.relatedObservation</w:t>
            </w:r>
          </w:p>
        </w:tc>
      </w:tr>
      <w:tr w:rsidR="005B5EAD" w:rsidRPr="00785C54" w14:paraId="0772840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3EBBDFB" w14:textId="0546281B" w:rsidR="005B5EAD" w:rsidRPr="00785C54" w:rsidRDefault="005B5EAD" w:rsidP="00785C54">
            <w:pPr>
              <w:pStyle w:val="Tablebody"/>
              <w:autoSpaceDE w:val="0"/>
              <w:autoSpaceDN w:val="0"/>
              <w:adjustRightInd w:val="0"/>
              <w:rPr>
                <w:szCs w:val="20"/>
              </w:rPr>
            </w:pPr>
            <w:r w:rsidRPr="00785C54">
              <w:rPr>
                <w:szCs w:val="24"/>
              </w:rPr>
              <w:t>ObservingProcedure</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5E4408B" w14:textId="1B31C8F3"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108CDFCD" w14:textId="03CD074E" w:rsidR="005B5EAD" w:rsidRPr="00785C54" w:rsidRDefault="005B5EAD" w:rsidP="00785C54">
            <w:pPr>
              <w:pStyle w:val="Tablebody"/>
              <w:autoSpaceDE w:val="0"/>
              <w:autoSpaceDN w:val="0"/>
              <w:adjustRightInd w:val="0"/>
              <w:rPr>
                <w:szCs w:val="20"/>
              </w:rPr>
            </w:pPr>
            <w:r w:rsidRPr="00785C54">
              <w:rPr>
                <w:szCs w:val="24"/>
              </w:rPr>
              <w:t>OM_Process</w:t>
            </w:r>
          </w:p>
        </w:tc>
      </w:tr>
      <w:tr w:rsidR="005B5EAD" w:rsidRPr="00785C54" w14:paraId="25D10EC6"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F3EED9C" w14:textId="757C6636" w:rsidR="005B5EAD" w:rsidRPr="00785C54" w:rsidRDefault="005B5EAD" w:rsidP="00785C54">
            <w:pPr>
              <w:pStyle w:val="Tablebody"/>
              <w:autoSpaceDE w:val="0"/>
              <w:autoSpaceDN w:val="0"/>
              <w:adjustRightInd w:val="0"/>
              <w:rPr>
                <w:szCs w:val="20"/>
              </w:rPr>
            </w:pPr>
            <w:r w:rsidRPr="00785C54">
              <w:rPr>
                <w:szCs w:val="24"/>
              </w:rPr>
              <w:t>ObservableProperty</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C2E4BF2" w14:textId="4DE897DD" w:rsidR="005B5EAD" w:rsidRPr="00785C54" w:rsidRDefault="005B5EAD" w:rsidP="00785C54">
            <w:pPr>
              <w:pStyle w:val="Tablebody"/>
              <w:autoSpaceDE w:val="0"/>
              <w:autoSpaceDN w:val="0"/>
              <w:adjustRightInd w:val="0"/>
              <w:rPr>
                <w:szCs w:val="20"/>
              </w:rPr>
            </w:pPr>
            <w:r w:rsidRPr="00785C54">
              <w:rPr>
                <w:szCs w:val="24"/>
              </w:rPr>
              <w:t>equivalent class</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7244753" w14:textId="0A0045A9" w:rsidR="005B5EAD" w:rsidRPr="00785C54" w:rsidRDefault="005B5EAD" w:rsidP="00785C54">
            <w:pPr>
              <w:pStyle w:val="Tablebody"/>
              <w:autoSpaceDE w:val="0"/>
              <w:autoSpaceDN w:val="0"/>
              <w:adjustRightInd w:val="0"/>
              <w:rPr>
                <w:szCs w:val="20"/>
              </w:rPr>
            </w:pPr>
            <w:r w:rsidRPr="00785C54">
              <w:rPr>
                <w:szCs w:val="24"/>
              </w:rPr>
              <w:t>GF_PropertyType</w:t>
            </w:r>
          </w:p>
        </w:tc>
      </w:tr>
      <w:tr w:rsidR="005B5EAD" w:rsidRPr="00785C54" w14:paraId="6812D070"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3090AD" w14:textId="63621EDD" w:rsidR="005B5EAD" w:rsidRPr="00785C54" w:rsidRDefault="005B5EAD" w:rsidP="00785C54">
            <w:pPr>
              <w:pStyle w:val="Tablebody"/>
              <w:autoSpaceDE w:val="0"/>
              <w:autoSpaceDN w:val="0"/>
              <w:adjustRightInd w:val="0"/>
              <w:rPr>
                <w:szCs w:val="20"/>
              </w:rPr>
            </w:pPr>
            <w:r w:rsidRPr="00785C54">
              <w:rPr>
                <w:szCs w:val="24"/>
              </w:rPr>
              <w:t>Observer</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22B3961" w14:textId="07BDE0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0F4513BC" w14:textId="1C7634CE"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486EC6F2"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4D33AEB" w14:textId="5973A74A" w:rsidR="005B5EAD" w:rsidRPr="00785C54" w:rsidRDefault="005B5EAD" w:rsidP="00785C54">
            <w:pPr>
              <w:pStyle w:val="Tablebody"/>
              <w:autoSpaceDE w:val="0"/>
              <w:autoSpaceDN w:val="0"/>
              <w:adjustRightInd w:val="0"/>
              <w:rPr>
                <w:szCs w:val="20"/>
              </w:rPr>
            </w:pPr>
            <w:r w:rsidRPr="00785C54">
              <w:rPr>
                <w:szCs w:val="24"/>
              </w:rPr>
              <w:t>Deployment</w:t>
            </w:r>
          </w:p>
        </w:tc>
        <w:tc>
          <w:tcPr>
            <w:tcW w:w="2126"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688283B" w14:textId="523FA904"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4" w:space="0" w:color="auto"/>
            </w:tcBorders>
            <w:tcMar>
              <w:top w:w="100" w:type="dxa"/>
              <w:left w:w="100" w:type="dxa"/>
              <w:bottom w:w="100" w:type="dxa"/>
              <w:right w:w="100" w:type="dxa"/>
            </w:tcMar>
          </w:tcPr>
          <w:p w14:paraId="507C37A0" w14:textId="6115EE48"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1536A2DF"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D3193D" w14:textId="551E1E2C" w:rsidR="005B5EAD" w:rsidRPr="00785C54" w:rsidRDefault="005B5EAD" w:rsidP="00785C54">
            <w:pPr>
              <w:pStyle w:val="Tablebody"/>
              <w:autoSpaceDE w:val="0"/>
              <w:autoSpaceDN w:val="0"/>
              <w:adjustRightInd w:val="0"/>
              <w:rPr>
                <w:szCs w:val="20"/>
              </w:rPr>
            </w:pPr>
            <w:r w:rsidRPr="00785C54">
              <w:rPr>
                <w:szCs w:val="24"/>
              </w:rPr>
              <w:t>Host</w:t>
            </w:r>
          </w:p>
        </w:tc>
        <w:tc>
          <w:tcPr>
            <w:tcW w:w="2126"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297C2582" w14:textId="59CD1655" w:rsidR="005B5EAD" w:rsidRPr="00785C54" w:rsidRDefault="005B5EAD" w:rsidP="00785C54">
            <w:pPr>
              <w:pStyle w:val="Tablebody"/>
              <w:autoSpaceDE w:val="0"/>
              <w:autoSpaceDN w:val="0"/>
              <w:adjustRightInd w:val="0"/>
              <w:rPr>
                <w:szCs w:val="20"/>
              </w:rPr>
            </w:pPr>
            <w:r w:rsidRPr="00785C54">
              <w:rPr>
                <w:szCs w:val="24"/>
              </w:rPr>
              <w:t> </w:t>
            </w:r>
          </w:p>
        </w:tc>
        <w:tc>
          <w:tcPr>
            <w:tcW w:w="3402" w:type="dxa"/>
            <w:tcBorders>
              <w:top w:val="single" w:sz="4" w:space="0" w:color="auto"/>
              <w:left w:val="single" w:sz="4" w:space="0" w:color="auto"/>
              <w:bottom w:val="single" w:sz="12" w:space="0" w:color="auto"/>
            </w:tcBorders>
            <w:tcMar>
              <w:top w:w="100" w:type="dxa"/>
              <w:left w:w="100" w:type="dxa"/>
              <w:bottom w:w="100" w:type="dxa"/>
              <w:right w:w="100" w:type="dxa"/>
            </w:tcMar>
          </w:tcPr>
          <w:p w14:paraId="1AB7B8BB" w14:textId="4686923C" w:rsidR="005B5EAD" w:rsidRPr="00785C54" w:rsidRDefault="005B5EAD" w:rsidP="00785C54">
            <w:pPr>
              <w:pStyle w:val="Tablebody"/>
              <w:autoSpaceDE w:val="0"/>
              <w:autoSpaceDN w:val="0"/>
              <w:adjustRightInd w:val="0"/>
              <w:rPr>
                <w:szCs w:val="20"/>
              </w:rPr>
            </w:pPr>
            <w:r w:rsidRPr="00785C54">
              <w:rPr>
                <w:szCs w:val="24"/>
              </w:rPr>
              <w:t>(no match)</w:t>
            </w:r>
          </w:p>
        </w:tc>
      </w:tr>
    </w:tbl>
    <w:p w14:paraId="5EFA6033" w14:textId="533A85A6" w:rsidR="005B5EAD" w:rsidRPr="00785C54" w:rsidRDefault="005B5EAD" w:rsidP="00785C54">
      <w:pPr>
        <w:pStyle w:val="a2"/>
        <w:tabs>
          <w:tab w:val="left" w:pos="360"/>
        </w:tabs>
        <w:autoSpaceDE w:val="0"/>
        <w:autoSpaceDN w:val="0"/>
        <w:adjustRightInd w:val="0"/>
        <w:rPr>
          <w:szCs w:val="24"/>
        </w:rPr>
      </w:pPr>
      <w:r w:rsidRPr="00785C54">
        <w:rPr>
          <w:szCs w:val="24"/>
        </w:rPr>
        <w:t>Modelling of the Sample and Sampling concepts</w:t>
      </w:r>
    </w:p>
    <w:p w14:paraId="4649755F" w14:textId="4A2AE52A" w:rsidR="005B5EAD" w:rsidRPr="00785C54" w:rsidRDefault="005B5EAD" w:rsidP="00785C54">
      <w:pPr>
        <w:pStyle w:val="a3"/>
        <w:tabs>
          <w:tab w:val="left" w:pos="720"/>
        </w:tabs>
        <w:autoSpaceDE w:val="0"/>
        <w:autoSpaceDN w:val="0"/>
        <w:adjustRightInd w:val="0"/>
        <w:rPr>
          <w:szCs w:val="24"/>
        </w:rPr>
      </w:pPr>
      <w:r w:rsidRPr="00785C54">
        <w:rPr>
          <w:szCs w:val="24"/>
        </w:rPr>
        <w:t xml:space="preserve">SF_SamplingFeature, SF_Specimen SF_SpatialSamplingFeature and </w:t>
      </w:r>
      <w:commentRangeStart w:id="3680"/>
      <w:r w:rsidRPr="00785C54">
        <w:rPr>
          <w:szCs w:val="24"/>
        </w:rPr>
        <w:t xml:space="preserve">in </w:t>
      </w:r>
      <w:ins w:id="3681"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2" w:author="Katharina Schleidt" w:date="2022-08-12T18:04:00Z">
        <w:r w:rsidRPr="00785C54" w:rsidDel="00F543D2">
          <w:rPr>
            <w:szCs w:val="24"/>
          </w:rPr>
          <w:delText>Edition 1</w:delText>
        </w:r>
        <w:commentRangeEnd w:id="3680"/>
        <w:r w:rsidR="003E2160" w:rsidDel="00F543D2">
          <w:rPr>
            <w:rStyle w:val="CommentReference"/>
            <w:rFonts w:eastAsia="MS Mincho"/>
            <w:b w:val="0"/>
            <w:lang w:eastAsia="ja-JP"/>
          </w:rPr>
          <w:commentReference w:id="3680"/>
        </w:r>
      </w:del>
    </w:p>
    <w:p w14:paraId="0B28861F" w14:textId="1B8112A2" w:rsidR="005B5EAD" w:rsidRPr="00785C54" w:rsidRDefault="005B5EAD" w:rsidP="00785C54">
      <w:pPr>
        <w:pStyle w:val="BodyText"/>
        <w:autoSpaceDE w:val="0"/>
        <w:autoSpaceDN w:val="0"/>
        <w:adjustRightInd w:val="0"/>
        <w:rPr>
          <w:szCs w:val="24"/>
        </w:rPr>
      </w:pPr>
      <w:r w:rsidRPr="00785C54">
        <w:rPr>
          <w:szCs w:val="24"/>
        </w:rPr>
        <w:t>The Samp</w:t>
      </w:r>
      <w:ins w:id="3683" w:author="Katharina Schleidt" w:date="2022-08-10T19:11:00Z">
        <w:r w:rsidR="002F2035">
          <w:rPr>
            <w:szCs w:val="24"/>
          </w:rPr>
          <w:t>l</w:t>
        </w:r>
      </w:ins>
      <w:r w:rsidRPr="00785C54">
        <w:rPr>
          <w:szCs w:val="24"/>
        </w:rPr>
        <w:t xml:space="preserve">ing Feature concept was modelled as SF_SamplingFeature class in </w:t>
      </w:r>
      <w:ins w:id="3684" w:author="Katharina Schleidt" w:date="2022-08-12T18:04:00Z">
        <w:r w:rsidR="00F543D2" w:rsidRPr="00785C54">
          <w:rPr>
            <w:rStyle w:val="stdpublisher"/>
            <w:szCs w:val="24"/>
            <w:shd w:val="clear" w:color="auto" w:fill="auto"/>
          </w:rPr>
          <w:t>ISO</w:t>
        </w:r>
        <w:r w:rsidR="00F543D2" w:rsidRPr="00785C54">
          <w:rPr>
            <w:szCs w:val="24"/>
          </w:rPr>
          <w:t> </w:t>
        </w:r>
        <w:r w:rsidR="00F543D2" w:rsidRPr="00785C54">
          <w:rPr>
            <w:rStyle w:val="stddocNumber"/>
            <w:szCs w:val="24"/>
            <w:shd w:val="clear" w:color="auto" w:fill="auto"/>
          </w:rPr>
          <w:t>19156</w:t>
        </w:r>
        <w:r w:rsidR="00F543D2">
          <w:rPr>
            <w:rStyle w:val="stddocNumber"/>
            <w:szCs w:val="24"/>
            <w:shd w:val="clear" w:color="auto" w:fill="auto"/>
          </w:rPr>
          <w:t>:2011</w:t>
        </w:r>
      </w:ins>
      <w:del w:id="3685" w:author="Katharina Schleidt" w:date="2022-08-12T18:04:00Z">
        <w:r w:rsidRPr="00785C54" w:rsidDel="00F543D2">
          <w:rPr>
            <w:szCs w:val="24"/>
          </w:rPr>
          <w:delText>Edition 1</w:delText>
        </w:r>
      </w:del>
      <w:r w:rsidRPr="00785C54">
        <w:rPr>
          <w:szCs w:val="24"/>
        </w:rPr>
        <w:t xml:space="preserve"> as follows:</w:t>
      </w:r>
    </w:p>
    <w:p w14:paraId="2CAE071D" w14:textId="22425DED" w:rsidR="005B5EAD" w:rsidRPr="00785C54" w:rsidRDefault="005B5EAD" w:rsidP="00785C54">
      <w:pPr>
        <w:pStyle w:val="BodyText"/>
        <w:autoSpaceDE w:val="0"/>
        <w:autoSpaceDN w:val="0"/>
        <w:adjustRightInd w:val="0"/>
        <w:rPr>
          <w:szCs w:val="24"/>
        </w:rPr>
      </w:pPr>
      <w:del w:id="3686" w:author="Ilkka Rinne" w:date="2022-09-06T15:32:00Z">
        <w:r w:rsidRPr="00785C54" w:rsidDel="003613DB">
          <w:rPr>
            <w:szCs w:val="24"/>
          </w:rPr>
          <w:delText>"</w:delText>
        </w:r>
      </w:del>
      <w:ins w:id="3687" w:author="Ilkka Rinne" w:date="2022-09-06T15:32:00Z">
        <w:r w:rsidR="003613DB">
          <w:rPr>
            <w:szCs w:val="24"/>
          </w:rPr>
          <w:t>“</w:t>
        </w:r>
      </w:ins>
      <w:r w:rsidRPr="00785C54">
        <w:rPr>
          <w:szCs w:val="24"/>
        </w:rPr>
        <w:t>Sampling features are artefacts of an observational strategy, and have no significant function outside of their role in the observation process. The physical characteristics of the features themselves are of little interest, except perhaps to the manager of a sampling campaign.</w:t>
      </w:r>
      <w:del w:id="3688" w:author="Ilkka Rinne" w:date="2022-09-06T15:32:00Z">
        <w:r w:rsidRPr="00785C54" w:rsidDel="003613DB">
          <w:rPr>
            <w:szCs w:val="24"/>
          </w:rPr>
          <w:delText>"</w:delText>
        </w:r>
      </w:del>
      <w:ins w:id="3689" w:author="Ilkka Rinne" w:date="2022-09-06T15:32:00Z">
        <w:r w:rsidR="003613DB">
          <w:rPr>
            <w:szCs w:val="24"/>
          </w:rPr>
          <w:t>”</w:t>
        </w:r>
      </w:ins>
    </w:p>
    <w:p w14:paraId="2B53B1B0" w14:textId="77777777" w:rsidR="005B5EAD" w:rsidRPr="00785C54" w:rsidRDefault="005B5EAD" w:rsidP="00785C54">
      <w:pPr>
        <w:pStyle w:val="BodyText"/>
        <w:autoSpaceDE w:val="0"/>
        <w:autoSpaceDN w:val="0"/>
        <w:adjustRightInd w:val="0"/>
        <w:rPr>
          <w:szCs w:val="24"/>
        </w:rPr>
      </w:pPr>
      <w:r w:rsidRPr="00785C54">
        <w:rPr>
          <w:szCs w:val="24"/>
        </w:rPr>
        <w:t>It had the following attributes, associations and cardinalities:</w:t>
      </w:r>
    </w:p>
    <w:p w14:paraId="44D471B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sampledFeature (Intention): GFI_Feature [1..*];</w:t>
      </w:r>
    </w:p>
    <w:p w14:paraId="251B964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jc w:val="left"/>
        <w:rPr>
          <w:szCs w:val="24"/>
        </w:rPr>
      </w:pPr>
      <w:r w:rsidRPr="00785C54">
        <w:rPr>
          <w:szCs w:val="24"/>
        </w:rPr>
        <w:t>b)</w:t>
      </w:r>
      <w:r w:rsidRPr="00785C54">
        <w:rPr>
          <w:szCs w:val="24"/>
        </w:rPr>
        <w:tab/>
        <w:t>relatedSamplingFeature: SF_SamplingFeature [0..*], with association class SamplingFeatureComplex;</w:t>
      </w:r>
    </w:p>
    <w:p w14:paraId="2E620E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relatedObservation: OM_Observation [0..*];</w:t>
      </w:r>
    </w:p>
    <w:p w14:paraId="02E04C8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lineage: LI_Lineage [0..1];</w:t>
      </w:r>
    </w:p>
    <w:p w14:paraId="71E4017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parameter: NamedValue [0..*].</w:t>
      </w:r>
    </w:p>
    <w:p w14:paraId="53196E87" w14:textId="77777777" w:rsidR="005B5EAD" w:rsidRPr="00785C54" w:rsidRDefault="005B5EAD" w:rsidP="00785C54">
      <w:pPr>
        <w:pStyle w:val="BodyText"/>
        <w:autoSpaceDE w:val="0"/>
        <w:autoSpaceDN w:val="0"/>
        <w:adjustRightInd w:val="0"/>
        <w:rPr>
          <w:szCs w:val="24"/>
        </w:rPr>
      </w:pPr>
      <w:r w:rsidRPr="00785C54">
        <w:rPr>
          <w:szCs w:val="24"/>
        </w:rPr>
        <w:t>The SF_SamplingFeature was specialized by two sub-classes SF_Specimen and SF_SpatialSamplingFeature, the latter of which specialized further by their geometry type as SF_SamplingPoint, SF_SamplingCurve, SF_SamplingSurface and SF_SamplingSolid classes.</w:t>
      </w:r>
    </w:p>
    <w:p w14:paraId="11B20D48" w14:textId="77777777" w:rsidR="005B5EAD" w:rsidRPr="00785C54" w:rsidRDefault="005B5EAD" w:rsidP="00785C54">
      <w:pPr>
        <w:pStyle w:val="BodyText"/>
        <w:autoSpaceDE w:val="0"/>
        <w:autoSpaceDN w:val="0"/>
        <w:adjustRightInd w:val="0"/>
        <w:rPr>
          <w:szCs w:val="24"/>
        </w:rPr>
      </w:pPr>
      <w:r w:rsidRPr="00785C54">
        <w:rPr>
          <w:szCs w:val="24"/>
        </w:rPr>
        <w:t>The SF_Specimen was defined as follows:</w:t>
      </w:r>
    </w:p>
    <w:p w14:paraId="76B44DA2" w14:textId="463ED0FB" w:rsidR="005B5EAD" w:rsidRPr="00785C54" w:rsidRDefault="005B5EAD" w:rsidP="00785C54">
      <w:pPr>
        <w:pStyle w:val="BodyText"/>
        <w:autoSpaceDE w:val="0"/>
        <w:autoSpaceDN w:val="0"/>
        <w:adjustRightInd w:val="0"/>
        <w:rPr>
          <w:szCs w:val="24"/>
        </w:rPr>
      </w:pPr>
      <w:del w:id="3690" w:author="Ilkka Rinne" w:date="2022-09-06T15:32:00Z">
        <w:r w:rsidRPr="00785C54" w:rsidDel="003613DB">
          <w:rPr>
            <w:szCs w:val="24"/>
          </w:rPr>
          <w:delText>"</w:delText>
        </w:r>
      </w:del>
      <w:ins w:id="3691" w:author="Ilkka Rinne" w:date="2022-09-06T15:32:00Z">
        <w:r w:rsidR="003613DB">
          <w:rPr>
            <w:szCs w:val="24"/>
          </w:rPr>
          <w:t>“</w:t>
        </w:r>
      </w:ins>
      <w:r w:rsidRPr="00785C54">
        <w:rPr>
          <w:szCs w:val="24"/>
        </w:rPr>
        <w:t xml:space="preserve">A Specimen is a physical sample, obtained for </w:t>
      </w:r>
      <w:del w:id="3692" w:author="Katharina Schleidt" w:date="2022-08-13T17:15:00Z">
        <w:r w:rsidRPr="00785C54" w:rsidDel="003C3C9D">
          <w:rPr>
            <w:szCs w:val="24"/>
          </w:rPr>
          <w:delText>observation</w:delText>
        </w:r>
      </w:del>
      <w:ins w:id="3693" w:author="Katharina Schleidt" w:date="2022-08-13T17:15:00Z">
        <w:r w:rsidR="003C3C9D">
          <w:rPr>
            <w:szCs w:val="24"/>
          </w:rPr>
          <w:t>O</w:t>
        </w:r>
        <w:r w:rsidR="003C3C9D" w:rsidRPr="00785C54">
          <w:rPr>
            <w:szCs w:val="24"/>
          </w:rPr>
          <w:t>bservation</w:t>
        </w:r>
      </w:ins>
      <w:r w:rsidRPr="00785C54">
        <w:rPr>
          <w:szCs w:val="24"/>
        </w:rPr>
        <w:t xml:space="preserve">(s) carried out </w:t>
      </w:r>
      <w:commentRangeStart w:id="3694"/>
      <w:r w:rsidRPr="003E2160">
        <w:rPr>
          <w:i/>
          <w:szCs w:val="24"/>
          <w:rPrChange w:id="3695" w:author="REID-JAMOND Alison" w:date="2022-04-04T08:31:00Z">
            <w:rPr>
              <w:szCs w:val="24"/>
            </w:rPr>
          </w:rPrChange>
        </w:rPr>
        <w:t>ex situ</w:t>
      </w:r>
      <w:commentRangeEnd w:id="3694"/>
      <w:r w:rsidR="003E2160">
        <w:rPr>
          <w:rStyle w:val="CommentReference"/>
          <w:rFonts w:eastAsia="MS Mincho"/>
          <w:lang w:eastAsia="ja-JP"/>
        </w:rPr>
        <w:commentReference w:id="3694"/>
      </w:r>
      <w:r w:rsidRPr="00785C54">
        <w:rPr>
          <w:szCs w:val="24"/>
        </w:rPr>
        <w:t>, sometimes in a laboratory.</w:t>
      </w:r>
      <w:del w:id="3696" w:author="Ilkka Rinne" w:date="2022-09-06T15:32:00Z">
        <w:r w:rsidRPr="00785C54" w:rsidDel="003613DB">
          <w:rPr>
            <w:szCs w:val="24"/>
          </w:rPr>
          <w:delText>"</w:delText>
        </w:r>
      </w:del>
      <w:ins w:id="3697" w:author="Ilkka Rinne" w:date="2022-09-06T15:32:00Z">
        <w:r w:rsidR="003613DB">
          <w:rPr>
            <w:szCs w:val="24"/>
          </w:rPr>
          <w:t>”</w:t>
        </w:r>
      </w:ins>
    </w:p>
    <w:p w14:paraId="7E132ED1"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40F8089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processingDetails: SF_Process [0..*] with association class PreparationStep;</w:t>
      </w:r>
    </w:p>
    <w:p w14:paraId="066DEAF7"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currentLocation: Location [0..1];</w:t>
      </w:r>
    </w:p>
    <w:p w14:paraId="41DBA700"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materialClass: GenericName [1];</w:t>
      </w:r>
    </w:p>
    <w:p w14:paraId="22A2775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samplingLocation: GM_Object [0..1];</w:t>
      </w:r>
    </w:p>
    <w:p w14:paraId="4DC9950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samplingMethod: SF_Process [0..1];</w:t>
      </w:r>
    </w:p>
    <w:p w14:paraId="4968205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samplingTime: TM_Object [1];</w:t>
      </w:r>
    </w:p>
    <w:p w14:paraId="3AAE674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size: Measure [0..1];</w:t>
      </w:r>
    </w:p>
    <w:p w14:paraId="4FBDD4C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specimenType: GenericName [0..1].</w:t>
      </w:r>
    </w:p>
    <w:p w14:paraId="4099C8E3" w14:textId="77777777" w:rsidR="005B5EAD" w:rsidRPr="00785C54" w:rsidRDefault="005B5EAD" w:rsidP="00785C54">
      <w:pPr>
        <w:pStyle w:val="BodyText"/>
        <w:autoSpaceDE w:val="0"/>
        <w:autoSpaceDN w:val="0"/>
        <w:adjustRightInd w:val="0"/>
        <w:rPr>
          <w:szCs w:val="24"/>
        </w:rPr>
      </w:pPr>
      <w:r w:rsidRPr="00785C54">
        <w:rPr>
          <w:szCs w:val="24"/>
        </w:rPr>
        <w:t>The SF_SpatialSamplingFeature was defined as follows:</w:t>
      </w:r>
    </w:p>
    <w:p w14:paraId="66BC9570" w14:textId="75B29168" w:rsidR="005B5EAD" w:rsidRPr="00785C54" w:rsidRDefault="005B5EAD" w:rsidP="00785C54">
      <w:pPr>
        <w:pStyle w:val="BodyText"/>
        <w:autoSpaceDE w:val="0"/>
        <w:autoSpaceDN w:val="0"/>
        <w:adjustRightInd w:val="0"/>
        <w:rPr>
          <w:szCs w:val="24"/>
        </w:rPr>
      </w:pPr>
      <w:del w:id="3698" w:author="Ilkka Rinne" w:date="2022-09-06T15:32:00Z">
        <w:r w:rsidRPr="00785C54" w:rsidDel="003613DB">
          <w:rPr>
            <w:szCs w:val="24"/>
          </w:rPr>
          <w:delText>"</w:delText>
        </w:r>
      </w:del>
      <w:ins w:id="3699" w:author="Ilkka Rinne" w:date="2022-09-06T15:32:00Z">
        <w:r w:rsidR="003613DB">
          <w:rPr>
            <w:szCs w:val="24"/>
          </w:rPr>
          <w:t>“</w:t>
        </w:r>
      </w:ins>
      <w:r w:rsidRPr="00785C54">
        <w:rPr>
          <w:szCs w:val="24"/>
        </w:rPr>
        <w:t>When observations are made to estimate properties of a geospatial feature, in particular where the value of a property varies within the scope of the feature, a spatial sampling feature is used.</w:t>
      </w:r>
      <w:del w:id="3700" w:author="Ilkka Rinne" w:date="2022-09-06T15:32:00Z">
        <w:r w:rsidRPr="00785C54" w:rsidDel="003613DB">
          <w:rPr>
            <w:szCs w:val="24"/>
          </w:rPr>
          <w:delText>"</w:delText>
        </w:r>
      </w:del>
      <w:ins w:id="3701" w:author="Ilkka Rinne" w:date="2022-09-06T15:32:00Z">
        <w:r w:rsidR="003613DB">
          <w:rPr>
            <w:szCs w:val="24"/>
          </w:rPr>
          <w:t>”</w:t>
        </w:r>
      </w:ins>
    </w:p>
    <w:p w14:paraId="6BBDD5E2" w14:textId="77777777" w:rsidR="005B5EAD" w:rsidRPr="00785C54" w:rsidRDefault="005B5EAD" w:rsidP="00785C54">
      <w:pPr>
        <w:pStyle w:val="BodyText"/>
        <w:autoSpaceDE w:val="0"/>
        <w:autoSpaceDN w:val="0"/>
        <w:adjustRightInd w:val="0"/>
        <w:rPr>
          <w:szCs w:val="24"/>
        </w:rPr>
      </w:pPr>
      <w:r w:rsidRPr="00785C54">
        <w:rPr>
          <w:szCs w:val="24"/>
        </w:rPr>
        <w:t>It added the following attributes, associations and cardinalities to the SF_SamplingFeature:</w:t>
      </w:r>
    </w:p>
    <w:p w14:paraId="6CC32407" w14:textId="5E812F80" w:rsidR="005B5EAD" w:rsidRPr="00785C54" w:rsidRDefault="005B5EAD">
      <w:pPr>
        <w:pStyle w:val="ListNumber1"/>
        <w:numPr>
          <w:ilvl w:val="0"/>
          <w:numId w:val="17"/>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02"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03" w:author="Ilkka Rinne" w:date="2022-09-06T15:32:00Z">
        <w:r w:rsidRPr="00785C54" w:rsidDel="003613DB">
          <w:rPr>
            <w:szCs w:val="24"/>
          </w:rPr>
          <w:delText>i)</w:delText>
        </w:r>
        <w:r w:rsidRPr="00785C54" w:rsidDel="003613DB">
          <w:rPr>
            <w:szCs w:val="24"/>
          </w:rPr>
          <w:tab/>
        </w:r>
      </w:del>
      <w:r w:rsidRPr="00785C54">
        <w:rPr>
          <w:szCs w:val="24"/>
        </w:rPr>
        <w:t>hostedProcedure (Platform): OM_Process [0..*];</w:t>
      </w:r>
    </w:p>
    <w:p w14:paraId="154A142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positionalAccuracy: DQ_PositionalAccuracy [0..2];</w:t>
      </w:r>
    </w:p>
    <w:p w14:paraId="55F426D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shape: GM_Object [1].</w:t>
      </w:r>
    </w:p>
    <w:p w14:paraId="1283A815" w14:textId="77777777" w:rsidR="005B5EAD" w:rsidRPr="00785C54" w:rsidRDefault="005B5EAD" w:rsidP="00785C54">
      <w:pPr>
        <w:pStyle w:val="BodyText"/>
        <w:autoSpaceDE w:val="0"/>
        <w:autoSpaceDN w:val="0"/>
        <w:adjustRightInd w:val="0"/>
        <w:rPr>
          <w:szCs w:val="24"/>
        </w:rPr>
      </w:pPr>
      <w:r w:rsidRPr="00785C54">
        <w:rPr>
          <w:szCs w:val="24"/>
        </w:rPr>
        <w:t>The sub-classes SF_SamplingPoint, SF_SamplingCurve, SF_SamplingSurface and SF_SamplingSolid did not add any attributes or associations, but override the shape association to point to GM_Point, GM_Curve, GM_Surface and GM_Solid respectively.</w:t>
      </w:r>
    </w:p>
    <w:p w14:paraId="5FD3DF28" w14:textId="5C68028A" w:rsidR="005B5EAD" w:rsidRPr="00785C54" w:rsidRDefault="005B5EAD" w:rsidP="00785C54">
      <w:pPr>
        <w:pStyle w:val="a3"/>
        <w:tabs>
          <w:tab w:val="left" w:pos="720"/>
        </w:tabs>
        <w:autoSpaceDE w:val="0"/>
        <w:autoSpaceDN w:val="0"/>
        <w:adjustRightInd w:val="0"/>
        <w:rPr>
          <w:szCs w:val="24"/>
        </w:rPr>
      </w:pPr>
      <w:r w:rsidRPr="00785C54">
        <w:rPr>
          <w:szCs w:val="24"/>
        </w:rPr>
        <w:t xml:space="preserve">Sample, SpatialSample, MaterialSample and StatisticalSample in </w:t>
      </w:r>
      <w:ins w:id="3704" w:author="Katharina Schleidt" w:date="2022-08-12T18:04: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05" w:author="Katharina Schleidt" w:date="2022-08-12T18:04:00Z">
        <w:r w:rsidRPr="00785C54" w:rsidDel="00E778A2">
          <w:rPr>
            <w:szCs w:val="24"/>
          </w:rPr>
          <w:delText>Edition 2</w:delText>
        </w:r>
      </w:del>
    </w:p>
    <w:p w14:paraId="5E24DDD7" w14:textId="51DD12E2" w:rsidR="005B5EAD" w:rsidRPr="00785C54" w:rsidRDefault="00E778A2" w:rsidP="00785C54">
      <w:pPr>
        <w:pStyle w:val="BodyText"/>
        <w:autoSpaceDE w:val="0"/>
        <w:autoSpaceDN w:val="0"/>
        <w:adjustRightInd w:val="0"/>
        <w:rPr>
          <w:szCs w:val="24"/>
        </w:rPr>
      </w:pPr>
      <w:ins w:id="3706" w:author="Katharina Schleidt" w:date="2022-08-12T18:05:00Z">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Pr>
            <w:rStyle w:val="stddocNumber"/>
            <w:szCs w:val="24"/>
            <w:shd w:val="clear" w:color="auto" w:fill="auto"/>
          </w:rPr>
          <w:t>:2022</w:t>
        </w:r>
      </w:ins>
      <w:del w:id="3707" w:author="Katharina Schleidt" w:date="2022-08-12T18:05:00Z">
        <w:r w:rsidR="005B5EAD" w:rsidRPr="00785C54" w:rsidDel="00E778A2">
          <w:rPr>
            <w:szCs w:val="24"/>
          </w:rPr>
          <w:delText>Edition 2</w:delText>
        </w:r>
      </w:del>
      <w:r w:rsidR="005B5EAD" w:rsidRPr="00785C54">
        <w:rPr>
          <w:szCs w:val="24"/>
        </w:rPr>
        <w:t xml:space="preserve"> introduces the Sample concept which is modelled using one interface and five classes:</w:t>
      </w:r>
    </w:p>
    <w:p w14:paraId="475F78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Sample interface in the Conceptual Sample schema package;</w:t>
      </w:r>
    </w:p>
    <w:p w14:paraId="34AE93DB" w14:textId="4684A228"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 xml:space="preserve">AbstractSample class in the Abstract Sample </w:t>
      </w:r>
      <w:del w:id="3708" w:author="Katharina Schleidt" w:date="2022-08-13T16:42:00Z">
        <w:r w:rsidRPr="00785C54" w:rsidDel="00022C0A">
          <w:rPr>
            <w:szCs w:val="24"/>
          </w:rPr>
          <w:delText xml:space="preserve">core </w:delText>
        </w:r>
      </w:del>
      <w:ins w:id="3709" w:author="Katharina Schleidt" w:date="2022-08-13T16:42:00Z">
        <w:r w:rsidR="00022C0A">
          <w:rPr>
            <w:szCs w:val="24"/>
          </w:rPr>
          <w:t>C</w:t>
        </w:r>
        <w:r w:rsidR="00022C0A" w:rsidRPr="00785C54">
          <w:rPr>
            <w:szCs w:val="24"/>
          </w:rPr>
          <w:t xml:space="preserve">ore </w:t>
        </w:r>
      </w:ins>
      <w:r w:rsidRPr="00785C54">
        <w:rPr>
          <w:szCs w:val="24"/>
        </w:rPr>
        <w:t>package, and;</w:t>
      </w:r>
    </w:p>
    <w:p w14:paraId="286B132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Sample class and its specializations in the Basic Samples package:</w:t>
      </w:r>
    </w:p>
    <w:p w14:paraId="2ECA636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SpatialSample class;</w:t>
      </w:r>
    </w:p>
    <w:p w14:paraId="25556FD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StatisticalSample class, and;</w:t>
      </w:r>
    </w:p>
    <w:p w14:paraId="59B1699E"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MaterialSample class.</w:t>
      </w:r>
    </w:p>
    <w:p w14:paraId="062DC7AA" w14:textId="77777777" w:rsidR="005B5EAD" w:rsidRPr="00785C54" w:rsidRDefault="005B5EAD" w:rsidP="00785C54">
      <w:pPr>
        <w:pStyle w:val="BodyText"/>
        <w:autoSpaceDE w:val="0"/>
        <w:autoSpaceDN w:val="0"/>
        <w:adjustRightInd w:val="0"/>
        <w:rPr>
          <w:szCs w:val="24"/>
        </w:rPr>
      </w:pPr>
      <w:r w:rsidRPr="00785C54">
        <w:rPr>
          <w:szCs w:val="24"/>
        </w:rPr>
        <w:t>The Sample interface is defined as follows:</w:t>
      </w:r>
    </w:p>
    <w:p w14:paraId="25518280" w14:textId="5A9ED42A" w:rsidR="005B5EAD" w:rsidRPr="00785C54" w:rsidRDefault="005B5EAD" w:rsidP="00785C54">
      <w:pPr>
        <w:pStyle w:val="BodyText"/>
        <w:autoSpaceDE w:val="0"/>
        <w:autoSpaceDN w:val="0"/>
        <w:adjustRightInd w:val="0"/>
        <w:rPr>
          <w:szCs w:val="24"/>
        </w:rPr>
      </w:pPr>
      <w:del w:id="3710" w:author="Ilkka Rinne" w:date="2022-09-06T15:32:00Z">
        <w:r w:rsidRPr="00785C54" w:rsidDel="003613DB">
          <w:rPr>
            <w:szCs w:val="24"/>
          </w:rPr>
          <w:delText>"</w:delText>
        </w:r>
      </w:del>
      <w:ins w:id="3711" w:author="Ilkka Rinne" w:date="2022-09-06T15:32:00Z">
        <w:r w:rsidR="003613DB">
          <w:rPr>
            <w:szCs w:val="24"/>
          </w:rPr>
          <w:t>“</w:t>
        </w:r>
      </w:ins>
      <w:r w:rsidRPr="00785C54">
        <w:rPr>
          <w:szCs w:val="24"/>
        </w:rPr>
        <w:t>an object that is representative of a concept, real-world object or phenomenon.</w:t>
      </w:r>
      <w:del w:id="3712" w:author="Ilkka Rinne" w:date="2022-09-06T15:32:00Z">
        <w:r w:rsidRPr="00785C54" w:rsidDel="003613DB">
          <w:rPr>
            <w:szCs w:val="24"/>
          </w:rPr>
          <w:delText>"</w:delText>
        </w:r>
      </w:del>
      <w:ins w:id="3713" w:author="Ilkka Rinne" w:date="2022-09-06T15:32:00Z">
        <w:r w:rsidR="003613DB">
          <w:rPr>
            <w:szCs w:val="24"/>
          </w:rPr>
          <w:t>”</w:t>
        </w:r>
      </w:ins>
    </w:p>
    <w:p w14:paraId="430835C0" w14:textId="77777777" w:rsidR="005B5EAD" w:rsidRPr="00785C54" w:rsidRDefault="005B5EAD" w:rsidP="00785C54">
      <w:pPr>
        <w:pStyle w:val="BodyText"/>
        <w:autoSpaceDE w:val="0"/>
        <w:autoSpaceDN w:val="0"/>
        <w:adjustRightInd w:val="0"/>
        <w:rPr>
          <w:szCs w:val="24"/>
        </w:rPr>
      </w:pPr>
      <w:r w:rsidRPr="00785C54">
        <w:rPr>
          <w:szCs w:val="24"/>
        </w:rPr>
        <w:t>It has the following attributes, associations and cardinalities:</w:t>
      </w:r>
    </w:p>
    <w:p w14:paraId="2D02EB01"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sampledFeature: Any [1..*];</w:t>
      </w:r>
    </w:p>
    <w:p w14:paraId="63FE608D"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relatedObservation: Conceptual Observation schema: Observation [0..*];</w:t>
      </w:r>
    </w:p>
    <w:p w14:paraId="30CADD3C"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preparationStep: PreparationStep [0..*];</w:t>
      </w:r>
    </w:p>
    <w:p w14:paraId="719622BB"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sampling: Sampling [0..*];</w:t>
      </w:r>
    </w:p>
    <w:p w14:paraId="27BF5B44"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relatedSample: Sample [0..*].</w:t>
      </w:r>
    </w:p>
    <w:p w14:paraId="731D18F1" w14:textId="77777777" w:rsidR="005B5EAD" w:rsidRPr="00785C54" w:rsidRDefault="005B5EAD" w:rsidP="00785C54">
      <w:pPr>
        <w:pStyle w:val="BodyText"/>
        <w:autoSpaceDE w:val="0"/>
        <w:autoSpaceDN w:val="0"/>
        <w:adjustRightInd w:val="0"/>
        <w:rPr>
          <w:szCs w:val="24"/>
        </w:rPr>
      </w:pPr>
      <w:r w:rsidRPr="00785C54">
        <w:rPr>
          <w:szCs w:val="24"/>
        </w:rPr>
        <w:t>The AbstractSample class realizes the Sample interface as a feature type. It has the following attributes, associations and cardinalities:</w:t>
      </w:r>
    </w:p>
    <w:p w14:paraId="3E52BC34" w14:textId="1A3E3F81" w:rsidR="005B5EAD" w:rsidRPr="00785C54" w:rsidRDefault="005B5EAD">
      <w:pPr>
        <w:pStyle w:val="ListNumber1"/>
        <w:numPr>
          <w:ilvl w:val="0"/>
          <w:numId w:val="18"/>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714" w:author="Ilkka Rinne" w:date="2022-09-06T15:32: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715" w:author="Ilkka Rinne" w:date="2022-09-06T15:32:00Z">
        <w:r w:rsidRPr="00785C54" w:rsidDel="003613DB">
          <w:rPr>
            <w:szCs w:val="24"/>
          </w:rPr>
          <w:delText>i)</w:delText>
        </w:r>
        <w:r w:rsidRPr="00785C54" w:rsidDel="003613DB">
          <w:rPr>
            <w:szCs w:val="24"/>
          </w:rPr>
          <w:tab/>
        </w:r>
      </w:del>
      <w:r w:rsidRPr="00785C54">
        <w:rPr>
          <w:szCs w:val="24"/>
        </w:rPr>
        <w:t>sampledFeature: Any [1..*];</w:t>
      </w:r>
    </w:p>
    <w:p w14:paraId="070AEB0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w:t>
      </w:r>
      <w:r w:rsidRPr="00785C54">
        <w:rPr>
          <w:szCs w:val="24"/>
        </w:rPr>
        <w:tab/>
        <w:t>relatedObservation: Conceptual Observation schema: Observation [0..*];</w:t>
      </w:r>
    </w:p>
    <w:p w14:paraId="48E7916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iii)</w:t>
      </w:r>
      <w:r w:rsidRPr="00785C54">
        <w:rPr>
          <w:szCs w:val="24"/>
        </w:rPr>
        <w:tab/>
        <w:t>preparationStep: Conceptual Sample schema: PreparationStep [0..*];</w:t>
      </w:r>
    </w:p>
    <w:p w14:paraId="76C32F0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iv)</w:t>
      </w:r>
      <w:r w:rsidRPr="00785C54">
        <w:rPr>
          <w:szCs w:val="24"/>
        </w:rPr>
        <w:tab/>
        <w:t>sampling: Conceptual Sample schema: Sampling [0..*];</w:t>
      </w:r>
    </w:p>
    <w:p w14:paraId="38EF37D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w:t>
      </w:r>
      <w:r w:rsidRPr="00785C54">
        <w:rPr>
          <w:szCs w:val="24"/>
        </w:rPr>
        <w:tab/>
        <w:t>relatedSample: Conceptual Sample schema: Sample [0..*];</w:t>
      </w:r>
    </w:p>
    <w:p w14:paraId="4C3E245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w:t>
      </w:r>
      <w:r w:rsidRPr="00785C54">
        <w:rPr>
          <w:szCs w:val="24"/>
        </w:rPr>
        <w:tab/>
        <w:t>sampleType: AbstractSampleType [0..*];</w:t>
      </w:r>
    </w:p>
    <w:p w14:paraId="0704493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w:t>
      </w:r>
      <w:r w:rsidRPr="00785C54">
        <w:rPr>
          <w:szCs w:val="24"/>
        </w:rPr>
        <w:tab/>
        <w:t>parameter: NamedValue [0..*];</w:t>
      </w:r>
    </w:p>
    <w:p w14:paraId="4A7A6EC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viii)</w:t>
      </w:r>
      <w:r w:rsidRPr="00785C54">
        <w:rPr>
          <w:szCs w:val="24"/>
        </w:rPr>
        <w:tab/>
        <w:t>metadata: Any [0..*];</w:t>
      </w:r>
    </w:p>
    <w:p w14:paraId="55F84B97" w14:textId="77777777" w:rsidR="005B5EAD" w:rsidRPr="00785C54" w:rsidRDefault="005B5EAD" w:rsidP="00785C54">
      <w:pPr>
        <w:pStyle w:val="BodyText"/>
        <w:autoSpaceDE w:val="0"/>
        <w:autoSpaceDN w:val="0"/>
        <w:adjustRightInd w:val="0"/>
        <w:rPr>
          <w:szCs w:val="24"/>
        </w:rPr>
      </w:pPr>
      <w:r w:rsidRPr="00785C54">
        <w:rPr>
          <w:szCs w:val="24"/>
        </w:rPr>
        <w:t>The Sample class in the Basic Samples package is a concrete class specializing the AbstractSample without any additional attributes, associations or constraints. Its sub-classes add specialized properties to describe their particular characteristics:</w:t>
      </w:r>
    </w:p>
    <w:p w14:paraId="3178B965" w14:textId="35976AD0"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16" w:author="REID-JAMOND Alison" w:date="2022-04-04T08:33:00Z">
        <w:r>
          <w:rPr>
            <w:szCs w:val="24"/>
          </w:rPr>
          <w:t>1)</w:t>
        </w:r>
      </w:ins>
      <w:del w:id="3717" w:author="REID-JAMOND Alison" w:date="2022-04-04T08:33:00Z">
        <w:r w:rsidR="005B5EAD" w:rsidRPr="00785C54" w:rsidDel="003E2160">
          <w:rPr>
            <w:szCs w:val="24"/>
          </w:rPr>
          <w:delText>•</w:delText>
        </w:r>
      </w:del>
      <w:r w:rsidR="005B5EAD" w:rsidRPr="00785C54">
        <w:rPr>
          <w:szCs w:val="24"/>
        </w:rPr>
        <w:tab/>
        <w:t>SpatialSample adds the following attributes:</w:t>
      </w:r>
    </w:p>
    <w:p w14:paraId="7F6D33DA" w14:textId="743340A6" w:rsidR="005B5EAD" w:rsidRPr="00785C54" w:rsidRDefault="005B5EAD"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718" w:author="REID-JAMOND Alison" w:date="2022-04-04T08:33:00Z">
        <w:r w:rsidRPr="00785C54" w:rsidDel="003E2160">
          <w:rPr>
            <w:szCs w:val="24"/>
          </w:rPr>
          <w:delText>o</w:delText>
        </w:r>
      </w:del>
      <w:ins w:id="3719" w:author="REID-JAMOND Alison" w:date="2022-04-04T08:33:00Z">
        <w:r w:rsidR="003E2160">
          <w:rPr>
            <w:szCs w:val="24"/>
          </w:rPr>
          <w:t>—</w:t>
        </w:r>
      </w:ins>
      <w:r w:rsidRPr="00785C54">
        <w:rPr>
          <w:szCs w:val="24"/>
        </w:rPr>
        <w:tab/>
        <w:t>shape: Geometry [0..1];</w:t>
      </w:r>
    </w:p>
    <w:p w14:paraId="1B6B1C12" w14:textId="4AF646EF"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0" w:author="REID-JAMOND Alison" w:date="2022-04-04T08:33:00Z">
        <w:r>
          <w:rPr>
            <w:szCs w:val="24"/>
          </w:rPr>
          <w:t>—</w:t>
        </w:r>
      </w:ins>
      <w:del w:id="3721" w:author="REID-JAMOND Alison" w:date="2022-04-04T08:33:00Z">
        <w:r w:rsidR="005B5EAD" w:rsidRPr="00785C54" w:rsidDel="003E2160">
          <w:rPr>
            <w:szCs w:val="24"/>
          </w:rPr>
          <w:delText>o</w:delText>
        </w:r>
      </w:del>
      <w:r w:rsidR="005B5EAD" w:rsidRPr="00785C54">
        <w:rPr>
          <w:szCs w:val="24"/>
        </w:rPr>
        <w:tab/>
        <w:t>horizontalPositionalAccuracy: Any [0..1];</w:t>
      </w:r>
    </w:p>
    <w:p w14:paraId="7720AB56" w14:textId="650C18E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2" w:author="REID-JAMOND Alison" w:date="2022-04-04T08:33:00Z">
        <w:r>
          <w:rPr>
            <w:szCs w:val="24"/>
          </w:rPr>
          <w:t>—</w:t>
        </w:r>
      </w:ins>
      <w:del w:id="3723" w:author="REID-JAMOND Alison" w:date="2022-04-04T08:33:00Z">
        <w:r w:rsidR="005B5EAD" w:rsidRPr="00785C54" w:rsidDel="003E2160">
          <w:rPr>
            <w:szCs w:val="24"/>
          </w:rPr>
          <w:delText>o</w:delText>
        </w:r>
      </w:del>
      <w:r w:rsidR="005B5EAD" w:rsidRPr="00785C54">
        <w:rPr>
          <w:szCs w:val="24"/>
        </w:rPr>
        <w:tab/>
        <w:t>verticalPositionalAccuracy: Any [0..1].</w:t>
      </w:r>
    </w:p>
    <w:p w14:paraId="3B5A096A" w14:textId="1E32AA06"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4" w:author="REID-JAMOND Alison" w:date="2022-04-04T08:33:00Z">
        <w:r>
          <w:rPr>
            <w:szCs w:val="24"/>
          </w:rPr>
          <w:t>2)</w:t>
        </w:r>
      </w:ins>
      <w:del w:id="3725" w:author="REID-JAMOND Alison" w:date="2022-04-04T08:33:00Z">
        <w:r w:rsidR="005B5EAD" w:rsidRPr="00785C54" w:rsidDel="003E2160">
          <w:rPr>
            <w:szCs w:val="24"/>
          </w:rPr>
          <w:delText>•</w:delText>
        </w:r>
      </w:del>
      <w:r w:rsidR="005B5EAD" w:rsidRPr="00785C54">
        <w:rPr>
          <w:szCs w:val="24"/>
        </w:rPr>
        <w:tab/>
        <w:t>StatisticalSample adds the following attribute:</w:t>
      </w:r>
    </w:p>
    <w:p w14:paraId="0827F510" w14:textId="18B17788"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6" w:author="REID-JAMOND Alison" w:date="2022-04-04T08:33:00Z">
        <w:r>
          <w:rPr>
            <w:szCs w:val="24"/>
          </w:rPr>
          <w:t>—</w:t>
        </w:r>
      </w:ins>
      <w:del w:id="3727" w:author="REID-JAMOND Alison" w:date="2022-04-04T08:33:00Z">
        <w:r w:rsidR="005B5EAD" w:rsidRPr="00785C54" w:rsidDel="003E2160">
          <w:rPr>
            <w:szCs w:val="24"/>
          </w:rPr>
          <w:delText>o</w:delText>
        </w:r>
      </w:del>
      <w:r w:rsidR="005B5EAD" w:rsidRPr="00785C54">
        <w:rPr>
          <w:szCs w:val="24"/>
        </w:rPr>
        <w:tab/>
        <w:t>classification: StatisticalClassification [0..*].</w:t>
      </w:r>
    </w:p>
    <w:p w14:paraId="7FF11A36" w14:textId="126A6B1C" w:rsidR="005B5EAD" w:rsidRPr="00785C54" w:rsidRDefault="003E2160"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8" w:author="REID-JAMOND Alison" w:date="2022-04-04T08:33:00Z">
        <w:r>
          <w:rPr>
            <w:szCs w:val="24"/>
          </w:rPr>
          <w:t>3)</w:t>
        </w:r>
      </w:ins>
      <w:r w:rsidR="005B5EAD" w:rsidRPr="00785C54">
        <w:rPr>
          <w:szCs w:val="24"/>
        </w:rPr>
        <w:t>•</w:t>
      </w:r>
      <w:r w:rsidR="005B5EAD" w:rsidRPr="00785C54">
        <w:rPr>
          <w:szCs w:val="24"/>
        </w:rPr>
        <w:tab/>
        <w:t>MaterialSample adds the following attributes:</w:t>
      </w:r>
    </w:p>
    <w:p w14:paraId="5F877AAF" w14:textId="4FBC8FFE"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29" w:author="REID-JAMOND Alison" w:date="2022-04-04T08:33:00Z">
        <w:r>
          <w:rPr>
            <w:szCs w:val="24"/>
          </w:rPr>
          <w:t>—</w:t>
        </w:r>
      </w:ins>
      <w:del w:id="3730" w:author="REID-JAMOND Alison" w:date="2022-04-04T08:33:00Z">
        <w:r w:rsidR="005B5EAD" w:rsidRPr="00785C54" w:rsidDel="003E2160">
          <w:rPr>
            <w:szCs w:val="24"/>
          </w:rPr>
          <w:delText>o</w:delText>
        </w:r>
      </w:del>
      <w:r w:rsidR="005B5EAD" w:rsidRPr="00785C54">
        <w:rPr>
          <w:szCs w:val="24"/>
        </w:rPr>
        <w:tab/>
        <w:t>size: PhysicalDimension [0..*];</w:t>
      </w:r>
    </w:p>
    <w:p w14:paraId="6B7A6928" w14:textId="0FECD2A0"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1" w:author="REID-JAMOND Alison" w:date="2022-04-04T08:33:00Z">
        <w:r>
          <w:rPr>
            <w:szCs w:val="24"/>
          </w:rPr>
          <w:t>—</w:t>
        </w:r>
      </w:ins>
      <w:del w:id="3732" w:author="REID-JAMOND Alison" w:date="2022-04-04T08:33:00Z">
        <w:r w:rsidR="005B5EAD" w:rsidRPr="00785C54" w:rsidDel="003E2160">
          <w:rPr>
            <w:szCs w:val="24"/>
          </w:rPr>
          <w:delText>o</w:delText>
        </w:r>
      </w:del>
      <w:r w:rsidR="005B5EAD" w:rsidRPr="00785C54">
        <w:rPr>
          <w:szCs w:val="24"/>
        </w:rPr>
        <w:tab/>
        <w:t>sourceLocation: Geometry [0..1];</w:t>
      </w:r>
    </w:p>
    <w:p w14:paraId="52211EB6" w14:textId="712DA8F3" w:rsidR="005B5EAD" w:rsidRPr="00785C54" w:rsidRDefault="003E2160" w:rsidP="00785C54">
      <w:pPr>
        <w:pStyle w:val="ListContinue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ins w:id="3733" w:author="REID-JAMOND Alison" w:date="2022-04-04T08:33:00Z">
        <w:r>
          <w:rPr>
            <w:szCs w:val="24"/>
          </w:rPr>
          <w:t>—</w:t>
        </w:r>
      </w:ins>
      <w:del w:id="3734" w:author="REID-JAMOND Alison" w:date="2022-04-04T08:33:00Z">
        <w:r w:rsidR="005B5EAD" w:rsidRPr="00785C54" w:rsidDel="003E2160">
          <w:rPr>
            <w:szCs w:val="24"/>
          </w:rPr>
          <w:delText>o</w:delText>
        </w:r>
      </w:del>
      <w:r w:rsidR="005B5EAD" w:rsidRPr="00785C54">
        <w:rPr>
          <w:szCs w:val="24"/>
        </w:rPr>
        <w:tab/>
        <w:t>storageLocation: NamedLocation [0..1].</w:t>
      </w:r>
    </w:p>
    <w:p w14:paraId="5BA41DA2" w14:textId="77777777" w:rsidR="005B5EAD" w:rsidRPr="00785C54" w:rsidRDefault="005B5EAD" w:rsidP="00785C54">
      <w:pPr>
        <w:pStyle w:val="a3"/>
        <w:tabs>
          <w:tab w:val="left" w:pos="720"/>
        </w:tabs>
        <w:autoSpaceDE w:val="0"/>
        <w:autoSpaceDN w:val="0"/>
        <w:adjustRightInd w:val="0"/>
        <w:rPr>
          <w:szCs w:val="24"/>
        </w:rPr>
      </w:pPr>
      <w:r w:rsidRPr="00785C54">
        <w:rPr>
          <w:szCs w:val="24"/>
        </w:rPr>
        <w:t>Modelling of environmental monitoring stations</w:t>
      </w:r>
    </w:p>
    <w:p w14:paraId="4211B0CF" w14:textId="3FCE5076" w:rsidR="005B5EAD" w:rsidRPr="00785C54" w:rsidRDefault="005B5EAD" w:rsidP="00785C54">
      <w:pPr>
        <w:pStyle w:val="BodyText"/>
        <w:autoSpaceDE w:val="0"/>
        <w:autoSpaceDN w:val="0"/>
        <w:adjustRightInd w:val="0"/>
        <w:rPr>
          <w:szCs w:val="24"/>
        </w:rPr>
      </w:pPr>
      <w:r w:rsidRPr="00785C54">
        <w:rPr>
          <w:szCs w:val="24"/>
        </w:rPr>
        <w:t xml:space="preserve">Note that in </w:t>
      </w:r>
      <w:ins w:id="3735"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36" w:author="Katharina Schleidt" w:date="2022-08-12T18:05:00Z">
        <w:r w:rsidRPr="00785C54" w:rsidDel="00E778A2">
          <w:rPr>
            <w:szCs w:val="24"/>
          </w:rPr>
          <w:delText>Edition 1</w:delText>
        </w:r>
      </w:del>
      <w:r w:rsidRPr="00785C54">
        <w:rPr>
          <w:szCs w:val="24"/>
        </w:rPr>
        <w:t xml:space="preserve"> the SF_Samp</w:t>
      </w:r>
      <w:ins w:id="3737" w:author="Katharina Schleidt" w:date="2022-08-10T19:11:00Z">
        <w:r w:rsidR="002F2035">
          <w:rPr>
            <w:szCs w:val="24"/>
          </w:rPr>
          <w:t>l</w:t>
        </w:r>
      </w:ins>
      <w:r w:rsidRPr="00785C54">
        <w:rPr>
          <w:szCs w:val="24"/>
        </w:rPr>
        <w:t xml:space="preserve">ingPoint class is associated with the concept of an environmental monitoring facility by the use of term </w:t>
      </w:r>
      <w:del w:id="3738" w:author="Ilkka Rinne" w:date="2022-09-06T15:32:00Z">
        <w:r w:rsidRPr="00785C54" w:rsidDel="003613DB">
          <w:rPr>
            <w:szCs w:val="24"/>
          </w:rPr>
          <w:delText>"</w:delText>
        </w:r>
      </w:del>
      <w:ins w:id="3739" w:author="Ilkka Rinne" w:date="2022-09-06T15:32:00Z">
        <w:r w:rsidR="003613DB">
          <w:rPr>
            <w:szCs w:val="24"/>
          </w:rPr>
          <w:t>“</w:t>
        </w:r>
      </w:ins>
      <w:r w:rsidRPr="00785C54">
        <w:rPr>
          <w:szCs w:val="24"/>
        </w:rPr>
        <w:t>station</w:t>
      </w:r>
      <w:del w:id="3740" w:author="Ilkka Rinne" w:date="2022-09-06T15:32:00Z">
        <w:r w:rsidRPr="00785C54" w:rsidDel="003613DB">
          <w:rPr>
            <w:szCs w:val="24"/>
          </w:rPr>
          <w:delText>"</w:delText>
        </w:r>
      </w:del>
      <w:ins w:id="3741" w:author="Ilkka Rinne" w:date="2022-09-06T15:32:00Z">
        <w:r w:rsidR="003613DB">
          <w:rPr>
            <w:szCs w:val="24"/>
          </w:rPr>
          <w:t>”</w:t>
        </w:r>
      </w:ins>
      <w:r w:rsidRPr="00785C54">
        <w:rPr>
          <w:szCs w:val="24"/>
        </w:rPr>
        <w:t>:</w:t>
      </w:r>
    </w:p>
    <w:p w14:paraId="3BB8D0B0" w14:textId="4EA0E4C6" w:rsidR="005B5EAD" w:rsidRPr="00785C54" w:rsidRDefault="005B5EAD" w:rsidP="00785C54">
      <w:pPr>
        <w:pStyle w:val="BodyText"/>
        <w:autoSpaceDE w:val="0"/>
        <w:autoSpaceDN w:val="0"/>
        <w:adjustRightInd w:val="0"/>
        <w:rPr>
          <w:szCs w:val="24"/>
        </w:rPr>
      </w:pPr>
      <w:del w:id="3742" w:author="Ilkka Rinne" w:date="2022-09-06T15:32:00Z">
        <w:r w:rsidRPr="00785C54" w:rsidDel="003613DB">
          <w:rPr>
            <w:szCs w:val="24"/>
          </w:rPr>
          <w:delText>"</w:delText>
        </w:r>
      </w:del>
      <w:ins w:id="3743" w:author="Ilkka Rinne" w:date="2022-09-06T15:32:00Z">
        <w:r w:rsidR="003613DB">
          <w:rPr>
            <w:szCs w:val="24"/>
          </w:rPr>
          <w:t>“</w:t>
        </w:r>
      </w:ins>
      <w:r w:rsidRPr="00785C54">
        <w:rPr>
          <w:szCs w:val="24"/>
        </w:rPr>
        <w:t>A common mode of sampling is at a point. In environmental measurements and monitoring the term Station is often used.</w:t>
      </w:r>
      <w:del w:id="3744" w:author="Ilkka Rinne" w:date="2022-09-06T15:32:00Z">
        <w:r w:rsidRPr="00785C54" w:rsidDel="003613DB">
          <w:rPr>
            <w:szCs w:val="24"/>
          </w:rPr>
          <w:delText>"</w:delText>
        </w:r>
      </w:del>
      <w:ins w:id="3745" w:author="Ilkka Rinne" w:date="2022-09-06T15:32:00Z">
        <w:r w:rsidR="003613DB">
          <w:rPr>
            <w:szCs w:val="24"/>
          </w:rPr>
          <w:t>”</w:t>
        </w:r>
      </w:ins>
    </w:p>
    <w:p w14:paraId="3C2AC176" w14:textId="77777777" w:rsidR="005B5EAD" w:rsidRPr="00785C54" w:rsidRDefault="005B5EAD" w:rsidP="00785C54">
      <w:pPr>
        <w:pStyle w:val="BodyText"/>
        <w:autoSpaceDE w:val="0"/>
        <w:autoSpaceDN w:val="0"/>
        <w:adjustRightInd w:val="0"/>
        <w:rPr>
          <w:szCs w:val="24"/>
        </w:rPr>
      </w:pPr>
      <w:r w:rsidRPr="00785C54">
        <w:rPr>
          <w:szCs w:val="24"/>
        </w:rPr>
        <w:t>A related note is provided for the SF_SpatialSamplingFeature.hostedProcedure:</w:t>
      </w:r>
    </w:p>
    <w:p w14:paraId="4F4C9752" w14:textId="3D6BBF53" w:rsidR="005B5EAD" w:rsidRPr="00785C54" w:rsidRDefault="005B5EAD" w:rsidP="00785C54">
      <w:pPr>
        <w:pStyle w:val="BodyText"/>
        <w:autoSpaceDE w:val="0"/>
        <w:autoSpaceDN w:val="0"/>
        <w:adjustRightInd w:val="0"/>
        <w:rPr>
          <w:szCs w:val="24"/>
        </w:rPr>
      </w:pPr>
      <w:del w:id="3746" w:author="Ilkka Rinne" w:date="2022-09-06T15:32:00Z">
        <w:r w:rsidRPr="00785C54" w:rsidDel="003613DB">
          <w:rPr>
            <w:szCs w:val="24"/>
          </w:rPr>
          <w:delText>"</w:delText>
        </w:r>
      </w:del>
      <w:ins w:id="3747" w:author="Ilkka Rinne" w:date="2022-09-06T15:32:00Z">
        <w:r w:rsidR="003613DB">
          <w:rPr>
            <w:szCs w:val="24"/>
          </w:rPr>
          <w:t>“</w:t>
        </w:r>
      </w:ins>
      <w:r w:rsidRPr="00785C54">
        <w:rPr>
          <w:szCs w:val="24"/>
        </w:rPr>
        <w:t>A common role for a spatial sampling feature is to host instruments or procedures deployed repetitively or permanently. If present, the association Platform shall link the SF_SpatialSamplingFeature to an OM_Process deployed at it. The OM_Process has the role hostedProcedure with respect to the sampling feature.</w:t>
      </w:r>
      <w:del w:id="3748" w:author="Ilkka Rinne" w:date="2022-09-06T15:32:00Z">
        <w:r w:rsidRPr="00785C54" w:rsidDel="003613DB">
          <w:rPr>
            <w:szCs w:val="24"/>
          </w:rPr>
          <w:delText>"</w:delText>
        </w:r>
      </w:del>
      <w:ins w:id="3749" w:author="Ilkka Rinne" w:date="2022-09-06T15:32:00Z">
        <w:r w:rsidR="003613DB">
          <w:rPr>
            <w:szCs w:val="24"/>
          </w:rPr>
          <w:t>”</w:t>
        </w:r>
      </w:ins>
    </w:p>
    <w:p w14:paraId="4855FB42" w14:textId="558E7ED2" w:rsidR="005B5EAD" w:rsidRPr="00785C54" w:rsidRDefault="005B5EAD" w:rsidP="00785C54">
      <w:pPr>
        <w:pStyle w:val="BodyText"/>
        <w:autoSpaceDE w:val="0"/>
        <w:autoSpaceDN w:val="0"/>
        <w:adjustRightInd w:val="0"/>
        <w:rPr>
          <w:szCs w:val="24"/>
        </w:rPr>
      </w:pPr>
      <w:r w:rsidRPr="00785C54">
        <w:rPr>
          <w:szCs w:val="24"/>
        </w:rPr>
        <w:t xml:space="preserve">The Sample (or SpatialSample) concept of the </w:t>
      </w:r>
      <w:ins w:id="3750"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1" w:author="Katharina Schleidt" w:date="2022-08-12T18:05:00Z">
        <w:r w:rsidRPr="00785C54" w:rsidDel="00E778A2">
          <w:rPr>
            <w:szCs w:val="24"/>
          </w:rPr>
          <w:delText xml:space="preserve">Edition 2 </w:delText>
        </w:r>
      </w:del>
      <w:r w:rsidRPr="00785C54">
        <w:rPr>
          <w:szCs w:val="24"/>
        </w:rPr>
        <w:t>is not used for describing environmental monitoring stations and other entities generating Observations or hosting instruments. Instead they are modelled using the new Observer concept, which may be related to the Host concept via the Deployment concept. An environmental measurement station would be modelled as an instance of the Host class in the Basic Observations package or another domain-specific realization of the Host interface. An instrument, sensor or device hosted by the Station would be modelled by the Observer class in the Basic Observations package or another domain-specific realization of the Observer interface. The characteristics of the hostings or attachments of an Observer to its Hosts are described using the associated Deployment concept. The description of the observing procedures available for the specific Observer would be provided through the Observer.observingProceducedure: ObservingProcedure association.</w:t>
      </w:r>
    </w:p>
    <w:p w14:paraId="2594DDFB"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from SF_SamplingFeature to Sample</w:t>
      </w:r>
    </w:p>
    <w:p w14:paraId="5B14B934" w14:textId="6C4EF26A" w:rsidR="005B5EAD" w:rsidRPr="00785C54" w:rsidRDefault="005B5EAD" w:rsidP="00785C54">
      <w:pPr>
        <w:pStyle w:val="BodyText"/>
        <w:autoSpaceDE w:val="0"/>
        <w:autoSpaceDN w:val="0"/>
        <w:adjustRightInd w:val="0"/>
        <w:rPr>
          <w:szCs w:val="24"/>
        </w:rPr>
      </w:pPr>
      <w:r w:rsidRPr="00785C54">
        <w:rPr>
          <w:szCs w:val="24"/>
        </w:rPr>
        <w:t xml:space="preserve">An instance of SF_SamplingFeature class of </w:t>
      </w:r>
      <w:ins w:id="3752"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3" w:author="Katharina Schleidt" w:date="2022-08-12T18:05:00Z">
        <w:r w:rsidRPr="00785C54" w:rsidDel="00E778A2">
          <w:rPr>
            <w:szCs w:val="24"/>
          </w:rPr>
          <w:delText>Edition 1</w:delText>
        </w:r>
      </w:del>
      <w:r w:rsidRPr="00785C54">
        <w:rPr>
          <w:szCs w:val="24"/>
        </w:rPr>
        <w:t xml:space="preserve"> can be expressed as an instance of the Sample class of the Basic Samples package as follows:</w:t>
      </w:r>
    </w:p>
    <w:p w14:paraId="4511E39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SF_SamplingFeature.sampledFeature: GFI_Feature becomes Sample.sampledFeature: Any;</w:t>
      </w:r>
    </w:p>
    <w:p w14:paraId="5A561B8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SF_SamplingFeature.relatedSamplingFeature: SF_SamplingFeature becomes Sample.relatedSample: Conceptual Sample schema: Sample; the value role:GenericName attribute of association class SamplingFeatureComples becomes the value of the context:GenericName qualifier of the relatedSample association;</w:t>
      </w:r>
    </w:p>
    <w:p w14:paraId="346B294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SF_SamplingFeature.relatedObservation: OM_Observation becomes Sample.relatedObservation: Conceptual Sample schema: Observation;</w:t>
      </w:r>
    </w:p>
    <w:p w14:paraId="0E1AEF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SF_SamplingFeature.lineage: LI_Lineage is expressed with Sample.metadata: Any;</w:t>
      </w:r>
    </w:p>
    <w:p w14:paraId="3A505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SF_SamplingFeature.parameter: NamedValue becomes Sample.parameter: NamedValue.</w:t>
      </w:r>
    </w:p>
    <w:p w14:paraId="379C5AC7" w14:textId="2BE97B6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C.2</w:t>
      </w:r>
      <w:r w:rsidRPr="00785C54">
        <w:rPr>
          <w:szCs w:val="24"/>
        </w:rPr>
        <w:t xml:space="preserve"> summarizes the Sample mappings from the </w:t>
      </w:r>
      <w:ins w:id="3754"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5" w:author="Katharina Schleidt" w:date="2022-08-12T18:05:00Z">
        <w:r w:rsidRPr="00785C54" w:rsidDel="00E778A2">
          <w:rPr>
            <w:szCs w:val="24"/>
          </w:rPr>
          <w:delText>edition 2</w:delText>
        </w:r>
      </w:del>
      <w:r w:rsidRPr="00785C54">
        <w:rPr>
          <w:szCs w:val="24"/>
        </w:rPr>
        <w:t xml:space="preserve"> Basic Samples package to </w:t>
      </w:r>
      <w:ins w:id="3756"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57" w:author="Katharina Schleidt" w:date="2022-08-12T18:05:00Z">
        <w:r w:rsidRPr="00785C54" w:rsidDel="00E778A2">
          <w:rPr>
            <w:szCs w:val="24"/>
          </w:rPr>
          <w:delText>edition 1</w:delText>
        </w:r>
      </w:del>
      <w:r w:rsidRPr="00785C54">
        <w:rPr>
          <w:szCs w:val="24"/>
        </w:rPr>
        <w:t>.</w:t>
      </w:r>
    </w:p>
    <w:p w14:paraId="04534FE6" w14:textId="43849AB0" w:rsidR="005B5EAD" w:rsidRPr="00785C54" w:rsidRDefault="005B5EAD" w:rsidP="00785C54">
      <w:pPr>
        <w:pStyle w:val="Tabletitle"/>
        <w:autoSpaceDE w:val="0"/>
        <w:autoSpaceDN w:val="0"/>
        <w:adjustRightInd w:val="0"/>
        <w:outlineLvl w:val="0"/>
        <w:rPr>
          <w:szCs w:val="24"/>
        </w:rPr>
      </w:pPr>
      <w:r w:rsidRPr="00785C54">
        <w:rPr>
          <w:szCs w:val="24"/>
        </w:rPr>
        <w:t xml:space="preserve">Table C.2 — Sample mapping from </w:t>
      </w:r>
      <w:ins w:id="3758" w:author="Katharina Schleidt" w:date="2022-08-12T18:05: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59" w:author="Katharina Schleidt" w:date="2022-08-12T18:05:00Z">
        <w:r w:rsidRPr="00E778A2" w:rsidDel="00E778A2">
          <w:rPr>
            <w:rStyle w:val="stdpublisher"/>
            <w:szCs w:val="24"/>
            <w:shd w:val="clear" w:color="auto" w:fill="auto"/>
          </w:rPr>
          <w:delText>ISO</w:delText>
        </w:r>
        <w:r w:rsidRPr="00E778A2" w:rsidDel="00E778A2">
          <w:rPr>
            <w:szCs w:val="24"/>
          </w:rPr>
          <w:delText> </w:delText>
        </w:r>
        <w:r w:rsidRPr="00E778A2" w:rsidDel="00E778A2">
          <w:rPr>
            <w:rStyle w:val="stddocNumber"/>
            <w:szCs w:val="24"/>
            <w:shd w:val="clear" w:color="auto" w:fill="auto"/>
          </w:rPr>
          <w:delText>19156</w:delText>
        </w:r>
        <w:r w:rsidRPr="00E778A2" w:rsidDel="00E778A2">
          <w:rPr>
            <w:szCs w:val="24"/>
          </w:rPr>
          <w:delText xml:space="preserve"> edition 2</w:delText>
        </w:r>
      </w:del>
      <w:r w:rsidRPr="00785C54">
        <w:rPr>
          <w:szCs w:val="24"/>
        </w:rPr>
        <w:t xml:space="preserve"> to </w:t>
      </w:r>
      <w:ins w:id="3760"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61" w:author="Katharina Schleidt" w:date="2022-08-12T18:06: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78E16A41" w14:textId="77777777" w:rsidTr="008F6841">
        <w:trPr>
          <w:trHeight w:val="20"/>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54E3F858" w14:textId="70D7FF7A" w:rsidR="005B5EAD" w:rsidRPr="00785C54" w:rsidRDefault="00E778A2" w:rsidP="00785C54">
            <w:pPr>
              <w:pStyle w:val="Tableheader"/>
              <w:autoSpaceDE w:val="0"/>
              <w:autoSpaceDN w:val="0"/>
              <w:adjustRightInd w:val="0"/>
              <w:jc w:val="center"/>
              <w:rPr>
                <w:b/>
                <w:bCs/>
                <w:szCs w:val="20"/>
              </w:rPr>
            </w:pPr>
            <w:ins w:id="3762" w:author="Katharina Schleidt" w:date="2022-08-12T18:06:00Z">
              <w:r w:rsidRPr="00E778A2">
                <w:rPr>
                  <w:rStyle w:val="stdpublisher"/>
                  <w:b/>
                  <w:bCs/>
                  <w:szCs w:val="24"/>
                  <w:shd w:val="clear" w:color="auto" w:fill="auto"/>
                  <w:rPrChange w:id="3763" w:author="Katharina Schleidt" w:date="2022-08-12T18:06:00Z">
                    <w:rPr>
                      <w:rStyle w:val="stdpublisher"/>
                      <w:szCs w:val="24"/>
                      <w:shd w:val="clear" w:color="auto" w:fill="auto"/>
                    </w:rPr>
                  </w:rPrChange>
                </w:rPr>
                <w:t>ISO</w:t>
              </w:r>
              <w:r w:rsidRPr="00E778A2">
                <w:rPr>
                  <w:b/>
                  <w:bCs/>
                  <w:szCs w:val="24"/>
                  <w:rPrChange w:id="3764" w:author="Katharina Schleidt" w:date="2022-08-12T18:06:00Z">
                    <w:rPr>
                      <w:szCs w:val="24"/>
                    </w:rPr>
                  </w:rPrChange>
                </w:rPr>
                <w:t> </w:t>
              </w:r>
              <w:r w:rsidRPr="00E778A2">
                <w:rPr>
                  <w:rStyle w:val="stddocNumber"/>
                  <w:b/>
                  <w:bCs/>
                  <w:szCs w:val="24"/>
                  <w:shd w:val="clear" w:color="auto" w:fill="auto"/>
                  <w:rPrChange w:id="3765" w:author="Katharina Schleidt" w:date="2022-08-12T18:06:00Z">
                    <w:rPr>
                      <w:rStyle w:val="stddocNumber"/>
                      <w:szCs w:val="24"/>
                      <w:shd w:val="clear" w:color="auto" w:fill="auto"/>
                    </w:rPr>
                  </w:rPrChange>
                </w:rPr>
                <w:t>19156:20</w:t>
              </w:r>
              <w:r>
                <w:rPr>
                  <w:rStyle w:val="stddocNumber"/>
                  <w:b/>
                  <w:bCs/>
                  <w:szCs w:val="24"/>
                  <w:shd w:val="clear" w:color="auto" w:fill="auto"/>
                </w:rPr>
                <w:t>22</w:t>
              </w:r>
            </w:ins>
            <w:del w:id="3766" w:author="Katharina Schleidt" w:date="2022-08-12T18:06: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8BB1BBD" w14:textId="41669571"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4D23FE59" w14:textId="02815EEA" w:rsidR="005B5EAD" w:rsidRPr="00785C54" w:rsidRDefault="00E778A2" w:rsidP="00785C54">
            <w:pPr>
              <w:pStyle w:val="Tableheader"/>
              <w:autoSpaceDE w:val="0"/>
              <w:autoSpaceDN w:val="0"/>
              <w:adjustRightInd w:val="0"/>
              <w:jc w:val="center"/>
              <w:rPr>
                <w:b/>
                <w:bCs/>
                <w:szCs w:val="20"/>
              </w:rPr>
            </w:pPr>
            <w:ins w:id="3767" w:author="Katharina Schleidt" w:date="2022-08-12T18:06:00Z">
              <w:r w:rsidRPr="00E778A2">
                <w:rPr>
                  <w:rStyle w:val="stdpublisher"/>
                  <w:b/>
                  <w:bCs/>
                  <w:szCs w:val="24"/>
                  <w:shd w:val="clear" w:color="auto" w:fill="auto"/>
                  <w:rPrChange w:id="3768" w:author="Katharina Schleidt" w:date="2022-08-12T18:06:00Z">
                    <w:rPr>
                      <w:rStyle w:val="stdpublisher"/>
                      <w:szCs w:val="24"/>
                      <w:shd w:val="clear" w:color="auto" w:fill="auto"/>
                    </w:rPr>
                  </w:rPrChange>
                </w:rPr>
                <w:t>ISO</w:t>
              </w:r>
              <w:r w:rsidRPr="00E778A2">
                <w:rPr>
                  <w:b/>
                  <w:bCs/>
                  <w:szCs w:val="24"/>
                  <w:rPrChange w:id="3769" w:author="Katharina Schleidt" w:date="2022-08-12T18:06:00Z">
                    <w:rPr>
                      <w:szCs w:val="24"/>
                    </w:rPr>
                  </w:rPrChange>
                </w:rPr>
                <w:t> </w:t>
              </w:r>
              <w:r w:rsidRPr="00E778A2">
                <w:rPr>
                  <w:rStyle w:val="stddocNumber"/>
                  <w:b/>
                  <w:bCs/>
                  <w:szCs w:val="24"/>
                  <w:shd w:val="clear" w:color="auto" w:fill="auto"/>
                  <w:rPrChange w:id="3770" w:author="Katharina Schleidt" w:date="2022-08-12T18:06:00Z">
                    <w:rPr>
                      <w:rStyle w:val="stddocNumber"/>
                      <w:szCs w:val="24"/>
                      <w:shd w:val="clear" w:color="auto" w:fill="auto"/>
                    </w:rPr>
                  </w:rPrChange>
                </w:rPr>
                <w:t>19156:2011</w:t>
              </w:r>
            </w:ins>
            <w:del w:id="3771" w:author="Katharina Schleidt" w:date="2022-08-12T18:06:00Z">
              <w:r w:rsidR="005B5EAD" w:rsidRPr="00785C54" w:rsidDel="00E778A2">
                <w:rPr>
                  <w:b/>
                  <w:szCs w:val="24"/>
                </w:rPr>
                <w:delText>Edition 1</w:delText>
              </w:r>
            </w:del>
            <w:r w:rsidR="005B5EAD" w:rsidRPr="00785C54">
              <w:rPr>
                <w:b/>
                <w:szCs w:val="24"/>
              </w:rPr>
              <w:t xml:space="preserve"> class / property</w:t>
            </w:r>
          </w:p>
        </w:tc>
      </w:tr>
      <w:tr w:rsidR="005B5EAD" w:rsidRPr="00785C54" w14:paraId="52D502B6" w14:textId="77777777" w:rsidTr="008F6841">
        <w:trPr>
          <w:trHeight w:val="20"/>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7AB63C37" w14:textId="743DAB91" w:rsidR="005B5EAD" w:rsidRPr="00785C54" w:rsidRDefault="005B5EAD" w:rsidP="00785C54">
            <w:pPr>
              <w:pStyle w:val="Tablebody"/>
              <w:autoSpaceDE w:val="0"/>
              <w:autoSpaceDN w:val="0"/>
              <w:adjustRightInd w:val="0"/>
              <w:rPr>
                <w:szCs w:val="20"/>
              </w:rPr>
            </w:pPr>
            <w:r w:rsidRPr="00785C54">
              <w:rPr>
                <w:szCs w:val="24"/>
              </w:rPr>
              <w:t>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C310CE1" w14:textId="1E552F3D"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40C7FA2A" w14:textId="3B40B04A" w:rsidR="005B5EAD" w:rsidRPr="00785C54" w:rsidRDefault="005B5EAD" w:rsidP="00785C54">
            <w:pPr>
              <w:pStyle w:val="Tablebody"/>
              <w:autoSpaceDE w:val="0"/>
              <w:autoSpaceDN w:val="0"/>
              <w:adjustRightInd w:val="0"/>
              <w:rPr>
                <w:szCs w:val="20"/>
              </w:rPr>
            </w:pPr>
            <w:r w:rsidRPr="00785C54">
              <w:rPr>
                <w:szCs w:val="24"/>
              </w:rPr>
              <w:t>SF_SamplingFeature</w:t>
            </w:r>
          </w:p>
        </w:tc>
      </w:tr>
      <w:tr w:rsidR="005B5EAD" w:rsidRPr="00785C54" w14:paraId="3A9F7F4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D5D7B5" w14:textId="1FF9D086" w:rsidR="005B5EAD" w:rsidRPr="00785C54" w:rsidRDefault="005B5EAD" w:rsidP="00785C54">
            <w:pPr>
              <w:pStyle w:val="Tablebody"/>
              <w:autoSpaceDE w:val="0"/>
              <w:autoSpaceDN w:val="0"/>
              <w:adjustRightInd w:val="0"/>
              <w:rPr>
                <w:szCs w:val="20"/>
              </w:rPr>
            </w:pPr>
            <w:r w:rsidRPr="00785C54">
              <w:rPr>
                <w:szCs w:val="24"/>
              </w:rPr>
              <w:t>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6C1218E" w14:textId="4ED9691E"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A312685" w14:textId="46C2BD9E" w:rsidR="005B5EAD" w:rsidRPr="00785C54" w:rsidRDefault="005B5EAD" w:rsidP="00785C54">
            <w:pPr>
              <w:pStyle w:val="Tablebody"/>
              <w:autoSpaceDE w:val="0"/>
              <w:autoSpaceDN w:val="0"/>
              <w:adjustRightInd w:val="0"/>
              <w:rPr>
                <w:szCs w:val="20"/>
              </w:rPr>
            </w:pPr>
            <w:r w:rsidRPr="00785C54">
              <w:rPr>
                <w:szCs w:val="24"/>
              </w:rPr>
              <w:t>SF_SamplingFeature.sampledFeature</w:t>
            </w:r>
          </w:p>
        </w:tc>
      </w:tr>
      <w:tr w:rsidR="005B5EAD" w:rsidRPr="00785C54" w14:paraId="656765C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3E395A7" w14:textId="35AC77B0" w:rsidR="005B5EAD" w:rsidRPr="00785C54" w:rsidRDefault="005B5EAD" w:rsidP="00785C54">
            <w:pPr>
              <w:pStyle w:val="Tablebody"/>
              <w:autoSpaceDE w:val="0"/>
              <w:autoSpaceDN w:val="0"/>
              <w:adjustRightInd w:val="0"/>
              <w:rPr>
                <w:szCs w:val="20"/>
              </w:rPr>
            </w:pPr>
            <w:r w:rsidRPr="00785C54">
              <w:rPr>
                <w:szCs w:val="24"/>
              </w:rPr>
              <w:t>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CF0D1A1" w14:textId="5A7A811B"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DA6DC89" w14:textId="51DB4E01" w:rsidR="005B5EAD" w:rsidRPr="00785C54" w:rsidRDefault="005B5EAD" w:rsidP="00785C54">
            <w:pPr>
              <w:pStyle w:val="Tablebody"/>
              <w:autoSpaceDE w:val="0"/>
              <w:autoSpaceDN w:val="0"/>
              <w:adjustRightInd w:val="0"/>
              <w:rPr>
                <w:szCs w:val="20"/>
              </w:rPr>
            </w:pPr>
            <w:r w:rsidRPr="00785C54">
              <w:rPr>
                <w:szCs w:val="24"/>
              </w:rPr>
              <w:t>SF_SamplingFeature.relatedObservation</w:t>
            </w:r>
          </w:p>
        </w:tc>
      </w:tr>
      <w:tr w:rsidR="005B5EAD" w:rsidRPr="00785C54" w14:paraId="78542B3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B9A192" w14:textId="74CC12B9" w:rsidR="005B5EAD" w:rsidRPr="00785C54" w:rsidRDefault="005B5EAD" w:rsidP="00785C54">
            <w:pPr>
              <w:pStyle w:val="Tablebody"/>
              <w:autoSpaceDE w:val="0"/>
              <w:autoSpaceDN w:val="0"/>
              <w:adjustRightInd w:val="0"/>
              <w:rPr>
                <w:szCs w:val="20"/>
              </w:rPr>
            </w:pPr>
            <w:r w:rsidRPr="00785C54">
              <w:rPr>
                <w:szCs w:val="24"/>
              </w:rPr>
              <w:t>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E78430B" w14:textId="4E86BA7C"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6B0D123" w14:textId="2E6159B7" w:rsidR="005B5EAD" w:rsidRPr="00785C54" w:rsidRDefault="005B5EAD" w:rsidP="00785C54">
            <w:pPr>
              <w:pStyle w:val="Tablebody"/>
              <w:autoSpaceDE w:val="0"/>
              <w:autoSpaceDN w:val="0"/>
              <w:adjustRightInd w:val="0"/>
              <w:rPr>
                <w:szCs w:val="20"/>
              </w:rPr>
            </w:pPr>
            <w:r w:rsidRPr="00785C54">
              <w:rPr>
                <w:szCs w:val="24"/>
              </w:rPr>
              <w:t>SF_SamplingFeature.relatedSamplingFeature</w:t>
            </w:r>
          </w:p>
        </w:tc>
      </w:tr>
      <w:tr w:rsidR="005B5EAD" w:rsidRPr="00785C54" w14:paraId="6ECF2EA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00BC95B" w14:textId="22E7CB30" w:rsidR="005B5EAD" w:rsidRPr="00785C54" w:rsidRDefault="005B5EAD" w:rsidP="00785C54">
            <w:pPr>
              <w:pStyle w:val="Tablebody"/>
              <w:autoSpaceDE w:val="0"/>
              <w:autoSpaceDN w:val="0"/>
              <w:adjustRightInd w:val="0"/>
              <w:rPr>
                <w:szCs w:val="20"/>
              </w:rPr>
            </w:pPr>
            <w:r w:rsidRPr="00785C54">
              <w:rPr>
                <w:szCs w:val="24"/>
              </w:rPr>
              <w:t>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F388E2F" w14:textId="5460AFE4"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7B39104" w14:textId="1B7A09ED" w:rsidR="005B5EAD" w:rsidRPr="00785C54" w:rsidRDefault="005B5EAD" w:rsidP="00785C54">
            <w:pPr>
              <w:pStyle w:val="Tablebody"/>
              <w:autoSpaceDE w:val="0"/>
              <w:autoSpaceDN w:val="0"/>
              <w:adjustRightInd w:val="0"/>
              <w:rPr>
                <w:szCs w:val="20"/>
              </w:rPr>
            </w:pPr>
            <w:r w:rsidRPr="00785C54">
              <w:rPr>
                <w:szCs w:val="24"/>
              </w:rPr>
              <w:t>SF_SamplingFeature.lineage</w:t>
            </w:r>
          </w:p>
        </w:tc>
      </w:tr>
      <w:tr w:rsidR="005B5EAD" w:rsidRPr="00785C54" w14:paraId="797A338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D3E9617" w14:textId="215C0683" w:rsidR="005B5EAD" w:rsidRPr="00785C54" w:rsidRDefault="005B5EAD" w:rsidP="00785C54">
            <w:pPr>
              <w:pStyle w:val="Tablebody"/>
              <w:autoSpaceDE w:val="0"/>
              <w:autoSpaceDN w:val="0"/>
              <w:adjustRightInd w:val="0"/>
              <w:rPr>
                <w:szCs w:val="20"/>
              </w:rPr>
            </w:pPr>
            <w:r w:rsidRPr="00785C54">
              <w:rPr>
                <w:szCs w:val="24"/>
              </w:rPr>
              <w:t>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510B1EC" w14:textId="61923834"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6C865BBC" w14:textId="2B775D35"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5E08EF2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018BCF4" w14:textId="7E0313E6" w:rsidR="005B5EAD" w:rsidRPr="00785C54" w:rsidRDefault="005B5EAD" w:rsidP="00785C54">
            <w:pPr>
              <w:pStyle w:val="Tablebody"/>
              <w:autoSpaceDE w:val="0"/>
              <w:autoSpaceDN w:val="0"/>
              <w:adjustRightInd w:val="0"/>
              <w:rPr>
                <w:szCs w:val="20"/>
              </w:rPr>
            </w:pPr>
            <w:r w:rsidRPr="00785C54">
              <w:rPr>
                <w:szCs w:val="24"/>
              </w:rPr>
              <w:t>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015CBE9" w14:textId="19749DE2"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F3C795E" w14:textId="383E33F0"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554B766E"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7CC7DFF" w14:textId="6988033D" w:rsidR="005B5EAD" w:rsidRPr="00785C54" w:rsidRDefault="005B5EAD" w:rsidP="00785C54">
            <w:pPr>
              <w:pStyle w:val="Tablebody"/>
              <w:autoSpaceDE w:val="0"/>
              <w:autoSpaceDN w:val="0"/>
              <w:adjustRightInd w:val="0"/>
              <w:rPr>
                <w:szCs w:val="20"/>
              </w:rPr>
            </w:pPr>
            <w:r w:rsidRPr="00785C54">
              <w:rPr>
                <w:szCs w:val="24"/>
              </w:rPr>
              <w:t>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B0A61A7" w14:textId="39A8DD5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7850F81D" w14:textId="4DAA4F06"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4673A43F"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0B4A94" w14:textId="1CC1BD77" w:rsidR="005B5EAD" w:rsidRPr="00785C54" w:rsidRDefault="005B5EAD" w:rsidP="00785C54">
            <w:pPr>
              <w:pStyle w:val="Tablebody"/>
              <w:autoSpaceDE w:val="0"/>
              <w:autoSpaceDN w:val="0"/>
              <w:adjustRightInd w:val="0"/>
              <w:rPr>
                <w:szCs w:val="20"/>
              </w:rPr>
            </w:pPr>
            <w:r w:rsidRPr="00785C54">
              <w:rPr>
                <w:szCs w:val="24"/>
              </w:rPr>
              <w:t>SamplingProcedure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8E9D5" w14:textId="55AB51AA"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16F5098" w14:textId="019B6FF5"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54F508D8"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70D43C" w14:textId="1DACC97C" w:rsidR="005B5EAD" w:rsidRPr="00785C54" w:rsidRDefault="005B5EAD" w:rsidP="00785C54">
            <w:pPr>
              <w:pStyle w:val="Tablebody"/>
              <w:autoSpaceDE w:val="0"/>
              <w:autoSpaceDN w:val="0"/>
              <w:adjustRightInd w:val="0"/>
              <w:rPr>
                <w:szCs w:val="20"/>
              </w:rPr>
            </w:pPr>
            <w:r w:rsidRPr="00785C54">
              <w:rPr>
                <w:szCs w:val="24"/>
              </w:rPr>
              <w:t>PreparationProcedure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C8AE959" w14:textId="36F03E06" w:rsidR="005B5EAD" w:rsidRPr="00785C54" w:rsidRDefault="005B5EAD" w:rsidP="00785C54">
            <w:pPr>
              <w:pStyle w:val="Tablebody"/>
              <w:autoSpaceDE w:val="0"/>
              <w:autoSpaceDN w:val="0"/>
              <w:adjustRightInd w:val="0"/>
              <w:rPr>
                <w:szCs w:val="20"/>
              </w:rPr>
            </w:pPr>
            <w:r w:rsidRPr="00785C54">
              <w:rPr>
                <w:szCs w:val="24"/>
              </w:rPr>
              <w:t>sub-class of</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0826D639" w14:textId="6F524B5F" w:rsidR="005B5EAD" w:rsidRPr="00785C54" w:rsidRDefault="005B5EAD" w:rsidP="00785C54">
            <w:pPr>
              <w:pStyle w:val="Tablebody"/>
              <w:autoSpaceDE w:val="0"/>
              <w:autoSpaceDN w:val="0"/>
              <w:adjustRightInd w:val="0"/>
              <w:rPr>
                <w:szCs w:val="20"/>
              </w:rPr>
            </w:pPr>
            <w:r w:rsidRPr="00785C54">
              <w:rPr>
                <w:szCs w:val="24"/>
              </w:rPr>
              <w:t>SF_Process</w:t>
            </w:r>
          </w:p>
        </w:tc>
      </w:tr>
      <w:tr w:rsidR="005B5EAD" w:rsidRPr="00785C54" w14:paraId="735B476D" w14:textId="77777777" w:rsidTr="008F6841">
        <w:trPr>
          <w:trHeight w:val="20"/>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76132E4" w14:textId="6133A021" w:rsidR="005B5EAD" w:rsidRPr="00785C54" w:rsidRDefault="005B5EAD" w:rsidP="00785C54">
            <w:pPr>
              <w:pStyle w:val="Tablebody"/>
              <w:autoSpaceDE w:val="0"/>
              <w:autoSpaceDN w:val="0"/>
              <w:adjustRightInd w:val="0"/>
              <w:rPr>
                <w:szCs w:val="20"/>
              </w:rPr>
            </w:pPr>
            <w:r w:rsidRPr="00785C54">
              <w:rPr>
                <w:szCs w:val="24"/>
              </w:rPr>
              <w:t>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46EA284C" w14:textId="652381B0"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2018D2CA" w14:textId="242B4797" w:rsidR="005B5EAD" w:rsidRPr="00785C54" w:rsidRDefault="005B5EAD" w:rsidP="00785C54">
            <w:pPr>
              <w:pStyle w:val="Tablebody"/>
              <w:autoSpaceDE w:val="0"/>
              <w:autoSpaceDN w:val="0"/>
              <w:adjustRightInd w:val="0"/>
              <w:rPr>
                <w:szCs w:val="20"/>
              </w:rPr>
            </w:pPr>
            <w:r w:rsidRPr="00785C54">
              <w:rPr>
                <w:szCs w:val="24"/>
              </w:rPr>
              <w:t>(no match)</w:t>
            </w:r>
          </w:p>
        </w:tc>
      </w:tr>
      <w:tr w:rsidR="005B5EAD" w:rsidRPr="00785C54" w14:paraId="71D623B4" w14:textId="77777777" w:rsidTr="008F6841">
        <w:trPr>
          <w:trHeight w:val="20"/>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0FD01BB5" w14:textId="709EA9A9" w:rsidR="005B5EAD" w:rsidRPr="00785C54" w:rsidRDefault="005B5EAD" w:rsidP="00785C54">
            <w:pPr>
              <w:pStyle w:val="Tablebody"/>
              <w:autoSpaceDE w:val="0"/>
              <w:autoSpaceDN w:val="0"/>
              <w:adjustRightInd w:val="0"/>
              <w:rPr>
                <w:szCs w:val="20"/>
              </w:rPr>
            </w:pPr>
            <w:r w:rsidRPr="00785C54">
              <w:rPr>
                <w:szCs w:val="24"/>
              </w:rPr>
              <w:t>Sampler</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3DC3B304" w14:textId="46ECEA6F"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7B76624" w14:textId="6E65E6D8" w:rsidR="005B5EAD" w:rsidRPr="00785C54" w:rsidRDefault="005B5EAD" w:rsidP="00785C54">
            <w:pPr>
              <w:pStyle w:val="Tablebody"/>
              <w:autoSpaceDE w:val="0"/>
              <w:autoSpaceDN w:val="0"/>
              <w:adjustRightInd w:val="0"/>
              <w:rPr>
                <w:szCs w:val="20"/>
              </w:rPr>
            </w:pPr>
            <w:r w:rsidRPr="00785C54">
              <w:rPr>
                <w:szCs w:val="24"/>
              </w:rPr>
              <w:t>(no match)</w:t>
            </w:r>
          </w:p>
        </w:tc>
      </w:tr>
    </w:tbl>
    <w:p w14:paraId="710ED98C" w14:textId="402E4554" w:rsidR="005B5EAD" w:rsidRPr="00785C54" w:rsidRDefault="005B5EAD" w:rsidP="00785C54">
      <w:pPr>
        <w:pStyle w:val="a3"/>
        <w:tabs>
          <w:tab w:val="left" w:pos="720"/>
        </w:tabs>
        <w:autoSpaceDE w:val="0"/>
        <w:autoSpaceDN w:val="0"/>
        <w:adjustRightInd w:val="0"/>
        <w:rPr>
          <w:szCs w:val="24"/>
        </w:rPr>
      </w:pPr>
      <w:r w:rsidRPr="00785C54">
        <w:rPr>
          <w:szCs w:val="24"/>
        </w:rPr>
        <w:t>Migration from SF_SpatialSamplingFeature to SpatialSample</w:t>
      </w:r>
    </w:p>
    <w:p w14:paraId="61BCB6E2" w14:textId="6871DD10" w:rsidR="005B5EAD" w:rsidRPr="00785C54" w:rsidRDefault="005B5EAD" w:rsidP="00785C54">
      <w:pPr>
        <w:pStyle w:val="BodyText"/>
        <w:autoSpaceDE w:val="0"/>
        <w:autoSpaceDN w:val="0"/>
        <w:adjustRightInd w:val="0"/>
        <w:rPr>
          <w:szCs w:val="24"/>
        </w:rPr>
      </w:pPr>
      <w:r w:rsidRPr="00785C54">
        <w:rPr>
          <w:szCs w:val="24"/>
        </w:rPr>
        <w:t xml:space="preserve">An instance of SF_SpatialSamplingFeature class of </w:t>
      </w:r>
      <w:ins w:id="3772"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3" w:author="Katharina Schleidt" w:date="2022-08-12T18:06:00Z">
        <w:r w:rsidRPr="00785C54" w:rsidDel="00E778A2">
          <w:rPr>
            <w:szCs w:val="24"/>
          </w:rPr>
          <w:delText>Edition 1</w:delText>
        </w:r>
      </w:del>
      <w:r w:rsidRPr="00785C54">
        <w:rPr>
          <w:szCs w:val="24"/>
        </w:rPr>
        <w:t xml:space="preserve"> can be expressed as an instance of the SpatialSample class of the Basic Samples package as follows (inherited properties of the SF_SamplingFeature provided above not repeated here):</w:t>
      </w:r>
    </w:p>
    <w:p w14:paraId="1FC0F30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SF_SpatialSamplingFeature.hostedProcedure: OM_Process becomes the Observer.observingProcedure: ObservingProcedure (observing procedures no longer associated with sampling features);</w:t>
      </w:r>
    </w:p>
    <w:p w14:paraId="48379E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SF_SpatialSamplingFeature.positionalAccuracy: DQ_PositionalAccuracy becomes a combination of SpatialSample.horizontalPositionalAccuracy: Any and SpatialSample.verticalPositionalAccuracy: Any.</w:t>
      </w:r>
    </w:p>
    <w:p w14:paraId="18B6F1AD" w14:textId="292710A3" w:rsidR="005B5EAD" w:rsidRPr="00785C54" w:rsidRDefault="005B5EAD" w:rsidP="00785C54">
      <w:pPr>
        <w:pStyle w:val="BodyText"/>
        <w:autoSpaceDE w:val="0"/>
        <w:autoSpaceDN w:val="0"/>
        <w:adjustRightInd w:val="0"/>
        <w:rPr>
          <w:szCs w:val="24"/>
        </w:rPr>
      </w:pPr>
      <w:r w:rsidRPr="00785C54">
        <w:rPr>
          <w:szCs w:val="24"/>
        </w:rPr>
        <w:t xml:space="preserve">For information about transitioning the specialized Spatial Sampling Feature types SF_SamplingPoint, SF_SamplingCurve, SF_SamplingSurface and SF_SamplingSolid of </w:t>
      </w:r>
      <w:ins w:id="3774" w:author="Katharina Schleidt" w:date="2022-08-12T18:06: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75" w:author="Katharina Schleidt" w:date="2022-08-12T18:06:00Z">
        <w:r w:rsidRPr="00785C54" w:rsidDel="00E778A2">
          <w:rPr>
            <w:szCs w:val="24"/>
          </w:rPr>
          <w:delText>Edition</w:delText>
        </w:r>
        <w:r w:rsidR="00C63DF3" w:rsidRPr="00785C54" w:rsidDel="00E778A2">
          <w:rPr>
            <w:szCs w:val="24"/>
          </w:rPr>
          <w:delText> </w:delText>
        </w:r>
        <w:r w:rsidRPr="00785C54" w:rsidDel="00E778A2">
          <w:rPr>
            <w:szCs w:val="24"/>
          </w:rPr>
          <w:delText>1</w:delText>
        </w:r>
      </w:del>
      <w:r w:rsidRPr="00785C54">
        <w:rPr>
          <w:szCs w:val="24"/>
        </w:rPr>
        <w:t xml:space="preserve"> see the </w:t>
      </w:r>
      <w:del w:id="3776" w:author="Ilkka Rinne" w:date="2022-09-06T15:32:00Z">
        <w:r w:rsidRPr="00785C54" w:rsidDel="003613DB">
          <w:rPr>
            <w:szCs w:val="24"/>
          </w:rPr>
          <w:delText>"</w:delText>
        </w:r>
      </w:del>
      <w:ins w:id="3777" w:author="Ilkka Rinne" w:date="2022-09-06T15:32:00Z">
        <w:r w:rsidR="003613DB">
          <w:rPr>
            <w:szCs w:val="24"/>
          </w:rPr>
          <w:t>“</w:t>
        </w:r>
      </w:ins>
      <w:r w:rsidRPr="00785C54">
        <w:rPr>
          <w:szCs w:val="24"/>
        </w:rPr>
        <w:t>Hard-typing vs. soft typing and codelist use</w:t>
      </w:r>
      <w:del w:id="3778" w:author="Ilkka Rinne" w:date="2022-09-06T15:32:00Z">
        <w:r w:rsidRPr="00785C54" w:rsidDel="003613DB">
          <w:rPr>
            <w:szCs w:val="24"/>
          </w:rPr>
          <w:delText>"</w:delText>
        </w:r>
      </w:del>
      <w:ins w:id="3779" w:author="Ilkka Rinne" w:date="2022-09-06T15:32:00Z">
        <w:r w:rsidR="003613DB">
          <w:rPr>
            <w:szCs w:val="24"/>
          </w:rPr>
          <w:t>”</w:t>
        </w:r>
      </w:ins>
      <w:r w:rsidRPr="00785C54">
        <w:rPr>
          <w:szCs w:val="24"/>
        </w:rPr>
        <w:t xml:space="preserve"> section below.</w:t>
      </w:r>
    </w:p>
    <w:p w14:paraId="3D623FFB" w14:textId="7E0A48FE"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C.3</w:t>
      </w:r>
      <w:r w:rsidRPr="00785C54">
        <w:rPr>
          <w:szCs w:val="24"/>
        </w:rPr>
        <w:t xml:space="preserve"> summarizes the SpatialSample mappings from the </w:t>
      </w:r>
      <w:ins w:id="3780"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1"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Basic Samples package to </w:t>
      </w:r>
      <w:ins w:id="3782"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3" w:author="Katharina Schleidt" w:date="2022-08-12T18:07:00Z">
        <w:r w:rsidRPr="00785C54" w:rsidDel="00E778A2">
          <w:rPr>
            <w:szCs w:val="24"/>
          </w:rPr>
          <w:delText>edition</w:delText>
        </w:r>
        <w:r w:rsidR="00AC53D4" w:rsidRPr="00785C54" w:rsidDel="00E778A2">
          <w:rPr>
            <w:szCs w:val="24"/>
          </w:rPr>
          <w:delText> </w:delText>
        </w:r>
        <w:r w:rsidRPr="00785C54" w:rsidDel="00E778A2">
          <w:rPr>
            <w:szCs w:val="24"/>
          </w:rPr>
          <w:delText>1</w:delText>
        </w:r>
      </w:del>
      <w:r w:rsidRPr="00785C54">
        <w:rPr>
          <w:szCs w:val="24"/>
        </w:rPr>
        <w:t>, including the properties inherited from the Sample and SF_SamplingFeature.</w:t>
      </w:r>
    </w:p>
    <w:p w14:paraId="7D3D5A9E" w14:textId="78EB3AB1" w:rsidR="005B5EAD" w:rsidRPr="00785C54" w:rsidRDefault="005B5EAD" w:rsidP="00785C54">
      <w:pPr>
        <w:pStyle w:val="Tabletitle"/>
        <w:autoSpaceDE w:val="0"/>
        <w:autoSpaceDN w:val="0"/>
        <w:adjustRightInd w:val="0"/>
        <w:outlineLvl w:val="0"/>
        <w:rPr>
          <w:szCs w:val="24"/>
        </w:rPr>
      </w:pPr>
      <w:r w:rsidRPr="00785C54">
        <w:rPr>
          <w:szCs w:val="24"/>
        </w:rPr>
        <w:t xml:space="preserve">Table C.3 — SpatialSample mapping from </w:t>
      </w:r>
      <w:ins w:id="3784"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785" w:author="Katharina Schleidt" w:date="2022-08-12T18:07: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786" w:author="Katharina Schleidt" w:date="2022-08-12T18:07: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87" w:author="Katharina Schleidt" w:date="2022-08-12T18:07: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268"/>
        <w:gridCol w:w="3260"/>
      </w:tblGrid>
      <w:tr w:rsidR="005B5EAD" w:rsidRPr="00785C54" w14:paraId="5D236C37"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123F8DC" w14:textId="24ED5A11" w:rsidR="005B5EAD" w:rsidRPr="00785C54" w:rsidRDefault="00E778A2" w:rsidP="00785C54">
            <w:pPr>
              <w:pStyle w:val="Tableheader"/>
              <w:autoSpaceDE w:val="0"/>
              <w:autoSpaceDN w:val="0"/>
              <w:adjustRightInd w:val="0"/>
              <w:jc w:val="center"/>
              <w:rPr>
                <w:b/>
                <w:bCs/>
                <w:szCs w:val="20"/>
              </w:rPr>
            </w:pPr>
            <w:ins w:id="3788" w:author="Katharina Schleidt" w:date="2022-08-12T18:07:00Z">
              <w:r w:rsidRPr="00E778A2">
                <w:rPr>
                  <w:rStyle w:val="stdpublisher"/>
                  <w:b/>
                  <w:bCs/>
                  <w:szCs w:val="24"/>
                  <w:shd w:val="clear" w:color="auto" w:fill="auto"/>
                  <w:rPrChange w:id="3789" w:author="Katharina Schleidt" w:date="2022-08-12T18:07:00Z">
                    <w:rPr>
                      <w:rStyle w:val="stdpublisher"/>
                      <w:szCs w:val="24"/>
                      <w:shd w:val="clear" w:color="auto" w:fill="auto"/>
                    </w:rPr>
                  </w:rPrChange>
                </w:rPr>
                <w:t>ISO</w:t>
              </w:r>
              <w:r w:rsidRPr="00E778A2">
                <w:rPr>
                  <w:b/>
                  <w:bCs/>
                  <w:szCs w:val="24"/>
                  <w:rPrChange w:id="3790" w:author="Katharina Schleidt" w:date="2022-08-12T18:07:00Z">
                    <w:rPr>
                      <w:szCs w:val="24"/>
                    </w:rPr>
                  </w:rPrChange>
                </w:rPr>
                <w:t> </w:t>
              </w:r>
              <w:r w:rsidRPr="00E778A2">
                <w:rPr>
                  <w:rStyle w:val="stddocNumber"/>
                  <w:b/>
                  <w:bCs/>
                  <w:szCs w:val="24"/>
                  <w:shd w:val="clear" w:color="auto" w:fill="auto"/>
                  <w:rPrChange w:id="3791" w:author="Katharina Schleidt" w:date="2022-08-12T18:07:00Z">
                    <w:rPr>
                      <w:rStyle w:val="stddocNumber"/>
                      <w:szCs w:val="24"/>
                      <w:shd w:val="clear" w:color="auto" w:fill="auto"/>
                    </w:rPr>
                  </w:rPrChange>
                </w:rPr>
                <w:t>19156:2022</w:t>
              </w:r>
            </w:ins>
            <w:del w:id="3792" w:author="Katharina Schleidt" w:date="2022-08-12T18:07: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268"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4C0EEF15" w14:textId="475119EB"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260" w:type="dxa"/>
            <w:tcBorders>
              <w:top w:val="single" w:sz="12" w:space="0" w:color="auto"/>
              <w:left w:val="single" w:sz="4" w:space="0" w:color="auto"/>
              <w:bottom w:val="single" w:sz="12" w:space="0" w:color="auto"/>
            </w:tcBorders>
            <w:tcMar>
              <w:top w:w="100" w:type="dxa"/>
              <w:left w:w="100" w:type="dxa"/>
              <w:bottom w:w="100" w:type="dxa"/>
              <w:right w:w="100" w:type="dxa"/>
            </w:tcMar>
          </w:tcPr>
          <w:p w14:paraId="73F6C654" w14:textId="666F8614" w:rsidR="005B5EAD" w:rsidRPr="00785C54" w:rsidRDefault="00E778A2" w:rsidP="00785C54">
            <w:pPr>
              <w:pStyle w:val="Tableheader"/>
              <w:autoSpaceDE w:val="0"/>
              <w:autoSpaceDN w:val="0"/>
              <w:adjustRightInd w:val="0"/>
              <w:jc w:val="center"/>
              <w:rPr>
                <w:b/>
                <w:bCs/>
                <w:szCs w:val="20"/>
              </w:rPr>
            </w:pPr>
            <w:ins w:id="3793" w:author="Katharina Schleidt" w:date="2022-08-12T18:07:00Z">
              <w:r w:rsidRPr="00E778A2">
                <w:rPr>
                  <w:rStyle w:val="stdpublisher"/>
                  <w:b/>
                  <w:bCs/>
                  <w:szCs w:val="24"/>
                  <w:shd w:val="clear" w:color="auto" w:fill="auto"/>
                  <w:rPrChange w:id="3794" w:author="Katharina Schleidt" w:date="2022-08-12T18:08:00Z">
                    <w:rPr>
                      <w:rStyle w:val="stdpublisher"/>
                      <w:szCs w:val="24"/>
                      <w:shd w:val="clear" w:color="auto" w:fill="auto"/>
                    </w:rPr>
                  </w:rPrChange>
                </w:rPr>
                <w:t>ISO</w:t>
              </w:r>
              <w:r w:rsidRPr="00E778A2">
                <w:rPr>
                  <w:b/>
                  <w:bCs/>
                  <w:szCs w:val="24"/>
                  <w:rPrChange w:id="3795" w:author="Katharina Schleidt" w:date="2022-08-12T18:08:00Z">
                    <w:rPr>
                      <w:szCs w:val="24"/>
                    </w:rPr>
                  </w:rPrChange>
                </w:rPr>
                <w:t> </w:t>
              </w:r>
              <w:r w:rsidRPr="00E778A2">
                <w:rPr>
                  <w:rStyle w:val="stddocNumber"/>
                  <w:b/>
                  <w:bCs/>
                  <w:szCs w:val="24"/>
                  <w:shd w:val="clear" w:color="auto" w:fill="auto"/>
                  <w:rPrChange w:id="3796" w:author="Katharina Schleidt" w:date="2022-08-12T18:08:00Z">
                    <w:rPr>
                      <w:rStyle w:val="stddocNumber"/>
                      <w:szCs w:val="24"/>
                      <w:shd w:val="clear" w:color="auto" w:fill="auto"/>
                    </w:rPr>
                  </w:rPrChange>
                </w:rPr>
                <w:t>19156:2011</w:t>
              </w:r>
            </w:ins>
            <w:del w:id="3797" w:author="Katharina Schleidt" w:date="2022-08-12T18:07:00Z">
              <w:r w:rsidR="005B5EAD" w:rsidRPr="00785C54" w:rsidDel="00E778A2">
                <w:rPr>
                  <w:b/>
                  <w:szCs w:val="24"/>
                </w:rPr>
                <w:delText>Edition 1</w:delText>
              </w:r>
            </w:del>
            <w:r w:rsidR="005B5EAD" w:rsidRPr="00785C54">
              <w:rPr>
                <w:b/>
                <w:szCs w:val="24"/>
              </w:rPr>
              <w:t xml:space="preserve"> class / property</w:t>
            </w:r>
          </w:p>
        </w:tc>
      </w:tr>
      <w:tr w:rsidR="005B5EAD" w:rsidRPr="00785C54" w14:paraId="3046975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32FB62CE" w14:textId="61BB5346" w:rsidR="005B5EAD" w:rsidRPr="00785C54" w:rsidRDefault="005B5EAD" w:rsidP="00785C54">
            <w:pPr>
              <w:pStyle w:val="Tablebody"/>
              <w:autoSpaceDE w:val="0"/>
              <w:autoSpaceDN w:val="0"/>
              <w:adjustRightInd w:val="0"/>
              <w:rPr>
                <w:szCs w:val="20"/>
              </w:rPr>
            </w:pPr>
            <w:r w:rsidRPr="00785C54">
              <w:rPr>
                <w:szCs w:val="24"/>
              </w:rPr>
              <w:t>SpatialSample</w:t>
            </w:r>
          </w:p>
        </w:tc>
        <w:tc>
          <w:tcPr>
            <w:tcW w:w="2268"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710A5718" w14:textId="2EC8C85E" w:rsidR="005B5EAD" w:rsidRPr="00785C54" w:rsidRDefault="005B5EAD" w:rsidP="00785C54">
            <w:pPr>
              <w:pStyle w:val="Tablebody"/>
              <w:autoSpaceDE w:val="0"/>
              <w:autoSpaceDN w:val="0"/>
              <w:adjustRightInd w:val="0"/>
              <w:rPr>
                <w:szCs w:val="20"/>
              </w:rPr>
            </w:pPr>
            <w:r w:rsidRPr="00785C54">
              <w:rPr>
                <w:szCs w:val="24"/>
              </w:rPr>
              <w:t>equivalent class</w:t>
            </w:r>
          </w:p>
        </w:tc>
        <w:tc>
          <w:tcPr>
            <w:tcW w:w="3260" w:type="dxa"/>
            <w:tcBorders>
              <w:top w:val="single" w:sz="12" w:space="0" w:color="auto"/>
              <w:left w:val="single" w:sz="4" w:space="0" w:color="auto"/>
              <w:bottom w:val="single" w:sz="4" w:space="0" w:color="auto"/>
            </w:tcBorders>
            <w:tcMar>
              <w:top w:w="100" w:type="dxa"/>
              <w:left w:w="100" w:type="dxa"/>
              <w:bottom w:w="100" w:type="dxa"/>
              <w:right w:w="100" w:type="dxa"/>
            </w:tcMar>
          </w:tcPr>
          <w:p w14:paraId="34BC20E4" w14:textId="03D722D8" w:rsidR="005B5EAD" w:rsidRPr="00785C54" w:rsidRDefault="005B5EAD" w:rsidP="00785C54">
            <w:pPr>
              <w:pStyle w:val="Tablebody"/>
              <w:autoSpaceDE w:val="0"/>
              <w:autoSpaceDN w:val="0"/>
              <w:adjustRightInd w:val="0"/>
              <w:rPr>
                <w:szCs w:val="20"/>
              </w:rPr>
            </w:pPr>
            <w:r w:rsidRPr="00785C54">
              <w:rPr>
                <w:szCs w:val="24"/>
              </w:rPr>
              <w:t>SF_SpatialSamplingFeature</w:t>
            </w:r>
          </w:p>
        </w:tc>
      </w:tr>
      <w:tr w:rsidR="005B5EAD" w:rsidRPr="00785C54" w14:paraId="4D4BCB9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1F285CD1" w14:textId="51F4C922" w:rsidR="005B5EAD" w:rsidRPr="00785C54" w:rsidRDefault="005B5EAD" w:rsidP="00785C54">
            <w:pPr>
              <w:pStyle w:val="Tablebody"/>
              <w:autoSpaceDE w:val="0"/>
              <w:autoSpaceDN w:val="0"/>
              <w:adjustRightInd w:val="0"/>
              <w:rPr>
                <w:szCs w:val="20"/>
              </w:rPr>
            </w:pPr>
            <w:r w:rsidRPr="00785C54">
              <w:rPr>
                <w:szCs w:val="24"/>
              </w:rPr>
              <w:t>SpatialSample.sampledFeature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6A7D7598" w14:textId="4C3EB72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1546D8" w14:textId="6D113994" w:rsidR="005B5EAD" w:rsidRPr="00785C54" w:rsidRDefault="005B5EAD" w:rsidP="00785C54">
            <w:pPr>
              <w:pStyle w:val="Tablebody"/>
              <w:autoSpaceDE w:val="0"/>
              <w:autoSpaceDN w:val="0"/>
              <w:adjustRightInd w:val="0"/>
              <w:rPr>
                <w:szCs w:val="20"/>
              </w:rPr>
            </w:pPr>
            <w:r w:rsidRPr="00785C54">
              <w:rPr>
                <w:szCs w:val="24"/>
              </w:rPr>
              <w:t>SF_SpatialSamplingFeature.sampledFeature</w:t>
            </w:r>
          </w:p>
        </w:tc>
      </w:tr>
      <w:tr w:rsidR="005B5EAD" w:rsidRPr="00785C54" w14:paraId="6946B3D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FCF75F7" w14:textId="05C567B1" w:rsidR="005B5EAD" w:rsidRPr="00785C54" w:rsidRDefault="005B5EAD" w:rsidP="00785C54">
            <w:pPr>
              <w:pStyle w:val="Tablebody"/>
              <w:autoSpaceDE w:val="0"/>
              <w:autoSpaceDN w:val="0"/>
              <w:adjustRightInd w:val="0"/>
              <w:rPr>
                <w:szCs w:val="20"/>
              </w:rPr>
            </w:pPr>
            <w:r w:rsidRPr="00785C54">
              <w:rPr>
                <w:szCs w:val="24"/>
              </w:rPr>
              <w:t>SpatialSample.relatedObservation</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4ED7175" w14:textId="3D2B1AC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4263833" w14:textId="0EB36365" w:rsidR="005B5EAD" w:rsidRPr="00785C54" w:rsidRDefault="005B5EAD" w:rsidP="00785C54">
            <w:pPr>
              <w:pStyle w:val="Tablebody"/>
              <w:autoSpaceDE w:val="0"/>
              <w:autoSpaceDN w:val="0"/>
              <w:adjustRightInd w:val="0"/>
              <w:rPr>
                <w:szCs w:val="20"/>
              </w:rPr>
            </w:pPr>
            <w:r w:rsidRPr="00785C54">
              <w:rPr>
                <w:szCs w:val="24"/>
              </w:rPr>
              <w:t>SF_SpatialSamplingFeature.relatedObservation</w:t>
            </w:r>
          </w:p>
        </w:tc>
      </w:tr>
      <w:tr w:rsidR="005B5EAD" w:rsidRPr="00785C54" w14:paraId="6E854E6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6D8170" w14:textId="1615039E" w:rsidR="005B5EAD" w:rsidRPr="00785C54" w:rsidRDefault="005B5EAD" w:rsidP="00785C54">
            <w:pPr>
              <w:pStyle w:val="Tablebody"/>
              <w:autoSpaceDE w:val="0"/>
              <w:autoSpaceDN w:val="0"/>
              <w:adjustRightInd w:val="0"/>
              <w:rPr>
                <w:szCs w:val="20"/>
              </w:rPr>
            </w:pPr>
            <w:r w:rsidRPr="00785C54">
              <w:rPr>
                <w:szCs w:val="24"/>
              </w:rPr>
              <w:t>SpatialSample.relatedSample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C0B9314" w14:textId="07E882E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3166DF5" w14:textId="7FA743DF" w:rsidR="005B5EAD" w:rsidRPr="00785C54" w:rsidRDefault="005B5EAD" w:rsidP="00785C54">
            <w:pPr>
              <w:pStyle w:val="Tablebody"/>
              <w:autoSpaceDE w:val="0"/>
              <w:autoSpaceDN w:val="0"/>
              <w:adjustRightInd w:val="0"/>
              <w:rPr>
                <w:szCs w:val="20"/>
              </w:rPr>
            </w:pPr>
            <w:r w:rsidRPr="00785C54">
              <w:rPr>
                <w:szCs w:val="24"/>
              </w:rPr>
              <w:t>SF_SpatialSamplingFeature.relatedSamplingFeature</w:t>
            </w:r>
          </w:p>
        </w:tc>
      </w:tr>
      <w:tr w:rsidR="005B5EAD" w:rsidRPr="00785C54" w14:paraId="5508BFE4"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1DD608" w14:textId="57AFF09A" w:rsidR="005B5EAD" w:rsidRPr="00785C54" w:rsidRDefault="005B5EAD" w:rsidP="00785C54">
            <w:pPr>
              <w:pStyle w:val="Tablebody"/>
              <w:autoSpaceDE w:val="0"/>
              <w:autoSpaceDN w:val="0"/>
              <w:adjustRightInd w:val="0"/>
              <w:rPr>
                <w:szCs w:val="20"/>
              </w:rPr>
            </w:pPr>
            <w:r w:rsidRPr="00785C54">
              <w:rPr>
                <w:szCs w:val="24"/>
              </w:rPr>
              <w:t>SpatialSample.metadata</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2A8BA44" w14:textId="52AD62B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DFE6F82" w14:textId="281FA729" w:rsidR="005B5EAD" w:rsidRPr="00785C54" w:rsidRDefault="005B5EAD" w:rsidP="00785C54">
            <w:pPr>
              <w:pStyle w:val="Tablebody"/>
              <w:autoSpaceDE w:val="0"/>
              <w:autoSpaceDN w:val="0"/>
              <w:adjustRightInd w:val="0"/>
              <w:rPr>
                <w:szCs w:val="20"/>
              </w:rPr>
            </w:pPr>
            <w:r w:rsidRPr="00785C54">
              <w:rPr>
                <w:szCs w:val="24"/>
              </w:rPr>
              <w:t>SF_SpatialSamplingFeature.lineage</w:t>
            </w:r>
          </w:p>
        </w:tc>
      </w:tr>
      <w:tr w:rsidR="005B5EAD" w:rsidRPr="00785C54" w14:paraId="69BC331E"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BB67CCC" w14:textId="32CEFACC" w:rsidR="005B5EAD" w:rsidRPr="00785C54" w:rsidRDefault="005B5EAD" w:rsidP="00785C54">
            <w:pPr>
              <w:pStyle w:val="Tablebody"/>
              <w:autoSpaceDE w:val="0"/>
              <w:autoSpaceDN w:val="0"/>
              <w:adjustRightInd w:val="0"/>
              <w:rPr>
                <w:szCs w:val="20"/>
              </w:rPr>
            </w:pPr>
            <w:r w:rsidRPr="00785C54">
              <w:rPr>
                <w:szCs w:val="24"/>
              </w:rPr>
              <w:t>SpatialSample.parameter</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2DE7853" w14:textId="5DFA4C9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1BBAD64E" w14:textId="11660E1D" w:rsidR="005B5EAD" w:rsidRPr="00785C54" w:rsidRDefault="005B5EAD" w:rsidP="00785C54">
            <w:pPr>
              <w:pStyle w:val="Tablebody"/>
              <w:autoSpaceDE w:val="0"/>
              <w:autoSpaceDN w:val="0"/>
              <w:adjustRightInd w:val="0"/>
              <w:rPr>
                <w:szCs w:val="20"/>
              </w:rPr>
            </w:pPr>
            <w:r w:rsidRPr="00785C54">
              <w:rPr>
                <w:szCs w:val="24"/>
              </w:rPr>
              <w:t>SF_SamplingFeature.parameter</w:t>
            </w:r>
          </w:p>
        </w:tc>
      </w:tr>
      <w:tr w:rsidR="005B5EAD" w:rsidRPr="00785C54" w14:paraId="41A8EFC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401FC5B" w14:textId="3964B5A0" w:rsidR="005B5EAD" w:rsidRPr="00785C54" w:rsidRDefault="005B5EAD" w:rsidP="00785C54">
            <w:pPr>
              <w:pStyle w:val="Tablebody"/>
              <w:autoSpaceDE w:val="0"/>
              <w:autoSpaceDN w:val="0"/>
              <w:adjustRightInd w:val="0"/>
              <w:rPr>
                <w:szCs w:val="20"/>
              </w:rPr>
            </w:pPr>
            <w:r w:rsidRPr="00785C54">
              <w:rPr>
                <w:szCs w:val="24"/>
              </w:rPr>
              <w:t>SpatialSample.sampling</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B3B35EF" w14:textId="08B7B71A" w:rsidR="005B5EAD" w:rsidRPr="00785C54" w:rsidRDefault="005B5EAD" w:rsidP="00785C54">
            <w:pPr>
              <w:pStyle w:val="Tablebody"/>
              <w:autoSpaceDE w:val="0"/>
              <w:autoSpaceDN w:val="0"/>
              <w:adjustRightInd w:val="0"/>
              <w:rPr>
                <w:szCs w:val="20"/>
              </w:rPr>
            </w:pPr>
            <w:r w:rsidRPr="00785C54">
              <w:rPr>
                <w:szCs w:val="24"/>
              </w:rPr>
              <w:t>has subProperty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7990C380" w14:textId="601E4818"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1D9F83F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902621C" w14:textId="2A0D4303" w:rsidR="005B5EAD" w:rsidRPr="00785C54" w:rsidRDefault="005B5EAD" w:rsidP="00785C54">
            <w:pPr>
              <w:pStyle w:val="Tablebody"/>
              <w:autoSpaceDE w:val="0"/>
              <w:autoSpaceDN w:val="0"/>
              <w:adjustRightInd w:val="0"/>
              <w:rPr>
                <w:szCs w:val="20"/>
              </w:rPr>
            </w:pPr>
            <w:r w:rsidRPr="00785C54">
              <w:rPr>
                <w:szCs w:val="24"/>
              </w:rPr>
              <w:t>SpatialSample.preparationStep</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7A78FB" w14:textId="21BEF38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480007C" w14:textId="57ED4150"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18791B6"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0B9587CD" w14:textId="5A373A69" w:rsidR="005B5EAD" w:rsidRPr="00785C54" w:rsidRDefault="005B5EAD" w:rsidP="00785C54">
            <w:pPr>
              <w:pStyle w:val="Tablebody"/>
              <w:autoSpaceDE w:val="0"/>
              <w:autoSpaceDN w:val="0"/>
              <w:adjustRightInd w:val="0"/>
              <w:rPr>
                <w:szCs w:val="20"/>
              </w:rPr>
            </w:pPr>
            <w:r w:rsidRPr="00785C54">
              <w:rPr>
                <w:szCs w:val="24"/>
              </w:rPr>
              <w:t>SpatialSample.shape</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2876F62" w14:textId="75A32E1A"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20C8C703" w14:textId="405EFCD2" w:rsidR="005B5EAD" w:rsidRPr="00785C54" w:rsidRDefault="005B5EAD" w:rsidP="00785C54">
            <w:pPr>
              <w:pStyle w:val="Tablebody"/>
              <w:autoSpaceDE w:val="0"/>
              <w:autoSpaceDN w:val="0"/>
              <w:adjustRightInd w:val="0"/>
              <w:rPr>
                <w:szCs w:val="20"/>
              </w:rPr>
            </w:pPr>
            <w:r w:rsidRPr="00785C54">
              <w:rPr>
                <w:szCs w:val="24"/>
              </w:rPr>
              <w:t>SF_SamplingPoint.shape, SF_SamplingCurve.shape, SF_SamplingSurface.shape, SF_SamplingSolid.shape</w:t>
            </w:r>
          </w:p>
        </w:tc>
      </w:tr>
      <w:tr w:rsidR="005B5EAD" w:rsidRPr="00785C54" w14:paraId="514674A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8EDD8DE" w14:textId="1381038E" w:rsidR="005B5EAD" w:rsidRPr="00785C54" w:rsidRDefault="005B5EAD" w:rsidP="00785C54">
            <w:pPr>
              <w:pStyle w:val="Tablebody"/>
              <w:autoSpaceDE w:val="0"/>
              <w:autoSpaceDN w:val="0"/>
              <w:adjustRightInd w:val="0"/>
              <w:rPr>
                <w:szCs w:val="20"/>
              </w:rPr>
            </w:pPr>
            <w:r w:rsidRPr="00785C54">
              <w:rPr>
                <w:szCs w:val="24"/>
              </w:rPr>
              <w:t>SpatialSample.horizontalPositionalAccuracy</w:t>
            </w:r>
          </w:p>
        </w:tc>
        <w:tc>
          <w:tcPr>
            <w:tcW w:w="226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7A5B01D" w14:textId="2AC24AA7"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4" w:space="0" w:color="auto"/>
            </w:tcBorders>
            <w:tcMar>
              <w:top w:w="100" w:type="dxa"/>
              <w:left w:w="100" w:type="dxa"/>
              <w:bottom w:w="100" w:type="dxa"/>
              <w:right w:w="100" w:type="dxa"/>
            </w:tcMar>
          </w:tcPr>
          <w:p w14:paraId="6A621EDA" w14:textId="37A37586"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r w:rsidR="005B5EAD" w:rsidRPr="00785C54" w14:paraId="5DEDFF47"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6F4F964" w14:textId="2A1B5133" w:rsidR="005B5EAD" w:rsidRPr="00785C54" w:rsidRDefault="005B5EAD" w:rsidP="00785C54">
            <w:pPr>
              <w:pStyle w:val="Tablebody"/>
              <w:autoSpaceDE w:val="0"/>
              <w:autoSpaceDN w:val="0"/>
              <w:adjustRightInd w:val="0"/>
              <w:rPr>
                <w:szCs w:val="20"/>
              </w:rPr>
            </w:pPr>
            <w:r w:rsidRPr="00785C54">
              <w:rPr>
                <w:szCs w:val="24"/>
              </w:rPr>
              <w:t>SpatialSample.verticalPositionalAccuracy</w:t>
            </w:r>
          </w:p>
        </w:tc>
        <w:tc>
          <w:tcPr>
            <w:tcW w:w="2268"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4F102DF2" w14:textId="418DA1DB" w:rsidR="005B5EAD" w:rsidRPr="00785C54" w:rsidRDefault="005B5EAD" w:rsidP="00785C54">
            <w:pPr>
              <w:pStyle w:val="Tablebody"/>
              <w:autoSpaceDE w:val="0"/>
              <w:autoSpaceDN w:val="0"/>
              <w:adjustRightInd w:val="0"/>
              <w:rPr>
                <w:szCs w:val="20"/>
              </w:rPr>
            </w:pPr>
            <w:r w:rsidRPr="00785C54">
              <w:rPr>
                <w:szCs w:val="24"/>
              </w:rPr>
              <w:t>sub-property of</w:t>
            </w:r>
          </w:p>
        </w:tc>
        <w:tc>
          <w:tcPr>
            <w:tcW w:w="3260" w:type="dxa"/>
            <w:tcBorders>
              <w:top w:val="single" w:sz="4" w:space="0" w:color="auto"/>
              <w:left w:val="single" w:sz="4" w:space="0" w:color="auto"/>
              <w:bottom w:val="single" w:sz="12" w:space="0" w:color="auto"/>
            </w:tcBorders>
            <w:tcMar>
              <w:top w:w="100" w:type="dxa"/>
              <w:left w:w="100" w:type="dxa"/>
              <w:bottom w:w="100" w:type="dxa"/>
              <w:right w:w="100" w:type="dxa"/>
            </w:tcMar>
          </w:tcPr>
          <w:p w14:paraId="3ABF74BB" w14:textId="6CF74905" w:rsidR="005B5EAD" w:rsidRPr="00785C54" w:rsidRDefault="005B5EAD" w:rsidP="00785C54">
            <w:pPr>
              <w:pStyle w:val="Tablebody"/>
              <w:autoSpaceDE w:val="0"/>
              <w:autoSpaceDN w:val="0"/>
              <w:adjustRightInd w:val="0"/>
              <w:rPr>
                <w:szCs w:val="20"/>
              </w:rPr>
            </w:pPr>
            <w:r w:rsidRPr="00785C54">
              <w:rPr>
                <w:szCs w:val="24"/>
              </w:rPr>
              <w:t>SF_SpatialSamplingFeature.positionalAccuracy</w:t>
            </w:r>
          </w:p>
        </w:tc>
      </w:tr>
    </w:tbl>
    <w:p w14:paraId="17424872" w14:textId="263AE639" w:rsidR="005B5EAD" w:rsidRPr="00785C54" w:rsidRDefault="005B5EAD" w:rsidP="00785C54">
      <w:pPr>
        <w:pStyle w:val="a3"/>
        <w:tabs>
          <w:tab w:val="left" w:pos="720"/>
        </w:tabs>
        <w:autoSpaceDE w:val="0"/>
        <w:autoSpaceDN w:val="0"/>
        <w:adjustRightInd w:val="0"/>
        <w:rPr>
          <w:szCs w:val="24"/>
        </w:rPr>
      </w:pPr>
      <w:r w:rsidRPr="00785C54">
        <w:rPr>
          <w:szCs w:val="24"/>
        </w:rPr>
        <w:t>Migration from SF_Specimen to MaterialSample</w:t>
      </w:r>
    </w:p>
    <w:p w14:paraId="64E1EF04" w14:textId="2B8F0B1B" w:rsidR="005B5EAD" w:rsidRPr="00785C54" w:rsidRDefault="005B5EAD" w:rsidP="00785C54">
      <w:pPr>
        <w:pStyle w:val="BodyText"/>
        <w:autoSpaceDE w:val="0"/>
        <w:autoSpaceDN w:val="0"/>
        <w:adjustRightInd w:val="0"/>
        <w:rPr>
          <w:szCs w:val="24"/>
        </w:rPr>
      </w:pPr>
      <w:r w:rsidRPr="00785C54">
        <w:rPr>
          <w:szCs w:val="24"/>
        </w:rPr>
        <w:t xml:space="preserve">An instance of SF_Specimen class of </w:t>
      </w:r>
      <w:ins w:id="3798"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799" w:author="Katharina Schleidt" w:date="2022-08-12T18:08:00Z">
        <w:r w:rsidRPr="00785C54" w:rsidDel="00E778A2">
          <w:rPr>
            <w:szCs w:val="24"/>
          </w:rPr>
          <w:delText>Edition 1</w:delText>
        </w:r>
      </w:del>
      <w:r w:rsidRPr="00785C54">
        <w:rPr>
          <w:szCs w:val="24"/>
        </w:rPr>
        <w:t xml:space="preserve"> can be expressed as an instance of the MaterialSample class of the Basic Samples package as follows (inherited properties of the SF_SamplingFeature provided above not repeated here):</w:t>
      </w:r>
    </w:p>
    <w:p w14:paraId="4A9B4FB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SF_Specimen.processingDetails: SF_Process becomes MaterialSample.preparationStep: Conceptual Sample schema: PreparationStep and its processingDetails: Conceptual Sample schema: PreparationProcedure association. The attributes of the association class PreparationStep are mapped as follows:</w:t>
      </w:r>
    </w:p>
    <w:p w14:paraId="434EAC9F" w14:textId="292D7E29"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 xml:space="preserve">PreparationStep.processOperator: CI_ResponsibleParty is expressed as the metadata: Any association of the AbstractPreparationStep class in the Abstract Sample </w:t>
      </w:r>
      <w:del w:id="3800" w:author="Katharina Schleidt" w:date="2022-08-13T16:42:00Z">
        <w:r w:rsidRPr="00785C54" w:rsidDel="00022C0A">
          <w:rPr>
            <w:szCs w:val="24"/>
          </w:rPr>
          <w:delText xml:space="preserve">core </w:delText>
        </w:r>
      </w:del>
      <w:ins w:id="3801" w:author="Katharina Schleidt" w:date="2022-08-13T16:42:00Z">
        <w:r w:rsidR="00022C0A">
          <w:rPr>
            <w:szCs w:val="24"/>
          </w:rPr>
          <w:t>C</w:t>
        </w:r>
        <w:r w:rsidR="00022C0A" w:rsidRPr="00785C54">
          <w:rPr>
            <w:szCs w:val="24"/>
          </w:rPr>
          <w:t xml:space="preserve">ore </w:t>
        </w:r>
      </w:ins>
      <w:r w:rsidRPr="00785C54">
        <w:rPr>
          <w:szCs w:val="24"/>
        </w:rPr>
        <w:t>package or any or another domain-specific realization of the PreparationStep interface;</w:t>
      </w:r>
    </w:p>
    <w:p w14:paraId="3C413AFC"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PreparationStep.time: TM_Object becomes AbstractPreparationStep.time: TM_Object.</w:t>
      </w:r>
    </w:p>
    <w:p w14:paraId="2D80AC9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SF_Specimen.currentLocation: Location becomes MaterialSample.storageLocation: NamedLocation;</w:t>
      </w:r>
    </w:p>
    <w:p w14:paraId="3C6ADF6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SF_Specimen.materialClass: GenericName is expressed using the AbstractSample.sampleType with appropriate code list values for sample material classification;</w:t>
      </w:r>
    </w:p>
    <w:p w14:paraId="6B0A0AA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SF_Specimen.samplingLocation: GM_Object becomes MaterialSample.sourceLocation: Geometry and/or Sampling.samplingLocation: Geometry via the MaterialSample.sampling association;</w:t>
      </w:r>
    </w:p>
    <w:p w14:paraId="7B47690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SF_Specimen.samplingMethod: SF_Process becomes the Sampling.samplingProcedure: Conceptual Sample schema: SamplingProcedure via the MaterialSample.sampling association;</w:t>
      </w:r>
    </w:p>
    <w:p w14:paraId="7D9532F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SF_Specimen.samplingTime: TM_Object becomes Sampling.time: TM_Object via the MaterialSample.sampling association;</w:t>
      </w:r>
    </w:p>
    <w:p w14:paraId="5FD03C1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SF_Specimen.size: Measure becomes MaterialSample.size: PhysicalDimension (multiple named size qualifiers possible with a dimenation and value: Measure for each);</w:t>
      </w:r>
    </w:p>
    <w:p w14:paraId="529D1D0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SF_Specimen.specimenType: GenericName becomes AbstractSample.sampleType with appropriate code list values for domain specific sample classification (several sample types allowed).</w:t>
      </w:r>
    </w:p>
    <w:p w14:paraId="706FB955" w14:textId="06A26EE9"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 C.4</w:t>
      </w:r>
      <w:r w:rsidRPr="00785C54">
        <w:rPr>
          <w:szCs w:val="24"/>
        </w:rPr>
        <w:t xml:space="preserve"> summarizes the MaterialSample mappings from the </w:t>
      </w:r>
      <w:ins w:id="3802"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:2022</w:t>
        </w:r>
      </w:ins>
      <w:del w:id="3803" w:author="Katharina Schleidt" w:date="2022-08-12T18:08:00Z">
        <w:r w:rsidRPr="00785C54" w:rsidDel="00E778A2">
          <w:rPr>
            <w:szCs w:val="24"/>
          </w:rPr>
          <w:delText>edition 2</w:delText>
        </w:r>
      </w:del>
      <w:r w:rsidRPr="00785C54">
        <w:rPr>
          <w:szCs w:val="24"/>
        </w:rPr>
        <w:t xml:space="preserve"> Basic Samples package to </w:t>
      </w:r>
      <w:ins w:id="3804" w:author="Katharina Schleidt" w:date="2022-08-12T18:08:00Z">
        <w:r w:rsidR="00E778A2" w:rsidRPr="00785C54">
          <w:rPr>
            <w:rStyle w:val="stdpublisher"/>
            <w:szCs w:val="24"/>
            <w:shd w:val="clear" w:color="auto" w:fill="auto"/>
          </w:rPr>
          <w:t>ISO</w:t>
        </w:r>
        <w:r w:rsidR="00E778A2" w:rsidRPr="00785C54">
          <w:rPr>
            <w:szCs w:val="24"/>
          </w:rPr>
          <w:t> </w:t>
        </w:r>
        <w:r w:rsidR="00E778A2" w:rsidRPr="00785C54">
          <w:rPr>
            <w:rStyle w:val="stddocNumber"/>
            <w:szCs w:val="24"/>
            <w:shd w:val="clear" w:color="auto" w:fill="auto"/>
          </w:rPr>
          <w:t>19156</w:t>
        </w:r>
        <w:r w:rsidR="00E778A2">
          <w:rPr>
            <w:rStyle w:val="stddocNumber"/>
            <w:szCs w:val="24"/>
            <w:shd w:val="clear" w:color="auto" w:fill="auto"/>
          </w:rPr>
          <w:t>:2011</w:t>
        </w:r>
      </w:ins>
      <w:del w:id="3805" w:author="Katharina Schleidt" w:date="2022-08-12T18:08:00Z">
        <w:r w:rsidRPr="00785C54" w:rsidDel="00E778A2">
          <w:rPr>
            <w:szCs w:val="24"/>
          </w:rPr>
          <w:delText>edition 1</w:delText>
        </w:r>
      </w:del>
      <w:r w:rsidRPr="00785C54">
        <w:rPr>
          <w:szCs w:val="24"/>
        </w:rPr>
        <w:t>, including the properties inherited from the Sample and SF_SamplingFeature.</w:t>
      </w:r>
    </w:p>
    <w:p w14:paraId="0925F4A2" w14:textId="77D37787" w:rsidR="005B5EAD" w:rsidRPr="00785C54" w:rsidRDefault="005B5EAD" w:rsidP="00785C54">
      <w:pPr>
        <w:pStyle w:val="Tabletitle"/>
        <w:autoSpaceDE w:val="0"/>
        <w:autoSpaceDN w:val="0"/>
        <w:adjustRightInd w:val="0"/>
        <w:outlineLvl w:val="0"/>
        <w:rPr>
          <w:szCs w:val="24"/>
        </w:rPr>
      </w:pPr>
      <w:r w:rsidRPr="00785C54">
        <w:rPr>
          <w:szCs w:val="24"/>
        </w:rPr>
        <w:t xml:space="preserve">Table C.4 — MaterialSample mapping from </w:t>
      </w:r>
      <w:ins w:id="380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0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08" w:author="Katharina Schleidt" w:date="2022-08-12T18:08:00Z">
        <w:r w:rsidR="00E778A2" w:rsidRPr="00E778A2">
          <w:rPr>
            <w:szCs w:val="24"/>
          </w:rPr>
          <w:t>ISO 19156:2011</w:t>
        </w:r>
      </w:ins>
      <w:del w:id="3809" w:author="Katharina Schleidt" w:date="2022-08-12T18:08: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36C038A3"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34611084" w14:textId="2AC06DF8" w:rsidR="005B5EAD" w:rsidRPr="00785C54" w:rsidRDefault="00E778A2" w:rsidP="00785C54">
            <w:pPr>
              <w:pStyle w:val="Tableheader"/>
              <w:autoSpaceDE w:val="0"/>
              <w:autoSpaceDN w:val="0"/>
              <w:adjustRightInd w:val="0"/>
              <w:jc w:val="center"/>
              <w:rPr>
                <w:b/>
                <w:bCs/>
                <w:szCs w:val="20"/>
              </w:rPr>
            </w:pPr>
            <w:ins w:id="3810" w:author="Katharina Schleidt" w:date="2022-08-12T18:08:00Z">
              <w:r w:rsidRPr="00E778A2">
                <w:rPr>
                  <w:b/>
                  <w:szCs w:val="24"/>
                </w:rPr>
                <w:t>ISO 19156:20</w:t>
              </w:r>
              <w:r>
                <w:rPr>
                  <w:b/>
                  <w:szCs w:val="24"/>
                </w:rPr>
                <w:t>22</w:t>
              </w:r>
            </w:ins>
            <w:del w:id="3811" w:author="Katharina Schleidt" w:date="2022-08-12T18:08: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0AC36ECC" w14:textId="35D46A94"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067E4F98" w14:textId="42533198" w:rsidR="005B5EAD" w:rsidRPr="00785C54" w:rsidRDefault="00E778A2" w:rsidP="00785C54">
            <w:pPr>
              <w:pStyle w:val="Tableheader"/>
              <w:autoSpaceDE w:val="0"/>
              <w:autoSpaceDN w:val="0"/>
              <w:adjustRightInd w:val="0"/>
              <w:jc w:val="center"/>
              <w:rPr>
                <w:b/>
                <w:bCs/>
                <w:szCs w:val="20"/>
              </w:rPr>
            </w:pPr>
            <w:ins w:id="3812" w:author="Katharina Schleidt" w:date="2022-08-12T18:08:00Z">
              <w:r w:rsidRPr="00E778A2">
                <w:rPr>
                  <w:b/>
                  <w:szCs w:val="24"/>
                </w:rPr>
                <w:t>ISO 19156:2011</w:t>
              </w:r>
            </w:ins>
            <w:del w:id="3813" w:author="Katharina Schleidt" w:date="2022-08-12T18:08:00Z">
              <w:r w:rsidR="005B5EAD" w:rsidRPr="00785C54" w:rsidDel="00E778A2">
                <w:rPr>
                  <w:b/>
                  <w:szCs w:val="24"/>
                </w:rPr>
                <w:delText>Edition 1</w:delText>
              </w:r>
            </w:del>
            <w:r w:rsidR="005B5EAD" w:rsidRPr="00785C54">
              <w:rPr>
                <w:b/>
                <w:szCs w:val="24"/>
              </w:rPr>
              <w:t xml:space="preserve"> class / property</w:t>
            </w:r>
          </w:p>
        </w:tc>
      </w:tr>
      <w:tr w:rsidR="005B5EAD" w:rsidRPr="00785C54" w14:paraId="2C970EE5"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07498475" w14:textId="63A9756F" w:rsidR="005B5EAD" w:rsidRPr="00785C54" w:rsidRDefault="005B5EAD" w:rsidP="00785C54">
            <w:pPr>
              <w:pStyle w:val="Tablebody"/>
              <w:autoSpaceDE w:val="0"/>
              <w:autoSpaceDN w:val="0"/>
              <w:adjustRightInd w:val="0"/>
              <w:rPr>
                <w:szCs w:val="20"/>
              </w:rPr>
            </w:pPr>
            <w:r w:rsidRPr="00785C54">
              <w:rPr>
                <w:szCs w:val="24"/>
              </w:rPr>
              <w:t>MaterialSample</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2A6B3BAC" w14:textId="08D69F0C"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6EDCEDAE" w14:textId="75FE8049" w:rsidR="005B5EAD" w:rsidRPr="00785C54" w:rsidRDefault="005B5EAD" w:rsidP="00785C54">
            <w:pPr>
              <w:pStyle w:val="Tablebody"/>
              <w:autoSpaceDE w:val="0"/>
              <w:autoSpaceDN w:val="0"/>
              <w:adjustRightInd w:val="0"/>
              <w:rPr>
                <w:szCs w:val="20"/>
              </w:rPr>
            </w:pPr>
            <w:r w:rsidRPr="00785C54">
              <w:rPr>
                <w:szCs w:val="24"/>
              </w:rPr>
              <w:t>SF_Specimen</w:t>
            </w:r>
          </w:p>
        </w:tc>
      </w:tr>
      <w:tr w:rsidR="005B5EAD" w:rsidRPr="00785C54" w14:paraId="5C9F1021"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A232336" w14:textId="110E8136" w:rsidR="005B5EAD" w:rsidRPr="00785C54" w:rsidRDefault="005B5EAD" w:rsidP="00785C54">
            <w:pPr>
              <w:pStyle w:val="Tablebody"/>
              <w:autoSpaceDE w:val="0"/>
              <w:autoSpaceDN w:val="0"/>
              <w:adjustRightInd w:val="0"/>
              <w:rPr>
                <w:szCs w:val="20"/>
              </w:rPr>
            </w:pPr>
            <w:r w:rsidRPr="00785C54">
              <w:rPr>
                <w:szCs w:val="24"/>
              </w:rPr>
              <w:t>MaterialSample.sampledFeature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10A950C" w14:textId="4A7760A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E04E3AC" w14:textId="5D4E732B" w:rsidR="005B5EAD" w:rsidRPr="00785C54" w:rsidRDefault="005B5EAD" w:rsidP="00785C54">
            <w:pPr>
              <w:pStyle w:val="Tablebody"/>
              <w:autoSpaceDE w:val="0"/>
              <w:autoSpaceDN w:val="0"/>
              <w:adjustRightInd w:val="0"/>
              <w:rPr>
                <w:szCs w:val="20"/>
              </w:rPr>
            </w:pPr>
            <w:r w:rsidRPr="00785C54">
              <w:rPr>
                <w:szCs w:val="24"/>
              </w:rPr>
              <w:t>SF_Specimen.sampledFeature</w:t>
            </w:r>
          </w:p>
        </w:tc>
      </w:tr>
      <w:tr w:rsidR="005B5EAD" w:rsidRPr="00785C54" w14:paraId="2027FB0A"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D3AA93D" w14:textId="1A5D6450" w:rsidR="005B5EAD" w:rsidRPr="00785C54" w:rsidRDefault="005B5EAD" w:rsidP="00785C54">
            <w:pPr>
              <w:pStyle w:val="Tablebody"/>
              <w:autoSpaceDE w:val="0"/>
              <w:autoSpaceDN w:val="0"/>
              <w:adjustRightInd w:val="0"/>
              <w:rPr>
                <w:szCs w:val="20"/>
              </w:rPr>
            </w:pPr>
            <w:r w:rsidRPr="00785C54">
              <w:rPr>
                <w:szCs w:val="24"/>
              </w:rPr>
              <w:t>MaterialSample.relatedObservation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E7B6E8A" w14:textId="3896093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04C74C1" w14:textId="2B2810C2" w:rsidR="005B5EAD" w:rsidRPr="00785C54" w:rsidRDefault="005B5EAD" w:rsidP="00785C54">
            <w:pPr>
              <w:pStyle w:val="Tablebody"/>
              <w:autoSpaceDE w:val="0"/>
              <w:autoSpaceDN w:val="0"/>
              <w:adjustRightInd w:val="0"/>
              <w:rPr>
                <w:szCs w:val="20"/>
              </w:rPr>
            </w:pPr>
            <w:r w:rsidRPr="00785C54">
              <w:rPr>
                <w:szCs w:val="24"/>
              </w:rPr>
              <w:t>SF_Specimen.relatedObservation</w:t>
            </w:r>
          </w:p>
        </w:tc>
      </w:tr>
      <w:tr w:rsidR="005B5EAD" w:rsidRPr="00785C54" w14:paraId="6FCB4B0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38D669D4" w14:textId="0B863130" w:rsidR="005B5EAD" w:rsidRPr="00785C54" w:rsidRDefault="005B5EAD" w:rsidP="00785C54">
            <w:pPr>
              <w:pStyle w:val="Tablebody"/>
              <w:autoSpaceDE w:val="0"/>
              <w:autoSpaceDN w:val="0"/>
              <w:adjustRightInd w:val="0"/>
              <w:rPr>
                <w:szCs w:val="20"/>
              </w:rPr>
            </w:pPr>
            <w:r w:rsidRPr="00785C54">
              <w:rPr>
                <w:szCs w:val="24"/>
              </w:rPr>
              <w:t>MaterialSample.relatedSample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4A6B087" w14:textId="277F9F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9CEDB98" w14:textId="076FFE23" w:rsidR="005B5EAD" w:rsidRPr="00785C54" w:rsidRDefault="005B5EAD" w:rsidP="00785C54">
            <w:pPr>
              <w:pStyle w:val="Tablebody"/>
              <w:autoSpaceDE w:val="0"/>
              <w:autoSpaceDN w:val="0"/>
              <w:adjustRightInd w:val="0"/>
              <w:rPr>
                <w:szCs w:val="20"/>
              </w:rPr>
            </w:pPr>
            <w:r w:rsidRPr="00785C54">
              <w:rPr>
                <w:szCs w:val="24"/>
              </w:rPr>
              <w:t>SF_Specimen.relatedSamplingFeature</w:t>
            </w:r>
          </w:p>
        </w:tc>
      </w:tr>
      <w:tr w:rsidR="005B5EAD" w:rsidRPr="00785C54" w14:paraId="45A84490"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50A5290" w14:textId="62E847C3" w:rsidR="005B5EAD" w:rsidRPr="00785C54" w:rsidRDefault="005B5EAD" w:rsidP="00785C54">
            <w:pPr>
              <w:pStyle w:val="Tablebody"/>
              <w:autoSpaceDE w:val="0"/>
              <w:autoSpaceDN w:val="0"/>
              <w:adjustRightInd w:val="0"/>
              <w:rPr>
                <w:szCs w:val="20"/>
              </w:rPr>
            </w:pPr>
            <w:r w:rsidRPr="00785C54">
              <w:rPr>
                <w:szCs w:val="24"/>
              </w:rPr>
              <w:t>MaterialSample.metadata</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580E4470" w14:textId="1162A21B"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6646CA2" w14:textId="3A1A439D" w:rsidR="005B5EAD" w:rsidRPr="00785C54" w:rsidRDefault="005B5EAD" w:rsidP="00785C54">
            <w:pPr>
              <w:pStyle w:val="Tablebody"/>
              <w:autoSpaceDE w:val="0"/>
              <w:autoSpaceDN w:val="0"/>
              <w:adjustRightInd w:val="0"/>
              <w:rPr>
                <w:szCs w:val="20"/>
              </w:rPr>
            </w:pPr>
            <w:r w:rsidRPr="00785C54">
              <w:rPr>
                <w:szCs w:val="24"/>
              </w:rPr>
              <w:t>SF_Specimen.lineage</w:t>
            </w:r>
          </w:p>
        </w:tc>
      </w:tr>
      <w:tr w:rsidR="005B5EAD" w:rsidRPr="00785C54" w14:paraId="6C644D62"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635B2D9D" w14:textId="115FF4EF" w:rsidR="005B5EAD" w:rsidRPr="00785C54" w:rsidRDefault="005B5EAD" w:rsidP="00785C54">
            <w:pPr>
              <w:pStyle w:val="Tablebody"/>
              <w:autoSpaceDE w:val="0"/>
              <w:autoSpaceDN w:val="0"/>
              <w:adjustRightInd w:val="0"/>
              <w:rPr>
                <w:szCs w:val="20"/>
              </w:rPr>
            </w:pPr>
            <w:r w:rsidRPr="00785C54">
              <w:rPr>
                <w:szCs w:val="24"/>
              </w:rPr>
              <w:t>MaterialSample.parameter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3BF1D00E" w14:textId="6320B04F"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6C771C4" w14:textId="2463B3CA" w:rsidR="005B5EAD" w:rsidRPr="00785C54" w:rsidRDefault="005B5EAD" w:rsidP="00785C54">
            <w:pPr>
              <w:pStyle w:val="Tablebody"/>
              <w:autoSpaceDE w:val="0"/>
              <w:autoSpaceDN w:val="0"/>
              <w:adjustRightInd w:val="0"/>
              <w:rPr>
                <w:szCs w:val="20"/>
              </w:rPr>
            </w:pPr>
            <w:r w:rsidRPr="00785C54">
              <w:rPr>
                <w:szCs w:val="24"/>
              </w:rPr>
              <w:t>SF_Specimen.parameter</w:t>
            </w:r>
          </w:p>
        </w:tc>
      </w:tr>
      <w:tr w:rsidR="005B5EAD" w:rsidRPr="00785C54" w14:paraId="4ED25CD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5EF998FE" w14:textId="20F5727F" w:rsidR="005B5EAD" w:rsidRPr="00785C54" w:rsidRDefault="005B5EAD" w:rsidP="00785C54">
            <w:pPr>
              <w:pStyle w:val="Tablebody"/>
              <w:autoSpaceDE w:val="0"/>
              <w:autoSpaceDN w:val="0"/>
              <w:adjustRightInd w:val="0"/>
              <w:rPr>
                <w:szCs w:val="20"/>
              </w:rPr>
            </w:pPr>
            <w:r w:rsidRPr="00785C54">
              <w:rPr>
                <w:szCs w:val="24"/>
              </w:rPr>
              <w:t>MaterialSample.sampling</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286F33CC" w14:textId="6871F43C" w:rsidR="005B5EAD" w:rsidRPr="00785C54" w:rsidRDefault="005B5EAD" w:rsidP="00785C54">
            <w:pPr>
              <w:pStyle w:val="Tablebody"/>
              <w:autoSpaceDE w:val="0"/>
              <w:autoSpaceDN w:val="0"/>
              <w:adjustRightInd w:val="0"/>
              <w:rPr>
                <w:szCs w:val="20"/>
              </w:rPr>
            </w:pPr>
            <w:r w:rsidRPr="00785C54">
              <w:rPr>
                <w:szCs w:val="24"/>
              </w:rPr>
              <w:t>has subProperty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4D22E5B0" w14:textId="34A5C15C" w:rsidR="005B5EAD" w:rsidRPr="00785C54" w:rsidRDefault="005B5EAD" w:rsidP="00785C54">
            <w:pPr>
              <w:pStyle w:val="Tablebody"/>
              <w:autoSpaceDE w:val="0"/>
              <w:autoSpaceDN w:val="0"/>
              <w:adjustRightInd w:val="0"/>
              <w:rPr>
                <w:szCs w:val="20"/>
              </w:rPr>
            </w:pPr>
            <w:r w:rsidRPr="00785C54">
              <w:rPr>
                <w:szCs w:val="24"/>
              </w:rPr>
              <w:t>SF_Specimen.samplingMethod, SF_Specimen.samplingTime, SF_Specimen.samplingLocation</w:t>
            </w:r>
          </w:p>
        </w:tc>
      </w:tr>
      <w:tr w:rsidR="005B5EAD" w:rsidRPr="00785C54" w14:paraId="3699F167"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7407E04" w14:textId="73542112" w:rsidR="005B5EAD" w:rsidRPr="00785C54" w:rsidRDefault="005B5EAD" w:rsidP="00785C54">
            <w:pPr>
              <w:pStyle w:val="Tablebody"/>
              <w:autoSpaceDE w:val="0"/>
              <w:autoSpaceDN w:val="0"/>
              <w:adjustRightInd w:val="0"/>
              <w:rPr>
                <w:szCs w:val="20"/>
              </w:rPr>
            </w:pPr>
            <w:r w:rsidRPr="00785C54">
              <w:rPr>
                <w:szCs w:val="24"/>
              </w:rPr>
              <w:t>MaterialSample.preparationStep</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002F5E76" w14:textId="3E0D710D"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4783D9" w14:textId="42221889" w:rsidR="005B5EAD" w:rsidRPr="00785C54" w:rsidRDefault="005B5EAD" w:rsidP="00785C54">
            <w:pPr>
              <w:pStyle w:val="Tablebody"/>
              <w:autoSpaceDE w:val="0"/>
              <w:autoSpaceDN w:val="0"/>
              <w:adjustRightInd w:val="0"/>
              <w:rPr>
                <w:szCs w:val="20"/>
              </w:rPr>
            </w:pPr>
            <w:r w:rsidRPr="00785C54">
              <w:rPr>
                <w:szCs w:val="24"/>
              </w:rPr>
              <w:t>SF_Specimen.processingDetails</w:t>
            </w:r>
          </w:p>
        </w:tc>
      </w:tr>
      <w:tr w:rsidR="005B5EAD" w:rsidRPr="00785C54" w14:paraId="50CA471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4ACECEEA" w14:textId="338B4785" w:rsidR="005B5EAD" w:rsidRPr="00785C54" w:rsidRDefault="005B5EAD" w:rsidP="00785C54">
            <w:pPr>
              <w:pStyle w:val="Tablebody"/>
              <w:autoSpaceDE w:val="0"/>
              <w:autoSpaceDN w:val="0"/>
              <w:adjustRightInd w:val="0"/>
              <w:rPr>
                <w:szCs w:val="20"/>
              </w:rPr>
            </w:pPr>
            <w:r w:rsidRPr="00785C54">
              <w:rPr>
                <w:szCs w:val="24"/>
              </w:rPr>
              <w:t>MaterialSample.size</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AE4C052" w14:textId="3A583577"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34B2F769" w14:textId="788E289D" w:rsidR="005B5EAD" w:rsidRPr="00785C54" w:rsidRDefault="005B5EAD" w:rsidP="00785C54">
            <w:pPr>
              <w:pStyle w:val="Tablebody"/>
              <w:autoSpaceDE w:val="0"/>
              <w:autoSpaceDN w:val="0"/>
              <w:adjustRightInd w:val="0"/>
              <w:rPr>
                <w:szCs w:val="20"/>
              </w:rPr>
            </w:pPr>
            <w:r w:rsidRPr="00785C54">
              <w:rPr>
                <w:szCs w:val="24"/>
              </w:rPr>
              <w:t>SF_Specimen.size</w:t>
            </w:r>
          </w:p>
        </w:tc>
      </w:tr>
      <w:tr w:rsidR="005B5EAD" w:rsidRPr="00785C54" w14:paraId="4EA9A398"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7B163649" w14:textId="1BC3C553" w:rsidR="005B5EAD" w:rsidRPr="00785C54" w:rsidRDefault="005B5EAD" w:rsidP="00785C54">
            <w:pPr>
              <w:pStyle w:val="Tablebody"/>
              <w:autoSpaceDE w:val="0"/>
              <w:autoSpaceDN w:val="0"/>
              <w:adjustRightInd w:val="0"/>
              <w:rPr>
                <w:szCs w:val="20"/>
              </w:rPr>
            </w:pPr>
            <w:r w:rsidRPr="00785C54">
              <w:rPr>
                <w:szCs w:val="24"/>
              </w:rPr>
              <w:t>MaterialSample.storageLocation</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1E2D952B" w14:textId="721B0932"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5C055D5" w14:textId="44C8A245" w:rsidR="005B5EAD" w:rsidRPr="00785C54" w:rsidRDefault="005B5EAD" w:rsidP="00785C54">
            <w:pPr>
              <w:pStyle w:val="Tablebody"/>
              <w:autoSpaceDE w:val="0"/>
              <w:autoSpaceDN w:val="0"/>
              <w:adjustRightInd w:val="0"/>
              <w:rPr>
                <w:szCs w:val="20"/>
              </w:rPr>
            </w:pPr>
            <w:r w:rsidRPr="00785C54">
              <w:rPr>
                <w:szCs w:val="24"/>
              </w:rPr>
              <w:t>SF_Specimen.currentLocation</w:t>
            </w:r>
          </w:p>
        </w:tc>
      </w:tr>
      <w:tr w:rsidR="005B5EAD" w:rsidRPr="00785C54" w14:paraId="55B81880"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5CF5E88A" w14:textId="775DC402" w:rsidR="005B5EAD" w:rsidRPr="00785C54" w:rsidRDefault="005B5EAD" w:rsidP="00785C54">
            <w:pPr>
              <w:pStyle w:val="Tablebody"/>
              <w:autoSpaceDE w:val="0"/>
              <w:autoSpaceDN w:val="0"/>
              <w:adjustRightInd w:val="0"/>
              <w:rPr>
                <w:szCs w:val="20"/>
              </w:rPr>
            </w:pPr>
            <w:r w:rsidRPr="00785C54">
              <w:rPr>
                <w:szCs w:val="24"/>
              </w:rPr>
              <w:t>MaterialSample.sourceLocation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60E6ECAB" w14:textId="43233F69"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1612439A" w14:textId="2FC98316" w:rsidR="005B5EAD" w:rsidRPr="00785C54" w:rsidRDefault="005B5EAD" w:rsidP="00785C54">
            <w:pPr>
              <w:pStyle w:val="Tablebody"/>
              <w:autoSpaceDE w:val="0"/>
              <w:autoSpaceDN w:val="0"/>
              <w:adjustRightInd w:val="0"/>
              <w:rPr>
                <w:szCs w:val="20"/>
              </w:rPr>
            </w:pPr>
            <w:r w:rsidRPr="00785C54">
              <w:rPr>
                <w:szCs w:val="24"/>
              </w:rPr>
              <w:t>SF_Specimen.samplingLocation</w:t>
            </w:r>
          </w:p>
        </w:tc>
      </w:tr>
    </w:tbl>
    <w:p w14:paraId="095C36B9" w14:textId="22D3116D" w:rsidR="005B5EAD" w:rsidRPr="00785C54" w:rsidRDefault="005B5EAD" w:rsidP="00785C54">
      <w:pPr>
        <w:pStyle w:val="a2"/>
        <w:tabs>
          <w:tab w:val="left" w:pos="360"/>
        </w:tabs>
        <w:autoSpaceDE w:val="0"/>
        <w:autoSpaceDN w:val="0"/>
        <w:adjustRightInd w:val="0"/>
        <w:rPr>
          <w:szCs w:val="24"/>
        </w:rPr>
      </w:pPr>
      <w:r w:rsidRPr="00785C54">
        <w:rPr>
          <w:szCs w:val="24"/>
        </w:rPr>
        <w:t>Observation and Sample collections</w:t>
      </w:r>
    </w:p>
    <w:p w14:paraId="31AC1E51" w14:textId="6EC69C99"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00AC53D4" w:rsidRPr="00785C54">
        <w:rPr>
          <w:szCs w:val="24"/>
        </w:rPr>
        <w:t> </w:t>
      </w:r>
      <w:r w:rsidRPr="00785C54">
        <w:rPr>
          <w:rStyle w:val="stddocNumber"/>
          <w:szCs w:val="24"/>
          <w:shd w:val="clear" w:color="auto" w:fill="auto"/>
        </w:rPr>
        <w:t>19156</w:t>
      </w:r>
      <w:r w:rsidRPr="00785C54">
        <w:rPr>
          <w:szCs w:val="24"/>
        </w:rPr>
        <w:t xml:space="preserve"> </w:t>
      </w:r>
      <w:ins w:id="3814" w:author="Katharina Schleidt" w:date="2022-08-12T18:09:00Z">
        <w:r w:rsidR="00E778A2" w:rsidRPr="00E778A2">
          <w:rPr>
            <w:szCs w:val="24"/>
          </w:rPr>
          <w:t>ISO 19156:2011</w:t>
        </w:r>
      </w:ins>
      <w:del w:id="3815" w:author="Katharina Schleidt" w:date="2022-08-12T18:09:00Z">
        <w:r w:rsidRPr="00785C54" w:rsidDel="00E778A2">
          <w:rPr>
            <w:szCs w:val="24"/>
          </w:rPr>
          <w:delText>Edition 1</w:delText>
        </w:r>
      </w:del>
      <w:r w:rsidRPr="00785C54">
        <w:rPr>
          <w:szCs w:val="24"/>
        </w:rPr>
        <w:t xml:space="preserve"> did not include a concept of an Observation collection. In </w:t>
      </w:r>
      <w:ins w:id="3816" w:author="Katharina Schleidt" w:date="2022-08-12T18:09:00Z">
        <w:r w:rsidR="00E778A2" w:rsidRPr="00E778A2">
          <w:rPr>
            <w:szCs w:val="24"/>
          </w:rPr>
          <w:t>ISO 19156:20</w:t>
        </w:r>
        <w:r w:rsidR="00E778A2">
          <w:rPr>
            <w:szCs w:val="24"/>
          </w:rPr>
          <w:t>22</w:t>
        </w:r>
      </w:ins>
      <w:del w:id="3817" w:author="Katharina Schleidt" w:date="2022-08-12T18:09:00Z">
        <w:r w:rsidRPr="00785C54" w:rsidDel="00E778A2">
          <w:rPr>
            <w:szCs w:val="24"/>
          </w:rPr>
          <w:delText>Edition 2</w:delText>
        </w:r>
      </w:del>
      <w:r w:rsidRPr="00785C54">
        <w:rPr>
          <w:szCs w:val="24"/>
        </w:rPr>
        <w:t xml:space="preserve"> it is added as class ObservationCollection in package Basic Observations with the following attributes, associations and cardinalities:</w:t>
      </w:r>
    </w:p>
    <w:p w14:paraId="3313CB5D"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member: Conceptual Observation schema: Observation [0..*];</w:t>
      </w:r>
    </w:p>
    <w:p w14:paraId="196D82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memberCharacteristics: ObservationCharacteristics [0..1];</w:t>
      </w:r>
    </w:p>
    <w:p w14:paraId="19393E2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collectionType: AbstractObservationCollectionType [0..*];</w:t>
      </w:r>
    </w:p>
    <w:p w14:paraId="4411DB3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relatedCollection: ObservationCollection [0..*];</w:t>
      </w:r>
    </w:p>
    <w:p w14:paraId="7C14D68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metadata: Any [0..*].</w:t>
      </w:r>
    </w:p>
    <w:p w14:paraId="4675EBCE" w14:textId="77777777" w:rsidR="005B5EAD" w:rsidRPr="00785C54" w:rsidRDefault="005B5EAD" w:rsidP="00785C54">
      <w:pPr>
        <w:pStyle w:val="BodyText"/>
        <w:autoSpaceDE w:val="0"/>
        <w:autoSpaceDN w:val="0"/>
        <w:adjustRightInd w:val="0"/>
        <w:rPr>
          <w:szCs w:val="24"/>
        </w:rPr>
      </w:pPr>
      <w:r w:rsidRPr="00785C54">
        <w:rPr>
          <w:szCs w:val="24"/>
        </w:rPr>
        <w:t>One concrete specialization of the AbstractObservationCollectionType class is provided in the Basic Observations package: ObservationCollectionType with an initial set of two values: ‘homogeneous’ and ‘summarizing’, which define how the properties of the ObservationCharacteristics instances associated with the ObservationCollection instance relate to the corresponding properties of the collection members (see clause Attribute collectionType). Other Observation collection classifications may be added by specializing the AbstractObservationCollectionType as required.</w:t>
      </w:r>
    </w:p>
    <w:p w14:paraId="34E408B1" w14:textId="3B7BC69A" w:rsidR="005B5EAD" w:rsidRPr="00785C54" w:rsidRDefault="00E778A2" w:rsidP="00785C54">
      <w:pPr>
        <w:pStyle w:val="BodyText"/>
        <w:autoSpaceDE w:val="0"/>
        <w:autoSpaceDN w:val="0"/>
        <w:adjustRightInd w:val="0"/>
        <w:rPr>
          <w:szCs w:val="24"/>
        </w:rPr>
      </w:pPr>
      <w:ins w:id="3818" w:author="Katharina Schleidt" w:date="2022-08-12T18:09:00Z">
        <w:r w:rsidRPr="00E778A2">
          <w:rPr>
            <w:szCs w:val="24"/>
          </w:rPr>
          <w:t>ISO 19156:2011</w:t>
        </w:r>
      </w:ins>
      <w:del w:id="3819" w:author="Katharina Schleidt" w:date="2022-08-12T18:09:00Z">
        <w:r w:rsidR="005B5EAD" w:rsidRPr="00785C54" w:rsidDel="00E778A2">
          <w:rPr>
            <w:szCs w:val="24"/>
          </w:rPr>
          <w:delText>Edition 1</w:delText>
        </w:r>
      </w:del>
      <w:r w:rsidR="005B5EAD" w:rsidRPr="00785C54">
        <w:rPr>
          <w:szCs w:val="24"/>
        </w:rPr>
        <w:t xml:space="preserve"> provided a collection of Sampling features as SF_SamplingFeatureCollection class with a single association role member: SF_SamplingFeature. In </w:t>
      </w:r>
      <w:ins w:id="3820" w:author="Katharina Schleidt" w:date="2022-08-12T18:09:00Z">
        <w:r w:rsidRPr="00E778A2">
          <w:rPr>
            <w:szCs w:val="24"/>
          </w:rPr>
          <w:t>ISO 19156:20</w:t>
        </w:r>
        <w:r>
          <w:rPr>
            <w:szCs w:val="24"/>
          </w:rPr>
          <w:t>22</w:t>
        </w:r>
      </w:ins>
      <w:del w:id="3821" w:author="Katharina Schleidt" w:date="2022-08-12T18:09:00Z">
        <w:r w:rsidR="005B5EAD" w:rsidRPr="00785C54" w:rsidDel="00E778A2">
          <w:rPr>
            <w:szCs w:val="24"/>
          </w:rPr>
          <w:delText>Edition 2</w:delText>
        </w:r>
      </w:del>
      <w:r w:rsidR="005B5EAD" w:rsidRPr="00785C54">
        <w:rPr>
          <w:szCs w:val="24"/>
        </w:rPr>
        <w:t xml:space="preserve"> this is modelled as SampleCollection class in the Basic Samples package with the following attributes, associations and cardinalities:</w:t>
      </w:r>
    </w:p>
    <w:p w14:paraId="2B2E336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member: Conceptual Sample schema: Sample [0..*];</w:t>
      </w:r>
    </w:p>
    <w:p w14:paraId="26762293"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relatedCollection: SampleCollection [0..*];</w:t>
      </w:r>
    </w:p>
    <w:p w14:paraId="1D19316E" w14:textId="77777777" w:rsidR="005B5EAD" w:rsidRPr="00785C54" w:rsidRDefault="005B5EAD" w:rsidP="00785C5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w:t>
      </w:r>
      <w:r w:rsidRPr="00785C54">
        <w:rPr>
          <w:szCs w:val="24"/>
        </w:rPr>
        <w:tab/>
        <w:t>metadata: Any [0..*].</w:t>
      </w:r>
    </w:p>
    <w:p w14:paraId="6A89FC22" w14:textId="77777777" w:rsidR="005B5EAD" w:rsidRPr="00785C54" w:rsidRDefault="005B5EAD" w:rsidP="00785C54">
      <w:pPr>
        <w:pStyle w:val="BodyText"/>
        <w:autoSpaceDE w:val="0"/>
        <w:autoSpaceDN w:val="0"/>
        <w:adjustRightInd w:val="0"/>
        <w:rPr>
          <w:szCs w:val="24"/>
        </w:rPr>
      </w:pPr>
      <w:r w:rsidRPr="00785C54">
        <w:rPr>
          <w:szCs w:val="24"/>
        </w:rPr>
        <w:t>Unlike ObservationCollections, the SampleCollections are not classified, and do not have a dedicated mechanism for providing shared or summarized property values.</w:t>
      </w:r>
    </w:p>
    <w:p w14:paraId="4A9AA6E0" w14:textId="6E996336"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citetbl"/>
          <w:szCs w:val="24"/>
          <w:shd w:val="clear" w:color="auto" w:fill="auto"/>
        </w:rPr>
        <w:t>Table</w:t>
      </w:r>
      <w:r w:rsidR="00AC53D4" w:rsidRPr="00785C54">
        <w:rPr>
          <w:rStyle w:val="citetbl"/>
          <w:szCs w:val="24"/>
          <w:shd w:val="clear" w:color="auto" w:fill="auto"/>
        </w:rPr>
        <w:t> </w:t>
      </w:r>
      <w:r w:rsidRPr="00785C54">
        <w:rPr>
          <w:rStyle w:val="citetbl"/>
          <w:szCs w:val="24"/>
          <w:shd w:val="clear" w:color="auto" w:fill="auto"/>
        </w:rPr>
        <w:t>C.5</w:t>
      </w:r>
      <w:r w:rsidRPr="00785C54">
        <w:rPr>
          <w:szCs w:val="24"/>
        </w:rPr>
        <w:t xml:space="preserve"> summarizes the SampleCollection mappings from the </w:t>
      </w:r>
      <w:ins w:id="3822" w:author="Katharina Schleidt" w:date="2022-08-12T18:09:00Z">
        <w:r w:rsidR="00E778A2" w:rsidRPr="00E778A2">
          <w:rPr>
            <w:szCs w:val="24"/>
          </w:rPr>
          <w:t>ISO 19156:20</w:t>
        </w:r>
        <w:r w:rsidR="00E778A2">
          <w:rPr>
            <w:szCs w:val="24"/>
          </w:rPr>
          <w:t>22</w:t>
        </w:r>
      </w:ins>
      <w:del w:id="3823" w:author="Katharina Schleidt" w:date="2022-08-12T18:09:00Z">
        <w:r w:rsidRPr="00785C54" w:rsidDel="00E778A2">
          <w:rPr>
            <w:szCs w:val="24"/>
          </w:rPr>
          <w:delText>edition 2</w:delText>
        </w:r>
      </w:del>
      <w:r w:rsidRPr="00785C54">
        <w:rPr>
          <w:szCs w:val="24"/>
        </w:rPr>
        <w:t xml:space="preserve"> Basic Samples package to </w:t>
      </w:r>
      <w:ins w:id="3824" w:author="Katharina Schleidt" w:date="2022-08-12T18:09:00Z">
        <w:r w:rsidR="00E778A2" w:rsidRPr="00E778A2">
          <w:rPr>
            <w:szCs w:val="24"/>
          </w:rPr>
          <w:t>ISO 19156:2011</w:t>
        </w:r>
      </w:ins>
      <w:del w:id="3825" w:author="Katharina Schleidt" w:date="2022-08-12T18:09:00Z">
        <w:r w:rsidRPr="00785C54" w:rsidDel="00E778A2">
          <w:rPr>
            <w:szCs w:val="24"/>
          </w:rPr>
          <w:delText>edition 1</w:delText>
        </w:r>
      </w:del>
      <w:r w:rsidRPr="00785C54">
        <w:rPr>
          <w:szCs w:val="24"/>
        </w:rPr>
        <w:t>.</w:t>
      </w:r>
    </w:p>
    <w:p w14:paraId="2A00C940" w14:textId="4FAB7F95" w:rsidR="005B5EAD" w:rsidRPr="00785C54" w:rsidRDefault="005B5EAD" w:rsidP="00785C54">
      <w:pPr>
        <w:pStyle w:val="Tabletitle"/>
        <w:autoSpaceDE w:val="0"/>
        <w:autoSpaceDN w:val="0"/>
        <w:adjustRightInd w:val="0"/>
        <w:outlineLvl w:val="0"/>
        <w:rPr>
          <w:szCs w:val="24"/>
        </w:rPr>
      </w:pPr>
      <w:r w:rsidRPr="00785C54">
        <w:rPr>
          <w:szCs w:val="24"/>
        </w:rPr>
        <w:t xml:space="preserve">Table C.5 — SampleCollection mapping from </w:t>
      </w:r>
      <w:ins w:id="3826" w:author="Katharina Schleidt" w:date="2022-08-12T18:09:00Z">
        <w:r w:rsidR="00E778A2" w:rsidRPr="00E778A2">
          <w:rPr>
            <w:rStyle w:val="stdpublisher"/>
            <w:szCs w:val="24"/>
            <w:shd w:val="clear" w:color="auto" w:fill="auto"/>
          </w:rPr>
          <w:t>ISO 19156:20</w:t>
        </w:r>
        <w:r w:rsidR="00E778A2">
          <w:rPr>
            <w:rStyle w:val="stdpublisher"/>
            <w:szCs w:val="24"/>
            <w:shd w:val="clear" w:color="auto" w:fill="auto"/>
          </w:rPr>
          <w:t>22</w:t>
        </w:r>
      </w:ins>
      <w:del w:id="3827" w:author="Katharina Schleidt" w:date="2022-08-12T18:09:00Z">
        <w:r w:rsidRPr="00785C54" w:rsidDel="00E778A2">
          <w:rPr>
            <w:rStyle w:val="stdpublisher"/>
            <w:szCs w:val="24"/>
            <w:shd w:val="clear" w:color="auto" w:fill="auto"/>
          </w:rPr>
          <w:delText>ISO</w:delText>
        </w:r>
        <w:r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2</w:delText>
        </w:r>
      </w:del>
      <w:r w:rsidRPr="00785C54">
        <w:rPr>
          <w:szCs w:val="24"/>
        </w:rPr>
        <w:t xml:space="preserve"> to </w:t>
      </w:r>
      <w:ins w:id="3828" w:author="Katharina Schleidt" w:date="2022-08-12T18:10:00Z">
        <w:r w:rsidR="00E778A2" w:rsidRPr="00E778A2">
          <w:rPr>
            <w:szCs w:val="24"/>
          </w:rPr>
          <w:t>ISO 19156:2011</w:t>
        </w:r>
      </w:ins>
      <w:del w:id="3829" w:author="Katharina Schleidt" w:date="2022-08-12T18:10:00Z">
        <w:r w:rsidRPr="00785C54" w:rsidDel="00E778A2">
          <w:rPr>
            <w:szCs w:val="24"/>
          </w:rPr>
          <w:delText>edition 1</w:delText>
        </w:r>
      </w:del>
      <w:r w:rsidRPr="00785C54">
        <w:rPr>
          <w:szCs w:val="24"/>
        </w:rPr>
        <w:t xml:space="preserve"> (informative)</w:t>
      </w:r>
    </w:p>
    <w:tbl>
      <w:tblPr>
        <w:tblW w:w="9771" w:type="dxa"/>
        <w:jc w:val="center"/>
        <w:tblBorders>
          <w:top w:val="single" w:sz="12" w:space="0" w:color="auto"/>
          <w:left w:val="single" w:sz="12" w:space="0" w:color="auto"/>
          <w:bottom w:val="single" w:sz="12" w:space="0" w:color="auto"/>
          <w:right w:val="single" w:sz="12" w:space="0" w:color="auto"/>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4243"/>
        <w:gridCol w:w="2387"/>
        <w:gridCol w:w="3141"/>
      </w:tblGrid>
      <w:tr w:rsidR="005B5EAD" w:rsidRPr="00785C54" w14:paraId="163028CB" w14:textId="77777777" w:rsidTr="008F6841">
        <w:trPr>
          <w:jc w:val="center"/>
        </w:trPr>
        <w:tc>
          <w:tcPr>
            <w:tcW w:w="4243" w:type="dxa"/>
            <w:tcBorders>
              <w:top w:val="single" w:sz="12" w:space="0" w:color="auto"/>
              <w:bottom w:val="single" w:sz="12" w:space="0" w:color="auto"/>
              <w:right w:val="single" w:sz="4" w:space="0" w:color="auto"/>
            </w:tcBorders>
            <w:tcMar>
              <w:top w:w="100" w:type="dxa"/>
              <w:left w:w="100" w:type="dxa"/>
              <w:bottom w:w="100" w:type="dxa"/>
              <w:right w:w="100" w:type="dxa"/>
            </w:tcMar>
          </w:tcPr>
          <w:p w14:paraId="4B0918A9" w14:textId="5C1B49D2" w:rsidR="005B5EAD" w:rsidRPr="00785C54" w:rsidRDefault="00E778A2" w:rsidP="00785C54">
            <w:pPr>
              <w:pStyle w:val="Tableheader"/>
              <w:autoSpaceDE w:val="0"/>
              <w:autoSpaceDN w:val="0"/>
              <w:adjustRightInd w:val="0"/>
              <w:jc w:val="center"/>
              <w:rPr>
                <w:b/>
                <w:bCs/>
                <w:szCs w:val="20"/>
              </w:rPr>
            </w:pPr>
            <w:ins w:id="3830" w:author="Katharina Schleidt" w:date="2022-08-12T18:10:00Z">
              <w:r w:rsidRPr="00E778A2">
                <w:rPr>
                  <w:b/>
                  <w:szCs w:val="24"/>
                </w:rPr>
                <w:t>ISO 19156:20</w:t>
              </w:r>
              <w:r>
                <w:rPr>
                  <w:b/>
                  <w:szCs w:val="24"/>
                </w:rPr>
                <w:t>22</w:t>
              </w:r>
            </w:ins>
            <w:del w:id="3831" w:author="Katharina Schleidt" w:date="2022-08-12T18:10:00Z">
              <w:r w:rsidR="005B5EAD" w:rsidRPr="00785C54" w:rsidDel="00E778A2">
                <w:rPr>
                  <w:b/>
                  <w:szCs w:val="24"/>
                </w:rPr>
                <w:delText>Edition 2</w:delText>
              </w:r>
            </w:del>
            <w:r w:rsidR="005B5EAD" w:rsidRPr="00785C54">
              <w:rPr>
                <w:b/>
                <w:szCs w:val="24"/>
              </w:rPr>
              <w:t xml:space="preserve"> class / property,</w:t>
            </w:r>
            <w:r w:rsidR="005B5EAD" w:rsidRPr="00785C54">
              <w:rPr>
                <w:b/>
                <w:szCs w:val="24"/>
              </w:rPr>
              <w:br/>
              <w:t>Basic Samples package</w:t>
            </w:r>
          </w:p>
        </w:tc>
        <w:tc>
          <w:tcPr>
            <w:tcW w:w="2387" w:type="dxa"/>
            <w:tcBorders>
              <w:top w:val="single" w:sz="12" w:space="0" w:color="auto"/>
              <w:left w:val="single" w:sz="4" w:space="0" w:color="auto"/>
              <w:bottom w:val="single" w:sz="12" w:space="0" w:color="auto"/>
              <w:right w:val="single" w:sz="4" w:space="0" w:color="auto"/>
            </w:tcBorders>
            <w:tcMar>
              <w:top w:w="100" w:type="dxa"/>
              <w:left w:w="100" w:type="dxa"/>
              <w:bottom w:w="100" w:type="dxa"/>
              <w:right w:w="100" w:type="dxa"/>
            </w:tcMar>
          </w:tcPr>
          <w:p w14:paraId="3703DD24" w14:textId="4564A056" w:rsidR="005B5EAD" w:rsidRPr="00785C54" w:rsidRDefault="005B5EAD" w:rsidP="00785C54">
            <w:pPr>
              <w:pStyle w:val="Tableheader"/>
              <w:autoSpaceDE w:val="0"/>
              <w:autoSpaceDN w:val="0"/>
              <w:adjustRightInd w:val="0"/>
              <w:jc w:val="center"/>
              <w:rPr>
                <w:b/>
                <w:bCs/>
                <w:szCs w:val="20"/>
              </w:rPr>
            </w:pPr>
            <w:r w:rsidRPr="00785C54">
              <w:rPr>
                <w:b/>
                <w:szCs w:val="24"/>
              </w:rPr>
              <w:t>Relation</w:t>
            </w:r>
          </w:p>
        </w:tc>
        <w:tc>
          <w:tcPr>
            <w:tcW w:w="3141" w:type="dxa"/>
            <w:tcBorders>
              <w:top w:val="single" w:sz="12" w:space="0" w:color="auto"/>
              <w:left w:val="single" w:sz="4" w:space="0" w:color="auto"/>
              <w:bottom w:val="single" w:sz="12" w:space="0" w:color="auto"/>
            </w:tcBorders>
            <w:tcMar>
              <w:top w:w="100" w:type="dxa"/>
              <w:left w:w="100" w:type="dxa"/>
              <w:bottom w:w="100" w:type="dxa"/>
              <w:right w:w="100" w:type="dxa"/>
            </w:tcMar>
          </w:tcPr>
          <w:p w14:paraId="2A478E70" w14:textId="0FA6654C" w:rsidR="005B5EAD" w:rsidRPr="00785C54" w:rsidRDefault="00E778A2" w:rsidP="00785C54">
            <w:pPr>
              <w:pStyle w:val="Tableheader"/>
              <w:autoSpaceDE w:val="0"/>
              <w:autoSpaceDN w:val="0"/>
              <w:adjustRightInd w:val="0"/>
              <w:jc w:val="center"/>
              <w:rPr>
                <w:b/>
                <w:bCs/>
                <w:szCs w:val="20"/>
              </w:rPr>
            </w:pPr>
            <w:ins w:id="3832" w:author="Katharina Schleidt" w:date="2022-08-12T18:10:00Z">
              <w:r w:rsidRPr="00E778A2">
                <w:rPr>
                  <w:b/>
                  <w:szCs w:val="24"/>
                </w:rPr>
                <w:t>ISO 19156:2011</w:t>
              </w:r>
            </w:ins>
            <w:del w:id="3833" w:author="Katharina Schleidt" w:date="2022-08-12T18:10:00Z">
              <w:r w:rsidR="005B5EAD" w:rsidRPr="00785C54" w:rsidDel="00E778A2">
                <w:rPr>
                  <w:b/>
                  <w:szCs w:val="24"/>
                </w:rPr>
                <w:delText>Edition 1</w:delText>
              </w:r>
            </w:del>
            <w:r w:rsidR="005B5EAD" w:rsidRPr="00785C54">
              <w:rPr>
                <w:b/>
                <w:szCs w:val="24"/>
              </w:rPr>
              <w:t xml:space="preserve"> class / property</w:t>
            </w:r>
          </w:p>
        </w:tc>
      </w:tr>
      <w:tr w:rsidR="005B5EAD" w:rsidRPr="00785C54" w14:paraId="30E01A6D" w14:textId="77777777" w:rsidTr="008F6841">
        <w:trPr>
          <w:jc w:val="center"/>
        </w:trPr>
        <w:tc>
          <w:tcPr>
            <w:tcW w:w="4243" w:type="dxa"/>
            <w:tcBorders>
              <w:top w:val="single" w:sz="12" w:space="0" w:color="auto"/>
              <w:bottom w:val="single" w:sz="4" w:space="0" w:color="auto"/>
              <w:right w:val="single" w:sz="4" w:space="0" w:color="auto"/>
            </w:tcBorders>
            <w:tcMar>
              <w:top w:w="100" w:type="dxa"/>
              <w:left w:w="100" w:type="dxa"/>
              <w:bottom w:w="100" w:type="dxa"/>
              <w:right w:w="100" w:type="dxa"/>
            </w:tcMar>
          </w:tcPr>
          <w:p w14:paraId="5099BFDF" w14:textId="6255EA61" w:rsidR="005B5EAD" w:rsidRPr="00785C54" w:rsidRDefault="005B5EAD" w:rsidP="00785C54">
            <w:pPr>
              <w:pStyle w:val="Tablebody"/>
              <w:autoSpaceDE w:val="0"/>
              <w:autoSpaceDN w:val="0"/>
              <w:adjustRightInd w:val="0"/>
              <w:rPr>
                <w:szCs w:val="20"/>
              </w:rPr>
            </w:pPr>
            <w:r w:rsidRPr="00785C54">
              <w:rPr>
                <w:szCs w:val="24"/>
              </w:rPr>
              <w:t>SampleCollection</w:t>
            </w:r>
          </w:p>
        </w:tc>
        <w:tc>
          <w:tcPr>
            <w:tcW w:w="2387" w:type="dxa"/>
            <w:tcBorders>
              <w:top w:val="single" w:sz="12" w:space="0" w:color="auto"/>
              <w:left w:val="single" w:sz="4" w:space="0" w:color="auto"/>
              <w:bottom w:val="single" w:sz="4" w:space="0" w:color="auto"/>
              <w:right w:val="single" w:sz="4" w:space="0" w:color="auto"/>
            </w:tcBorders>
            <w:tcMar>
              <w:top w:w="100" w:type="dxa"/>
              <w:left w:w="100" w:type="dxa"/>
              <w:bottom w:w="100" w:type="dxa"/>
              <w:right w:w="100" w:type="dxa"/>
            </w:tcMar>
          </w:tcPr>
          <w:p w14:paraId="3562BCD5" w14:textId="7DBCE535" w:rsidR="005B5EAD" w:rsidRPr="00785C54" w:rsidRDefault="005B5EAD" w:rsidP="00785C54">
            <w:pPr>
              <w:pStyle w:val="Tablebody"/>
              <w:autoSpaceDE w:val="0"/>
              <w:autoSpaceDN w:val="0"/>
              <w:adjustRightInd w:val="0"/>
              <w:rPr>
                <w:szCs w:val="20"/>
              </w:rPr>
            </w:pPr>
            <w:r w:rsidRPr="00785C54">
              <w:rPr>
                <w:szCs w:val="24"/>
              </w:rPr>
              <w:t>equivalent class</w:t>
            </w:r>
          </w:p>
        </w:tc>
        <w:tc>
          <w:tcPr>
            <w:tcW w:w="3141" w:type="dxa"/>
            <w:tcBorders>
              <w:top w:val="single" w:sz="12" w:space="0" w:color="auto"/>
              <w:left w:val="single" w:sz="4" w:space="0" w:color="auto"/>
              <w:bottom w:val="single" w:sz="4" w:space="0" w:color="auto"/>
            </w:tcBorders>
            <w:tcMar>
              <w:top w:w="100" w:type="dxa"/>
              <w:left w:w="100" w:type="dxa"/>
              <w:bottom w:w="100" w:type="dxa"/>
              <w:right w:w="100" w:type="dxa"/>
            </w:tcMar>
          </w:tcPr>
          <w:p w14:paraId="27F303A8" w14:textId="576717C9" w:rsidR="005B5EAD" w:rsidRPr="00785C54" w:rsidRDefault="005B5EAD" w:rsidP="00785C54">
            <w:pPr>
              <w:pStyle w:val="Tablebody"/>
              <w:autoSpaceDE w:val="0"/>
              <w:autoSpaceDN w:val="0"/>
              <w:adjustRightInd w:val="0"/>
              <w:rPr>
                <w:szCs w:val="20"/>
              </w:rPr>
            </w:pPr>
            <w:r w:rsidRPr="00785C54">
              <w:rPr>
                <w:szCs w:val="24"/>
              </w:rPr>
              <w:t>SF_SamplingFeatureCollection</w:t>
            </w:r>
          </w:p>
        </w:tc>
      </w:tr>
      <w:tr w:rsidR="005B5EAD" w:rsidRPr="00785C54" w14:paraId="15CAB7EF" w14:textId="77777777" w:rsidTr="008F6841">
        <w:trPr>
          <w:jc w:val="center"/>
        </w:trPr>
        <w:tc>
          <w:tcPr>
            <w:tcW w:w="4243" w:type="dxa"/>
            <w:tcBorders>
              <w:top w:val="single" w:sz="4" w:space="0" w:color="auto"/>
              <w:bottom w:val="single" w:sz="4" w:space="0" w:color="auto"/>
              <w:right w:val="single" w:sz="4" w:space="0" w:color="auto"/>
            </w:tcBorders>
            <w:tcMar>
              <w:top w:w="100" w:type="dxa"/>
              <w:left w:w="100" w:type="dxa"/>
              <w:bottom w:w="100" w:type="dxa"/>
              <w:right w:w="100" w:type="dxa"/>
            </w:tcMar>
          </w:tcPr>
          <w:p w14:paraId="20628BA3" w14:textId="72D3D4C6" w:rsidR="005B5EAD" w:rsidRPr="00785C54" w:rsidRDefault="005B5EAD" w:rsidP="00785C54">
            <w:pPr>
              <w:pStyle w:val="Tablebody"/>
              <w:autoSpaceDE w:val="0"/>
              <w:autoSpaceDN w:val="0"/>
              <w:adjustRightInd w:val="0"/>
              <w:rPr>
                <w:szCs w:val="20"/>
              </w:rPr>
            </w:pPr>
            <w:r w:rsidRPr="00785C54">
              <w:rPr>
                <w:szCs w:val="24"/>
              </w:rPr>
              <w:t>SampleCollection.member</w:t>
            </w:r>
          </w:p>
        </w:tc>
        <w:tc>
          <w:tcPr>
            <w:tcW w:w="238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tcPr>
          <w:p w14:paraId="7F939CFD" w14:textId="74468938" w:rsidR="005B5EAD" w:rsidRPr="00785C54" w:rsidRDefault="005B5EAD" w:rsidP="00785C54">
            <w:pPr>
              <w:pStyle w:val="Tablebody"/>
              <w:autoSpaceDE w:val="0"/>
              <w:autoSpaceDN w:val="0"/>
              <w:adjustRightInd w:val="0"/>
              <w:rPr>
                <w:szCs w:val="20"/>
              </w:rPr>
            </w:pPr>
            <w:r w:rsidRPr="00785C54">
              <w:rPr>
                <w:szCs w:val="24"/>
              </w:rPr>
              <w:t>equivalent property</w:t>
            </w:r>
          </w:p>
        </w:tc>
        <w:tc>
          <w:tcPr>
            <w:tcW w:w="3141" w:type="dxa"/>
            <w:tcBorders>
              <w:top w:val="single" w:sz="4" w:space="0" w:color="auto"/>
              <w:left w:val="single" w:sz="4" w:space="0" w:color="auto"/>
              <w:bottom w:val="single" w:sz="4" w:space="0" w:color="auto"/>
            </w:tcBorders>
            <w:tcMar>
              <w:top w:w="100" w:type="dxa"/>
              <w:left w:w="100" w:type="dxa"/>
              <w:bottom w:w="100" w:type="dxa"/>
              <w:right w:w="100" w:type="dxa"/>
            </w:tcMar>
          </w:tcPr>
          <w:p w14:paraId="5CFA9FA0" w14:textId="02BBFC5A" w:rsidR="005B5EAD" w:rsidRPr="00785C54" w:rsidRDefault="005B5EAD" w:rsidP="00785C54">
            <w:pPr>
              <w:pStyle w:val="Tablebody"/>
              <w:autoSpaceDE w:val="0"/>
              <w:autoSpaceDN w:val="0"/>
              <w:adjustRightInd w:val="0"/>
              <w:rPr>
                <w:szCs w:val="20"/>
              </w:rPr>
            </w:pPr>
            <w:r w:rsidRPr="00785C54">
              <w:rPr>
                <w:szCs w:val="24"/>
              </w:rPr>
              <w:t>SF_samplingFeatureCollection.member</w:t>
            </w:r>
          </w:p>
        </w:tc>
      </w:tr>
      <w:tr w:rsidR="005B5EAD" w:rsidRPr="00785C54" w14:paraId="544919B5" w14:textId="77777777" w:rsidTr="008F6841">
        <w:trPr>
          <w:jc w:val="center"/>
        </w:trPr>
        <w:tc>
          <w:tcPr>
            <w:tcW w:w="4243" w:type="dxa"/>
            <w:tcBorders>
              <w:top w:val="single" w:sz="4" w:space="0" w:color="auto"/>
              <w:bottom w:val="single" w:sz="12" w:space="0" w:color="auto"/>
              <w:right w:val="single" w:sz="4" w:space="0" w:color="auto"/>
            </w:tcBorders>
            <w:tcMar>
              <w:top w:w="100" w:type="dxa"/>
              <w:left w:w="100" w:type="dxa"/>
              <w:bottom w:w="100" w:type="dxa"/>
              <w:right w:w="100" w:type="dxa"/>
            </w:tcMar>
          </w:tcPr>
          <w:p w14:paraId="1CFF1A80" w14:textId="1E6D6956" w:rsidR="005B5EAD" w:rsidRPr="00785C54" w:rsidRDefault="005B5EAD" w:rsidP="00785C54">
            <w:pPr>
              <w:pStyle w:val="Tablebody"/>
              <w:autoSpaceDE w:val="0"/>
              <w:autoSpaceDN w:val="0"/>
              <w:adjustRightInd w:val="0"/>
              <w:rPr>
                <w:szCs w:val="20"/>
              </w:rPr>
            </w:pPr>
            <w:r w:rsidRPr="00785C54">
              <w:rPr>
                <w:szCs w:val="24"/>
              </w:rPr>
              <w:t>SampleCollection.relatedCollection</w:t>
            </w:r>
          </w:p>
        </w:tc>
        <w:tc>
          <w:tcPr>
            <w:tcW w:w="2387" w:type="dxa"/>
            <w:tcBorders>
              <w:top w:val="single" w:sz="4" w:space="0" w:color="auto"/>
              <w:left w:val="single" w:sz="4" w:space="0" w:color="auto"/>
              <w:bottom w:val="single" w:sz="12" w:space="0" w:color="auto"/>
              <w:right w:val="single" w:sz="4" w:space="0" w:color="auto"/>
            </w:tcBorders>
            <w:tcMar>
              <w:top w:w="100" w:type="dxa"/>
              <w:left w:w="100" w:type="dxa"/>
              <w:bottom w:w="100" w:type="dxa"/>
              <w:right w:w="100" w:type="dxa"/>
            </w:tcMar>
          </w:tcPr>
          <w:p w14:paraId="01A86FB4" w14:textId="49FD476E" w:rsidR="005B5EAD" w:rsidRPr="00785C54" w:rsidRDefault="005B5EAD" w:rsidP="00785C54">
            <w:pPr>
              <w:pStyle w:val="Tablebody"/>
              <w:autoSpaceDE w:val="0"/>
              <w:autoSpaceDN w:val="0"/>
              <w:adjustRightInd w:val="0"/>
              <w:rPr>
                <w:szCs w:val="20"/>
              </w:rPr>
            </w:pPr>
            <w:r w:rsidRPr="00785C54">
              <w:rPr>
                <w:szCs w:val="24"/>
              </w:rPr>
              <w:t> </w:t>
            </w:r>
          </w:p>
        </w:tc>
        <w:tc>
          <w:tcPr>
            <w:tcW w:w="3141" w:type="dxa"/>
            <w:tcBorders>
              <w:top w:val="single" w:sz="4" w:space="0" w:color="auto"/>
              <w:left w:val="single" w:sz="4" w:space="0" w:color="auto"/>
              <w:bottom w:val="single" w:sz="12" w:space="0" w:color="auto"/>
            </w:tcBorders>
            <w:tcMar>
              <w:top w:w="100" w:type="dxa"/>
              <w:left w:w="100" w:type="dxa"/>
              <w:bottom w:w="100" w:type="dxa"/>
              <w:right w:w="100" w:type="dxa"/>
            </w:tcMar>
          </w:tcPr>
          <w:p w14:paraId="35D1FFA4" w14:textId="2D27C5F7" w:rsidR="005B5EAD" w:rsidRPr="00785C54" w:rsidRDefault="005B5EAD" w:rsidP="00785C54">
            <w:pPr>
              <w:pStyle w:val="Tablebody"/>
              <w:autoSpaceDE w:val="0"/>
              <w:autoSpaceDN w:val="0"/>
              <w:adjustRightInd w:val="0"/>
              <w:rPr>
                <w:szCs w:val="20"/>
              </w:rPr>
            </w:pPr>
            <w:r w:rsidRPr="00785C54">
              <w:rPr>
                <w:szCs w:val="24"/>
              </w:rPr>
              <w:t>(no match)</w:t>
            </w:r>
          </w:p>
        </w:tc>
      </w:tr>
    </w:tbl>
    <w:p w14:paraId="4FD2117A" w14:textId="40DD8B12" w:rsidR="005B5EAD" w:rsidRPr="00785C54" w:rsidRDefault="005B5EAD" w:rsidP="00785C54">
      <w:pPr>
        <w:pStyle w:val="a2"/>
        <w:tabs>
          <w:tab w:val="left" w:pos="360"/>
        </w:tabs>
        <w:autoSpaceDE w:val="0"/>
        <w:autoSpaceDN w:val="0"/>
        <w:adjustRightInd w:val="0"/>
        <w:rPr>
          <w:szCs w:val="24"/>
        </w:rPr>
      </w:pPr>
      <w:r w:rsidRPr="00785C54">
        <w:rPr>
          <w:szCs w:val="24"/>
        </w:rPr>
        <w:t>Hard-typing vs. soft typing and codelist use</w:t>
      </w:r>
    </w:p>
    <w:p w14:paraId="48F55E5F" w14:textId="6FEA8310" w:rsidR="005B5EAD" w:rsidRPr="00785C54" w:rsidRDefault="005B5EAD" w:rsidP="00785C54">
      <w:pPr>
        <w:pStyle w:val="BodyText"/>
        <w:autoSpaceDE w:val="0"/>
        <w:autoSpaceDN w:val="0"/>
        <w:adjustRightInd w:val="0"/>
        <w:rPr>
          <w:szCs w:val="24"/>
        </w:rPr>
      </w:pPr>
      <w:r w:rsidRPr="00785C54">
        <w:rPr>
          <w:szCs w:val="24"/>
        </w:rPr>
        <w:t xml:space="preserve">Observation classification by result type and SpatialSamplingFeature by the shape geometry type provided as sub-classes in the </w:t>
      </w:r>
      <w:ins w:id="3834" w:author="Katharina Schleidt" w:date="2022-08-12T18:10:00Z">
        <w:r w:rsidR="00E778A2" w:rsidRPr="00E778A2">
          <w:rPr>
            <w:rStyle w:val="stdpublisher"/>
            <w:szCs w:val="24"/>
            <w:shd w:val="clear" w:color="auto" w:fill="auto"/>
          </w:rPr>
          <w:t>ISO 19156:2011</w:t>
        </w:r>
      </w:ins>
      <w:del w:id="3835" w:author="Katharina Schleidt" w:date="2022-08-12T18:10:00Z">
        <w:r w:rsidRPr="00785C54" w:rsidDel="00E778A2">
          <w:rPr>
            <w:rStyle w:val="stdpublisher"/>
            <w:szCs w:val="24"/>
            <w:shd w:val="clear" w:color="auto" w:fill="auto"/>
          </w:rPr>
          <w:delText>ISO</w:delText>
        </w:r>
        <w:r w:rsidR="00AC53D4" w:rsidRPr="00785C54" w:rsidDel="00E778A2">
          <w:rPr>
            <w:szCs w:val="24"/>
          </w:rPr>
          <w:delText> </w:delText>
        </w:r>
        <w:r w:rsidRPr="00785C54" w:rsidDel="00E778A2">
          <w:rPr>
            <w:rStyle w:val="stddocNumber"/>
            <w:szCs w:val="24"/>
            <w:shd w:val="clear" w:color="auto" w:fill="auto"/>
          </w:rPr>
          <w:delText>19156</w:delText>
        </w:r>
        <w:r w:rsidRPr="00785C54" w:rsidDel="00E778A2">
          <w:rPr>
            <w:szCs w:val="24"/>
          </w:rPr>
          <w:delText xml:space="preserve"> Edition 1</w:delText>
        </w:r>
      </w:del>
      <w:r w:rsidRPr="00785C54">
        <w:rPr>
          <w:szCs w:val="24"/>
        </w:rPr>
        <w:t xml:space="preserve"> are modelled using soft-typing based classification schemes in </w:t>
      </w:r>
      <w:ins w:id="3836" w:author="Katharina Schleidt" w:date="2022-08-12T18:10:00Z">
        <w:r w:rsidR="00E778A2" w:rsidRPr="00E778A2">
          <w:rPr>
            <w:szCs w:val="24"/>
          </w:rPr>
          <w:t>ISO 19156:20</w:t>
        </w:r>
        <w:r w:rsidR="00E778A2">
          <w:rPr>
            <w:szCs w:val="24"/>
          </w:rPr>
          <w:t>22</w:t>
        </w:r>
      </w:ins>
      <w:del w:id="3837" w:author="Katharina Schleidt" w:date="2022-08-12T18:10:00Z">
        <w:r w:rsidRPr="00785C54" w:rsidDel="00E778A2">
          <w:rPr>
            <w:szCs w:val="24"/>
          </w:rPr>
          <w:delText>Edition</w:delText>
        </w:r>
        <w:r w:rsidR="00AC53D4" w:rsidRPr="00785C54" w:rsidDel="00E778A2">
          <w:rPr>
            <w:szCs w:val="24"/>
          </w:rPr>
          <w:delText> </w:delText>
        </w:r>
        <w:r w:rsidRPr="00785C54" w:rsidDel="00E778A2">
          <w:rPr>
            <w:szCs w:val="24"/>
          </w:rPr>
          <w:delText>2</w:delText>
        </w:r>
      </w:del>
      <w:r w:rsidRPr="00785C54">
        <w:rPr>
          <w:szCs w:val="24"/>
        </w:rPr>
        <w:t xml:space="preserve"> (AbstractObservationCharacteristics.observationType and AbstractSample.sampleType). This transition from hard-typing to soft-typing has been done to allow the use of the most appropriate Observation and Sample classification schemes to be used in the domain models, as well as to allow a single Observation and Sample instance to be classified using multiple classification schemes.</w:t>
      </w:r>
    </w:p>
    <w:p w14:paraId="4FE6C132" w14:textId="77777777" w:rsidR="00C94FC4" w:rsidRPr="00785C54" w:rsidRDefault="00C94FC4" w:rsidP="00785C54">
      <w:pPr>
        <w:pStyle w:val="BodyText"/>
      </w:pPr>
      <w:r w:rsidRPr="00785C54">
        <w:br w:type="page"/>
      </w:r>
    </w:p>
    <w:p w14:paraId="08322F51" w14:textId="67DB0754" w:rsidR="005B5EAD" w:rsidRPr="00785C54" w:rsidRDefault="005B5EAD" w:rsidP="00785C54">
      <w:pPr>
        <w:pStyle w:val="BodyText"/>
        <w:autoSpaceDE w:val="0"/>
        <w:autoSpaceDN w:val="0"/>
        <w:adjustRightInd w:val="0"/>
        <w:rPr>
          <w:szCs w:val="24"/>
        </w:rPr>
      </w:pPr>
      <w:r w:rsidRPr="00785C54">
        <w:rPr>
          <w:szCs w:val="24"/>
        </w:rPr>
        <w:t xml:space="preserve">Concrete codelists are provided for both the result type based Observation classification and the shape geometry SpatialSample classification. Any additional Observation and Sample classification schemes can be provided in the domain models by extending the AbstractObservationType and AbstractSampleType classes, as illustrated for classification of Samples in </w:t>
      </w:r>
      <w:r w:rsidRPr="00785C54">
        <w:rPr>
          <w:rStyle w:val="citefig"/>
          <w:szCs w:val="24"/>
          <w:shd w:val="clear" w:color="auto" w:fill="auto"/>
        </w:rPr>
        <w:t>Figure C.1</w:t>
      </w:r>
      <w:del w:id="3838" w:author="Katharina Schleidt" w:date="2022-08-13T18:06:00Z">
        <w:r w:rsidRPr="00785C54" w:rsidDel="00E804F5">
          <w:rPr>
            <w:szCs w:val="24"/>
          </w:rPr>
          <w:delText xml:space="preserve"> below</w:delText>
        </w:r>
      </w:del>
      <w:r w:rsidRPr="00785C54">
        <w:rPr>
          <w:szCs w:val="24"/>
        </w:rPr>
        <w:t>.</w:t>
      </w:r>
    </w:p>
    <w:p w14:paraId="084DF0E0" w14:textId="5D6987FE"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39" w:author="Ilkka Rinne" w:date="2022-09-06T15:37:00Z"/>
          <w:szCs w:val="24"/>
        </w:rPr>
      </w:pPr>
      <w:del w:id="3840" w:author="Ilkka Rinne" w:date="2022-09-06T14:32:00Z">
        <w:r w:rsidRPr="00785C54" w:rsidDel="00EB253C">
          <w:rPr>
            <w:noProof/>
            <w:szCs w:val="24"/>
          </w:rPr>
          <w:drawing>
            <wp:inline distT="0" distB="0" distL="0" distR="0" wp14:anchorId="109DACE9" wp14:editId="4A06F161">
              <wp:extent cx="2968758" cy="3617983"/>
              <wp:effectExtent l="0" t="0" r="3175" b="1905"/>
              <wp:docPr id="36" name="Picture 36"/>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968758" cy="3617983"/>
                      </a:xfrm>
                      <a:prstGeom prst="rect">
                        <a:avLst/>
                      </a:prstGeom>
                    </pic:spPr>
                  </pic:pic>
                </a:graphicData>
              </a:graphic>
            </wp:inline>
          </w:drawing>
        </w:r>
      </w:del>
      <w:ins w:id="3841" w:author="Ilkka Rinne" w:date="2022-09-06T14:32:00Z">
        <w:r w:rsidR="00EB253C">
          <w:rPr>
            <w:noProof/>
            <w:szCs w:val="24"/>
          </w:rPr>
          <w:drawing>
            <wp:inline distT="0" distB="0" distL="0" distR="0" wp14:anchorId="769190C7" wp14:editId="7AAF59D7">
              <wp:extent cx="4067004" cy="410221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113">
                        <a:extLst>
                          <a:ext uri="{28A0092B-C50C-407E-A947-70E740481C1C}">
                            <a14:useLocalDpi xmlns:a14="http://schemas.microsoft.com/office/drawing/2010/main" val="0"/>
                          </a:ext>
                        </a:extLst>
                      </a:blip>
                      <a:stretch>
                        <a:fillRect/>
                      </a:stretch>
                    </pic:blipFill>
                    <pic:spPr>
                      <a:xfrm>
                        <a:off x="0" y="0"/>
                        <a:ext cx="4080748" cy="4116079"/>
                      </a:xfrm>
                      <a:prstGeom prst="rect">
                        <a:avLst/>
                      </a:prstGeom>
                    </pic:spPr>
                  </pic:pic>
                </a:graphicData>
              </a:graphic>
            </wp:inline>
          </w:drawing>
        </w:r>
      </w:ins>
    </w:p>
    <w:p w14:paraId="3493121C" w14:textId="2B371F21" w:rsidR="003613DB" w:rsidRPr="003613DB" w:rsidRDefault="003613DB">
      <w:pPr>
        <w:pStyle w:val="Figurenote"/>
        <w:pPrChange w:id="3842" w:author="Ilkka Rinne" w:date="2022-09-06T15:37: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43" w:author="Ilkka Rinne" w:date="2022-09-06T15:37:00Z">
        <w:r>
          <w:t>NOTE</w:t>
        </w:r>
        <w:r>
          <w:tab/>
          <w:t>No values or vocabulary are provided for SampleTypeByMaterialClass in this document. Class provided here only as an example of the codelist extension mechanism for application domain specific implementations.</w:t>
        </w:r>
      </w:ins>
    </w:p>
    <w:p w14:paraId="311E6890" w14:textId="77777777" w:rsidR="005B5EAD" w:rsidRPr="00785C54" w:rsidRDefault="005B5EAD" w:rsidP="00785C54">
      <w:pPr>
        <w:pStyle w:val="Figuretitle"/>
        <w:autoSpaceDE w:val="0"/>
        <w:autoSpaceDN w:val="0"/>
        <w:adjustRightInd w:val="0"/>
        <w:outlineLvl w:val="0"/>
        <w:rPr>
          <w:szCs w:val="24"/>
        </w:rPr>
      </w:pPr>
      <w:r w:rsidRPr="00785C54">
        <w:rPr>
          <w:szCs w:val="24"/>
        </w:rPr>
        <w:t>Figure C.1 — (Example) Mechanism for defining a classification scheme for Samples based on the type of the sample material by extending the AbstractSampleType codelist</w:t>
      </w:r>
    </w:p>
    <w:p w14:paraId="769E3613" w14:textId="77777777" w:rsidR="005B5EAD" w:rsidRPr="00785C54" w:rsidRDefault="005B5EAD" w:rsidP="00785C54">
      <w:pPr>
        <w:pStyle w:val="BodyText"/>
        <w:autoSpaceDE w:val="0"/>
        <w:autoSpaceDN w:val="0"/>
        <w:adjustRightInd w:val="0"/>
        <w:rPr>
          <w:szCs w:val="24"/>
        </w:rPr>
      </w:pPr>
      <w:r w:rsidRPr="00785C54">
        <w:rPr>
          <w:szCs w:val="24"/>
        </w:rPr>
        <w:t xml:space="preserve">Only an abstract, empty codelist extension point is provided for classifying Samplers. A wide variety of device types and methodologies used for creating samples are used in various domains, and any of these can be adopted in particular domain models by extending the AbstractSamplerType class. An example of this mechanism is illustrated as </w:t>
      </w:r>
      <w:r w:rsidRPr="00785C54">
        <w:rPr>
          <w:rStyle w:val="citefig"/>
          <w:szCs w:val="24"/>
          <w:shd w:val="clear" w:color="auto" w:fill="auto"/>
        </w:rPr>
        <w:t>Figure C.2</w:t>
      </w:r>
      <w:r w:rsidRPr="00785C54">
        <w:rPr>
          <w:szCs w:val="24"/>
        </w:rPr>
        <w:t>.</w:t>
      </w:r>
    </w:p>
    <w:p w14:paraId="2E8D67F8" w14:textId="6B31AE16" w:rsidR="005B5EAD"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844" w:author="Ilkka Rinne" w:date="2022-09-06T15:32:00Z"/>
          <w:szCs w:val="24"/>
        </w:rPr>
      </w:pPr>
      <w:del w:id="3845" w:author="Ilkka Rinne" w:date="2022-09-06T14:32:00Z">
        <w:r w:rsidRPr="00785C54" w:rsidDel="00965785">
          <w:rPr>
            <w:noProof/>
            <w:szCs w:val="24"/>
          </w:rPr>
          <w:drawing>
            <wp:inline distT="0" distB="0" distL="0" distR="0" wp14:anchorId="6D70E76D" wp14:editId="141D0875">
              <wp:extent cx="3044958" cy="3666751"/>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44958" cy="3666751"/>
                      </a:xfrm>
                      <a:prstGeom prst="rect">
                        <a:avLst/>
                      </a:prstGeom>
                    </pic:spPr>
                  </pic:pic>
                </a:graphicData>
              </a:graphic>
            </wp:inline>
          </w:drawing>
        </w:r>
      </w:del>
      <w:ins w:id="3846" w:author="Ilkka Rinne" w:date="2022-09-06T14:32:00Z">
        <w:r w:rsidR="00965785">
          <w:rPr>
            <w:noProof/>
            <w:szCs w:val="24"/>
          </w:rPr>
          <w:drawing>
            <wp:inline distT="0" distB="0" distL="0" distR="0" wp14:anchorId="627C7CB3" wp14:editId="0FFA5AEF">
              <wp:extent cx="4268838" cy="4286774"/>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15">
                        <a:extLst>
                          <a:ext uri="{28A0092B-C50C-407E-A947-70E740481C1C}">
                            <a14:useLocalDpi xmlns:a14="http://schemas.microsoft.com/office/drawing/2010/main" val="0"/>
                          </a:ext>
                        </a:extLst>
                      </a:blip>
                      <a:stretch>
                        <a:fillRect/>
                      </a:stretch>
                    </pic:blipFill>
                    <pic:spPr>
                      <a:xfrm>
                        <a:off x="0" y="0"/>
                        <a:ext cx="4281659" cy="4299649"/>
                      </a:xfrm>
                      <a:prstGeom prst="rect">
                        <a:avLst/>
                      </a:prstGeom>
                    </pic:spPr>
                  </pic:pic>
                </a:graphicData>
              </a:graphic>
            </wp:inline>
          </w:drawing>
        </w:r>
      </w:ins>
    </w:p>
    <w:p w14:paraId="6BF079BA" w14:textId="4829B1AD" w:rsidR="003613DB" w:rsidRPr="00785C54" w:rsidRDefault="003613DB">
      <w:pPr>
        <w:pStyle w:val="Figurenote"/>
        <w:pPrChange w:id="3847" w:author="Ilkka Rinne" w:date="2022-09-06T15:32:00Z">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848" w:author="Ilkka Rinne" w:date="2022-09-06T15:32:00Z">
        <w:r>
          <w:t>NOTE</w:t>
        </w:r>
        <w:r>
          <w:tab/>
        </w:r>
      </w:ins>
      <w:ins w:id="3849" w:author="Ilkka Rinne" w:date="2022-09-06T15:33:00Z">
        <w:r>
          <w:t xml:space="preserve">No values or vocabulary </w:t>
        </w:r>
      </w:ins>
      <w:ins w:id="3850" w:author="Ilkka Rinne" w:date="2022-09-06T15:35:00Z">
        <w:r>
          <w:t xml:space="preserve">are </w:t>
        </w:r>
      </w:ins>
      <w:ins w:id="3851" w:author="Ilkka Rinne" w:date="2022-09-06T15:33:00Z">
        <w:r>
          <w:t>provided for SamplerClassification</w:t>
        </w:r>
      </w:ins>
      <w:ins w:id="3852" w:author="Ilkka Rinne" w:date="2022-09-06T15:35:00Z">
        <w:r>
          <w:t xml:space="preserve"> in this document.</w:t>
        </w:r>
      </w:ins>
      <w:ins w:id="3853" w:author="Ilkka Rinne" w:date="2022-09-06T15:33:00Z">
        <w:r>
          <w:t xml:space="preserve"> </w:t>
        </w:r>
      </w:ins>
      <w:ins w:id="3854" w:author="Ilkka Rinne" w:date="2022-09-06T15:35:00Z">
        <w:r>
          <w:t>C</w:t>
        </w:r>
      </w:ins>
      <w:ins w:id="3855" w:author="Ilkka Rinne" w:date="2022-09-06T15:33:00Z">
        <w:r>
          <w:t>lass provided h</w:t>
        </w:r>
      </w:ins>
      <w:ins w:id="3856" w:author="Ilkka Rinne" w:date="2022-09-06T15:34:00Z">
        <w:r>
          <w:t>e</w:t>
        </w:r>
      </w:ins>
      <w:ins w:id="3857" w:author="Ilkka Rinne" w:date="2022-09-06T15:33:00Z">
        <w:r>
          <w:t xml:space="preserve">re only as an example of </w:t>
        </w:r>
      </w:ins>
      <w:ins w:id="3858" w:author="Ilkka Rinne" w:date="2022-09-06T15:34:00Z">
        <w:r>
          <w:t>t</w:t>
        </w:r>
      </w:ins>
      <w:ins w:id="3859" w:author="Ilkka Rinne" w:date="2022-09-06T15:35:00Z">
        <w:r>
          <w:t>he</w:t>
        </w:r>
      </w:ins>
      <w:ins w:id="3860" w:author="Ilkka Rinne" w:date="2022-09-06T15:34:00Z">
        <w:r>
          <w:t xml:space="preserve"> codelist extension mechanism</w:t>
        </w:r>
      </w:ins>
      <w:ins w:id="3861" w:author="Ilkka Rinne" w:date="2022-09-06T15:35:00Z">
        <w:r>
          <w:t xml:space="preserve"> </w:t>
        </w:r>
      </w:ins>
      <w:ins w:id="3862" w:author="Ilkka Rinne" w:date="2022-09-06T15:36:00Z">
        <w:r>
          <w:t xml:space="preserve">for application domain </w:t>
        </w:r>
      </w:ins>
      <w:ins w:id="3863" w:author="Ilkka Rinne" w:date="2022-09-06T15:37:00Z">
        <w:r>
          <w:t xml:space="preserve">specific </w:t>
        </w:r>
      </w:ins>
      <w:ins w:id="3864" w:author="Ilkka Rinne" w:date="2022-09-06T15:36:00Z">
        <w:r>
          <w:t>implementatio</w:t>
        </w:r>
      </w:ins>
      <w:ins w:id="3865" w:author="Ilkka Rinne" w:date="2022-09-06T15:37:00Z">
        <w:r>
          <w:t>ns</w:t>
        </w:r>
      </w:ins>
      <w:ins w:id="3866" w:author="Ilkka Rinne" w:date="2022-09-06T15:35:00Z">
        <w:r>
          <w:t>.</w:t>
        </w:r>
      </w:ins>
    </w:p>
    <w:p w14:paraId="01DA72AF" w14:textId="77777777" w:rsidR="005B5EAD" w:rsidRPr="00785C54" w:rsidRDefault="005B5EAD" w:rsidP="00785C54">
      <w:pPr>
        <w:pStyle w:val="Figuretitle"/>
        <w:autoSpaceDE w:val="0"/>
        <w:autoSpaceDN w:val="0"/>
        <w:adjustRightInd w:val="0"/>
        <w:outlineLvl w:val="0"/>
        <w:rPr>
          <w:szCs w:val="24"/>
        </w:rPr>
      </w:pPr>
      <w:r w:rsidRPr="00785C54">
        <w:rPr>
          <w:szCs w:val="24"/>
        </w:rPr>
        <w:t>Figure C.2 — (Example) Mechanism for defining a generic classification scheme for Samplers by extending the AbstractSamplerType codelist</w:t>
      </w:r>
    </w:p>
    <w:p w14:paraId="346E5208"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result type based Observation types</w:t>
      </w:r>
    </w:p>
    <w:p w14:paraId="074DC811" w14:textId="7FB758C7" w:rsidR="005B5EAD" w:rsidRPr="00785C54" w:rsidRDefault="005B5EAD" w:rsidP="00785C54">
      <w:pPr>
        <w:pStyle w:val="BodyText"/>
        <w:autoSpaceDE w:val="0"/>
        <w:autoSpaceDN w:val="0"/>
        <w:adjustRightInd w:val="0"/>
        <w:rPr>
          <w:szCs w:val="24"/>
        </w:rPr>
      </w:pPr>
      <w:r w:rsidRPr="00785C54">
        <w:rPr>
          <w:szCs w:val="24"/>
        </w:rPr>
        <w:t>Instances of the specialized Observation types of 19156:2011 can be migrated into instances of the 19156:202</w:t>
      </w:r>
      <w:ins w:id="3867" w:author="REID-JAMOND Alison" w:date="2022-04-04T08:37:00Z">
        <w:r w:rsidR="003E2160">
          <w:rPr>
            <w:szCs w:val="24"/>
          </w:rPr>
          <w:t>2</w:t>
        </w:r>
      </w:ins>
      <w:del w:id="3868" w:author="REID-JAMOND Alison" w:date="2022-04-04T08:37:00Z">
        <w:r w:rsidRPr="00785C54" w:rsidDel="003E2160">
          <w:rPr>
            <w:szCs w:val="24"/>
          </w:rPr>
          <w:delText>0</w:delText>
        </w:r>
      </w:del>
      <w:r w:rsidRPr="00785C54">
        <w:rPr>
          <w:szCs w:val="24"/>
        </w:rPr>
        <w:t xml:space="preserve"> Observation class of the Basic Observations package by providing an entry of the ObservationTypeByResultType codelist as a value of the observationType attribute as follows (labels provided here for readability, the corresponding URIs for the codelist entries should be used as specified in the code list vocabulary):</w:t>
      </w:r>
    </w:p>
    <w:p w14:paraId="4E00DF6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OM_Observation: Observation;</w:t>
      </w:r>
    </w:p>
    <w:p w14:paraId="1287919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OM_Measurement: Measurement;</w:t>
      </w:r>
    </w:p>
    <w:p w14:paraId="75E83A0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OM_CategoryObservation: Category Observation;</w:t>
      </w:r>
    </w:p>
    <w:p w14:paraId="6906C38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OM_CountObservation: Count Observation;</w:t>
      </w:r>
    </w:p>
    <w:p w14:paraId="43891499"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w:t>
      </w:r>
      <w:r w:rsidRPr="00785C54">
        <w:rPr>
          <w:szCs w:val="24"/>
        </w:rPr>
        <w:tab/>
        <w:t>OM_TruthObservation: Truth Observation;</w:t>
      </w:r>
    </w:p>
    <w:p w14:paraId="7CE80EA4"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f)</w:t>
      </w:r>
      <w:r w:rsidRPr="00785C54">
        <w:rPr>
          <w:szCs w:val="24"/>
        </w:rPr>
        <w:tab/>
        <w:t>OM_TemporalObservation: Temporal Observation;</w:t>
      </w:r>
    </w:p>
    <w:p w14:paraId="6D869A5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g)</w:t>
      </w:r>
      <w:r w:rsidRPr="00785C54">
        <w:rPr>
          <w:szCs w:val="24"/>
        </w:rPr>
        <w:tab/>
        <w:t>OM_GeometryObservation: Geometry Observation;</w:t>
      </w:r>
    </w:p>
    <w:p w14:paraId="5FDC0A0B"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h)</w:t>
      </w:r>
      <w:r w:rsidRPr="00785C54">
        <w:rPr>
          <w:szCs w:val="24"/>
        </w:rPr>
        <w:tab/>
        <w:t>OM_ComplexObservation: Complex Observation;</w:t>
      </w:r>
    </w:p>
    <w:p w14:paraId="177A2D6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i)</w:t>
      </w:r>
      <w:r w:rsidRPr="00785C54">
        <w:rPr>
          <w:szCs w:val="24"/>
        </w:rPr>
        <w:tab/>
        <w:t>OM_DiscreteCoverageObservation: Discrete CoverageObservation;</w:t>
      </w:r>
    </w:p>
    <w:p w14:paraId="452B8C7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j)</w:t>
      </w:r>
      <w:r w:rsidRPr="00785C54">
        <w:rPr>
          <w:szCs w:val="24"/>
        </w:rPr>
        <w:tab/>
        <w:t>OM_PointCoverageObservation: Point Coverage Observation;</w:t>
      </w:r>
    </w:p>
    <w:p w14:paraId="32B9CF0F"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k)</w:t>
      </w:r>
      <w:r w:rsidRPr="00785C54">
        <w:rPr>
          <w:szCs w:val="24"/>
        </w:rPr>
        <w:tab/>
        <w:t>OM_TimeSeriesObservation: Time Series Observation.</w:t>
      </w:r>
    </w:p>
    <w:p w14:paraId="1D495402" w14:textId="77777777" w:rsidR="005B5EAD" w:rsidRPr="00785C54" w:rsidRDefault="005B5EAD" w:rsidP="00785C54">
      <w:pPr>
        <w:pStyle w:val="a3"/>
        <w:tabs>
          <w:tab w:val="left" w:pos="720"/>
        </w:tabs>
        <w:autoSpaceDE w:val="0"/>
        <w:autoSpaceDN w:val="0"/>
        <w:adjustRightInd w:val="0"/>
        <w:rPr>
          <w:szCs w:val="24"/>
        </w:rPr>
      </w:pPr>
      <w:r w:rsidRPr="00785C54">
        <w:rPr>
          <w:szCs w:val="24"/>
        </w:rPr>
        <w:t>Migration of geometry based sampling feature types</w:t>
      </w:r>
    </w:p>
    <w:p w14:paraId="2128973C" w14:textId="37D5B6B7" w:rsidR="005B5EAD" w:rsidRPr="00785C54" w:rsidRDefault="005B5EAD" w:rsidP="00785C54">
      <w:pPr>
        <w:pStyle w:val="BodyText"/>
        <w:autoSpaceDE w:val="0"/>
        <w:autoSpaceDN w:val="0"/>
        <w:adjustRightInd w:val="0"/>
        <w:rPr>
          <w:szCs w:val="24"/>
        </w:rPr>
      </w:pPr>
      <w:r w:rsidRPr="00785C54">
        <w:rPr>
          <w:szCs w:val="24"/>
        </w:rPr>
        <w:t xml:space="preserve">Instances of the specialized sampling feature types of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2011</w:t>
      </w:r>
      <w:r w:rsidRPr="00785C54">
        <w:rPr>
          <w:szCs w:val="24"/>
        </w:rPr>
        <w:t xml:space="preserve"> can be migrated into instances of the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19156</w:t>
      </w:r>
      <w:r w:rsidRPr="00785C54">
        <w:rPr>
          <w:szCs w:val="24"/>
        </w:rPr>
        <w:t>:</w:t>
      </w:r>
      <w:r w:rsidRPr="00785C54">
        <w:rPr>
          <w:rStyle w:val="stdyear"/>
          <w:szCs w:val="24"/>
          <w:shd w:val="clear" w:color="auto" w:fill="auto"/>
        </w:rPr>
        <w:t>202</w:t>
      </w:r>
      <w:ins w:id="3869" w:author="REID-JAMOND Alison" w:date="2022-04-04T08:37:00Z">
        <w:r w:rsidR="003E2160">
          <w:rPr>
            <w:rStyle w:val="stdyear"/>
            <w:szCs w:val="24"/>
            <w:shd w:val="clear" w:color="auto" w:fill="auto"/>
          </w:rPr>
          <w:t>2</w:t>
        </w:r>
      </w:ins>
      <w:del w:id="3870" w:author="REID-JAMOND Alison" w:date="2022-04-04T08:37:00Z">
        <w:r w:rsidRPr="00785C54" w:rsidDel="003E2160">
          <w:rPr>
            <w:rStyle w:val="stdyear"/>
            <w:szCs w:val="24"/>
            <w:shd w:val="clear" w:color="auto" w:fill="auto"/>
          </w:rPr>
          <w:delText>0</w:delText>
        </w:r>
      </w:del>
      <w:r w:rsidRPr="00785C54">
        <w:rPr>
          <w:szCs w:val="24"/>
        </w:rPr>
        <w:t xml:space="preserve"> SpatialSample class of the Basic Samples package by providing an entry of the SampleTypeByGeometryType codelist as a value of the sampleType attribute as follows (labels provided here for readability, the corresponding URIs for the entries should be used as specified in the code list vocabulary):</w:t>
      </w:r>
    </w:p>
    <w:p w14:paraId="2D3EAFB7"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SF_SamplingPoint: Point Sample;</w:t>
      </w:r>
    </w:p>
    <w:p w14:paraId="58E7CDE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SF_SamplingCurve: Curve Sample;</w:t>
      </w:r>
    </w:p>
    <w:p w14:paraId="4FD4041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SF_SamplingSurface: Surface Sample;</w:t>
      </w:r>
    </w:p>
    <w:p w14:paraId="13AED8E1"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SF_SamplingSolid: Solid Sample.</w:t>
      </w:r>
    </w:p>
    <w:p w14:paraId="35C2EB62" w14:textId="77777777" w:rsidR="005B5EAD" w:rsidRPr="00785C54" w:rsidRDefault="005B5EAD" w:rsidP="00785C54">
      <w:pPr>
        <w:pStyle w:val="a2"/>
        <w:tabs>
          <w:tab w:val="left" w:pos="360"/>
        </w:tabs>
        <w:autoSpaceDE w:val="0"/>
        <w:autoSpaceDN w:val="0"/>
        <w:adjustRightInd w:val="0"/>
        <w:rPr>
          <w:szCs w:val="24"/>
        </w:rPr>
      </w:pPr>
      <w:r w:rsidRPr="00785C54">
        <w:rPr>
          <w:szCs w:val="24"/>
        </w:rPr>
        <w:t>Generic metadata associations</w:t>
      </w:r>
    </w:p>
    <w:p w14:paraId="11CCD88F" w14:textId="0E8576FB" w:rsidR="005B5EAD" w:rsidRPr="00785C54" w:rsidRDefault="005B5EAD" w:rsidP="00785C54">
      <w:pPr>
        <w:pStyle w:val="BodyText"/>
        <w:autoSpaceDE w:val="0"/>
        <w:autoSpaceDN w:val="0"/>
        <w:adjustRightInd w:val="0"/>
        <w:rPr>
          <w:szCs w:val="24"/>
        </w:rPr>
      </w:pPr>
      <w:r w:rsidRPr="00785C54">
        <w:rPr>
          <w:szCs w:val="24"/>
        </w:rPr>
        <w:t xml:space="preserve">In </w:t>
      </w:r>
      <w:ins w:id="3871" w:author="Katharina Schleidt" w:date="2022-08-12T18:11:00Z">
        <w:r w:rsidR="006C4FD2" w:rsidRPr="006C4FD2">
          <w:rPr>
            <w:szCs w:val="24"/>
          </w:rPr>
          <w:t>ISO 19156:2011</w:t>
        </w:r>
      </w:ins>
      <w:del w:id="3872" w:author="Katharina Schleidt" w:date="2022-08-12T18:11:00Z">
        <w:r w:rsidRPr="00785C54" w:rsidDel="006C4FD2">
          <w:rPr>
            <w:szCs w:val="24"/>
          </w:rPr>
          <w:delText>Edition 1</w:delText>
        </w:r>
      </w:del>
      <w:r w:rsidRPr="00785C54">
        <w:rPr>
          <w:szCs w:val="24"/>
        </w:rPr>
        <w:t xml:space="preserve"> the Metadata association was provided only for the OM_Observation class with type MD_Metadata of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19115</w:t>
      </w:r>
      <w:r w:rsidRPr="00785C54">
        <w:rPr>
          <w:szCs w:val="24"/>
        </w:rPr>
        <w:t>:</w:t>
      </w:r>
      <w:r w:rsidRPr="00785C54">
        <w:rPr>
          <w:rStyle w:val="stdyear"/>
          <w:szCs w:val="24"/>
          <w:shd w:val="clear" w:color="auto" w:fill="auto"/>
        </w:rPr>
        <w:t>2003</w:t>
      </w:r>
      <w:r w:rsidRPr="00785C54">
        <w:rPr>
          <w:rStyle w:val="stdsuppl"/>
          <w:szCs w:val="24"/>
          <w:shd w:val="clear" w:color="auto" w:fill="auto"/>
        </w:rPr>
        <w:t>/Cor.1:2006</w:t>
      </w:r>
      <w:r w:rsidRPr="00785C54">
        <w:rPr>
          <w:szCs w:val="24"/>
        </w:rPr>
        <w:t xml:space="preserve"> and with cardinality of 0..1. </w:t>
      </w:r>
      <w:del w:id="3873" w:author="REID-JAMOND Alison" w:date="2022-04-04T08:37:00Z">
        <w:r w:rsidRPr="00785C54" w:rsidDel="003E2160">
          <w:rPr>
            <w:szCs w:val="24"/>
          </w:rPr>
          <w:delText xml:space="preserve">The </w:delText>
        </w:r>
      </w:del>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19156</w:t>
      </w:r>
      <w:ins w:id="3874" w:author="REID-JAMOND Alison" w:date="2022-04-04T08:37:00Z">
        <w:r w:rsidR="003E2160">
          <w:rPr>
            <w:rStyle w:val="stddocNumber"/>
            <w:szCs w:val="24"/>
            <w:shd w:val="clear" w:color="auto" w:fill="auto"/>
          </w:rPr>
          <w:t>:20</w:t>
        </w:r>
        <w:del w:id="3875" w:author="Katharina Schleidt" w:date="2022-08-12T18:11:00Z">
          <w:r w:rsidR="003E2160" w:rsidDel="006C4FD2">
            <w:rPr>
              <w:rStyle w:val="stddocNumber"/>
              <w:szCs w:val="24"/>
              <w:shd w:val="clear" w:color="auto" w:fill="auto"/>
            </w:rPr>
            <w:delText>11</w:delText>
          </w:r>
        </w:del>
      </w:ins>
      <w:ins w:id="3876" w:author="Katharina Schleidt" w:date="2022-08-12T18:11:00Z">
        <w:r w:rsidR="006C4FD2">
          <w:rPr>
            <w:rStyle w:val="stddocNumber"/>
            <w:szCs w:val="24"/>
            <w:shd w:val="clear" w:color="auto" w:fill="auto"/>
          </w:rPr>
          <w:t>22</w:t>
        </w:r>
      </w:ins>
      <w:del w:id="3877" w:author="REID-JAMOND Alison" w:date="2022-04-04T08:37:00Z">
        <w:r w:rsidRPr="00785C54" w:rsidDel="003E2160">
          <w:rPr>
            <w:szCs w:val="24"/>
          </w:rPr>
          <w:delText xml:space="preserve"> Edition 2</w:delText>
        </w:r>
      </w:del>
      <w:r w:rsidRPr="00785C54">
        <w:rPr>
          <w:szCs w:val="24"/>
        </w:rPr>
        <w:t xml:space="preserve"> allows for providing metadata in addition to the concepts covered by the OMS model for most of the model classes:</w:t>
      </w:r>
    </w:p>
    <w:p w14:paraId="7A9CA423" w14:textId="0B5016D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 xml:space="preserve">Abstract Observation </w:t>
      </w:r>
      <w:del w:id="3878" w:author="Katharina Schleidt" w:date="2022-08-13T16:40:00Z">
        <w:r w:rsidRPr="00785C54" w:rsidDel="00022C0A">
          <w:rPr>
            <w:szCs w:val="24"/>
          </w:rPr>
          <w:delText xml:space="preserve">core </w:delText>
        </w:r>
      </w:del>
      <w:ins w:id="3879" w:author="Katharina Schleidt" w:date="2022-08-13T16:40:00Z">
        <w:r w:rsidR="00022C0A">
          <w:rPr>
            <w:szCs w:val="24"/>
          </w:rPr>
          <w:t>C</w:t>
        </w:r>
        <w:r w:rsidR="00022C0A" w:rsidRPr="00785C54">
          <w:rPr>
            <w:szCs w:val="24"/>
          </w:rPr>
          <w:t xml:space="preserve">ore </w:t>
        </w:r>
      </w:ins>
      <w:r w:rsidRPr="00785C54">
        <w:rPr>
          <w:szCs w:val="24"/>
        </w:rPr>
        <w:t>package:</w:t>
      </w:r>
    </w:p>
    <w:p w14:paraId="6651C9C6"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AbstractObservationCharacteristics;</w:t>
      </w:r>
    </w:p>
    <w:p w14:paraId="6AB6A2E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AbstractObservingProcedure;</w:t>
      </w:r>
    </w:p>
    <w:p w14:paraId="7B940F9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AbstractObservableProperty;</w:t>
      </w:r>
    </w:p>
    <w:p w14:paraId="7A272357"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AbstractObserver;</w:t>
      </w:r>
    </w:p>
    <w:p w14:paraId="4A83BAD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AbstractDeployment;</w:t>
      </w:r>
    </w:p>
    <w:p w14:paraId="3AA2A14B"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AbstractHost.</w:t>
      </w:r>
    </w:p>
    <w:p w14:paraId="0C128B06"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Basic Observations package:</w:t>
      </w:r>
    </w:p>
    <w:p w14:paraId="3E6C1150"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ObservationCollection.</w:t>
      </w:r>
    </w:p>
    <w:p w14:paraId="52E10360" w14:textId="74353700"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 xml:space="preserve">Abstract Sample </w:t>
      </w:r>
      <w:del w:id="3880" w:author="Katharina Schleidt" w:date="2022-08-13T16:40:00Z">
        <w:r w:rsidRPr="00785C54" w:rsidDel="00022C0A">
          <w:rPr>
            <w:szCs w:val="24"/>
          </w:rPr>
          <w:delText xml:space="preserve">core </w:delText>
        </w:r>
      </w:del>
      <w:ins w:id="3881" w:author="Katharina Schleidt" w:date="2022-08-13T16:40:00Z">
        <w:r w:rsidR="00022C0A">
          <w:rPr>
            <w:szCs w:val="24"/>
          </w:rPr>
          <w:t>C</w:t>
        </w:r>
        <w:r w:rsidR="00022C0A" w:rsidRPr="00785C54">
          <w:rPr>
            <w:szCs w:val="24"/>
          </w:rPr>
          <w:t xml:space="preserve">ore </w:t>
        </w:r>
      </w:ins>
      <w:r w:rsidRPr="00785C54">
        <w:rPr>
          <w:szCs w:val="24"/>
        </w:rPr>
        <w:t>package:</w:t>
      </w:r>
    </w:p>
    <w:p w14:paraId="1D4B677F"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AbstractSample;</w:t>
      </w:r>
    </w:p>
    <w:p w14:paraId="70CE430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AbstractSampling;</w:t>
      </w:r>
    </w:p>
    <w:p w14:paraId="33ED95B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3)</w:t>
      </w:r>
      <w:r w:rsidRPr="00785C54">
        <w:rPr>
          <w:szCs w:val="24"/>
        </w:rPr>
        <w:tab/>
        <w:t>AbstractSampler;</w:t>
      </w:r>
    </w:p>
    <w:p w14:paraId="3C948BC8"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4)</w:t>
      </w:r>
      <w:r w:rsidRPr="00785C54">
        <w:rPr>
          <w:szCs w:val="24"/>
        </w:rPr>
        <w:tab/>
        <w:t>AbstractPreparationStep;</w:t>
      </w:r>
    </w:p>
    <w:p w14:paraId="29C34163"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5)</w:t>
      </w:r>
      <w:r w:rsidRPr="00785C54">
        <w:rPr>
          <w:szCs w:val="24"/>
        </w:rPr>
        <w:tab/>
        <w:t>AbstractPreparationProcedure;</w:t>
      </w:r>
    </w:p>
    <w:p w14:paraId="42B0429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6)</w:t>
      </w:r>
      <w:r w:rsidRPr="00785C54">
        <w:rPr>
          <w:szCs w:val="24"/>
        </w:rPr>
        <w:tab/>
        <w:t>AbstractSamplingProcedure.</w:t>
      </w:r>
    </w:p>
    <w:p w14:paraId="7EF85E18"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Basic Samples</w:t>
      </w:r>
    </w:p>
    <w:p w14:paraId="193EAF7D"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SampleCollection.</w:t>
      </w:r>
    </w:p>
    <w:p w14:paraId="14DF1020" w14:textId="3E9C2F66" w:rsidR="005B5EAD" w:rsidRPr="00785C54" w:rsidRDefault="005B5EAD" w:rsidP="00785C54">
      <w:pPr>
        <w:pStyle w:val="BodyText"/>
        <w:autoSpaceDE w:val="0"/>
        <w:autoSpaceDN w:val="0"/>
        <w:adjustRightInd w:val="0"/>
        <w:rPr>
          <w:szCs w:val="24"/>
        </w:rPr>
      </w:pPr>
      <w:r w:rsidRPr="00785C54">
        <w:rPr>
          <w:szCs w:val="24"/>
        </w:rPr>
        <w:t xml:space="preserve">Each of these classes contain an attribute with role name metadata of type Any and with cardinality of 0..*.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metadata records may still be used for providing Observation instance metadata, but it is no longer the only allowed metadata model. With this change the </w:t>
      </w:r>
      <w:r w:rsidRPr="00785C54">
        <w:rPr>
          <w:rStyle w:val="stdpublisher"/>
          <w:szCs w:val="24"/>
          <w:shd w:val="clear" w:color="auto" w:fill="auto"/>
        </w:rPr>
        <w:t>ISO</w:t>
      </w:r>
      <w:r w:rsidR="0081435D" w:rsidRPr="00785C54">
        <w:rPr>
          <w:szCs w:val="24"/>
        </w:rPr>
        <w:t> </w:t>
      </w:r>
      <w:r w:rsidRPr="00785C54">
        <w:rPr>
          <w:rStyle w:val="stddocNumber"/>
          <w:szCs w:val="24"/>
          <w:shd w:val="clear" w:color="auto" w:fill="auto"/>
        </w:rPr>
        <w:t>19115</w:t>
      </w:r>
      <w:r w:rsidRPr="00785C54">
        <w:rPr>
          <w:szCs w:val="24"/>
        </w:rPr>
        <w:t xml:space="preserve"> is also no longer a normative reference of the </w:t>
      </w:r>
      <w:ins w:id="3882" w:author="Katharina Schleidt" w:date="2022-08-12T18:11:00Z">
        <w:r w:rsidR="006C4FD2" w:rsidRPr="006C4FD2">
          <w:rPr>
            <w:rStyle w:val="stdpublisher"/>
            <w:szCs w:val="24"/>
            <w:shd w:val="clear" w:color="auto" w:fill="auto"/>
          </w:rPr>
          <w:t>ISO 19156:20</w:t>
        </w:r>
        <w:r w:rsidR="006C4FD2">
          <w:rPr>
            <w:rStyle w:val="stdpublisher"/>
            <w:szCs w:val="24"/>
            <w:shd w:val="clear" w:color="auto" w:fill="auto"/>
          </w:rPr>
          <w:t>22</w:t>
        </w:r>
      </w:ins>
      <w:del w:id="3883" w:author="Katharina Schleidt" w:date="2022-08-12T18:11:00Z">
        <w:r w:rsidRPr="00785C54" w:rsidDel="006C4FD2">
          <w:rPr>
            <w:rStyle w:val="stdpublisher"/>
            <w:szCs w:val="24"/>
            <w:shd w:val="clear" w:color="auto" w:fill="auto"/>
          </w:rPr>
          <w:delText>ISO</w:delText>
        </w:r>
        <w:r w:rsidRPr="00785C54" w:rsidDel="006C4FD2">
          <w:rPr>
            <w:szCs w:val="24"/>
          </w:rPr>
          <w:delText xml:space="preserve"> </w:delText>
        </w:r>
        <w:r w:rsidRPr="00785C54" w:rsidDel="006C4FD2">
          <w:rPr>
            <w:rStyle w:val="stddocNumber"/>
            <w:szCs w:val="24"/>
            <w:shd w:val="clear" w:color="auto" w:fill="auto"/>
          </w:rPr>
          <w:delText>19156</w:delText>
        </w:r>
        <w:r w:rsidRPr="00785C54" w:rsidDel="006C4FD2">
          <w:rPr>
            <w:szCs w:val="24"/>
          </w:rPr>
          <w:delText xml:space="preserve"> Edition 2</w:delText>
        </w:r>
      </w:del>
      <w:r w:rsidRPr="00785C54">
        <w:rPr>
          <w:szCs w:val="24"/>
        </w:rPr>
        <w:t>.</w:t>
      </w:r>
    </w:p>
    <w:p w14:paraId="4C7A5A90" w14:textId="77777777" w:rsidR="005B5EAD" w:rsidRPr="00785C54" w:rsidRDefault="005B5EAD" w:rsidP="00785C54">
      <w:pPr>
        <w:pStyle w:val="a2"/>
        <w:tabs>
          <w:tab w:val="left" w:pos="360"/>
        </w:tabs>
        <w:autoSpaceDE w:val="0"/>
        <w:autoSpaceDN w:val="0"/>
        <w:adjustRightInd w:val="0"/>
        <w:rPr>
          <w:szCs w:val="24"/>
        </w:rPr>
      </w:pPr>
      <w:r w:rsidRPr="00785C54">
        <w:rPr>
          <w:szCs w:val="24"/>
        </w:rPr>
        <w:t>Discarded concepts</w:t>
      </w:r>
    </w:p>
    <w:p w14:paraId="0CF13655" w14:textId="679653C5" w:rsidR="005B5EAD" w:rsidRPr="00785C54" w:rsidRDefault="005B5EAD" w:rsidP="00785C54">
      <w:pPr>
        <w:pStyle w:val="BodyText"/>
        <w:autoSpaceDE w:val="0"/>
        <w:autoSpaceDN w:val="0"/>
        <w:adjustRightInd w:val="0"/>
        <w:rPr>
          <w:szCs w:val="24"/>
        </w:rPr>
      </w:pPr>
      <w:r w:rsidRPr="00785C54">
        <w:rPr>
          <w:szCs w:val="24"/>
        </w:rPr>
        <w:t xml:space="preserve">The </w:t>
      </w:r>
      <w:r w:rsidRPr="00785C54">
        <w:rPr>
          <w:rStyle w:val="stdpublisher"/>
          <w:szCs w:val="24"/>
          <w:shd w:val="clear" w:color="auto" w:fill="auto"/>
        </w:rPr>
        <w:t>ISO</w:t>
      </w:r>
      <w:r w:rsidRPr="00785C54">
        <w:rPr>
          <w:szCs w:val="24"/>
        </w:rPr>
        <w:t xml:space="preserve"> </w:t>
      </w:r>
      <w:r w:rsidRPr="00785C54">
        <w:rPr>
          <w:rStyle w:val="stddocNumber"/>
          <w:szCs w:val="24"/>
          <w:shd w:val="clear" w:color="auto" w:fill="auto"/>
        </w:rPr>
        <w:t>19156</w:t>
      </w:r>
      <w:r w:rsidRPr="00785C54">
        <w:rPr>
          <w:szCs w:val="24"/>
        </w:rPr>
        <w:t xml:space="preserve"> </w:t>
      </w:r>
      <w:ins w:id="3884" w:author="Katharina Schleidt" w:date="2022-08-12T18:11:00Z">
        <w:r w:rsidR="006C4FD2" w:rsidRPr="006C4FD2">
          <w:rPr>
            <w:szCs w:val="24"/>
          </w:rPr>
          <w:t>ISO 19156:2011</w:t>
        </w:r>
      </w:ins>
      <w:del w:id="3885" w:author="Katharina Schleidt" w:date="2022-08-12T18:11:00Z">
        <w:r w:rsidRPr="00785C54" w:rsidDel="006C4FD2">
          <w:rPr>
            <w:szCs w:val="24"/>
          </w:rPr>
          <w:delText>Edition 1</w:delText>
        </w:r>
      </w:del>
      <w:r w:rsidRPr="00785C54">
        <w:rPr>
          <w:szCs w:val="24"/>
        </w:rPr>
        <w:t xml:space="preserve"> contained two requirementsClass packages with classes used in the UML but not specific to the Observations and Sampling features:</w:t>
      </w:r>
    </w:p>
    <w:p w14:paraId="1CBE2390"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General Feature Instance package:</w:t>
      </w:r>
    </w:p>
    <w:p w14:paraId="4567062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GFI_DomainFeature;</w:t>
      </w:r>
    </w:p>
    <w:p w14:paraId="1C631062"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GFI_Feature.</w:t>
      </w:r>
    </w:p>
    <w:p w14:paraId="1F7844C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Temporal Coverage package:</w:t>
      </w:r>
    </w:p>
    <w:p w14:paraId="63F2B96A"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1)</w:t>
      </w:r>
      <w:r w:rsidRPr="00785C54">
        <w:rPr>
          <w:szCs w:val="24"/>
        </w:rPr>
        <w:tab/>
        <w:t>CVT_DiscreteTimeInstantCoverage;</w:t>
      </w:r>
    </w:p>
    <w:p w14:paraId="71C009C5" w14:textId="77777777" w:rsidR="005B5EAD" w:rsidRPr="00785C54" w:rsidRDefault="005B5EAD" w:rsidP="00785C54">
      <w:pPr>
        <w:pStyle w:val="ListNumber2"/>
        <w:tabs>
          <w:tab w:val="left" w:pos="397"/>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2)</w:t>
      </w:r>
      <w:r w:rsidRPr="00785C54">
        <w:rPr>
          <w:szCs w:val="24"/>
        </w:rPr>
        <w:tab/>
        <w:t>CVT_TimeInstantValuePair.</w:t>
      </w:r>
    </w:p>
    <w:p w14:paraId="6F43CAD7" w14:textId="786425DC" w:rsidR="005B5EAD" w:rsidRPr="00785C54" w:rsidRDefault="005B5EAD" w:rsidP="00785C54">
      <w:pPr>
        <w:pStyle w:val="BodyText"/>
        <w:autoSpaceDE w:val="0"/>
        <w:autoSpaceDN w:val="0"/>
        <w:adjustRightInd w:val="0"/>
        <w:rPr>
          <w:szCs w:val="24"/>
        </w:rPr>
      </w:pPr>
      <w:r w:rsidRPr="00785C54">
        <w:rPr>
          <w:szCs w:val="24"/>
        </w:rPr>
        <w:t xml:space="preserve">The General Feature Instance package and its contained classes are not included in the </w:t>
      </w:r>
      <w:ins w:id="3886" w:author="Katharina Schleidt" w:date="2022-08-12T18:12:00Z">
        <w:r w:rsidR="006C4FD2" w:rsidRPr="006C4FD2">
          <w:rPr>
            <w:szCs w:val="24"/>
          </w:rPr>
          <w:t>ISO 19156:2022</w:t>
        </w:r>
      </w:ins>
      <w:del w:id="3887" w:author="Katharina Schleidt" w:date="2022-08-12T18:12:00Z">
        <w:r w:rsidRPr="00785C54" w:rsidDel="006C4FD2">
          <w:rPr>
            <w:szCs w:val="24"/>
          </w:rPr>
          <w:delText>Edition 2</w:delText>
        </w:r>
      </w:del>
      <w:r w:rsidRPr="00785C54">
        <w:rPr>
          <w:szCs w:val="24"/>
        </w:rPr>
        <w:t>, as the General feature instances are no longer required in either the Observation or Sample models.</w:t>
      </w:r>
    </w:p>
    <w:p w14:paraId="16C9991D" w14:textId="2CFA8C56" w:rsidR="005B5EAD" w:rsidRPr="00785C54" w:rsidRDefault="005B5EAD" w:rsidP="00785C54">
      <w:pPr>
        <w:pStyle w:val="BodyText"/>
        <w:autoSpaceDE w:val="0"/>
        <w:autoSpaceDN w:val="0"/>
        <w:adjustRightInd w:val="0"/>
        <w:rPr>
          <w:szCs w:val="24"/>
        </w:rPr>
      </w:pPr>
      <w:r w:rsidRPr="00785C54">
        <w:rPr>
          <w:szCs w:val="24"/>
        </w:rPr>
        <w:t xml:space="preserve">The Temporal Coverage package and its contained classes are not included in the </w:t>
      </w:r>
      <w:ins w:id="3888" w:author="Katharina Schleidt" w:date="2022-08-12T18:12:00Z">
        <w:r w:rsidR="006C4FD2" w:rsidRPr="006C4FD2">
          <w:rPr>
            <w:szCs w:val="24"/>
          </w:rPr>
          <w:t>ISO 19156:2022</w:t>
        </w:r>
      </w:ins>
      <w:del w:id="3889" w:author="Katharina Schleidt" w:date="2022-08-12T18:12:00Z">
        <w:r w:rsidRPr="00785C54" w:rsidDel="006C4FD2">
          <w:rPr>
            <w:szCs w:val="24"/>
          </w:rPr>
          <w:delText>Edition 2</w:delText>
        </w:r>
      </w:del>
      <w:r w:rsidRPr="00785C54">
        <w:rPr>
          <w:szCs w:val="24"/>
        </w:rPr>
        <w:t>, as defining temporal coverages and characteristics of Observations with timeseries result values are considered out-of-scope for this specification. It is expected that the OGC Standard Timeseries Profile of Observations and Measurements (</w:t>
      </w:r>
      <w:r w:rsidRPr="00785C54">
        <w:rPr>
          <w:rStyle w:val="stdpublisher"/>
          <w:szCs w:val="24"/>
          <w:shd w:val="clear" w:color="auto" w:fill="auto"/>
        </w:rPr>
        <w:t>OGC</w:t>
      </w:r>
      <w:r w:rsidRPr="00785C54">
        <w:rPr>
          <w:szCs w:val="24"/>
        </w:rPr>
        <w:t xml:space="preserve"> </w:t>
      </w:r>
      <w:r w:rsidRPr="00785C54">
        <w:rPr>
          <w:rStyle w:val="stddocNumber"/>
          <w:szCs w:val="24"/>
          <w:shd w:val="clear" w:color="auto" w:fill="auto"/>
        </w:rPr>
        <w:t>15</w:t>
      </w:r>
      <w:r w:rsidRPr="00785C54">
        <w:rPr>
          <w:szCs w:val="24"/>
        </w:rPr>
        <w:t>-</w:t>
      </w:r>
      <w:r w:rsidRPr="00785C54">
        <w:rPr>
          <w:rStyle w:val="stddocPartNumber"/>
          <w:szCs w:val="24"/>
          <w:shd w:val="clear" w:color="auto" w:fill="auto"/>
        </w:rPr>
        <w:t>043r3</w:t>
      </w:r>
      <w:r w:rsidRPr="00785C54">
        <w:rPr>
          <w:szCs w:val="24"/>
        </w:rPr>
        <w:t>) based on the 19156:2011 (</w:t>
      </w:r>
      <w:ins w:id="3890" w:author="Katharina Schleidt" w:date="2022-08-12T18:11:00Z">
        <w:r w:rsidR="006C4FD2" w:rsidRPr="006C4FD2">
          <w:rPr>
            <w:szCs w:val="24"/>
          </w:rPr>
          <w:t>ISO 19156:2011</w:t>
        </w:r>
      </w:ins>
      <w:del w:id="3891" w:author="Katharina Schleidt" w:date="2022-08-12T18:11:00Z">
        <w:r w:rsidRPr="00785C54" w:rsidDel="006C4FD2">
          <w:rPr>
            <w:szCs w:val="24"/>
          </w:rPr>
          <w:delText>Edition 1</w:delText>
        </w:r>
      </w:del>
      <w:r w:rsidRPr="00785C54">
        <w:rPr>
          <w:szCs w:val="24"/>
        </w:rPr>
        <w:t xml:space="preserve">) UML model will be revised to profile the </w:t>
      </w:r>
      <w:ins w:id="3892" w:author="Katharina Schleidt" w:date="2022-08-12T18:12:00Z">
        <w:r w:rsidR="006C4FD2" w:rsidRPr="006C4FD2">
          <w:rPr>
            <w:szCs w:val="24"/>
          </w:rPr>
          <w:t>ISO 19156:2022</w:t>
        </w:r>
      </w:ins>
      <w:del w:id="3893" w:author="Katharina Schleidt" w:date="2022-08-12T18:12:00Z">
        <w:r w:rsidRPr="00785C54" w:rsidDel="006C4FD2">
          <w:rPr>
            <w:szCs w:val="24"/>
          </w:rPr>
          <w:delText>Edition 2</w:delText>
        </w:r>
      </w:del>
      <w:r w:rsidRPr="00785C54">
        <w:rPr>
          <w:szCs w:val="24"/>
        </w:rPr>
        <w:t xml:space="preserve"> model instead, and to provide a detailed conceptual model for Observations with temporal coverage type results.</w:t>
      </w:r>
    </w:p>
    <w:p w14:paraId="4F039C84" w14:textId="77777777" w:rsidR="005B5EAD" w:rsidRPr="00785C54" w:rsidRDefault="005B5EAD" w:rsidP="00785C54">
      <w:pPr>
        <w:pStyle w:val="ANNEX"/>
        <w:autoSpaceDE w:val="0"/>
        <w:autoSpaceDN w:val="0"/>
        <w:adjustRightInd w:val="0"/>
        <w:rPr>
          <w:rFonts w:eastAsia="Times New Roman"/>
          <w:szCs w:val="24"/>
        </w:rPr>
      </w:pPr>
      <w:r w:rsidRPr="00785C54">
        <w:rPr>
          <w:rFonts w:eastAsia="Times New Roman"/>
          <w:szCs w:val="24"/>
        </w:rPr>
        <w:br/>
      </w:r>
      <w:bookmarkStart w:id="3894" w:name="_Toc113373581"/>
      <w:r w:rsidRPr="00785C54">
        <w:rPr>
          <w:rFonts w:eastAsia="Times New Roman"/>
          <w:b w:val="0"/>
          <w:szCs w:val="24"/>
        </w:rPr>
        <w:t>(informative)</w:t>
      </w:r>
      <w:r w:rsidRPr="00785C54">
        <w:rPr>
          <w:rFonts w:eastAsia="Times New Roman"/>
          <w:szCs w:val="24"/>
        </w:rPr>
        <w:br/>
      </w:r>
      <w:r w:rsidRPr="00785C54">
        <w:rPr>
          <w:rFonts w:eastAsia="Times New Roman"/>
          <w:szCs w:val="24"/>
        </w:rPr>
        <w:br/>
        <w:t>Best practices in use of the Observation and Sampling models</w:t>
      </w:r>
      <w:bookmarkEnd w:id="3894"/>
    </w:p>
    <w:p w14:paraId="58984985" w14:textId="77777777" w:rsidR="005B5EAD" w:rsidRPr="00785C54" w:rsidRDefault="005B5EAD" w:rsidP="00785C54">
      <w:pPr>
        <w:pStyle w:val="a2"/>
        <w:tabs>
          <w:tab w:val="left" w:pos="360"/>
        </w:tabs>
        <w:autoSpaceDE w:val="0"/>
        <w:autoSpaceDN w:val="0"/>
        <w:adjustRightInd w:val="0"/>
        <w:rPr>
          <w:szCs w:val="24"/>
        </w:rPr>
      </w:pPr>
      <w:r w:rsidRPr="00785C54">
        <w:rPr>
          <w:szCs w:val="24"/>
        </w:rPr>
        <w:t>Features, coverages and observations — Different views of information</w:t>
      </w:r>
    </w:p>
    <w:p w14:paraId="65495DCA" w14:textId="77777777" w:rsidR="005B5EAD" w:rsidRPr="00785C54" w:rsidRDefault="005B5EAD" w:rsidP="00785C54">
      <w:pPr>
        <w:pStyle w:val="BodyText"/>
        <w:autoSpaceDE w:val="0"/>
        <w:autoSpaceDN w:val="0"/>
        <w:adjustRightInd w:val="0"/>
        <w:rPr>
          <w:szCs w:val="24"/>
        </w:rPr>
      </w:pP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describes the feature as a “fundamental unit of geographic information”. The “General Feature Model” (GFM) presented in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t xml:space="preserve"> and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19109</w:t>
      </w:r>
      <w:r w:rsidRPr="00785C54">
        <w:rPr>
          <w:szCs w:val="24"/>
        </w:rPr>
        <w:t xml:space="preserve"> defines a feature type in terms of its characteristic set of properties, including attributes, association roles, and behaviours, as well as generalization and specialization relationships, and constraints.</w:t>
      </w:r>
    </w:p>
    <w:p w14:paraId="4A9FEC7E" w14:textId="66056935" w:rsidR="005B5EAD" w:rsidRPr="00785C54" w:rsidRDefault="005B5EAD" w:rsidP="00785C54">
      <w:pPr>
        <w:pStyle w:val="BodyText"/>
        <w:autoSpaceDE w:val="0"/>
        <w:autoSpaceDN w:val="0"/>
        <w:adjustRightInd w:val="0"/>
        <w:rPr>
          <w:szCs w:val="24"/>
        </w:rPr>
      </w:pPr>
      <w:r w:rsidRPr="00785C54">
        <w:rPr>
          <w:szCs w:val="24"/>
        </w:rPr>
        <w:t xml:space="preserve">Typical concrete feature types have names like “road”, “watercourse”, “mine”, “atmosphere”, etc. For a road, the set of properties </w:t>
      </w:r>
      <w:del w:id="3895" w:author="REID-JAMOND Alison" w:date="2022-04-04T08:41:00Z">
        <w:r w:rsidRPr="00785C54" w:rsidDel="003E2160">
          <w:rPr>
            <w:szCs w:val="24"/>
          </w:rPr>
          <w:delText xml:space="preserve">might </w:delText>
        </w:r>
      </w:del>
      <w:ins w:id="3896" w:author="REID-JAMOND Alison" w:date="2022-04-04T08:41:00Z">
        <w:r w:rsidR="003E2160">
          <w:rPr>
            <w:szCs w:val="24"/>
          </w:rPr>
          <w:t>can</w:t>
        </w:r>
        <w:r w:rsidR="003E2160" w:rsidRPr="00785C54">
          <w:rPr>
            <w:szCs w:val="24"/>
          </w:rPr>
          <w:t xml:space="preserve"> </w:t>
        </w:r>
      </w:ins>
      <w:r w:rsidRPr="00785C54">
        <w:rPr>
          <w:szCs w:val="24"/>
        </w:rPr>
        <w:t>include its name, its classification, the curve describing its centreline, the number of lanes, the surface material, etc. The complete description of a road instance, therefore, is the set of values for the set of properties that define a road type. This use of the feature model is object-centric, and supports a viewpoint of the world in terms of the set of discrete identifiable objects that occupy it.</w:t>
      </w:r>
    </w:p>
    <w:p w14:paraId="74407D01" w14:textId="0A256206" w:rsidR="005B5EAD" w:rsidRPr="00785C54" w:rsidRDefault="005B5EAD" w:rsidP="00785C54">
      <w:pPr>
        <w:pStyle w:val="BodyText"/>
        <w:autoSpaceDE w:val="0"/>
        <w:autoSpaceDN w:val="0"/>
        <w:adjustRightInd w:val="0"/>
        <w:rPr>
          <w:szCs w:val="24"/>
        </w:rPr>
      </w:pPr>
      <w:r w:rsidRPr="00785C54">
        <w:rPr>
          <w:szCs w:val="24"/>
        </w:rPr>
        <w:t xml:space="preserve">The principal alternative model for geographic information is the coverage, described in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This viewpoint focuses on the variation of a property within the (spatiotemporal) domain of interest. The domain </w:t>
      </w:r>
      <w:del w:id="3897" w:author="REID-JAMOND Alison" w:date="2022-04-04T08:42:00Z">
        <w:r w:rsidRPr="00785C54" w:rsidDel="003E2160">
          <w:rPr>
            <w:szCs w:val="24"/>
          </w:rPr>
          <w:delText xml:space="preserve">might </w:delText>
        </w:r>
      </w:del>
      <w:ins w:id="3898" w:author="REID-JAMOND Alison" w:date="2022-04-04T08:42:00Z">
        <w:r w:rsidR="003E2160">
          <w:rPr>
            <w:szCs w:val="24"/>
          </w:rPr>
          <w:t>can</w:t>
        </w:r>
        <w:r w:rsidR="003E2160" w:rsidRPr="00785C54">
          <w:rPr>
            <w:szCs w:val="24"/>
          </w:rPr>
          <w:t xml:space="preserve"> </w:t>
        </w:r>
      </w:ins>
      <w:r w:rsidRPr="00785C54">
        <w:rPr>
          <w:szCs w:val="24"/>
        </w:rPr>
        <w:t>be a scene, a grid, a transportation network, a volume, a set of sampling stations, etc. The range of the coverage can be any property, such as reflectance, material type, concentration of some pollutant, number of lanes, etc. But the key to the coverage viewpoint is that it is property-centric, concerning the distribution of the values of a property within its domain space.</w:t>
      </w:r>
    </w:p>
    <w:p w14:paraId="69088A65" w14:textId="3EB60EDC" w:rsidR="005B5EAD" w:rsidRPr="00785C54" w:rsidRDefault="005B5EAD" w:rsidP="00785C54">
      <w:pPr>
        <w:pStyle w:val="BodyText"/>
        <w:autoSpaceDE w:val="0"/>
        <w:autoSpaceDN w:val="0"/>
        <w:adjustRightInd w:val="0"/>
        <w:rPr>
          <w:szCs w:val="24"/>
        </w:rPr>
      </w:pPr>
      <w:r w:rsidRPr="00785C54">
        <w:rPr>
          <w:szCs w:val="24"/>
        </w:rPr>
        <w:t xml:space="preserve">These viewpoints are not exclusive, and both are used in analysis and modelling. For example, a feature </w:t>
      </w:r>
      <w:del w:id="3899" w:author="Katharina Schleidt" w:date="2022-08-13T16:06:00Z">
        <w:r w:rsidRPr="00785C54" w:rsidDel="00A1403A">
          <w:rPr>
            <w:szCs w:val="24"/>
          </w:rPr>
          <w:delText xml:space="preserve">might </w:delText>
        </w:r>
      </w:del>
      <w:ins w:id="3900" w:author="Katharina Schleidt" w:date="2022-08-13T16:06:00Z">
        <w:r w:rsidR="00A1403A">
          <w:rPr>
            <w:szCs w:val="24"/>
          </w:rPr>
          <w:t>can</w:t>
        </w:r>
        <w:r w:rsidR="00A1403A" w:rsidRPr="00785C54">
          <w:rPr>
            <w:szCs w:val="24"/>
          </w:rPr>
          <w:t xml:space="preserve"> </w:t>
        </w:r>
      </w:ins>
      <w:r w:rsidRPr="00785C54">
        <w:rPr>
          <w:szCs w:val="24"/>
        </w:rPr>
        <w:t xml:space="preserve">be detected from the analysis of variation of a property in a region of interest (e.g. an ore-body from a distribution of assay values). Also, for some feature types, the value of one or more properties </w:t>
      </w:r>
      <w:del w:id="3901" w:author="Katharina Schleidt" w:date="2022-08-13T16:06:00Z">
        <w:r w:rsidRPr="00785C54" w:rsidDel="00A1403A">
          <w:rPr>
            <w:szCs w:val="24"/>
          </w:rPr>
          <w:delText xml:space="preserve">might </w:delText>
        </w:r>
      </w:del>
      <w:ins w:id="3902" w:author="Katharina Schleidt" w:date="2022-08-13T16:06:00Z">
        <w:r w:rsidR="00A1403A">
          <w:rPr>
            <w:szCs w:val="24"/>
          </w:rPr>
          <w:t>can</w:t>
        </w:r>
        <w:r w:rsidR="00A1403A" w:rsidRPr="00785C54">
          <w:rPr>
            <w:szCs w:val="24"/>
          </w:rPr>
          <w:t xml:space="preserve"> </w:t>
        </w:r>
      </w:ins>
      <w:r w:rsidRPr="00785C54">
        <w:rPr>
          <w:szCs w:val="24"/>
        </w:rPr>
        <w:t>vary across the feature, in which case the shape of the feature provides the coverage domain (e.g. ore-grade within a mine).</w:t>
      </w:r>
    </w:p>
    <w:p w14:paraId="07B2286D" w14:textId="71C2A0F7" w:rsidR="005B5EAD" w:rsidRPr="00785C54" w:rsidRDefault="005B5EAD" w:rsidP="00785C54">
      <w:pPr>
        <w:pStyle w:val="BodyText"/>
        <w:autoSpaceDE w:val="0"/>
        <w:autoSpaceDN w:val="0"/>
        <w:adjustRightInd w:val="0"/>
        <w:rPr>
          <w:szCs w:val="24"/>
        </w:rPr>
      </w:pPr>
      <w:r w:rsidRPr="00785C54">
        <w:rPr>
          <w:szCs w:val="24"/>
        </w:rPr>
        <w:t xml:space="preserve">Observations focus on the data collection event. An act of </w:t>
      </w:r>
      <w:ins w:id="3903" w:author="Katharina Schleidt" w:date="2022-08-13T17:16:00Z">
        <w:r w:rsidR="003C3C9D">
          <w:rPr>
            <w:szCs w:val="24"/>
          </w:rPr>
          <w:t>o</w:t>
        </w:r>
      </w:ins>
      <w:del w:id="3904" w:author="Katharina Schleidt" w:date="2022-08-13T17:16:00Z">
        <w:r w:rsidRPr="00785C54" w:rsidDel="003C3C9D">
          <w:rPr>
            <w:szCs w:val="24"/>
          </w:rPr>
          <w:delText>O</w:delText>
        </w:r>
      </w:del>
      <w:r w:rsidRPr="00785C54">
        <w:rPr>
          <w:szCs w:val="24"/>
        </w:rPr>
        <w:t>bservation serves to assign a value to a property of a feature. If the property is non-constant, the value is a function or coverage. The results of a set of observations of different properties on the same feature-of-interest can provide a complete description of the feature instance. Alternatively, the results of a set of observations of the same property on a set of different features provide a discrete coverage of that property over a domain composed of the geometry of the feature set. The result of an observation of one property on one feature over time is a Temporal Coverage/Time-Series. The other properties of the Observation are metadata concerning the estimation of the value(s) of a property on a feature-of-interest.</w:t>
      </w:r>
    </w:p>
    <w:p w14:paraId="58C58802" w14:textId="56E3D543" w:rsidR="005B5EAD" w:rsidRPr="00785C54" w:rsidRDefault="005B5EAD" w:rsidP="00785C54">
      <w:pPr>
        <w:pStyle w:val="BodyText"/>
        <w:autoSpaceDE w:val="0"/>
        <w:autoSpaceDN w:val="0"/>
        <w:adjustRightInd w:val="0"/>
        <w:rPr>
          <w:szCs w:val="24"/>
        </w:rPr>
      </w:pPr>
      <w:r w:rsidRPr="00785C54">
        <w:rPr>
          <w:szCs w:val="24"/>
        </w:rPr>
        <w:t xml:space="preserve">In particular, Observations concern properties (e.g. shape, colour) whose values are determined using an identifiable procedure, in which there is a finite uncertainty in the result. This can be contrasted with properties whose values are specified by assertion (e.g. name, owner) and are therefore exact. The </w:t>
      </w:r>
      <w:del w:id="3905" w:author="Katharina Schleidt" w:date="2022-08-13T17:16:00Z">
        <w:r w:rsidRPr="00785C54" w:rsidDel="003C3C9D">
          <w:rPr>
            <w:szCs w:val="24"/>
          </w:rPr>
          <w:delText xml:space="preserve">observation </w:delText>
        </w:r>
      </w:del>
      <w:ins w:id="3906" w:author="Katharina Schleidt" w:date="2022-08-13T17:16:00Z">
        <w:r w:rsidR="003C3C9D">
          <w:rPr>
            <w:szCs w:val="24"/>
          </w:rPr>
          <w:t>O</w:t>
        </w:r>
        <w:r w:rsidR="003C3C9D" w:rsidRPr="00785C54">
          <w:rPr>
            <w:szCs w:val="24"/>
          </w:rPr>
          <w:t xml:space="preserve">bservation </w:t>
        </w:r>
      </w:ins>
      <w:r w:rsidRPr="00785C54">
        <w:rPr>
          <w:szCs w:val="24"/>
        </w:rPr>
        <w:t>instance provides “metadata” for the property value-estimation process.</w:t>
      </w:r>
    </w:p>
    <w:p w14:paraId="2CFF8739" w14:textId="5D17BF4C" w:rsidR="005B5EAD" w:rsidRPr="00785C54" w:rsidRDefault="005B5EAD" w:rsidP="00785C54">
      <w:pPr>
        <w:pStyle w:val="BodyText"/>
        <w:autoSpaceDE w:val="0"/>
        <w:autoSpaceDN w:val="0"/>
        <w:adjustRightInd w:val="0"/>
        <w:rPr>
          <w:szCs w:val="24"/>
        </w:rPr>
      </w:pPr>
      <w:r w:rsidRPr="00785C54">
        <w:rPr>
          <w:szCs w:val="24"/>
        </w:rPr>
        <w:t xml:space="preserve">An observation event is clearly a “feature” in its own right, according to the GFM definition. An </w:t>
      </w:r>
      <w:del w:id="3907" w:author="Katharina Schleidt" w:date="2022-08-13T17:17:00Z">
        <w:r w:rsidRPr="00785C54" w:rsidDel="003C3C9D">
          <w:rPr>
            <w:szCs w:val="24"/>
          </w:rPr>
          <w:delText xml:space="preserve">observation </w:delText>
        </w:r>
      </w:del>
      <w:ins w:id="3908" w:author="Katharina Schleidt" w:date="2022-08-13T17:17:00Z">
        <w:r w:rsidR="003C3C9D">
          <w:rPr>
            <w:szCs w:val="24"/>
          </w:rPr>
          <w:t>O</w:t>
        </w:r>
        <w:r w:rsidR="003C3C9D" w:rsidRPr="00785C54">
          <w:rPr>
            <w:szCs w:val="24"/>
          </w:rPr>
          <w:t xml:space="preserve">bservation </w:t>
        </w:r>
      </w:ins>
      <w:r w:rsidRPr="00785C54">
        <w:rPr>
          <w:szCs w:val="24"/>
        </w:rPr>
        <w:t xml:space="preserve">is an identifiable, instantiable and useful unit of information. Therefore, an </w:t>
      </w:r>
      <w:del w:id="3909" w:author="Katharina Schleidt" w:date="2022-08-13T17:17:00Z">
        <w:r w:rsidRPr="00785C54" w:rsidDel="003C3C9D">
          <w:rPr>
            <w:szCs w:val="24"/>
          </w:rPr>
          <w:delText xml:space="preserve">observation </w:delText>
        </w:r>
      </w:del>
      <w:ins w:id="3910" w:author="Katharina Schleidt" w:date="2022-08-13T17:17:00Z">
        <w:r w:rsidR="003C3C9D">
          <w:rPr>
            <w:szCs w:val="24"/>
          </w:rPr>
          <w:t>O</w:t>
        </w:r>
        <w:r w:rsidR="003C3C9D" w:rsidRPr="00785C54">
          <w:rPr>
            <w:szCs w:val="24"/>
          </w:rPr>
          <w:t xml:space="preserve">bservation </w:t>
        </w:r>
      </w:ins>
      <w:r w:rsidRPr="00785C54">
        <w:rPr>
          <w:szCs w:val="24"/>
        </w:rPr>
        <w:t>is a feature type.</w:t>
      </w:r>
    </w:p>
    <w:p w14:paraId="61F36F05" w14:textId="77777777" w:rsidR="005B5EAD" w:rsidRPr="00785C54" w:rsidRDefault="005B5EAD" w:rsidP="00785C54">
      <w:pPr>
        <w:pStyle w:val="BodyText"/>
        <w:autoSpaceDE w:val="0"/>
        <w:autoSpaceDN w:val="0"/>
        <w:adjustRightInd w:val="0"/>
        <w:rPr>
          <w:szCs w:val="24"/>
        </w:rPr>
      </w:pPr>
      <w:r w:rsidRPr="00785C54">
        <w:rPr>
          <w:szCs w:val="24"/>
        </w:rPr>
        <w:t>Transformation between viewpoints is frequently required.</w:t>
      </w:r>
    </w:p>
    <w:p w14:paraId="52F70070" w14:textId="3B71CF8D" w:rsidR="005B5EAD" w:rsidRPr="00785C54" w:rsidRDefault="005B5EAD" w:rsidP="00785C54">
      <w:pPr>
        <w:pStyle w:val="BodyText"/>
        <w:autoSpaceDE w:val="0"/>
        <w:autoSpaceDN w:val="0"/>
        <w:adjustRightInd w:val="0"/>
        <w:rPr>
          <w:szCs w:val="24"/>
        </w:rPr>
      </w:pPr>
      <w:r w:rsidRPr="00785C54">
        <w:rPr>
          <w:szCs w:val="24"/>
        </w:rPr>
        <w:t xml:space="preserve">This is illustrated in </w:t>
      </w:r>
      <w:r w:rsidRPr="00785C54">
        <w:rPr>
          <w:rStyle w:val="citefig"/>
          <w:szCs w:val="24"/>
          <w:shd w:val="clear" w:color="auto" w:fill="auto"/>
        </w:rPr>
        <w:t>Figure D.1</w:t>
      </w:r>
      <w:r w:rsidRPr="00785C54">
        <w:rPr>
          <w:szCs w:val="24"/>
        </w:rPr>
        <w:t xml:space="preserve">, which schematically shows a dataset comprising values of a set of properties at a set of locations. A row of the table provides the complete description of the properties at a single location. This is a representation of a potential feature description. A column of the table describes the variation of a single property across the set of locations. This is a representation of a discrete coverage. A single cell in the table provides the value of a single property on a single feature. This </w:t>
      </w:r>
      <w:commentRangeStart w:id="3911"/>
      <w:del w:id="3912" w:author="Katharina Schleidt" w:date="2022-08-13T16:06:00Z">
        <w:r w:rsidRPr="00785C54" w:rsidDel="00A1403A">
          <w:rPr>
            <w:szCs w:val="24"/>
          </w:rPr>
          <w:delText>might</w:delText>
        </w:r>
        <w:commentRangeEnd w:id="3911"/>
        <w:r w:rsidR="003E2160" w:rsidDel="00A1403A">
          <w:rPr>
            <w:rStyle w:val="CommentReference"/>
            <w:rFonts w:eastAsia="MS Mincho"/>
            <w:lang w:eastAsia="ja-JP"/>
          </w:rPr>
          <w:commentReference w:id="3911"/>
        </w:r>
        <w:r w:rsidRPr="00785C54" w:rsidDel="00A1403A">
          <w:rPr>
            <w:szCs w:val="24"/>
          </w:rPr>
          <w:delText xml:space="preserve"> </w:delText>
        </w:r>
      </w:del>
      <w:ins w:id="3913" w:author="Katharina Schleidt" w:date="2022-08-13T16:06:00Z">
        <w:r w:rsidR="00A1403A">
          <w:rPr>
            <w:szCs w:val="24"/>
          </w:rPr>
          <w:t>can</w:t>
        </w:r>
        <w:r w:rsidR="00A1403A" w:rsidRPr="00785C54">
          <w:rPr>
            <w:szCs w:val="24"/>
          </w:rPr>
          <w:t xml:space="preserve"> </w:t>
        </w:r>
      </w:ins>
      <w:r w:rsidRPr="00785C54">
        <w:rPr>
          <w:szCs w:val="24"/>
        </w:rPr>
        <w:t>be the result of an observation.</w:t>
      </w:r>
    </w:p>
    <w:p w14:paraId="68D8988F" w14:textId="7E3EFD0E"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w:t>
      </w:r>
      <w:del w:id="3914" w:author="Katharina Schleidt" w:date="2022-08-13T16:06:00Z">
        <w:r w:rsidRPr="00785C54" w:rsidDel="00A1403A">
          <w:rPr>
            <w:szCs w:val="24"/>
          </w:rPr>
          <w:delText xml:space="preserve">might </w:delText>
        </w:r>
      </w:del>
      <w:ins w:id="3915" w:author="Katharina Schleidt" w:date="2022-08-13T16:06:00Z">
        <w:r w:rsidR="00A1403A">
          <w:rPr>
            <w:szCs w:val="24"/>
          </w:rPr>
          <w:t>can</w:t>
        </w:r>
        <w:r w:rsidR="00A1403A" w:rsidRPr="00785C54">
          <w:rPr>
            <w:szCs w:val="24"/>
          </w:rPr>
          <w:t xml:space="preserve"> </w:t>
        </w:r>
      </w:ins>
      <w:r w:rsidRPr="00785C54">
        <w:rPr>
          <w:szCs w:val="24"/>
        </w:rPr>
        <w:t>be associated with different phases of the data-processing cycle or value-chain:</w:t>
      </w:r>
    </w:p>
    <w:p w14:paraId="586197E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observation view is associated with data collection, when an observation event causes values for a property of a feature to be determined, and during data entry when the data-store is updated by inserting values into fields in the datastore;</w:t>
      </w:r>
    </w:p>
    <w:p w14:paraId="330DD0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coverage view can be assembled from results of observations of a specific property, and represents data assembled for analysis, when the objective is to find signals in the variation of a property over a domain;</w:t>
      </w:r>
    </w:p>
    <w:p w14:paraId="34013545"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discrete feature description is a “summary” viewpoint, assembled from results of observation on the same target, or an “inferred” viewpoint, by extraction of a signal from a coverage.</w:t>
      </w:r>
    </w:p>
    <w:p w14:paraId="2D656BD6" w14:textId="64FFF717" w:rsidR="005B5EAD" w:rsidRPr="00785C54" w:rsidRDefault="005B5EAD" w:rsidP="00785C54">
      <w:pPr>
        <w:pStyle w:val="BodyText"/>
        <w:autoSpaceDE w:val="0"/>
        <w:autoSpaceDN w:val="0"/>
        <w:adjustRightInd w:val="0"/>
        <w:rPr>
          <w:szCs w:val="24"/>
        </w:rPr>
      </w:pPr>
      <w:r w:rsidRPr="00785C54">
        <w:rPr>
          <w:szCs w:val="24"/>
        </w:rPr>
        <w:t xml:space="preserve">Observations, Coverage and Feature representations are also often interlinked. Just as an Observation references the Feature it provides property information for, the Feature representation may also reference known </w:t>
      </w:r>
      <w:del w:id="3916" w:author="Katharina Schleidt" w:date="2022-08-13T17:17:00Z">
        <w:r w:rsidRPr="00785C54" w:rsidDel="009C7946">
          <w:rPr>
            <w:szCs w:val="24"/>
          </w:rPr>
          <w:delText xml:space="preserve">Observations </w:delText>
        </w:r>
      </w:del>
      <w:ins w:id="3917" w:author="Katharina Schleidt" w:date="2022-08-13T17:17:00Z">
        <w:r w:rsidR="009C7946">
          <w:rPr>
            <w:szCs w:val="24"/>
          </w:rPr>
          <w:t>o</w:t>
        </w:r>
        <w:r w:rsidR="009C7946" w:rsidRPr="00785C54">
          <w:rPr>
            <w:szCs w:val="24"/>
          </w:rPr>
          <w:t xml:space="preserve">bservations </w:t>
        </w:r>
      </w:ins>
      <w:r w:rsidRPr="00785C54">
        <w:rPr>
          <w:szCs w:val="24"/>
        </w:rPr>
        <w:t>with more detailed property information. The same applies to Observations and Coverages; just as a Coverage can be the result of an Observation, an Observation can also be utilized to provide valuable meta-information on how the values being provided in the Range of the Coverage were derived.</w:t>
      </w:r>
    </w:p>
    <w:p w14:paraId="26E6CD6E" w14:textId="4749F98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3918" w:author="Ilkka Rinne" w:date="2022-09-06T14:33:00Z">
        <w:r w:rsidRPr="00785C54" w:rsidDel="008872A9">
          <w:rPr>
            <w:noProof/>
            <w:szCs w:val="24"/>
          </w:rPr>
          <w:drawing>
            <wp:inline distT="0" distB="0" distL="0" distR="0" wp14:anchorId="117B4BAB" wp14:editId="08E31A3B">
              <wp:extent cx="4696978" cy="2334773"/>
              <wp:effectExtent l="0" t="0" r="8890" b="8890"/>
              <wp:docPr id="38" name="Picture 38"/>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696978" cy="2334773"/>
                      </a:xfrm>
                      <a:prstGeom prst="rect">
                        <a:avLst/>
                      </a:prstGeom>
                    </pic:spPr>
                  </pic:pic>
                </a:graphicData>
              </a:graphic>
            </wp:inline>
          </w:drawing>
        </w:r>
      </w:del>
      <w:ins w:id="3919" w:author="Ilkka Rinne" w:date="2022-09-06T14:33:00Z">
        <w:r w:rsidR="008872A9">
          <w:rPr>
            <w:noProof/>
            <w:szCs w:val="24"/>
          </w:rPr>
          <w:drawing>
            <wp:inline distT="0" distB="0" distL="0" distR="0" wp14:anchorId="7BF591CB" wp14:editId="0EF900D5">
              <wp:extent cx="5654180" cy="2348419"/>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74247" cy="2356754"/>
                      </a:xfrm>
                      <a:prstGeom prst="rect">
                        <a:avLst/>
                      </a:prstGeom>
                    </pic:spPr>
                  </pic:pic>
                </a:graphicData>
              </a:graphic>
            </wp:inline>
          </w:drawing>
        </w:r>
      </w:ins>
    </w:p>
    <w:p w14:paraId="7F63C2E2" w14:textId="77777777" w:rsidR="005B5EAD" w:rsidRPr="00785C54" w:rsidRDefault="005B5EAD" w:rsidP="00785C54">
      <w:pPr>
        <w:pStyle w:val="Figuretitle"/>
        <w:autoSpaceDE w:val="0"/>
        <w:autoSpaceDN w:val="0"/>
        <w:adjustRightInd w:val="0"/>
        <w:outlineLvl w:val="0"/>
        <w:rPr>
          <w:szCs w:val="24"/>
        </w:rPr>
      </w:pPr>
      <w:r w:rsidRPr="00785C54">
        <w:rPr>
          <w:szCs w:val="24"/>
        </w:rPr>
        <w:t>Figure D.1 — Tabular representation of information associated with a set of locations</w:t>
      </w:r>
    </w:p>
    <w:p w14:paraId="313854B5"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 concerns</w:t>
      </w:r>
    </w:p>
    <w:p w14:paraId="5916804A" w14:textId="77777777" w:rsidR="005B5EAD" w:rsidRPr="00785C54" w:rsidRDefault="005B5EAD" w:rsidP="00785C54">
      <w:pPr>
        <w:pStyle w:val="a3"/>
        <w:tabs>
          <w:tab w:val="left" w:pos="720"/>
        </w:tabs>
        <w:autoSpaceDE w:val="0"/>
        <w:autoSpaceDN w:val="0"/>
        <w:adjustRightInd w:val="0"/>
        <w:rPr>
          <w:szCs w:val="24"/>
        </w:rPr>
      </w:pPr>
      <w:r w:rsidRPr="00785C54">
        <w:rPr>
          <w:szCs w:val="24"/>
        </w:rPr>
        <w:t>Domain specialization</w:t>
      </w:r>
    </w:p>
    <w:p w14:paraId="4F447D3C" w14:textId="48314CCF" w:rsidR="005B5EAD" w:rsidRPr="00785C54" w:rsidRDefault="005B5EAD" w:rsidP="00785C54">
      <w:pPr>
        <w:pStyle w:val="BodyText"/>
        <w:autoSpaceDE w:val="0"/>
        <w:autoSpaceDN w:val="0"/>
        <w:adjustRightInd w:val="0"/>
        <w:rPr>
          <w:szCs w:val="24"/>
        </w:rPr>
      </w:pPr>
      <w:r w:rsidRPr="00785C54">
        <w:rPr>
          <w:szCs w:val="24"/>
        </w:rPr>
        <w:t xml:space="preserve">Specialization of the </w:t>
      </w:r>
      <w:del w:id="3920" w:author="Katharina Schleidt" w:date="2022-08-13T17:18:00Z">
        <w:r w:rsidRPr="00785C54" w:rsidDel="009C7946">
          <w:rPr>
            <w:szCs w:val="24"/>
          </w:rPr>
          <w:delText xml:space="preserve">observation </w:delText>
        </w:r>
      </w:del>
      <w:ins w:id="3921" w:author="Katharina Schleidt" w:date="2022-08-13T17:18:00Z">
        <w:r w:rsidR="009C7946">
          <w:rPr>
            <w:szCs w:val="24"/>
          </w:rPr>
          <w:t>O</w:t>
        </w:r>
        <w:r w:rsidR="009C7946" w:rsidRPr="00785C54">
          <w:rPr>
            <w:szCs w:val="24"/>
          </w:rPr>
          <w:t xml:space="preserve">bservation </w:t>
        </w:r>
      </w:ins>
      <w:r w:rsidRPr="00785C54">
        <w:rPr>
          <w:szCs w:val="24"/>
        </w:rPr>
        <w:t>model for an application domain is accomplished primarily using a domain model and its feature-type catalogue. For example, an instance of a feature type in the domain feature-type catalogue will provide the ultimate feature-of-interest for the investigation of which the observation is a part, and the characteristic properties of the feature type provide potential observed properties. A description of a sensor type or process familiar within the application domain is the value of the observation procedure, while the explicit device or person performing this procedure is provided as the observer.</w:t>
      </w:r>
    </w:p>
    <w:p w14:paraId="11854549" w14:textId="44821F6E" w:rsidR="005B5EAD" w:rsidRPr="00785C54" w:rsidRDefault="005B5EAD" w:rsidP="00785C54">
      <w:pPr>
        <w:pStyle w:val="BodyText"/>
        <w:autoSpaceDE w:val="0"/>
        <w:autoSpaceDN w:val="0"/>
        <w:adjustRightInd w:val="0"/>
        <w:rPr>
          <w:szCs w:val="24"/>
        </w:rPr>
      </w:pPr>
      <w:r w:rsidRPr="00785C54">
        <w:rPr>
          <w:szCs w:val="24"/>
        </w:rPr>
        <w:t xml:space="preserve">The </w:t>
      </w:r>
      <w:del w:id="3922" w:author="Katharina Schleidt" w:date="2022-08-13T17:18:00Z">
        <w:r w:rsidRPr="00785C54" w:rsidDel="009C7946">
          <w:rPr>
            <w:szCs w:val="24"/>
          </w:rPr>
          <w:delText xml:space="preserve">observation </w:delText>
        </w:r>
      </w:del>
      <w:ins w:id="3923" w:author="Katharina Schleidt" w:date="2022-08-13T17:18:00Z">
        <w:r w:rsidR="009C7946">
          <w:rPr>
            <w:szCs w:val="24"/>
          </w:rPr>
          <w:t>O</w:t>
        </w:r>
        <w:r w:rsidR="009C7946" w:rsidRPr="00785C54">
          <w:rPr>
            <w:szCs w:val="24"/>
          </w:rPr>
          <w:t xml:space="preserve">bservation </w:t>
        </w:r>
      </w:ins>
      <w:r w:rsidRPr="00785C54">
        <w:rPr>
          <w:szCs w:val="24"/>
        </w:rPr>
        <w:t xml:space="preserve">model encourages encapsulation of domain specialization in the associated classes, while the </w:t>
      </w:r>
      <w:del w:id="3924" w:author="Katharina Schleidt" w:date="2022-08-13T17:18:00Z">
        <w:r w:rsidRPr="00785C54" w:rsidDel="009C7946">
          <w:rPr>
            <w:szCs w:val="24"/>
          </w:rPr>
          <w:delText xml:space="preserve">observation </w:delText>
        </w:r>
      </w:del>
      <w:ins w:id="3925" w:author="Katharina Schleidt" w:date="2022-08-13T17:18:00Z">
        <w:r w:rsidR="009C7946">
          <w:rPr>
            <w:szCs w:val="24"/>
          </w:rPr>
          <w:t>O</w:t>
        </w:r>
        <w:r w:rsidR="009C7946" w:rsidRPr="00785C54">
          <w:rPr>
            <w:szCs w:val="24"/>
          </w:rPr>
          <w:t xml:space="preserve">bservation </w:t>
        </w:r>
      </w:ins>
      <w:r w:rsidRPr="00785C54">
        <w:rPr>
          <w:szCs w:val="24"/>
        </w:rPr>
        <w:t xml:space="preserve">class itself rarely needs specialization. Nevertheless, other choices could be made in partitioning information between the classes in the model. For some applications, it </w:t>
      </w:r>
      <w:del w:id="3926" w:author="Katharina Schleidt" w:date="2022-08-13T16:06:00Z">
        <w:r w:rsidRPr="00785C54" w:rsidDel="00A1403A">
          <w:rPr>
            <w:szCs w:val="24"/>
          </w:rPr>
          <w:delText xml:space="preserve">might </w:delText>
        </w:r>
      </w:del>
      <w:ins w:id="3927" w:author="Katharina Schleidt" w:date="2022-08-13T16:06:00Z">
        <w:r w:rsidR="00A1403A">
          <w:rPr>
            <w:szCs w:val="24"/>
          </w:rPr>
          <w:t>can</w:t>
        </w:r>
        <w:r w:rsidR="00A1403A" w:rsidRPr="00785C54">
          <w:rPr>
            <w:szCs w:val="24"/>
          </w:rPr>
          <w:t xml:space="preserve"> </w:t>
        </w:r>
      </w:ins>
      <w:r w:rsidRPr="00785C54">
        <w:rPr>
          <w:szCs w:val="24"/>
        </w:rPr>
        <w:t xml:space="preserve">be convenient for information that is strictly associated with a second-layer object (procedure, feature-of-interest) to be associated with a specialized </w:t>
      </w:r>
      <w:del w:id="3928" w:author="Katharina Schleidt" w:date="2022-08-13T17:18:00Z">
        <w:r w:rsidRPr="00785C54" w:rsidDel="009C7946">
          <w:rPr>
            <w:szCs w:val="24"/>
          </w:rPr>
          <w:delText xml:space="preserve">observation </w:delText>
        </w:r>
      </w:del>
      <w:ins w:id="3929" w:author="Katharina Schleidt" w:date="2022-08-13T17:18:00Z">
        <w:r w:rsidR="009C7946">
          <w:rPr>
            <w:szCs w:val="24"/>
          </w:rPr>
          <w:t>O</w:t>
        </w:r>
        <w:r w:rsidR="009C7946" w:rsidRPr="00785C54">
          <w:rPr>
            <w:szCs w:val="24"/>
          </w:rPr>
          <w:t xml:space="preserve">bservation </w:t>
        </w:r>
      </w:ins>
      <w:r w:rsidRPr="00785C54">
        <w:rPr>
          <w:szCs w:val="24"/>
        </w:rPr>
        <w:t>type.</w:t>
      </w:r>
    </w:p>
    <w:p w14:paraId="40BFB6DE" w14:textId="5CA6B5FF" w:rsidR="005B5EAD" w:rsidRPr="00785C54" w:rsidRDefault="005B5EAD" w:rsidP="00785C54">
      <w:pPr>
        <w:pStyle w:val="BodyText"/>
        <w:autoSpaceDE w:val="0"/>
        <w:autoSpaceDN w:val="0"/>
        <w:adjustRightInd w:val="0"/>
        <w:rPr>
          <w:szCs w:val="24"/>
        </w:rPr>
      </w:pPr>
      <w:r w:rsidRPr="00785C54">
        <w:rPr>
          <w:szCs w:val="24"/>
        </w:rPr>
        <w:t xml:space="preserve">For example, when measuring chemistry or contamination, the process often involves retrieving material samples from a sampling site, which are then sent to a laboratory for analysis. The material sample is a very tangible feature instance, with an identity. For some applications, it </w:t>
      </w:r>
      <w:del w:id="3930" w:author="Katharina Schleidt" w:date="2022-08-13T16:06:00Z">
        <w:r w:rsidRPr="00785C54" w:rsidDel="00A1403A">
          <w:rPr>
            <w:szCs w:val="24"/>
          </w:rPr>
          <w:delText xml:space="preserve">might </w:delText>
        </w:r>
      </w:del>
      <w:ins w:id="3931" w:author="Katharina Schleidt" w:date="2022-08-13T16:06:00Z">
        <w:r w:rsidR="00A1403A">
          <w:rPr>
            <w:szCs w:val="24"/>
          </w:rPr>
          <w:t>can</w:t>
        </w:r>
        <w:r w:rsidR="00A1403A" w:rsidRPr="00785C54">
          <w:rPr>
            <w:szCs w:val="24"/>
          </w:rPr>
          <w:t xml:space="preserve"> </w:t>
        </w:r>
      </w:ins>
      <w:r w:rsidRPr="00785C54">
        <w:rPr>
          <w:szCs w:val="24"/>
        </w:rPr>
        <w:t>be important to recognize the existence of the material sample, and retain a separate description of it. However, in other applications, particularly when the focus is on monitoring the change in a property at a sampling site, the existence of a series of distinct material samples is of minor or no interest. In this case, creating a series of objects and identifiers is superfluous to the user’s requirements.</w:t>
      </w:r>
    </w:p>
    <w:p w14:paraId="15D74914" w14:textId="77777777" w:rsidR="005B5EAD" w:rsidRPr="00785C54" w:rsidRDefault="005B5EAD" w:rsidP="00785C54">
      <w:pPr>
        <w:pStyle w:val="BodyText"/>
        <w:autoSpaceDE w:val="0"/>
        <w:autoSpaceDN w:val="0"/>
        <w:adjustRightInd w:val="0"/>
        <w:rPr>
          <w:szCs w:val="24"/>
        </w:rPr>
      </w:pPr>
      <w:r w:rsidRPr="00785C54">
        <w:rPr>
          <w:szCs w:val="24"/>
        </w:rPr>
        <w:t>In certain cases, some additional properties strictly associated with such a material sample must also be recorded, an example is the “sampling elevation” in a water or atmospheric column. A number of choices can be made. For example, the elevation could be:</w:t>
      </w:r>
    </w:p>
    <w:p w14:paraId="7F1B435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 property of each distinct material sample on which atomic observations are actually made;</w:t>
      </w:r>
    </w:p>
    <w:p w14:paraId="53F3D1A6" w14:textId="0245FAA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a property of the sampling site</w:t>
      </w:r>
      <w:ins w:id="3932" w:author="Katharina Schleidt" w:date="2022-08-13T16:07:00Z">
        <w:r w:rsidR="00A1403A">
          <w:rPr>
            <w:szCs w:val="24"/>
          </w:rPr>
          <w:t xml:space="preserve"> </w:t>
        </w:r>
      </w:ins>
      <w:r w:rsidRPr="00785C54">
        <w:rPr>
          <w:szCs w:val="24"/>
        </w:rPr>
        <w:t>(which would require distinct sites for all elevations at which observations are made);</w:t>
      </w:r>
    </w:p>
    <w:p w14:paraId="4BBEB42E"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 parameter of the observation procedure (which makes the procedure specific to this observation series only), or;</w:t>
      </w:r>
    </w:p>
    <w:p w14:paraId="6E13319C" w14:textId="65801C3A"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a parameter of the observation event, either using the soft-typed arbitrary event-specific parameter, or through specialization of the </w:t>
      </w:r>
      <w:del w:id="3933" w:author="Katharina Schleidt" w:date="2022-08-13T17:18:00Z">
        <w:r w:rsidRPr="00785C54" w:rsidDel="009C7946">
          <w:rPr>
            <w:szCs w:val="24"/>
          </w:rPr>
          <w:delText xml:space="preserve">observation </w:delText>
        </w:r>
      </w:del>
      <w:ins w:id="3934" w:author="Katharina Schleidt" w:date="2022-08-13T17:18:00Z">
        <w:r w:rsidR="009C7946">
          <w:rPr>
            <w:szCs w:val="24"/>
          </w:rPr>
          <w:t>O</w:t>
        </w:r>
        <w:r w:rsidR="009C7946" w:rsidRPr="00785C54">
          <w:rPr>
            <w:szCs w:val="24"/>
          </w:rPr>
          <w:t xml:space="preserve">bservation </w:t>
        </w:r>
      </w:ins>
      <w:r w:rsidRPr="00785C54">
        <w:rPr>
          <w:szCs w:val="24"/>
        </w:rPr>
        <w:t>type.</w:t>
      </w:r>
    </w:p>
    <w:p w14:paraId="716312E6" w14:textId="77777777" w:rsidR="005B5EAD" w:rsidRPr="00785C54" w:rsidRDefault="005B5EAD" w:rsidP="00785C54">
      <w:pPr>
        <w:pStyle w:val="BodyText"/>
        <w:autoSpaceDE w:val="0"/>
        <w:autoSpaceDN w:val="0"/>
        <w:adjustRightInd w:val="0"/>
        <w:rPr>
          <w:szCs w:val="24"/>
        </w:rPr>
      </w:pPr>
      <w:r w:rsidRPr="00785C54">
        <w:rPr>
          <w:szCs w:val="24"/>
        </w:rPr>
        <w:t>Any of these is a legitimate approach. The optimum one will be dependent on the application.</w:t>
      </w:r>
    </w:p>
    <w:p w14:paraId="00D8EAAF" w14:textId="77777777" w:rsidR="005B5EAD" w:rsidRPr="00785C54" w:rsidRDefault="005B5EAD" w:rsidP="00785C54">
      <w:pPr>
        <w:pStyle w:val="BodyText"/>
        <w:autoSpaceDE w:val="0"/>
        <w:autoSpaceDN w:val="0"/>
        <w:adjustRightInd w:val="0"/>
        <w:rPr>
          <w:szCs w:val="24"/>
        </w:rPr>
      </w:pPr>
      <w:r w:rsidRPr="00785C54">
        <w:rPr>
          <w:szCs w:val="24"/>
        </w:rPr>
        <w:t>All of the classes in the models presented here for observations and procedures can be further specialized for domain-specific purposes, whereby the abstract classes provided in the Abstract Core models have been specifically foreseen as a neutral basis for such domain extensions. Additional attributes and associations can be added as necessary.</w:t>
      </w:r>
    </w:p>
    <w:p w14:paraId="1CAFE90F" w14:textId="5EA3F232"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“Assay” </w:t>
      </w:r>
      <w:del w:id="3935" w:author="Katharina Schleidt" w:date="2022-08-13T16:07:00Z">
        <w:r w:rsidRPr="00785C54" w:rsidDel="00A1403A">
          <w:rPr>
            <w:szCs w:val="24"/>
          </w:rPr>
          <w:delText>might</w:delText>
        </w:r>
      </w:del>
      <w:ins w:id="3936" w:author="Katharina Schleidt" w:date="2022-08-13T16:07:00Z">
        <w:r w:rsidR="00A1403A">
          <w:rPr>
            <w:szCs w:val="24"/>
          </w:rPr>
          <w:t>can</w:t>
        </w:r>
      </w:ins>
      <w:r w:rsidRPr="00785C54">
        <w:rPr>
          <w:szCs w:val="24"/>
        </w:rPr>
        <w:t xml:space="preserve"> be derived from Observation, fixing the observedProperty to be “ChemicalConcentration” and adding an additional attribute “analyte”.</w:t>
      </w:r>
    </w:p>
    <w:p w14:paraId="238CA1BE" w14:textId="77777777" w:rsidR="005B5EAD" w:rsidRPr="00785C54" w:rsidRDefault="005B5EAD" w:rsidP="00785C54">
      <w:pPr>
        <w:pStyle w:val="a3"/>
        <w:tabs>
          <w:tab w:val="left" w:pos="720"/>
        </w:tabs>
        <w:autoSpaceDE w:val="0"/>
        <w:autoSpaceDN w:val="0"/>
        <w:adjustRightInd w:val="0"/>
        <w:rPr>
          <w:szCs w:val="24"/>
        </w:rPr>
      </w:pPr>
      <w:r w:rsidRPr="00785C54">
        <w:rPr>
          <w:szCs w:val="24"/>
        </w:rPr>
        <w:t>Comparison with provider-oriented models</w:t>
      </w:r>
    </w:p>
    <w:p w14:paraId="6525CB54" w14:textId="77777777" w:rsidR="005B5EAD" w:rsidRPr="00785C54" w:rsidRDefault="005B5EAD" w:rsidP="00785C54">
      <w:pPr>
        <w:pStyle w:val="BodyText"/>
        <w:autoSpaceDE w:val="0"/>
        <w:autoSpaceDN w:val="0"/>
        <w:adjustRightInd w:val="0"/>
        <w:rPr>
          <w:szCs w:val="24"/>
        </w:rPr>
      </w:pPr>
      <w:r w:rsidRPr="00785C54">
        <w:rPr>
          <w:szCs w:val="24"/>
        </w:rPr>
        <w:t>The OMS model is intended to provide a basic output- or user-oriented information model for sensor web and related applications. The goal is to provide a common language for discourse regarding sensor, sample and observation systems.</w:t>
      </w:r>
    </w:p>
    <w:p w14:paraId="75F63AC7" w14:textId="67990A14" w:rsidR="005B5EAD" w:rsidRPr="00785C54" w:rsidRDefault="005B5EAD" w:rsidP="00785C54">
      <w:pPr>
        <w:pStyle w:val="BodyText"/>
        <w:autoSpaceDE w:val="0"/>
        <w:autoSpaceDN w:val="0"/>
        <w:adjustRightInd w:val="0"/>
        <w:rPr>
          <w:szCs w:val="24"/>
        </w:rPr>
      </w:pPr>
      <w:r w:rsidRPr="00785C54">
        <w:rPr>
          <w:szCs w:val="24"/>
        </w:rPr>
        <w:t>In comparison, SensorML</w:t>
      </w:r>
      <w:r w:rsidRPr="00785C54">
        <w:rPr>
          <w:szCs w:val="24"/>
          <w:vertAlign w:val="superscript"/>
        </w:rPr>
        <w:t>[</w:t>
      </w:r>
      <w:r w:rsidRPr="00785C54">
        <w:rPr>
          <w:rStyle w:val="citebib"/>
          <w:szCs w:val="24"/>
          <w:shd w:val="clear" w:color="auto" w:fill="auto"/>
          <w:vertAlign w:val="superscript"/>
        </w:rPr>
        <w:t>21</w:t>
      </w:r>
      <w:r w:rsidRPr="00785C54">
        <w:rPr>
          <w:szCs w:val="24"/>
          <w:vertAlign w:val="superscript"/>
        </w:rPr>
        <w:t>]</w:t>
      </w:r>
      <w:r w:rsidRPr="00785C54">
        <w:rPr>
          <w:szCs w:val="24"/>
        </w:rPr>
        <w:t xml:space="preserve"> has a process- or provider-oriented data model. These are usually used to describe data at an early stage in the data processing and value-adding chain. This </w:t>
      </w:r>
      <w:del w:id="3937" w:author="Katharina Schleidt" w:date="2022-08-13T16:07:00Z">
        <w:r w:rsidRPr="00785C54" w:rsidDel="00A1403A">
          <w:rPr>
            <w:szCs w:val="24"/>
          </w:rPr>
          <w:delText>might</w:delText>
        </w:r>
      </w:del>
      <w:ins w:id="3938" w:author="Katharina Schleidt" w:date="2022-08-13T16:07:00Z">
        <w:r w:rsidR="00A1403A">
          <w:rPr>
            <w:szCs w:val="24"/>
          </w:rPr>
          <w:t>can</w:t>
        </w:r>
      </w:ins>
      <w:r w:rsidRPr="00785C54">
        <w:rPr>
          <w:szCs w:val="24"/>
        </w:rPr>
        <w:t xml:space="preserve"> be prior to the details of the feature-of-interest and observed property being assembled and assigned to the result in a way that carries the key semantics to end-users of observation data. In particular, part of a SensorML datastream </w:t>
      </w:r>
      <w:del w:id="3939" w:author="Katharina Schleidt" w:date="2022-08-13T16:07:00Z">
        <w:r w:rsidRPr="00785C54" w:rsidDel="00A1403A">
          <w:rPr>
            <w:szCs w:val="24"/>
          </w:rPr>
          <w:delText>might</w:delText>
        </w:r>
      </w:del>
      <w:ins w:id="3940" w:author="Katharina Schleidt" w:date="2022-08-13T16:07:00Z">
        <w:r w:rsidR="00A1403A">
          <w:rPr>
            <w:szCs w:val="24"/>
          </w:rPr>
          <w:t>can</w:t>
        </w:r>
      </w:ins>
      <w:r w:rsidRPr="00785C54">
        <w:rPr>
          <w:szCs w:val="24"/>
        </w:rPr>
        <w:t xml:space="preserve"> include information that must be processed to determine the position of the target or feature-of-interest. At the early processing stage such positional and timing information </w:t>
      </w:r>
      <w:del w:id="3941" w:author="Katharina Schleidt" w:date="2022-08-13T16:07:00Z">
        <w:r w:rsidRPr="00785C54" w:rsidDel="00A1403A">
          <w:rPr>
            <w:szCs w:val="24"/>
          </w:rPr>
          <w:delText>might</w:delText>
        </w:r>
      </w:del>
      <w:ins w:id="3942" w:author="Katharina Schleidt" w:date="2022-08-13T16:07:00Z">
        <w:r w:rsidR="00A1403A">
          <w:rPr>
            <w:szCs w:val="24"/>
          </w:rPr>
          <w:t>can</w:t>
        </w:r>
      </w:ins>
      <w:r w:rsidRPr="00785C54">
        <w:rPr>
          <w:szCs w:val="24"/>
        </w:rPr>
        <w:t xml:space="preserve"> be embedded within the result.</w:t>
      </w:r>
    </w:p>
    <w:p w14:paraId="0239E3FA" w14:textId="77777777" w:rsidR="005B5EAD" w:rsidRPr="00785C54" w:rsidRDefault="005B5EAD" w:rsidP="00785C54">
      <w:pPr>
        <w:pStyle w:val="BodyText"/>
        <w:autoSpaceDE w:val="0"/>
        <w:autoSpaceDN w:val="0"/>
        <w:adjustRightInd w:val="0"/>
        <w:rPr>
          <w:szCs w:val="24"/>
        </w:rPr>
      </w:pPr>
      <w:r w:rsidRPr="00785C54">
        <w:rPr>
          <w:szCs w:val="24"/>
        </w:rPr>
        <w:t>Nevertheless, even within these low-level models the OMS formalization can be applied. The proximate feature-of-interest is the vicinity of the sensor. The observed property is a composite type including components representing observation timing, and position and attitude of a sensor, etc. This must be processed to obtain the details of the ultimate feature-of-interest. The procedure is a description of sensor methodology including elements that capture all of the elements of the composite characteristic or property type, etc. while the observer references the explicit sensor utilized.</w:t>
      </w:r>
    </w:p>
    <w:p w14:paraId="01EB8EB8"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discovery and use</w:t>
      </w:r>
    </w:p>
    <w:p w14:paraId="44CED25B" w14:textId="77777777" w:rsidR="005B5EAD" w:rsidRPr="00785C54" w:rsidRDefault="005B5EAD" w:rsidP="00785C54">
      <w:pPr>
        <w:pStyle w:val="BodyText"/>
        <w:autoSpaceDE w:val="0"/>
        <w:autoSpaceDN w:val="0"/>
        <w:adjustRightInd w:val="0"/>
        <w:rPr>
          <w:szCs w:val="24"/>
        </w:rPr>
      </w:pPr>
      <w:r w:rsidRPr="00785C54">
        <w:rPr>
          <w:szCs w:val="24"/>
        </w:rPr>
        <w:t>The OMS model presented here offers a user-oriented viewpoint. The information object is characterized by a small set of properties, which are likely to be of interest to a user for discovery and request of observation data. The user will typically be interested primarily in a feature-of-interest, or the variation of a characteristic. The model provides these items as first-order elements. An interface to observation information should expose these properties explicitly.</w:t>
      </w:r>
    </w:p>
    <w:p w14:paraId="4D68CFA9" w14:textId="27A2FA84" w:rsidR="005B5EAD" w:rsidRPr="00785C54" w:rsidRDefault="005B5EAD" w:rsidP="00785C54">
      <w:pPr>
        <w:pStyle w:val="BodyText"/>
        <w:autoSpaceDE w:val="0"/>
        <w:autoSpaceDN w:val="0"/>
        <w:adjustRightInd w:val="0"/>
        <w:rPr>
          <w:szCs w:val="24"/>
        </w:rPr>
      </w:pPr>
      <w:r w:rsidRPr="00785C54">
        <w:rPr>
          <w:szCs w:val="24"/>
        </w:rPr>
        <w:t xml:space="preserve">Observation discovery and use is often done querying APIs; although with LinkedData practices being more and more used, one </w:t>
      </w:r>
      <w:del w:id="3943" w:author="Katharina Schleidt" w:date="2022-08-13T16:07:00Z">
        <w:r w:rsidRPr="00785C54" w:rsidDel="00A1403A">
          <w:rPr>
            <w:szCs w:val="24"/>
          </w:rPr>
          <w:delText>might</w:delText>
        </w:r>
      </w:del>
      <w:ins w:id="3944" w:author="Katharina Schleidt" w:date="2022-08-13T16:07:00Z">
        <w:r w:rsidR="00A1403A">
          <w:rPr>
            <w:szCs w:val="24"/>
          </w:rPr>
          <w:t>can</w:t>
        </w:r>
      </w:ins>
      <w:r w:rsidRPr="00785C54">
        <w:rPr>
          <w:szCs w:val="24"/>
        </w:rPr>
        <w:t xml:space="preserve"> discover an observation simply because an instance of a domain feature uses its URI or it has been crawled by a search engine bot.</w:t>
      </w:r>
    </w:p>
    <w:p w14:paraId="48F35A17" w14:textId="77777777" w:rsidR="005B5EAD" w:rsidRPr="00785C54" w:rsidRDefault="005B5EAD" w:rsidP="00785C54">
      <w:pPr>
        <w:pStyle w:val="BodyText"/>
        <w:autoSpaceDE w:val="0"/>
        <w:autoSpaceDN w:val="0"/>
        <w:adjustRightInd w:val="0"/>
        <w:rPr>
          <w:szCs w:val="24"/>
        </w:rPr>
      </w:pPr>
      <w:r w:rsidRPr="00785C54">
        <w:rPr>
          <w:szCs w:val="24"/>
        </w:rPr>
        <w:t>Observation oriented APIs, be them from the previous generation (OGC 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or the current one (OGC SensorThings API</w:t>
      </w:r>
      <w:r w:rsidRPr="00785C54">
        <w:rPr>
          <w:szCs w:val="24"/>
          <w:vertAlign w:val="superscript"/>
        </w:rPr>
        <w:t>[</w:t>
      </w:r>
      <w:r w:rsidRPr="00785C54">
        <w:rPr>
          <w:rStyle w:val="citebib"/>
          <w:szCs w:val="24"/>
          <w:shd w:val="clear" w:color="auto" w:fill="auto"/>
          <w:vertAlign w:val="superscript"/>
        </w:rPr>
        <w:t>23</w:t>
      </w:r>
      <w:r w:rsidRPr="00785C54">
        <w:rPr>
          <w:szCs w:val="24"/>
          <w:vertAlign w:val="superscript"/>
        </w:rPr>
        <w:t>]</w:t>
      </w:r>
      <w:r w:rsidRPr="00785C54">
        <w:rPr>
          <w:szCs w:val="24"/>
        </w:rPr>
        <w:t>) share commonalities in the way they approach this topic. They both leverage the OMS model to directly allow filtering on featureOfInterest, observedProperty and procedure.</w:t>
      </w:r>
    </w:p>
    <w:p w14:paraId="3AD3FA13"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The SensorThings API model and OData query graph allow filtering on all aspects of the observational data model, both for discovery and data retrieval (both ‘operations’ being intertwined in the REST pattern);</w:t>
      </w:r>
    </w:p>
    <w:p w14:paraId="712D7CF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SOS</w:t>
      </w:r>
      <w:r w:rsidRPr="00785C54">
        <w:rPr>
          <w:szCs w:val="24"/>
          <w:vertAlign w:val="superscript"/>
        </w:rPr>
        <w:t>[</w:t>
      </w:r>
      <w:r w:rsidRPr="00785C54">
        <w:rPr>
          <w:rStyle w:val="citebib"/>
          <w:szCs w:val="24"/>
          <w:shd w:val="clear" w:color="auto" w:fill="auto"/>
          <w:vertAlign w:val="superscript"/>
        </w:rPr>
        <w:t>22</w:t>
      </w:r>
      <w:r w:rsidRPr="00785C54">
        <w:rPr>
          <w:szCs w:val="24"/>
          <w:vertAlign w:val="superscript"/>
        </w:rPr>
        <w:t>]</w:t>
      </w:r>
      <w:r w:rsidRPr="00785C54">
        <w:rPr>
          <w:szCs w:val="24"/>
        </w:rPr>
        <w:t>, having these three concepts as classifiers for an observationOffering in the capabilities description, allows them to be used for discovery and as explicit parameters in the GetObservation request.</w:t>
      </w:r>
    </w:p>
    <w:p w14:paraId="791F4C24" w14:textId="77777777" w:rsidR="005B5EAD" w:rsidRPr="00785C54" w:rsidRDefault="005B5EAD" w:rsidP="00785C54">
      <w:pPr>
        <w:pStyle w:val="BodyText"/>
        <w:autoSpaceDE w:val="0"/>
        <w:autoSpaceDN w:val="0"/>
        <w:adjustRightInd w:val="0"/>
        <w:rPr>
          <w:szCs w:val="24"/>
        </w:rPr>
      </w:pPr>
      <w:r w:rsidRPr="00785C54">
        <w:rPr>
          <w:szCs w:val="24"/>
        </w:rPr>
        <w:t>From a user point of view, these associated objects (procedure, target feature, characteristic) are primarily metadata, which are only of interest to specialists during discovery, and then to assist evaluation or processing of individual results.</w:t>
      </w:r>
    </w:p>
    <w:p w14:paraId="40B90793" w14:textId="54B7C374" w:rsidR="005B5EAD" w:rsidRPr="00785C54" w:rsidRDefault="005B5EAD" w:rsidP="00785C54">
      <w:pPr>
        <w:pStyle w:val="BodyText"/>
        <w:autoSpaceDE w:val="0"/>
        <w:autoSpaceDN w:val="0"/>
        <w:adjustRightInd w:val="0"/>
        <w:rPr>
          <w:szCs w:val="24"/>
        </w:rPr>
      </w:pPr>
      <w:r w:rsidRPr="00785C54">
        <w:rPr>
          <w:szCs w:val="24"/>
        </w:rPr>
        <w:t xml:space="preserve">Each of these associated objects </w:t>
      </w:r>
      <w:del w:id="3945" w:author="Katharina Schleidt" w:date="2022-08-13T16:07:00Z">
        <w:r w:rsidRPr="00785C54" w:rsidDel="00A1403A">
          <w:rPr>
            <w:szCs w:val="24"/>
          </w:rPr>
          <w:delText>might</w:delText>
        </w:r>
      </w:del>
      <w:ins w:id="3946" w:author="Katharina Schleidt" w:date="2022-08-13T16:07:00Z">
        <w:r w:rsidR="00A1403A">
          <w:rPr>
            <w:szCs w:val="24"/>
          </w:rPr>
          <w:t>can</w:t>
        </w:r>
      </w:ins>
      <w:r w:rsidRPr="00785C54">
        <w:rPr>
          <w:szCs w:val="24"/>
        </w:rPr>
        <w:t xml:space="preserve"> require a complex description. Hence</w:t>
      </w:r>
      <w:ins w:id="3947" w:author="Katharina Schleidt" w:date="2022-08-13T16:07:00Z">
        <w:r w:rsidR="00A1403A">
          <w:rPr>
            <w:szCs w:val="24"/>
          </w:rPr>
          <w:t>,</w:t>
        </w:r>
      </w:ins>
      <w:r w:rsidRPr="00785C54">
        <w:rPr>
          <w:szCs w:val="24"/>
        </w:rPr>
        <w:t xml:space="preserve"> they are modelled as distinct classes, which can be as simple or complex as necessary.</w:t>
      </w:r>
    </w:p>
    <w:p w14:paraId="15646E0B" w14:textId="56168743" w:rsidR="005B5EAD" w:rsidRPr="00785C54" w:rsidRDefault="005B5EAD" w:rsidP="00785C54">
      <w:pPr>
        <w:pStyle w:val="BodyText"/>
        <w:autoSpaceDE w:val="0"/>
        <w:autoSpaceDN w:val="0"/>
        <w:adjustRightInd w:val="0"/>
        <w:rPr>
          <w:szCs w:val="24"/>
        </w:rPr>
      </w:pPr>
      <w:r w:rsidRPr="00785C54">
        <w:rPr>
          <w:szCs w:val="24"/>
        </w:rPr>
        <w:t xml:space="preserve">In a serialized representation (e.g. JSON, XML following the GML pattern, etc…), they </w:t>
      </w:r>
      <w:del w:id="3948" w:author="Katharina Schleidt" w:date="2022-08-13T16:07:00Z">
        <w:r w:rsidRPr="00785C54" w:rsidDel="00A1403A">
          <w:rPr>
            <w:szCs w:val="24"/>
          </w:rPr>
          <w:delText>might</w:delText>
        </w:r>
      </w:del>
      <w:ins w:id="3949" w:author="Katharina Schleidt" w:date="2022-08-13T16:07:00Z">
        <w:r w:rsidR="00A1403A">
          <w:rPr>
            <w:szCs w:val="24"/>
          </w:rPr>
          <w:t>can</w:t>
        </w:r>
      </w:ins>
      <w:r w:rsidRPr="00785C54">
        <w:rPr>
          <w:szCs w:val="24"/>
        </w:rPr>
        <w:t xml:space="preserve"> appear inline, perhaps described using one of the models presented here, or they can be indicated by reference using a URI</w:t>
      </w:r>
      <w:r w:rsidRPr="00785C54">
        <w:rPr>
          <w:szCs w:val="24"/>
          <w:vertAlign w:val="superscript"/>
        </w:rPr>
        <w:t>[</w:t>
      </w:r>
      <w:r w:rsidRPr="00785C54">
        <w:rPr>
          <w:rStyle w:val="citebib"/>
          <w:szCs w:val="24"/>
          <w:shd w:val="clear" w:color="auto" w:fill="auto"/>
          <w:vertAlign w:val="superscript"/>
        </w:rPr>
        <w:t>14</w:t>
      </w:r>
      <w:r w:rsidRPr="00785C54">
        <w:rPr>
          <w:szCs w:val="24"/>
          <w:vertAlign w:val="superscript"/>
        </w:rPr>
        <w:t>]</w:t>
      </w:r>
      <w:r w:rsidRPr="00785C54">
        <w:rPr>
          <w:szCs w:val="24"/>
        </w:rPr>
        <w:t xml:space="preserve">. The URI identifier </w:t>
      </w:r>
      <w:del w:id="3950" w:author="Katharina Schleidt" w:date="2022-08-13T16:07:00Z">
        <w:r w:rsidRPr="00785C54" w:rsidDel="00A1403A">
          <w:rPr>
            <w:szCs w:val="24"/>
          </w:rPr>
          <w:delText>might</w:delText>
        </w:r>
      </w:del>
      <w:ins w:id="3951" w:author="Katharina Schleidt" w:date="2022-08-13T16:07:00Z">
        <w:r w:rsidR="00A1403A">
          <w:rPr>
            <w:szCs w:val="24"/>
          </w:rPr>
          <w:t>can</w:t>
        </w:r>
      </w:ins>
      <w:r w:rsidRPr="00785C54">
        <w:rPr>
          <w:szCs w:val="24"/>
        </w:rPr>
        <w:t xml:space="preserve"> be a URL link or service call, which should resolve immediately to yield a complete resource. Or it </w:t>
      </w:r>
      <w:del w:id="3952" w:author="Katharina Schleidt" w:date="2022-08-13T16:07:00Z">
        <w:r w:rsidRPr="00785C54" w:rsidDel="00A1403A">
          <w:rPr>
            <w:szCs w:val="24"/>
          </w:rPr>
          <w:delText>might</w:delText>
        </w:r>
      </w:del>
      <w:ins w:id="3953" w:author="Katharina Schleidt" w:date="2022-08-13T16:07:00Z">
        <w:r w:rsidR="00A1403A">
          <w:rPr>
            <w:szCs w:val="24"/>
          </w:rPr>
          <w:t>can</w:t>
        </w:r>
      </w:ins>
      <w:r w:rsidRPr="00785C54">
        <w:rPr>
          <w:szCs w:val="24"/>
        </w:rPr>
        <w:t xml:space="preserve"> be a canonical identifier, such as a URN, which the user and provider are preconfigured to recognize and understand.</w:t>
      </w:r>
    </w:p>
    <w:p w14:paraId="48DE5517" w14:textId="77777777" w:rsidR="005B5EAD" w:rsidRPr="00785C54" w:rsidRDefault="005B5EAD" w:rsidP="00785C54">
      <w:pPr>
        <w:pStyle w:val="BodyText"/>
        <w:autoSpaceDE w:val="0"/>
        <w:autoSpaceDN w:val="0"/>
        <w:adjustRightInd w:val="0"/>
        <w:rPr>
          <w:szCs w:val="24"/>
        </w:rPr>
      </w:pPr>
      <w:r w:rsidRPr="00785C54">
        <w:rPr>
          <w:szCs w:val="24"/>
        </w:rPr>
        <w:t>On the other hand, SensorML takes a process- or provider-oriented viewpoint. Discovery and request is based primarily on the user having knowledge of specific sensor systems and their application. While this is a reasonable assumption within technical communities, specialist knowledge of sensor systems would not be routinely available within a broader set of potential users of sensor data, particularly as this is made widely available through interfaces like OGC SensorThings API and SOS.</w:t>
      </w:r>
    </w:p>
    <w:p w14:paraId="14733CEF"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Observations, interpretations, simulations</w:t>
      </w:r>
    </w:p>
    <w:p w14:paraId="23F54DAE" w14:textId="77777777" w:rsidR="005B5EAD" w:rsidRPr="00785C54" w:rsidRDefault="005B5EAD" w:rsidP="00785C54">
      <w:pPr>
        <w:pStyle w:val="BodyText"/>
        <w:autoSpaceDE w:val="0"/>
        <w:autoSpaceDN w:val="0"/>
        <w:adjustRightInd w:val="0"/>
        <w:rPr>
          <w:szCs w:val="24"/>
        </w:rPr>
      </w:pPr>
      <w:r w:rsidRPr="00785C54">
        <w:rPr>
          <w:szCs w:val="24"/>
        </w:rPr>
        <w:t>Some conceptual frameworks make a fundamental distinction between observations, interpretations and simulations as the basis for their information modelling approach. This supports a pattern in which observations are given precedence and archived, while interpretations or simulations are more transient, being the result of applying the current algorithms and paradigms to the currently available observations.</w:t>
      </w:r>
    </w:p>
    <w:p w14:paraId="14B1D02D" w14:textId="43D0B43F" w:rsidR="005B5EAD" w:rsidRPr="00785C54" w:rsidRDefault="005B5EAD" w:rsidP="00785C54">
      <w:pPr>
        <w:pStyle w:val="BodyText"/>
        <w:autoSpaceDE w:val="0"/>
        <w:autoSpaceDN w:val="0"/>
        <w:adjustRightInd w:val="0"/>
        <w:rPr>
          <w:szCs w:val="24"/>
        </w:rPr>
      </w:pPr>
      <w:r w:rsidRPr="00785C54">
        <w:rPr>
          <w:szCs w:val="24"/>
        </w:rPr>
        <w:t xml:space="preserve">An alternative view is that the distinction is not absolute, but is one of degree. Even the most trivial "observations" are mediated by some theory or procedure. For example, the primary measurement when using a mercury-in-glass thermometer is the position of the meniscus relative to graduations. This allows the length of the column to be estimated. A theory of thermal expansion plus a calibration for the physical realization of the instrument allows conversion to an inferred temperature. Other observations and measurements all involve some kind of processing from the primary observable property. For modern instruments, the primary observable property is almost always voltage or resistance or frequency from some kind of sensing element, so the "procedure" typically involves calibrations, etc., built on a theory of operation for the sensor. Pertaining to simulations, the OMS model allows for the description of simulated observations </w:t>
      </w:r>
      <w:commentRangeStart w:id="3954"/>
      <w:r w:rsidRPr="00785C54">
        <w:rPr>
          <w:szCs w:val="24"/>
        </w:rPr>
        <w:t>(e</w:t>
      </w:r>
      <w:ins w:id="3955" w:author="Katharina Schleidt" w:date="2022-08-13T16:35:00Z">
        <w:r w:rsidR="00022C0A">
          <w:rPr>
            <w:szCs w:val="24"/>
          </w:rPr>
          <w:t>.g.,</w:t>
        </w:r>
      </w:ins>
      <w:del w:id="3956" w:author="Katharina Schleidt" w:date="2022-08-13T16:35:00Z">
        <w:r w:rsidRPr="00785C54" w:rsidDel="00022C0A">
          <w:rPr>
            <w:szCs w:val="24"/>
          </w:rPr>
          <w:delText>x :</w:delText>
        </w:r>
      </w:del>
      <w:r w:rsidRPr="00785C54">
        <w:rPr>
          <w:szCs w:val="24"/>
        </w:rPr>
        <w:t xml:space="preserve"> forecast) </w:t>
      </w:r>
      <w:commentRangeEnd w:id="3954"/>
      <w:r w:rsidR="00047CD7">
        <w:rPr>
          <w:rStyle w:val="CommentReference"/>
          <w:rFonts w:eastAsia="MS Mincho"/>
          <w:lang w:eastAsia="ja-JP"/>
        </w:rPr>
        <w:commentReference w:id="3954"/>
      </w:r>
      <w:r w:rsidRPr="00785C54">
        <w:rPr>
          <w:szCs w:val="24"/>
        </w:rPr>
        <w:t>and can capture entire processing chains starting from initial observation(s) (e.g. surface/ground water level, rainfall) to generate corresponding forecasts scenarios (e.g. flood, drought) through the use of simulation algorithms. Similarly, aggregates can be calculated (e.g. averages over space or time) and provided referencing their primary source observations.</w:t>
      </w:r>
    </w:p>
    <w:p w14:paraId="048BF829" w14:textId="77777777" w:rsidR="005B5EAD" w:rsidRPr="00785C54" w:rsidRDefault="005B5EAD" w:rsidP="00785C54">
      <w:pPr>
        <w:pStyle w:val="BodyText"/>
        <w:autoSpaceDE w:val="0"/>
        <w:autoSpaceDN w:val="0"/>
        <w:adjustRightInd w:val="0"/>
        <w:rPr>
          <w:szCs w:val="24"/>
        </w:rPr>
      </w:pPr>
      <w:r w:rsidRPr="00785C54">
        <w:rPr>
          <w:szCs w:val="24"/>
        </w:rPr>
        <w:t>However, the same high-level information model — that every "value" is an estimate of the value of a property, generated using a procedure and inputs — applies to "observations", "interpretations" as well as “simulations”. It is just that the higher the semantic value of the estimate, the more theory and processing is involved.</w:t>
      </w:r>
    </w:p>
    <w:p w14:paraId="08BBFE03" w14:textId="4E3A73CE" w:rsidR="005B5EAD" w:rsidRPr="00785C54" w:rsidRDefault="005B5EAD" w:rsidP="00785C54">
      <w:pPr>
        <w:pStyle w:val="BodyText"/>
        <w:autoSpaceDE w:val="0"/>
        <w:autoSpaceDN w:val="0"/>
        <w:adjustRightInd w:val="0"/>
        <w:rPr>
          <w:szCs w:val="24"/>
        </w:rPr>
      </w:pPr>
      <w:r w:rsidRPr="00785C54">
        <w:rPr>
          <w:szCs w:val="24"/>
        </w:rPr>
        <w:t xml:space="preserve">Within the model provided in this </w:t>
      </w:r>
      <w:del w:id="3957" w:author="REID-JAMOND Alison" w:date="2022-04-04T15:04:00Z">
        <w:r w:rsidRPr="00785C54" w:rsidDel="00047CD7">
          <w:rPr>
            <w:szCs w:val="24"/>
          </w:rPr>
          <w:delText>standard</w:delText>
        </w:r>
      </w:del>
      <w:ins w:id="3958" w:author="REID-JAMOND Alison" w:date="2022-04-04T15:04:00Z">
        <w:r w:rsidR="00047CD7">
          <w:rPr>
            <w:szCs w:val="24"/>
          </w:rPr>
          <w:t>document</w:t>
        </w:r>
      </w:ins>
      <w:r w:rsidRPr="00785C54">
        <w:rPr>
          <w:szCs w:val="24"/>
        </w:rPr>
        <w:t>, there is no conceptual distinction between observations, interpretations and simulations. The OMS model allows for the description of the observational workflow together with the explicit description of the processing chain instance that has taken a more primitive observation (e.g. an image) and retrieved a higher</w:t>
      </w:r>
      <w:ins w:id="3959" w:author="REID-JAMOND Alison" w:date="2022-04-04T15:04:00Z">
        <w:r w:rsidR="00047CD7">
          <w:rPr>
            <w:szCs w:val="24"/>
          </w:rPr>
          <w:t>-</w:t>
        </w:r>
      </w:ins>
      <w:del w:id="3960" w:author="REID-JAMOND Alison" w:date="2022-04-04T15:04:00Z">
        <w:r w:rsidRPr="00785C54" w:rsidDel="00047CD7">
          <w:rPr>
            <w:szCs w:val="24"/>
          </w:rPr>
          <w:delText xml:space="preserve"> </w:delText>
        </w:r>
      </w:del>
      <w:r w:rsidRPr="00785C54">
        <w:rPr>
          <w:szCs w:val="24"/>
        </w:rPr>
        <w:t>level observation (e.g. the presence of a certain type of feature instance) through the application of one or more processing steps. The result is the entire continuum of primary and processed data provided in a harmonized model.</w:t>
      </w:r>
    </w:p>
    <w:p w14:paraId="2F0C66A6" w14:textId="77777777" w:rsidR="005B5EAD" w:rsidRPr="00785C54" w:rsidRDefault="005B5EAD" w:rsidP="00785C54">
      <w:pPr>
        <w:pStyle w:val="a2"/>
        <w:tabs>
          <w:tab w:val="left" w:pos="360"/>
        </w:tabs>
        <w:autoSpaceDE w:val="0"/>
        <w:autoSpaceDN w:val="0"/>
        <w:adjustRightInd w:val="0"/>
        <w:rPr>
          <w:szCs w:val="24"/>
        </w:rPr>
      </w:pPr>
      <w:r w:rsidRPr="00785C54">
        <w:rPr>
          <w:szCs w:val="24"/>
        </w:rPr>
        <w:t>Sample, Sampling concerns</w:t>
      </w:r>
    </w:p>
    <w:p w14:paraId="09CAB291" w14:textId="77777777" w:rsidR="005B5EAD" w:rsidRPr="00785C54" w:rsidRDefault="005B5EAD" w:rsidP="00785C54">
      <w:pPr>
        <w:pStyle w:val="a3"/>
        <w:tabs>
          <w:tab w:val="left" w:pos="720"/>
        </w:tabs>
        <w:autoSpaceDE w:val="0"/>
        <w:autoSpaceDN w:val="0"/>
        <w:adjustRightInd w:val="0"/>
        <w:rPr>
          <w:szCs w:val="24"/>
        </w:rPr>
      </w:pPr>
      <w:r w:rsidRPr="00785C54">
        <w:rPr>
          <w:szCs w:val="24"/>
        </w:rPr>
        <w:t>Sample as observation-collector</w:t>
      </w:r>
    </w:p>
    <w:p w14:paraId="40312A5C" w14:textId="77777777" w:rsidR="005B5EAD" w:rsidRPr="00785C54" w:rsidRDefault="005B5EAD" w:rsidP="00785C54">
      <w:pPr>
        <w:pStyle w:val="BodyText"/>
        <w:autoSpaceDE w:val="0"/>
        <w:autoSpaceDN w:val="0"/>
        <w:adjustRightInd w:val="0"/>
        <w:rPr>
          <w:szCs w:val="24"/>
        </w:rPr>
      </w:pPr>
      <w:r w:rsidRPr="00785C54">
        <w:rPr>
          <w:szCs w:val="24"/>
        </w:rPr>
        <w:t>The sample model provides</w:t>
      </w:r>
    </w:p>
    <w:p w14:paraId="3932E26A"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a)</w:t>
      </w:r>
      <w:r w:rsidRPr="00785C54">
        <w:rPr>
          <w:szCs w:val="24"/>
        </w:rPr>
        <w:tab/>
        <w:t>an intermediate Sample class that allows the assignment of primitive and intermediate properties within a processing chain;</w:t>
      </w:r>
    </w:p>
    <w:p w14:paraId="7024D1EC"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b)</w:t>
      </w:r>
      <w:r w:rsidRPr="00785C54">
        <w:rPr>
          <w:szCs w:val="24"/>
        </w:rPr>
        <w:tab/>
        <w:t>three sub-types of Samples corresponding to practices applied by communities where Sample are either defined by their geospatial characteristics, statistical characteristics or their material ones (being taken ex-situ for further observation), and;</w:t>
      </w:r>
    </w:p>
    <w:p w14:paraId="4F964DA2" w14:textId="77777777"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c)</w:t>
      </w:r>
      <w:r w:rsidRPr="00785C54">
        <w:rPr>
          <w:szCs w:val="24"/>
        </w:rPr>
        <w:tab/>
        <w:t>additional classes providing a context for the description of sampling acts and regimes;</w:t>
      </w:r>
    </w:p>
    <w:p w14:paraId="542D2647" w14:textId="7678E125" w:rsidR="005B5EAD" w:rsidRPr="00785C54" w:rsidRDefault="005B5EAD" w:rsidP="00785C54">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d)</w:t>
      </w:r>
      <w:r w:rsidRPr="00785C54">
        <w:rPr>
          <w:szCs w:val="24"/>
        </w:rPr>
        <w:tab/>
        <w:t xml:space="preserve">In addition, the sample model allows for references to </w:t>
      </w:r>
      <w:del w:id="3961" w:author="Katharina Schleidt" w:date="2022-08-13T17:19:00Z">
        <w:r w:rsidRPr="00785C54" w:rsidDel="009C7946">
          <w:rPr>
            <w:szCs w:val="24"/>
          </w:rPr>
          <w:delText>observation</w:delText>
        </w:r>
      </w:del>
      <w:ins w:id="3962" w:author="Katharina Schleidt" w:date="2022-08-13T17:19:00Z">
        <w:r w:rsidR="009C7946">
          <w:rPr>
            <w:szCs w:val="24"/>
          </w:rPr>
          <w:t>O</w:t>
        </w:r>
        <w:r w:rsidR="009C7946" w:rsidRPr="00785C54">
          <w:rPr>
            <w:szCs w:val="24"/>
          </w:rPr>
          <w:t>bservation</w:t>
        </w:r>
      </w:ins>
      <w:r w:rsidRPr="00785C54">
        <w:rPr>
          <w:szCs w:val="24"/>
        </w:rPr>
        <w:t>(s) concerning a shared common feature-of-interest / sampledFeature. This provides an access route to observation information that is convenient under some project scenarios, where the sampling strategy provides the logical organization of observations.</w:t>
      </w:r>
    </w:p>
    <w:p w14:paraId="6322573E" w14:textId="7F290150" w:rsidR="005B5EAD" w:rsidRPr="00785C54"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r w:rsidRPr="00785C54">
        <w:rPr>
          <w:szCs w:val="24"/>
        </w:rPr>
        <w:t>EXAMPLE</w:t>
      </w:r>
      <w:r w:rsidRPr="00785C54">
        <w:rPr>
          <w:szCs w:val="24"/>
        </w:rPr>
        <w:tab/>
        <w:t xml:space="preserve">An observational mission or campaign </w:t>
      </w:r>
      <w:del w:id="3963" w:author="REID-JAMOND Alison" w:date="2022-04-04T15:05:00Z">
        <w:r w:rsidRPr="00785C54" w:rsidDel="00047CD7">
          <w:rPr>
            <w:szCs w:val="24"/>
          </w:rPr>
          <w:delText xml:space="preserve">might </w:delText>
        </w:r>
      </w:del>
      <w:ins w:id="3964" w:author="REID-JAMOND Alison" w:date="2022-04-04T15:05:00Z">
        <w:r w:rsidR="00047CD7">
          <w:rPr>
            <w:szCs w:val="24"/>
          </w:rPr>
          <w:t>can</w:t>
        </w:r>
        <w:r w:rsidR="00047CD7" w:rsidRPr="00785C54">
          <w:rPr>
            <w:szCs w:val="24"/>
          </w:rPr>
          <w:t xml:space="preserve"> </w:t>
        </w:r>
      </w:ins>
      <w:r w:rsidRPr="00785C54">
        <w:rPr>
          <w:szCs w:val="24"/>
        </w:rPr>
        <w:t xml:space="preserve">organize its data according to flightlines, ship's tracks, outcrops, sampling-stations, quadrats, etc., or an observation archive or museum </w:t>
      </w:r>
      <w:del w:id="3965" w:author="REID-JAMOND Alison" w:date="2022-04-04T15:05:00Z">
        <w:r w:rsidRPr="00785C54" w:rsidDel="00047CD7">
          <w:rPr>
            <w:szCs w:val="24"/>
          </w:rPr>
          <w:delText xml:space="preserve">might </w:delText>
        </w:r>
      </w:del>
      <w:ins w:id="3966" w:author="REID-JAMOND Alison" w:date="2022-04-04T15:05:00Z">
        <w:r w:rsidR="00047CD7">
          <w:rPr>
            <w:szCs w:val="24"/>
          </w:rPr>
          <w:t>can</w:t>
        </w:r>
        <w:r w:rsidR="00047CD7" w:rsidRPr="00785C54">
          <w:rPr>
            <w:szCs w:val="24"/>
          </w:rPr>
          <w:t xml:space="preserve"> </w:t>
        </w:r>
      </w:ins>
      <w:r w:rsidRPr="00785C54">
        <w:rPr>
          <w:szCs w:val="24"/>
        </w:rPr>
        <w:t>organize observations by specimen (a specific type of material sample targeting preservation).</w:t>
      </w:r>
    </w:p>
    <w:p w14:paraId="3779E37B" w14:textId="77777777" w:rsidR="005B5EAD" w:rsidRPr="00785C54" w:rsidRDefault="005B5EAD" w:rsidP="00785C54">
      <w:pPr>
        <w:pStyle w:val="a3"/>
        <w:tabs>
          <w:tab w:val="left" w:pos="720"/>
        </w:tabs>
        <w:autoSpaceDE w:val="0"/>
        <w:autoSpaceDN w:val="0"/>
        <w:adjustRightInd w:val="0"/>
        <w:rPr>
          <w:szCs w:val="24"/>
        </w:rPr>
      </w:pPr>
      <w:r w:rsidRPr="00785C54">
        <w:rPr>
          <w:szCs w:val="24"/>
        </w:rPr>
        <w:t>Observation feature(s)-of-interest</w:t>
      </w:r>
    </w:p>
    <w:p w14:paraId="5A18A61F" w14:textId="30B5543B" w:rsidR="005B5EAD" w:rsidRPr="00785C54" w:rsidRDefault="005B5EAD" w:rsidP="00785C54">
      <w:pPr>
        <w:pStyle w:val="BodyText"/>
        <w:autoSpaceDE w:val="0"/>
        <w:autoSpaceDN w:val="0"/>
        <w:adjustRightInd w:val="0"/>
        <w:rPr>
          <w:szCs w:val="24"/>
        </w:rPr>
      </w:pPr>
      <w:r w:rsidRPr="00785C54">
        <w:rPr>
          <w:szCs w:val="24"/>
        </w:rPr>
        <w:t xml:space="preserve">Application of the OMS model requires careful attention to identify the feature-of-interest context correctly. This can be straightforward if the observation is clearly concerned with an easily identified concrete feature type from a domain model. However, the ultimate feature-of-interest to the investigator </w:t>
      </w:r>
      <w:del w:id="3967" w:author="Katharina Schleidt" w:date="2022-08-13T16:08:00Z">
        <w:r w:rsidRPr="00785C54" w:rsidDel="009061F0">
          <w:rPr>
            <w:szCs w:val="24"/>
          </w:rPr>
          <w:delText xml:space="preserve">might </w:delText>
        </w:r>
      </w:del>
      <w:ins w:id="3968" w:author="Katharina Schleidt" w:date="2022-08-13T16:08:00Z">
        <w:r w:rsidR="009061F0">
          <w:rPr>
            <w:szCs w:val="24"/>
          </w:rPr>
          <w:t>is</w:t>
        </w:r>
        <w:r w:rsidR="009061F0" w:rsidRPr="00785C54">
          <w:rPr>
            <w:szCs w:val="24"/>
          </w:rPr>
          <w:t xml:space="preserve"> </w:t>
        </w:r>
      </w:ins>
      <w:r w:rsidRPr="00785C54">
        <w:rPr>
          <w:szCs w:val="24"/>
        </w:rPr>
        <w:t xml:space="preserve">not </w:t>
      </w:r>
      <w:del w:id="3969" w:author="Katharina Schleidt" w:date="2022-08-13T16:08:00Z">
        <w:r w:rsidRPr="00785C54" w:rsidDel="009061F0">
          <w:rPr>
            <w:szCs w:val="24"/>
          </w:rPr>
          <w:delText xml:space="preserve">be </w:delText>
        </w:r>
      </w:del>
      <w:ins w:id="3970" w:author="Katharina Schleidt" w:date="2022-08-13T16:08:00Z">
        <w:r w:rsidR="009061F0">
          <w:rPr>
            <w:szCs w:val="24"/>
          </w:rPr>
          <w:t>always</w:t>
        </w:r>
        <w:r w:rsidR="009061F0" w:rsidRPr="00785C54">
          <w:rPr>
            <w:szCs w:val="24"/>
          </w:rPr>
          <w:t xml:space="preserve"> </w:t>
        </w:r>
      </w:ins>
      <w:r w:rsidRPr="00785C54">
        <w:rPr>
          <w:szCs w:val="24"/>
        </w:rPr>
        <w:t>the proximate feature-of-interest for the observation. In some cases, a careful analysis reveals that the type of the feature-of-interest had not previously been identified in the application domain.</w:t>
      </w:r>
    </w:p>
    <w:p w14:paraId="7EA9D531" w14:textId="6D999BF1" w:rsidR="005B5EAD" w:rsidRPr="00785C54" w:rsidRDefault="005B5EAD" w:rsidP="00785C54">
      <w:pPr>
        <w:pStyle w:val="BodyText"/>
        <w:autoSpaceDE w:val="0"/>
        <w:autoSpaceDN w:val="0"/>
        <w:adjustRightInd w:val="0"/>
        <w:rPr>
          <w:szCs w:val="24"/>
        </w:rPr>
      </w:pPr>
      <w:r w:rsidRPr="00785C54">
        <w:rPr>
          <w:szCs w:val="24"/>
        </w:rPr>
        <w:t xml:space="preserve">The key is that the proximate feature-of-interest </w:t>
      </w:r>
      <w:del w:id="3971" w:author="REID-JAMOND Alison" w:date="2022-04-04T15:05:00Z">
        <w:r w:rsidRPr="00785C54" w:rsidDel="00047CD7">
          <w:rPr>
            <w:szCs w:val="24"/>
          </w:rPr>
          <w:delText xml:space="preserve">must </w:delText>
        </w:r>
      </w:del>
      <w:ins w:id="3972" w:author="REID-JAMOND Alison" w:date="2022-04-04T15:05:00Z">
        <w:r w:rsidR="00047CD7">
          <w:rPr>
            <w:szCs w:val="24"/>
          </w:rPr>
          <w:t>is required to</w:t>
        </w:r>
        <w:r w:rsidR="00047CD7" w:rsidRPr="00785C54">
          <w:rPr>
            <w:szCs w:val="24"/>
          </w:rPr>
          <w:t xml:space="preserve"> </w:t>
        </w:r>
      </w:ins>
      <w:r w:rsidRPr="00785C54">
        <w:rPr>
          <w:szCs w:val="24"/>
        </w:rPr>
        <w:t>be capable of carrying this result as the value or component of the value of a relevant property. So</w:t>
      </w:r>
      <w:ins w:id="3973" w:author="REID-JAMOND Alison" w:date="2022-04-04T15:05:00Z">
        <w:r w:rsidR="00047CD7">
          <w:rPr>
            <w:szCs w:val="24"/>
          </w:rPr>
          <w:t>,</w:t>
        </w:r>
      </w:ins>
      <w:r w:rsidRPr="00785C54">
        <w:rPr>
          <w:szCs w:val="24"/>
        </w:rPr>
        <w:t xml:space="preserve"> a useful approach in analysis is to consider what the result of the observation is, and then the feature-of-interest can be deduced since it </w:t>
      </w:r>
      <w:del w:id="3974" w:author="REID-JAMOND Alison" w:date="2022-04-04T15:05:00Z">
        <w:r w:rsidRPr="00785C54" w:rsidDel="00047CD7">
          <w:rPr>
            <w:szCs w:val="24"/>
          </w:rPr>
          <w:delText>must have</w:delText>
        </w:r>
      </w:del>
      <w:ins w:id="3975" w:author="REID-JAMOND Alison" w:date="2022-04-04T15:05:00Z">
        <w:r w:rsidR="00047CD7">
          <w:rPr>
            <w:szCs w:val="24"/>
          </w:rPr>
          <w:t>necessarily has</w:t>
        </w:r>
      </w:ins>
      <w:r w:rsidRPr="00785C54">
        <w:rPr>
          <w:szCs w:val="24"/>
        </w:rPr>
        <w:t xml:space="preserve"> a property with this result as its value. If an observation produces a result with several elements, or if there are a series of related observations with different results, then this </w:t>
      </w:r>
      <w:del w:id="3976" w:author="REID-JAMOND Alison" w:date="2022-04-04T15:06:00Z">
        <w:r w:rsidRPr="00785C54" w:rsidDel="00047CD7">
          <w:rPr>
            <w:szCs w:val="24"/>
          </w:rPr>
          <w:delText xml:space="preserve">might </w:delText>
        </w:r>
      </w:del>
      <w:ins w:id="3977" w:author="REID-JAMOND Alison" w:date="2022-04-04T15:06:00Z">
        <w:r w:rsidR="00047CD7">
          <w:rPr>
            <w:szCs w:val="24"/>
          </w:rPr>
          <w:t>can</w:t>
        </w:r>
        <w:r w:rsidR="00047CD7" w:rsidRPr="00785C54">
          <w:rPr>
            <w:szCs w:val="24"/>
          </w:rPr>
          <w:t xml:space="preserve"> </w:t>
        </w:r>
      </w:ins>
      <w:r w:rsidRPr="00785C54">
        <w:rPr>
          <w:szCs w:val="24"/>
        </w:rPr>
        <w:t>help further refine the understanding of the type of the ultimate feature-of-interest.</w:t>
      </w:r>
    </w:p>
    <w:p w14:paraId="5464A226" w14:textId="2957DE34" w:rsidR="005B5EAD" w:rsidRPr="00785C54" w:rsidDel="00047CD7" w:rsidRDefault="005B5EAD" w:rsidP="00785C54">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78" w:author="REID-JAMOND Alison" w:date="2022-04-04T15:06:00Z"/>
          <w:szCs w:val="24"/>
        </w:rPr>
      </w:pPr>
      <w:r w:rsidRPr="00785C54">
        <w:rPr>
          <w:szCs w:val="24"/>
        </w:rPr>
        <w:t>EXAMPLE</w:t>
      </w:r>
      <w:ins w:id="3979" w:author="REID-JAMOND Alison" w:date="2022-04-04T15:06:00Z">
        <w:r w:rsidR="00047CD7">
          <w:rPr>
            <w:szCs w:val="24"/>
          </w:rPr>
          <w:t xml:space="preserve"> 1</w:t>
        </w:r>
      </w:ins>
      <w:del w:id="3980" w:author="REID-JAMOND Alison" w:date="2022-04-04T15:06:00Z">
        <w:r w:rsidRPr="00785C54" w:rsidDel="00047CD7">
          <w:rPr>
            <w:szCs w:val="24"/>
          </w:rPr>
          <w:delText>S:</w:delText>
        </w:r>
        <w:r w:rsidR="0081435D" w:rsidRPr="00785C54" w:rsidDel="00047CD7">
          <w:rPr>
            <w:szCs w:val="24"/>
          </w:rPr>
          <w:tab/>
          <w:delText> </w:delText>
        </w:r>
      </w:del>
    </w:p>
    <w:p w14:paraId="33AD74A1" w14:textId="17560B87" w:rsidR="005B5EAD" w:rsidRDefault="00047CD7"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81" w:author="REID-JAMOND Alison" w:date="2022-04-04T15:06:00Z"/>
          <w:szCs w:val="24"/>
        </w:rPr>
      </w:pPr>
      <w:ins w:id="3982" w:author="REID-JAMOND Alison" w:date="2022-04-04T15:06:00Z">
        <w:r>
          <w:rPr>
            <w:szCs w:val="24"/>
          </w:rPr>
          <w:tab/>
        </w:r>
      </w:ins>
      <w:del w:id="3983" w:author="REID-JAMOND Alison" w:date="2022-04-04T15:06:00Z">
        <w:r w:rsidR="005B5EAD" w:rsidRPr="00785C54" w:rsidDel="00047CD7">
          <w:rPr>
            <w:szCs w:val="24"/>
          </w:rPr>
          <w:delText>1)</w:delText>
        </w:r>
        <w:r w:rsidR="005B5EAD" w:rsidRPr="00785C54" w:rsidDel="00047CD7">
          <w:rPr>
            <w:szCs w:val="24"/>
          </w:rPr>
          <w:tab/>
        </w:r>
      </w:del>
      <w:r w:rsidR="005B5EAD" w:rsidRPr="00785C54">
        <w:rPr>
          <w:szCs w:val="24"/>
        </w:rPr>
        <w:t>In groundwater monitoring the ultimate feature-of-interest is often a given hydrogeological unit but the proximate feature-of-interest is the Well (or a more precise Feature) where the Observation occurs</w:t>
      </w:r>
      <w:ins w:id="3984" w:author="REID-JAMOND Alison" w:date="2022-04-04T15:06:00Z">
        <w:r>
          <w:rPr>
            <w:szCs w:val="24"/>
          </w:rPr>
          <w:t>.</w:t>
        </w:r>
      </w:ins>
      <w:del w:id="3985" w:author="REID-JAMOND Alison" w:date="2022-04-04T15:06:00Z">
        <w:r w:rsidR="005B5EAD" w:rsidRPr="00785C54" w:rsidDel="00047CD7">
          <w:rPr>
            <w:szCs w:val="24"/>
          </w:rPr>
          <w:delText>;</w:delText>
        </w:r>
      </w:del>
    </w:p>
    <w:p w14:paraId="5B04E74C" w14:textId="30179420"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86" w:author="REID-JAMOND Alison" w:date="2022-04-04T15:06:00Z"/>
          <w:szCs w:val="24"/>
        </w:rPr>
        <w:pPrChange w:id="3987"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988" w:author="REID-JAMOND Alison" w:date="2022-04-04T15:06:00Z">
        <w:r>
          <w:rPr>
            <w:szCs w:val="24"/>
          </w:rPr>
          <w:t>EXAMPLE 2</w:t>
        </w:r>
      </w:ins>
    </w:p>
    <w:p w14:paraId="206022C0" w14:textId="17A91E7C" w:rsidR="005B5EAD" w:rsidRDefault="005B5EAD" w:rsidP="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ins w:id="3989" w:author="REID-JAMOND Alison" w:date="2022-04-04T15:06:00Z"/>
          <w:szCs w:val="24"/>
        </w:rPr>
      </w:pPr>
      <w:del w:id="3990" w:author="REID-JAMOND Alison" w:date="2022-04-04T15:06:00Z">
        <w:r w:rsidRPr="00785C54" w:rsidDel="00047CD7">
          <w:rPr>
            <w:szCs w:val="24"/>
          </w:rPr>
          <w:delText>2)</w:delText>
        </w:r>
      </w:del>
      <w:r w:rsidRPr="00785C54">
        <w:rPr>
          <w:szCs w:val="24"/>
        </w:rPr>
        <w:tab/>
        <w:t>In air quality monitoring the ultimate feature-of-interest is either the general atmosphere or alternatively a defined region (e.g. air quality zone) the monitoring facility, while the proximate feature-of-interest is the bubble of air around the air intake of the monitoring facility</w:t>
      </w:r>
      <w:ins w:id="3991" w:author="REID-JAMOND Alison" w:date="2022-04-04T15:06:00Z">
        <w:r w:rsidR="00047CD7">
          <w:rPr>
            <w:szCs w:val="24"/>
          </w:rPr>
          <w:t>.</w:t>
        </w:r>
      </w:ins>
      <w:del w:id="3992" w:author="REID-JAMOND Alison" w:date="2022-04-04T15:06:00Z">
        <w:r w:rsidRPr="00785C54" w:rsidDel="00047CD7">
          <w:rPr>
            <w:szCs w:val="24"/>
          </w:rPr>
          <w:delText>;</w:delText>
        </w:r>
      </w:del>
    </w:p>
    <w:p w14:paraId="4E033DE2" w14:textId="09191BB5" w:rsidR="00047CD7" w:rsidRPr="00785C54" w:rsidDel="00047CD7" w:rsidRDefault="00047CD7">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del w:id="3993" w:author="REID-JAMOND Alison" w:date="2022-04-04T15:06:00Z"/>
          <w:szCs w:val="24"/>
        </w:rPr>
        <w:pPrChange w:id="3994"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ins w:id="3995" w:author="REID-JAMOND Alison" w:date="2022-04-04T15:06:00Z">
        <w:r>
          <w:rPr>
            <w:szCs w:val="24"/>
          </w:rPr>
          <w:t>EXAMPLE 3</w:t>
        </w:r>
      </w:ins>
    </w:p>
    <w:p w14:paraId="2321E68F" w14:textId="3AB2F2D5" w:rsidR="005B5EAD" w:rsidRPr="00785C54" w:rsidRDefault="005B5EAD">
      <w:pPr>
        <w:pStyle w:val="Example"/>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Change w:id="3996" w:author="REID-JAMOND Alison" w:date="2022-04-04T15:06:00Z">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pPr>
        </w:pPrChange>
      </w:pPr>
      <w:del w:id="3997" w:author="REID-JAMOND Alison" w:date="2022-04-04T15:06:00Z">
        <w:r w:rsidRPr="00785C54" w:rsidDel="00047CD7">
          <w:rPr>
            <w:szCs w:val="24"/>
          </w:rPr>
          <w:delText>3)</w:delText>
        </w:r>
      </w:del>
      <w:r w:rsidRPr="00785C54">
        <w:rPr>
          <w:szCs w:val="24"/>
        </w:rPr>
        <w:tab/>
        <w:t xml:space="preserve">In surface water quality monitoring the ultimate feature-of-interest is a river (or a section of it) but the proximate feature-of-interest of the </w:t>
      </w:r>
      <w:del w:id="3998" w:author="Katharina Schleidt" w:date="2022-08-13T17:20:00Z">
        <w:r w:rsidRPr="00785C54" w:rsidDel="009C7946">
          <w:rPr>
            <w:szCs w:val="24"/>
          </w:rPr>
          <w:delText xml:space="preserve">observation </w:delText>
        </w:r>
      </w:del>
      <w:ins w:id="3999" w:author="Katharina Schleidt" w:date="2022-08-13T17:20:00Z">
        <w:r w:rsidR="009C7946">
          <w:rPr>
            <w:szCs w:val="24"/>
          </w:rPr>
          <w:t>O</w:t>
        </w:r>
        <w:r w:rsidR="009C7946" w:rsidRPr="00785C54">
          <w:rPr>
            <w:szCs w:val="24"/>
          </w:rPr>
          <w:t xml:space="preserve">bservation </w:t>
        </w:r>
      </w:ins>
      <w:r w:rsidRPr="00785C54">
        <w:rPr>
          <w:szCs w:val="24"/>
        </w:rPr>
        <w:t>is a vial of water (material sample) on which analysis are conducted in a laboratory.</w:t>
      </w:r>
    </w:p>
    <w:p w14:paraId="6696C860" w14:textId="77777777" w:rsidR="005B5EAD" w:rsidRPr="00785C54" w:rsidRDefault="005B5EAD" w:rsidP="00785C54">
      <w:pPr>
        <w:pStyle w:val="a3"/>
        <w:tabs>
          <w:tab w:val="left" w:pos="720"/>
        </w:tabs>
        <w:autoSpaceDE w:val="0"/>
        <w:autoSpaceDN w:val="0"/>
        <w:adjustRightInd w:val="0"/>
        <w:rPr>
          <w:szCs w:val="24"/>
        </w:rPr>
      </w:pPr>
      <w:r w:rsidRPr="00785C54">
        <w:rPr>
          <w:szCs w:val="24"/>
        </w:rPr>
        <w:t>Processing chains and intermediate features-of-interest</w:t>
      </w:r>
    </w:p>
    <w:p w14:paraId="4191EF34" w14:textId="584E1FFD" w:rsidR="005B5EAD" w:rsidRPr="00785C54" w:rsidRDefault="005B5EAD" w:rsidP="00785C54">
      <w:pPr>
        <w:pStyle w:val="BodyText"/>
        <w:autoSpaceDE w:val="0"/>
        <w:autoSpaceDN w:val="0"/>
        <w:adjustRightInd w:val="0"/>
        <w:rPr>
          <w:szCs w:val="24"/>
        </w:rPr>
      </w:pPr>
      <w:r w:rsidRPr="00785C54">
        <w:rPr>
          <w:szCs w:val="24"/>
        </w:rPr>
        <w:t>The Observation model implies a direct relationship between the observed property and the type of the feature-of-interest (e.g. a material sample type has a property ‘mass’ and the observation’s observed property is ‘mass’). However, as discussed in</w:t>
      </w:r>
      <w:del w:id="4000" w:author="REID-JAMOND Alison" w:date="2022-04-04T15:06:00Z">
        <w:r w:rsidRPr="00785C54" w:rsidDel="00047CD7">
          <w:rPr>
            <w:szCs w:val="24"/>
          </w:rPr>
          <w:delText xml:space="preserve"> </w:delText>
        </w:r>
      </w:del>
      <w:del w:id="4001" w:author="REID-JAMOND Alison" w:date="2022-04-04T11:10:00Z">
        <w:r w:rsidRPr="00785C54" w:rsidDel="008B5385">
          <w:rPr>
            <w:rStyle w:val="citesec"/>
            <w:szCs w:val="24"/>
            <w:shd w:val="clear" w:color="auto" w:fill="auto"/>
          </w:rPr>
          <w:delText xml:space="preserve">section </w:delText>
        </w:r>
      </w:del>
      <w:ins w:id="4002" w:author="REID-JAMOND Alison" w:date="2022-04-04T11:10:00Z">
        <w:r w:rsidR="008B5385" w:rsidRPr="00785C54">
          <w:rPr>
            <w:rStyle w:val="citesec"/>
            <w:szCs w:val="24"/>
            <w:shd w:val="clear" w:color="auto" w:fill="auto"/>
          </w:rPr>
          <w:t xml:space="preserve"> </w:t>
        </w:r>
      </w:ins>
      <w:r w:rsidRPr="00785C54">
        <w:rPr>
          <w:rStyle w:val="citesec"/>
          <w:szCs w:val="24"/>
          <w:shd w:val="clear" w:color="auto" w:fill="auto"/>
        </w:rPr>
        <w:t>7.2.2.2</w:t>
      </w:r>
      <w:r w:rsidRPr="00785C54">
        <w:rPr>
          <w:szCs w:val="24"/>
        </w:rPr>
        <w:t xml:space="preserve"> the relationship between the observed property and property(ies) of the ultimate feature-of-interest is often more complex.</w:t>
      </w:r>
    </w:p>
    <w:p w14:paraId="1692800D" w14:textId="3BA95511" w:rsidR="005B5EAD" w:rsidRPr="00785C54" w:rsidRDefault="005B5EAD" w:rsidP="00785C54">
      <w:pPr>
        <w:pStyle w:val="BodyText"/>
        <w:autoSpaceDE w:val="0"/>
        <w:autoSpaceDN w:val="0"/>
        <w:adjustRightInd w:val="0"/>
        <w:rPr>
          <w:szCs w:val="24"/>
        </w:rPr>
      </w:pPr>
      <w:r w:rsidRPr="00785C54">
        <w:rPr>
          <w:szCs w:val="24"/>
        </w:rPr>
        <w:t xml:space="preserve">The Sample model is a mechanism for preserving the strict association, by providing a specific intermediate feature type whose observable properties are unspecified in advance, but supplied through an unlimited set of related </w:t>
      </w:r>
      <w:del w:id="4003" w:author="Katharina Schleidt" w:date="2022-08-13T17:20:00Z">
        <w:r w:rsidRPr="00785C54" w:rsidDel="009C7946">
          <w:rPr>
            <w:szCs w:val="24"/>
          </w:rPr>
          <w:delText>observations</w:delText>
        </w:r>
      </w:del>
      <w:ins w:id="4004" w:author="Katharina Schleidt" w:date="2022-08-13T17:20:00Z">
        <w:r w:rsidR="009C7946">
          <w:rPr>
            <w:szCs w:val="24"/>
          </w:rPr>
          <w:t>O</w:t>
        </w:r>
        <w:r w:rsidR="009C7946" w:rsidRPr="00785C54">
          <w:rPr>
            <w:szCs w:val="24"/>
          </w:rPr>
          <w:t>bservations</w:t>
        </w:r>
      </w:ins>
      <w:r w:rsidRPr="00785C54">
        <w:rPr>
          <w:szCs w:val="24"/>
        </w:rPr>
        <w:t xml:space="preserve">. The path from a sensed property obtained through </w:t>
      </w:r>
      <w:del w:id="4005" w:author="Katharina Schleidt" w:date="2022-08-13T17:20:00Z">
        <w:r w:rsidRPr="00785C54" w:rsidDel="009C7946">
          <w:rPr>
            <w:szCs w:val="24"/>
          </w:rPr>
          <w:delText xml:space="preserve">observations </w:delText>
        </w:r>
      </w:del>
      <w:ins w:id="4006" w:author="Katharina Schleidt" w:date="2022-08-13T17:20:00Z">
        <w:r w:rsidR="009C7946">
          <w:rPr>
            <w:szCs w:val="24"/>
          </w:rPr>
          <w:t>O</w:t>
        </w:r>
        <w:r w:rsidR="009C7946" w:rsidRPr="00785C54">
          <w:rPr>
            <w:szCs w:val="24"/>
          </w:rPr>
          <w:t xml:space="preserve">bservations </w:t>
        </w:r>
      </w:ins>
      <w:r w:rsidRPr="00785C54">
        <w:rPr>
          <w:szCs w:val="24"/>
        </w:rPr>
        <w:t>related to the sample, to the interesting property on the ultimate feature-of-interest, is modelled as a processing chain.</w:t>
      </w:r>
    </w:p>
    <w:p w14:paraId="0D472441" w14:textId="15625CE1" w:rsidR="005B5EAD" w:rsidRPr="00785C54" w:rsidRDefault="005B5EAD" w:rsidP="00785C54">
      <w:pPr>
        <w:pStyle w:val="BodyText"/>
        <w:autoSpaceDE w:val="0"/>
        <w:autoSpaceDN w:val="0"/>
        <w:adjustRightInd w:val="0"/>
        <w:rPr>
          <w:szCs w:val="24"/>
        </w:rPr>
      </w:pPr>
      <w:r w:rsidRPr="00785C54">
        <w:rPr>
          <w:szCs w:val="24"/>
        </w:rPr>
        <w:t xml:space="preserve">If intermediate values are explicit, then the processing chain can be modelled as a sequence of “observations”, with intermediate features of interest carrying intermediate property types. Each intermediate value must apply to a feature-of-interest that bears this property, or a sampling feature. Note that </w:t>
      </w:r>
      <w:ins w:id="4007" w:author="Katharina Schleidt" w:date="2022-08-13T16:09:00Z">
        <w:r w:rsidR="009061F0">
          <w:rPr>
            <w:szCs w:val="24"/>
          </w:rPr>
          <w:t xml:space="preserve">in some cases, </w:t>
        </w:r>
      </w:ins>
      <w:r w:rsidRPr="00785C54">
        <w:rPr>
          <w:szCs w:val="24"/>
        </w:rPr>
        <w:t xml:space="preserve">the types of these features </w:t>
      </w:r>
      <w:del w:id="4008" w:author="Katharina Schleidt" w:date="2022-08-13T16:09:00Z">
        <w:r w:rsidRPr="00785C54" w:rsidDel="009061F0">
          <w:rPr>
            <w:szCs w:val="24"/>
          </w:rPr>
          <w:delText xml:space="preserve">might </w:delText>
        </w:r>
      </w:del>
      <w:ins w:id="4009" w:author="Katharina Schleidt" w:date="2022-08-13T16:09:00Z">
        <w:r w:rsidR="009061F0">
          <w:rPr>
            <w:szCs w:val="24"/>
          </w:rPr>
          <w:t xml:space="preserve">are </w:t>
        </w:r>
      </w:ins>
      <w:r w:rsidRPr="00785C54">
        <w:rPr>
          <w:szCs w:val="24"/>
        </w:rPr>
        <w:t xml:space="preserve">not </w:t>
      </w:r>
      <w:del w:id="4010" w:author="Katharina Schleidt" w:date="2022-08-13T16:09:00Z">
        <w:r w:rsidRPr="00785C54" w:rsidDel="009061F0">
          <w:rPr>
            <w:szCs w:val="24"/>
          </w:rPr>
          <w:delText xml:space="preserve">be </w:delText>
        </w:r>
      </w:del>
      <w:r w:rsidRPr="00785C54">
        <w:rPr>
          <w:szCs w:val="24"/>
        </w:rPr>
        <w:t>conventional or immediately recognisable, but the coherence of the OMS model does imply their existence. Hence, if any intermediate result is made explicit, then a suitable intermediate feature must also be identified.</w:t>
      </w:r>
    </w:p>
    <w:p w14:paraId="7D46878F" w14:textId="77777777" w:rsidR="005B5EAD" w:rsidRPr="00785C54" w:rsidRDefault="005B5EAD" w:rsidP="00785C54">
      <w:pPr>
        <w:pStyle w:val="a2"/>
        <w:tabs>
          <w:tab w:val="left" w:pos="360"/>
        </w:tabs>
        <w:autoSpaceDE w:val="0"/>
        <w:autoSpaceDN w:val="0"/>
        <w:adjustRightInd w:val="0"/>
        <w:rPr>
          <w:szCs w:val="24"/>
        </w:rPr>
      </w:pPr>
      <w:r w:rsidRPr="00785C54">
        <w:rPr>
          <w:szCs w:val="24"/>
        </w:rPr>
        <w:t>Observations and Coverages</w:t>
      </w:r>
    </w:p>
    <w:p w14:paraId="15CB70C3" w14:textId="3CDEF963" w:rsidR="005B5EAD" w:rsidRPr="00785C54" w:rsidRDefault="005B5EAD" w:rsidP="00785C54">
      <w:pPr>
        <w:pStyle w:val="BodyText"/>
        <w:autoSpaceDE w:val="0"/>
        <w:autoSpaceDN w:val="0"/>
        <w:adjustRightInd w:val="0"/>
        <w:rPr>
          <w:szCs w:val="24"/>
        </w:rPr>
      </w:pPr>
      <w:r w:rsidRPr="00785C54">
        <w:rPr>
          <w:szCs w:val="24"/>
        </w:rPr>
        <w:t xml:space="preserve">Within the Open Geospatial Consortium (OGC), different data models have evolved for the provision of sensor data </w:t>
      </w:r>
      <w:ins w:id="4011" w:author="REID-JAMOND Alison" w:date="2022-04-04T11:09:00Z">
        <w:r w:rsidR="008B5385">
          <w:rPr>
            <w:szCs w:val="24"/>
          </w:rPr>
          <w:t>[</w:t>
        </w:r>
      </w:ins>
      <w:del w:id="4012" w:author="REID-JAMOND Alison" w:date="2022-04-04T11:09:00Z">
        <w:r w:rsidRPr="00785C54" w:rsidDel="008B5385">
          <w:rPr>
            <w:szCs w:val="24"/>
          </w:rPr>
          <w:delText>(</w:delText>
        </w:r>
      </w:del>
      <w:r w:rsidRPr="00785C54">
        <w:rPr>
          <w:szCs w:val="24"/>
        </w:rPr>
        <w:t>Observations, measurements and samples Model (OMS)</w:t>
      </w:r>
      <w:ins w:id="4013" w:author="REID-JAMOND Alison" w:date="2022-04-04T11:09:00Z">
        <w:r w:rsidR="008B5385">
          <w:rPr>
            <w:szCs w:val="24"/>
          </w:rPr>
          <w:t>]</w:t>
        </w:r>
      </w:ins>
      <w:del w:id="4014" w:author="REID-JAMOND Alison" w:date="2022-04-04T11:09:00Z">
        <w:r w:rsidRPr="00785C54" w:rsidDel="008B5385">
          <w:rPr>
            <w:szCs w:val="24"/>
          </w:rPr>
          <w:delText>)</w:delText>
        </w:r>
      </w:del>
      <w:r w:rsidRPr="00785C54">
        <w:rPr>
          <w:szCs w:val="24"/>
        </w:rPr>
        <w:t xml:space="preserve"> and datacubes </w:t>
      </w:r>
      <w:ins w:id="4015" w:author="REID-JAMOND Alison" w:date="2022-04-04T11:10:00Z">
        <w:r w:rsidR="008B5385">
          <w:rPr>
            <w:szCs w:val="24"/>
          </w:rPr>
          <w:t>[</w:t>
        </w:r>
      </w:ins>
      <w:del w:id="4016" w:author="REID-JAMOND Alison" w:date="2022-04-04T11:10:00Z">
        <w:r w:rsidRPr="00785C54" w:rsidDel="008B5385">
          <w:rPr>
            <w:szCs w:val="24"/>
          </w:rPr>
          <w:delText>(</w:delText>
        </w:r>
      </w:del>
      <w:r w:rsidRPr="00785C54">
        <w:rPr>
          <w:szCs w:val="24"/>
        </w:rPr>
        <w:t>OGC Coverage Implementation Schema (</w:t>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2</w:t>
      </w:r>
      <w:del w:id="4017" w:author="Katharina Schleidt" w:date="2022-08-12T18:29:00Z">
        <w:r w:rsidRPr="00785C54" w:rsidDel="00F82C12">
          <w:rPr>
            <w:szCs w:val="24"/>
          </w:rPr>
          <w:delText>:</w:delText>
        </w:r>
        <w:r w:rsidRPr="00785C54" w:rsidDel="00F82C12">
          <w:rPr>
            <w:rStyle w:val="stdyear"/>
            <w:szCs w:val="24"/>
            <w:shd w:val="clear" w:color="auto" w:fill="auto"/>
          </w:rPr>
          <w:delText>2018</w:delText>
        </w:r>
      </w:del>
      <w:r w:rsidRPr="00785C54">
        <w:rPr>
          <w:szCs w:val="24"/>
        </w:rPr>
        <w:t xml:space="preserve"> &amp; </w:t>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xml:space="preserve"> </w:t>
      </w:r>
      <w:r w:rsidRPr="00785C54">
        <w:rPr>
          <w:rStyle w:val="stddocNumber"/>
          <w:szCs w:val="24"/>
          <w:shd w:val="clear" w:color="auto" w:fill="auto"/>
        </w:rPr>
        <w:t>19123</w:t>
      </w:r>
      <w:r w:rsidRPr="00785C54">
        <w:rPr>
          <w:szCs w:val="24"/>
        </w:rPr>
        <w:t>-</w:t>
      </w:r>
      <w:r w:rsidRPr="00785C54">
        <w:rPr>
          <w:rStyle w:val="stddocPartNumber"/>
          <w:szCs w:val="24"/>
          <w:shd w:val="clear" w:color="auto" w:fill="auto"/>
        </w:rPr>
        <w:t>1</w:t>
      </w:r>
      <w:r w:rsidRPr="00785C54">
        <w:rPr>
          <w:szCs w:val="24"/>
        </w:rPr>
        <w:t>) (CIS)</w:t>
      </w:r>
      <w:ins w:id="4018" w:author="REID-JAMOND Alison" w:date="2022-04-04T11:10:00Z">
        <w:r w:rsidR="008B5385">
          <w:rPr>
            <w:szCs w:val="24"/>
          </w:rPr>
          <w:t>]</w:t>
        </w:r>
      </w:ins>
      <w:del w:id="4019" w:author="REID-JAMOND Alison" w:date="2022-04-04T11:10:00Z">
        <w:r w:rsidRPr="00785C54" w:rsidDel="008B5385">
          <w:rPr>
            <w:szCs w:val="24"/>
          </w:rPr>
          <w:delText>)</w:delText>
        </w:r>
      </w:del>
      <w:r w:rsidRPr="00785C54">
        <w:rPr>
          <w:rFonts w:eastAsia="MS Mincho"/>
          <w:szCs w:val="24"/>
          <w:vertAlign w:val="superscript"/>
        </w:rPr>
        <w:fldChar w:fldCharType="begin" w:fldLock="1"/>
      </w:r>
      <w:r w:rsidRPr="00785C54">
        <w:rPr>
          <w:rFonts w:eastAsia="MS Mincho"/>
          <w:szCs w:val="24"/>
          <w:vertAlign w:val="superscript"/>
        </w:rPr>
        <w:instrText xml:space="preserve"> REF _Ref85725666 \r \h  \* MERGEFORMAT </w:instrText>
      </w:r>
      <w:r w:rsidRPr="00785C54">
        <w:rPr>
          <w:rFonts w:eastAsia="MS Mincho"/>
          <w:szCs w:val="24"/>
          <w:vertAlign w:val="superscript"/>
        </w:rPr>
      </w:r>
      <w:r w:rsidRPr="00785C54">
        <w:rPr>
          <w:rFonts w:eastAsia="MS Mincho"/>
          <w:szCs w:val="24"/>
          <w:vertAlign w:val="superscript"/>
        </w:rPr>
        <w:fldChar w:fldCharType="end"/>
      </w:r>
      <w:r w:rsidRPr="00785C54">
        <w:rPr>
          <w:szCs w:val="24"/>
        </w:rPr>
        <w:t>. While these models are formally distinct, and were developed mostly independently of each other, there are great similarities as well as overlaps between these models. At its core, the OMS model provides an exact description of how an observation or measurement value came to be, while the CIS model has concerned itself with providing alignment with a spatial swath and data recorded for this region; these differing approaches have led to a focus on different aspects of the entirety of observational data and measurement metadata. In addition, these models are often used conjunctively, as each model provides relevant information missing from the other model.</w:t>
      </w:r>
    </w:p>
    <w:p w14:paraId="38B1AD66" w14:textId="57523825"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0" w:author="Ilkka Rinne" w:date="2022-09-06T14:34:00Z">
        <w:r w:rsidRPr="00785C54" w:rsidDel="00156615">
          <w:rPr>
            <w:noProof/>
            <w:szCs w:val="24"/>
          </w:rPr>
          <w:drawing>
            <wp:inline distT="0" distB="0" distL="0" distR="0" wp14:anchorId="163C6EFB" wp14:editId="1BD36B72">
              <wp:extent cx="3514351" cy="1837948"/>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14351" cy="1837948"/>
                      </a:xfrm>
                      <a:prstGeom prst="rect">
                        <a:avLst/>
                      </a:prstGeom>
                    </pic:spPr>
                  </pic:pic>
                </a:graphicData>
              </a:graphic>
            </wp:inline>
          </w:drawing>
        </w:r>
      </w:del>
      <w:ins w:id="4021" w:author="Ilkka Rinne" w:date="2022-09-06T14:35:00Z">
        <w:r w:rsidR="00156615">
          <w:rPr>
            <w:noProof/>
            <w:szCs w:val="24"/>
          </w:rPr>
          <w:drawing>
            <wp:inline distT="0" distB="0" distL="0" distR="0" wp14:anchorId="0840D4D0" wp14:editId="17F4F614">
              <wp:extent cx="4613945" cy="239190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31664" cy="2401094"/>
                      </a:xfrm>
                      <a:prstGeom prst="rect">
                        <a:avLst/>
                      </a:prstGeom>
                    </pic:spPr>
                  </pic:pic>
                </a:graphicData>
              </a:graphic>
            </wp:inline>
          </w:drawing>
        </w:r>
      </w:ins>
    </w:p>
    <w:p w14:paraId="1356039D" w14:textId="77777777" w:rsidR="005B5EAD" w:rsidRPr="00785C54" w:rsidRDefault="005B5EAD" w:rsidP="00785C54">
      <w:pPr>
        <w:pStyle w:val="Figuretitle"/>
        <w:autoSpaceDE w:val="0"/>
        <w:autoSpaceDN w:val="0"/>
        <w:adjustRightInd w:val="0"/>
        <w:outlineLvl w:val="0"/>
        <w:rPr>
          <w:szCs w:val="24"/>
        </w:rPr>
      </w:pPr>
      <w:commentRangeStart w:id="4022"/>
      <w:r w:rsidRPr="00785C54">
        <w:rPr>
          <w:szCs w:val="24"/>
        </w:rPr>
        <w:t>Figure D.2 — OMS model key elements</w:t>
      </w:r>
      <w:commentRangeEnd w:id="4022"/>
      <w:r w:rsidR="00047CD7">
        <w:rPr>
          <w:rStyle w:val="CommentReference"/>
          <w:rFonts w:eastAsia="MS Mincho"/>
          <w:b w:val="0"/>
          <w:lang w:eastAsia="ja-JP"/>
        </w:rPr>
        <w:commentReference w:id="4022"/>
      </w:r>
    </w:p>
    <w:p w14:paraId="65D5648A" w14:textId="40A2731E" w:rsidR="005B5EAD" w:rsidRPr="00785C54" w:rsidRDefault="005B5EAD" w:rsidP="00785C54">
      <w:pPr>
        <w:pStyle w:val="BodyText"/>
        <w:autoSpaceDE w:val="0"/>
        <w:autoSpaceDN w:val="0"/>
        <w:adjustRightInd w:val="0"/>
        <w:rPr>
          <w:szCs w:val="24"/>
        </w:rPr>
      </w:pPr>
      <w:r w:rsidRPr="00785C54">
        <w:rPr>
          <w:szCs w:val="24"/>
        </w:rPr>
        <w:t xml:space="preserve">Upon closer analysis it becomes clear just how similar these models are at their core, as well as how each provides concepts essential for precise description of the data that have been neglected within the other models. Both OMS and CIS provide a set of values (Range) over a given extent (Domain). However, while the CIS model </w:t>
      </w:r>
      <w:ins w:id="4023" w:author="Katharina Schleidt" w:date="2022-08-13T18:07:00Z">
        <w:r w:rsidR="00E804F5">
          <w:rPr>
            <w:szCs w:val="24"/>
          </w:rPr>
          <w:t xml:space="preserve">(Figure D.3) </w:t>
        </w:r>
      </w:ins>
      <w:r w:rsidRPr="00785C54">
        <w:rPr>
          <w:szCs w:val="24"/>
        </w:rPr>
        <w:t xml:space="preserve">provides information on the explicit points within the Domain extent for which values are provided (domainSet, usually some sort of grid) as well as the mapping of these points to these values provided within the Range (provided via the coverageFunction), the OMS model </w:t>
      </w:r>
      <w:ins w:id="4024" w:author="Katharina Schleidt" w:date="2022-08-13T18:07:00Z">
        <w:r w:rsidR="00E804F5">
          <w:rPr>
            <w:szCs w:val="24"/>
          </w:rPr>
          <w:t xml:space="preserve">(Figure D.2) </w:t>
        </w:r>
      </w:ins>
      <w:r w:rsidRPr="00785C54">
        <w:rPr>
          <w:szCs w:val="24"/>
        </w:rPr>
        <w:t>provides far more detailed information on the measurement methodology and process via the ObservableProperty, ObservingProcedure and Observer types.</w:t>
      </w:r>
    </w:p>
    <w:p w14:paraId="467EFF6A" w14:textId="72685FE3"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5" w:author="Ilkka Rinne" w:date="2022-09-06T14:35:00Z">
        <w:r w:rsidRPr="00785C54" w:rsidDel="00C52311">
          <w:rPr>
            <w:noProof/>
            <w:szCs w:val="24"/>
          </w:rPr>
          <w:drawing>
            <wp:inline distT="0" distB="0" distL="0" distR="0" wp14:anchorId="69B6756E" wp14:editId="1E81CADC">
              <wp:extent cx="3602743" cy="1392939"/>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02743" cy="1392939"/>
                      </a:xfrm>
                      <a:prstGeom prst="rect">
                        <a:avLst/>
                      </a:prstGeom>
                    </pic:spPr>
                  </pic:pic>
                </a:graphicData>
              </a:graphic>
            </wp:inline>
          </w:drawing>
        </w:r>
      </w:del>
      <w:ins w:id="4026" w:author="Ilkka Rinne" w:date="2022-09-06T14:35:00Z">
        <w:r w:rsidR="00C52311">
          <w:rPr>
            <w:noProof/>
            <w:szCs w:val="24"/>
          </w:rPr>
          <w:drawing>
            <wp:inline distT="0" distB="0" distL="0" distR="0" wp14:anchorId="293374F0" wp14:editId="2D2724E8">
              <wp:extent cx="4882393" cy="189016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33215" cy="1909844"/>
                      </a:xfrm>
                      <a:prstGeom prst="rect">
                        <a:avLst/>
                      </a:prstGeom>
                    </pic:spPr>
                  </pic:pic>
                </a:graphicData>
              </a:graphic>
            </wp:inline>
          </w:drawing>
        </w:r>
      </w:ins>
    </w:p>
    <w:p w14:paraId="111953F6" w14:textId="77777777" w:rsidR="005B5EAD" w:rsidRPr="00785C54" w:rsidRDefault="005B5EAD" w:rsidP="00785C54">
      <w:pPr>
        <w:pStyle w:val="Figuretitle"/>
        <w:autoSpaceDE w:val="0"/>
        <w:autoSpaceDN w:val="0"/>
        <w:adjustRightInd w:val="0"/>
        <w:outlineLvl w:val="0"/>
        <w:rPr>
          <w:szCs w:val="24"/>
        </w:rPr>
      </w:pPr>
      <w:commentRangeStart w:id="4027"/>
      <w:r w:rsidRPr="00785C54">
        <w:rPr>
          <w:szCs w:val="24"/>
        </w:rPr>
        <w:t>Figure D.3 — CIS model key elements</w:t>
      </w:r>
      <w:commentRangeEnd w:id="4027"/>
      <w:r w:rsidR="00047CD7">
        <w:rPr>
          <w:rStyle w:val="CommentReference"/>
          <w:rFonts w:eastAsia="MS Mincho"/>
          <w:b w:val="0"/>
          <w:lang w:eastAsia="ja-JP"/>
        </w:rPr>
        <w:commentReference w:id="4027"/>
      </w:r>
    </w:p>
    <w:p w14:paraId="13B6BEAA" w14:textId="167F8341"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28" w:author="Ilkka Rinne" w:date="2022-09-06T14:35:00Z">
        <w:r w:rsidRPr="00785C54" w:rsidDel="001E0921">
          <w:rPr>
            <w:noProof/>
            <w:szCs w:val="24"/>
          </w:rPr>
          <w:drawing>
            <wp:inline distT="0" distB="0" distL="0" distR="0" wp14:anchorId="24670A47" wp14:editId="133DA467">
              <wp:extent cx="4175768" cy="2968758"/>
              <wp:effectExtent l="0" t="0" r="0" b="3175"/>
              <wp:docPr id="41" name="Picture 4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75768" cy="2968758"/>
                      </a:xfrm>
                      <a:prstGeom prst="rect">
                        <a:avLst/>
                      </a:prstGeom>
                    </pic:spPr>
                  </pic:pic>
                </a:graphicData>
              </a:graphic>
            </wp:inline>
          </w:drawing>
        </w:r>
      </w:del>
      <w:ins w:id="4029" w:author="Ilkka Rinne" w:date="2022-09-06T14:35:00Z">
        <w:r w:rsidR="001E0921">
          <w:rPr>
            <w:noProof/>
            <w:szCs w:val="24"/>
          </w:rPr>
          <w:drawing>
            <wp:inline distT="0" distB="0" distL="0" distR="0" wp14:anchorId="34DB180D" wp14:editId="5894B668">
              <wp:extent cx="4622334" cy="3272751"/>
              <wp:effectExtent l="0" t="0" r="63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649130" cy="3291723"/>
                      </a:xfrm>
                      <a:prstGeom prst="rect">
                        <a:avLst/>
                      </a:prstGeom>
                    </pic:spPr>
                  </pic:pic>
                </a:graphicData>
              </a:graphic>
            </wp:inline>
          </w:drawing>
        </w:r>
      </w:ins>
    </w:p>
    <w:p w14:paraId="64BD3F5F" w14:textId="77777777" w:rsidR="005B5EAD" w:rsidRPr="00785C54" w:rsidRDefault="005B5EAD" w:rsidP="00785C54">
      <w:pPr>
        <w:pStyle w:val="Figuretitle"/>
        <w:autoSpaceDE w:val="0"/>
        <w:autoSpaceDN w:val="0"/>
        <w:adjustRightInd w:val="0"/>
        <w:outlineLvl w:val="0"/>
        <w:rPr>
          <w:szCs w:val="24"/>
        </w:rPr>
      </w:pPr>
      <w:commentRangeStart w:id="4030"/>
      <w:r w:rsidRPr="00785C54">
        <w:rPr>
          <w:szCs w:val="24"/>
        </w:rPr>
        <w:t>Figure D.4 — Coverage as a result of an Observation</w:t>
      </w:r>
      <w:commentRangeEnd w:id="4030"/>
      <w:r w:rsidR="00047CD7">
        <w:rPr>
          <w:rStyle w:val="CommentReference"/>
          <w:rFonts w:eastAsia="MS Mincho"/>
          <w:b w:val="0"/>
          <w:lang w:eastAsia="ja-JP"/>
        </w:rPr>
        <w:commentReference w:id="4030"/>
      </w:r>
    </w:p>
    <w:p w14:paraId="4B350184" w14:textId="17AB1B7F" w:rsidR="005B5EAD" w:rsidRPr="00785C54" w:rsidRDefault="005B5EAD" w:rsidP="00785C54">
      <w:pPr>
        <w:pStyle w:val="BodyText"/>
        <w:autoSpaceDE w:val="0"/>
        <w:autoSpaceDN w:val="0"/>
        <w:adjustRightInd w:val="0"/>
        <w:rPr>
          <w:szCs w:val="24"/>
        </w:rPr>
      </w:pPr>
      <w:r w:rsidRPr="00785C54">
        <w:rPr>
          <w:szCs w:val="24"/>
        </w:rPr>
        <w:t xml:space="preserve">When OMS and CIS models are used in conjunction, care must be taken in ensuring alignment pertaining to the </w:t>
      </w:r>
      <w:del w:id="4031" w:author="Katharina Schleidt" w:date="2022-08-13T17:25:00Z">
        <w:r w:rsidRPr="00785C54" w:rsidDel="000F7C96">
          <w:rPr>
            <w:szCs w:val="24"/>
          </w:rPr>
          <w:delText>Domain</w:delText>
        </w:r>
      </w:del>
      <w:ins w:id="4032" w:author="Katharina Schleidt" w:date="2022-08-13T17:25:00Z">
        <w:r w:rsidR="000F7C96">
          <w:rPr>
            <w:szCs w:val="24"/>
          </w:rPr>
          <w:t>domain</w:t>
        </w:r>
      </w:ins>
      <w:r w:rsidRPr="00785C54">
        <w:rPr>
          <w:szCs w:val="24"/>
        </w:rPr>
        <w:t xml:space="preserve">s being referenced. The observation community often provides domain features with a bounding polygon as the </w:t>
      </w:r>
      <w:del w:id="4033" w:author="Katharina Schleidt" w:date="2022-08-13T17:25:00Z">
        <w:r w:rsidRPr="00785C54" w:rsidDel="000F7C96">
          <w:rPr>
            <w:szCs w:val="24"/>
          </w:rPr>
          <w:delText>Domain</w:delText>
        </w:r>
      </w:del>
      <w:ins w:id="4034" w:author="Katharina Schleidt" w:date="2022-08-13T17:25:00Z">
        <w:r w:rsidR="000F7C96">
          <w:rPr>
            <w:szCs w:val="24"/>
          </w:rPr>
          <w:t>domain</w:t>
        </w:r>
      </w:ins>
      <w:r w:rsidRPr="00785C54">
        <w:rPr>
          <w:szCs w:val="24"/>
        </w:rPr>
        <w:t xml:space="preserve"> of complex Observations, assuming the explicit points within for which values are provided to be contained within the coverage provided as a result of the Observation. Under the CIS model the Domain is always provided together with some explicit representation of the actual points within the Domain for which values are provided, e.g.</w:t>
      </w:r>
      <w:ins w:id="4035" w:author="Katharina Schleidt" w:date="2022-08-13T17:21:00Z">
        <w:r w:rsidR="009C7946">
          <w:rPr>
            <w:szCs w:val="24"/>
          </w:rPr>
          <w:t>,</w:t>
        </w:r>
      </w:ins>
      <w:r w:rsidRPr="00785C54">
        <w:rPr>
          <w:szCs w:val="24"/>
        </w:rPr>
        <w:t xml:space="preserve"> origin and offsets for the definition of regular grid points. For example, when providing data on a transect or vertical profile, the ultimateFeatureOfInterest (OMS Domain) </w:t>
      </w:r>
      <w:del w:id="4036" w:author="Katharina Schleidt" w:date="2022-08-13T16:11:00Z">
        <w:r w:rsidRPr="00785C54" w:rsidDel="009061F0">
          <w:rPr>
            <w:szCs w:val="24"/>
          </w:rPr>
          <w:delText>may</w:delText>
        </w:r>
      </w:del>
      <w:ins w:id="4037" w:author="Katharina Schleidt" w:date="2022-08-13T16:11:00Z">
        <w:r w:rsidR="009061F0">
          <w:rPr>
            <w:szCs w:val="24"/>
          </w:rPr>
          <w:t>can</w:t>
        </w:r>
      </w:ins>
      <w:r w:rsidRPr="00785C54">
        <w:rPr>
          <w:szCs w:val="24"/>
        </w:rPr>
        <w:t xml:space="preserve"> reference a feature representing this transect or profile</w:t>
      </w:r>
      <w:ins w:id="4038" w:author="Katharina Schleidt" w:date="2022-08-13T18:08:00Z">
        <w:r w:rsidR="00E804F5">
          <w:rPr>
            <w:szCs w:val="24"/>
          </w:rPr>
          <w:t xml:space="preserve"> (Figure D.4)</w:t>
        </w:r>
      </w:ins>
      <w:r w:rsidRPr="00785C54">
        <w:rPr>
          <w:szCs w:val="24"/>
        </w:rPr>
        <w:t>, while the Coverage provided as result (OMS Range) contains both the explicit measurement locations (CIS Domain), often as offsets along the given transect or profile, and the measurement values (CIS Range).</w:t>
      </w:r>
    </w:p>
    <w:p w14:paraId="4B881545" w14:textId="79787CEF" w:rsidR="005B5EAD" w:rsidRPr="00785C54" w:rsidRDefault="00577364" w:rsidP="00785C54">
      <w:pPr>
        <w:pStyle w:val="FigureGraphic"/>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szCs w:val="24"/>
        </w:rPr>
      </w:pPr>
      <w:del w:id="4039" w:author="Ilkka Rinne" w:date="2022-09-06T14:36:00Z">
        <w:r w:rsidRPr="00785C54" w:rsidDel="007928B7">
          <w:rPr>
            <w:noProof/>
            <w:szCs w:val="24"/>
          </w:rPr>
          <w:drawing>
            <wp:inline distT="0" distB="0" distL="0" distR="0" wp14:anchorId="5B102884" wp14:editId="1505395F">
              <wp:extent cx="4227585" cy="3020574"/>
              <wp:effectExtent l="0" t="0" r="1905" b="8890"/>
              <wp:docPr id="42" name="Picture 42"/>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227585" cy="3020574"/>
                      </a:xfrm>
                      <a:prstGeom prst="rect">
                        <a:avLst/>
                      </a:prstGeom>
                    </pic:spPr>
                  </pic:pic>
                </a:graphicData>
              </a:graphic>
            </wp:inline>
          </w:drawing>
        </w:r>
      </w:del>
      <w:ins w:id="4040" w:author="Ilkka Rinne" w:date="2022-09-06T14:36:00Z">
        <w:r w:rsidR="007928B7">
          <w:rPr>
            <w:noProof/>
            <w:szCs w:val="24"/>
          </w:rPr>
          <w:drawing>
            <wp:inline distT="0" distB="0" distL="0" distR="0" wp14:anchorId="1E5DD024" wp14:editId="7B712AE1">
              <wp:extent cx="4311942" cy="30529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334295" cy="3068811"/>
                      </a:xfrm>
                      <a:prstGeom prst="rect">
                        <a:avLst/>
                      </a:prstGeom>
                    </pic:spPr>
                  </pic:pic>
                </a:graphicData>
              </a:graphic>
            </wp:inline>
          </w:drawing>
        </w:r>
      </w:ins>
    </w:p>
    <w:p w14:paraId="3EA4DC9F" w14:textId="77777777" w:rsidR="005B5EAD" w:rsidRPr="00785C54" w:rsidRDefault="005B5EAD" w:rsidP="00785C54">
      <w:pPr>
        <w:pStyle w:val="Figuretitle"/>
        <w:autoSpaceDE w:val="0"/>
        <w:autoSpaceDN w:val="0"/>
        <w:adjustRightInd w:val="0"/>
        <w:outlineLvl w:val="0"/>
        <w:rPr>
          <w:szCs w:val="24"/>
        </w:rPr>
      </w:pPr>
      <w:commentRangeStart w:id="4041"/>
      <w:r w:rsidRPr="00785C54">
        <w:rPr>
          <w:szCs w:val="24"/>
        </w:rPr>
        <w:t>Figure D.5 — Observation as metadata of a Coverage</w:t>
      </w:r>
      <w:commentRangeEnd w:id="4041"/>
      <w:r w:rsidR="00047CD7">
        <w:rPr>
          <w:rStyle w:val="CommentReference"/>
          <w:rFonts w:eastAsia="MS Mincho"/>
          <w:b w:val="0"/>
          <w:lang w:eastAsia="ja-JP"/>
        </w:rPr>
        <w:commentReference w:id="4041"/>
      </w:r>
    </w:p>
    <w:p w14:paraId="55B09075" w14:textId="231C409D" w:rsidR="005B5EAD" w:rsidRDefault="005B5EAD" w:rsidP="00785C54">
      <w:pPr>
        <w:pStyle w:val="BodyText"/>
        <w:autoSpaceDE w:val="0"/>
        <w:autoSpaceDN w:val="0"/>
        <w:adjustRightInd w:val="0"/>
        <w:rPr>
          <w:ins w:id="4042" w:author="Ilkka Rinne" w:date="2022-09-06T14:39:00Z"/>
          <w:szCs w:val="24"/>
        </w:rPr>
      </w:pPr>
      <w:r w:rsidRPr="00785C54">
        <w:rPr>
          <w:szCs w:val="24"/>
        </w:rPr>
        <w:t>Conversely to the model described above, OMS Observations have long been utilized for the provision of more explicit metadata on how the values provided in the rangeSet have been ascertained</w:t>
      </w:r>
      <w:ins w:id="4043" w:author="Katharina Schleidt" w:date="2022-08-13T18:08:00Z">
        <w:r w:rsidR="00E804F5">
          <w:rPr>
            <w:szCs w:val="24"/>
          </w:rPr>
          <w:t xml:space="preserve"> (Figure D.5)</w:t>
        </w:r>
      </w:ins>
      <w:r w:rsidRPr="00785C54">
        <w:rPr>
          <w:szCs w:val="24"/>
        </w:rPr>
        <w:t>, whereby the Observation result was left as void. In this updated version, the ObservationCharacteristics type has been foreseen for utilization or extension within this context, as the constraints on this type are far looser than on the Observation. When OMS and CIS models are used in conjunction, it is recommended that the OMS Domain provided as ultimateFeatureOfInterest is an envelope of the CIS Domain.</w:t>
      </w:r>
    </w:p>
    <w:p w14:paraId="0DE783E1" w14:textId="22A98F59" w:rsidR="00393148" w:rsidRDefault="00393148">
      <w:pPr>
        <w:spacing w:after="0" w:line="240" w:lineRule="auto"/>
        <w:jc w:val="left"/>
        <w:rPr>
          <w:ins w:id="4044" w:author="Ilkka Rinne" w:date="2022-09-06T14:39:00Z"/>
          <w:rFonts w:eastAsia="Calibri"/>
          <w:szCs w:val="24"/>
          <w:lang w:eastAsia="en-US"/>
        </w:rPr>
      </w:pPr>
      <w:ins w:id="4045" w:author="Ilkka Rinne" w:date="2022-09-06T14:39:00Z">
        <w:r>
          <w:rPr>
            <w:szCs w:val="24"/>
          </w:rPr>
          <w:br w:type="page"/>
        </w:r>
      </w:ins>
    </w:p>
    <w:p w14:paraId="5DED038D" w14:textId="57AE896A" w:rsidR="00393148" w:rsidRDefault="00393148" w:rsidP="00393148">
      <w:pPr>
        <w:pStyle w:val="ANNEX"/>
        <w:rPr>
          <w:ins w:id="4046" w:author="Ilkka Rinne" w:date="2022-09-06T14:58:00Z"/>
        </w:rPr>
      </w:pPr>
      <w:ins w:id="4047" w:author="Ilkka Rinne" w:date="2022-09-06T14:43:00Z">
        <w:r>
          <w:br/>
        </w:r>
      </w:ins>
      <w:bookmarkStart w:id="4048" w:name="_Toc113373582"/>
      <w:ins w:id="4049" w:author="Ilkka Rinne" w:date="2022-09-06T14:40:00Z">
        <w:r w:rsidRPr="00785C54">
          <w:t>(informative)</w:t>
        </w:r>
        <w:r w:rsidRPr="00785C54">
          <w:br/>
        </w:r>
        <w:r w:rsidRPr="00785C54">
          <w:br/>
        </w:r>
      </w:ins>
      <w:ins w:id="4050" w:author="Ilkka Rinne" w:date="2022-09-06T14:42:00Z">
        <w:r>
          <w:t>Detail</w:t>
        </w:r>
      </w:ins>
      <w:ins w:id="4051" w:author="Ilkka Rinne" w:date="2022-09-06T14:43:00Z">
        <w:r>
          <w:t>ed</w:t>
        </w:r>
      </w:ins>
      <w:ins w:id="4052" w:author="Ilkka Rinne" w:date="2022-09-06T14:41:00Z">
        <w:r>
          <w:t xml:space="preserve"> package overview diagrams</w:t>
        </w:r>
      </w:ins>
      <w:bookmarkEnd w:id="4048"/>
    </w:p>
    <w:p w14:paraId="5DDA8132" w14:textId="2BF19A30" w:rsidR="00C269ED" w:rsidRPr="00C269ED" w:rsidRDefault="00C269ED">
      <w:pPr>
        <w:rPr>
          <w:ins w:id="4053" w:author="Ilkka Rinne" w:date="2022-09-06T14:44:00Z"/>
        </w:rPr>
        <w:pPrChange w:id="4054" w:author="Ilkka Rinne" w:date="2022-09-06T14:58:00Z">
          <w:pPr>
            <w:pStyle w:val="ANNEX"/>
          </w:pPr>
        </w:pPrChange>
      </w:pPr>
      <w:ins w:id="4055" w:author="Ilkka Rinne" w:date="2022-09-06T14:58:00Z">
        <w:r>
          <w:rPr>
            <w:lang w:eastAsia="en-US"/>
          </w:rPr>
          <w:t xml:space="preserve">The UML class diagrams in this Annex are provided </w:t>
        </w:r>
      </w:ins>
      <w:ins w:id="4056" w:author="Ilkka Rinne" w:date="2022-09-06T14:59:00Z">
        <w:r>
          <w:rPr>
            <w:lang w:eastAsia="en-US"/>
          </w:rPr>
          <w:t xml:space="preserve">as additional </w:t>
        </w:r>
      </w:ins>
      <w:ins w:id="4057" w:author="Ilkka Rinne" w:date="2022-09-06T14:58:00Z">
        <w:r>
          <w:rPr>
            <w:lang w:eastAsia="en-US"/>
          </w:rPr>
          <w:t>reference in cases</w:t>
        </w:r>
      </w:ins>
      <w:ins w:id="4058" w:author="Ilkka Rinne" w:date="2022-09-06T14:59:00Z">
        <w:r>
          <w:rPr>
            <w:lang w:eastAsia="en-US"/>
          </w:rPr>
          <w:t xml:space="preserve"> where a complete picture of a</w:t>
        </w:r>
      </w:ins>
      <w:ins w:id="4059" w:author="Ilkka Rinne" w:date="2022-09-06T15:00:00Z">
        <w:r>
          <w:rPr>
            <w:lang w:eastAsia="en-US"/>
          </w:rPr>
          <w:t xml:space="preserve">ll classes contained in a package is useful. </w:t>
        </w:r>
      </w:ins>
      <w:ins w:id="4060" w:author="Ilkka Rinne" w:date="2022-09-06T15:02:00Z">
        <w:r w:rsidR="00756F7F">
          <w:rPr>
            <w:lang w:eastAsia="en-US"/>
          </w:rPr>
          <w:t xml:space="preserve">They are provided here despite the fact that </w:t>
        </w:r>
      </w:ins>
      <w:ins w:id="4061" w:author="Ilkka Rinne" w:date="2022-09-06T15:03:00Z">
        <w:r w:rsidR="00756F7F">
          <w:rPr>
            <w:lang w:eastAsia="en-US"/>
          </w:rPr>
          <w:t>the</w:t>
        </w:r>
      </w:ins>
      <w:ins w:id="4062" w:author="Ilkka Rinne" w:date="2022-09-06T15:01:00Z">
        <w:r w:rsidR="00756F7F">
          <w:rPr>
            <w:lang w:eastAsia="en-US"/>
          </w:rPr>
          <w:t xml:space="preserve"> text </w:t>
        </w:r>
      </w:ins>
      <w:ins w:id="4063" w:author="Ilkka Rinne" w:date="2022-09-06T15:03:00Z">
        <w:r w:rsidR="00756F7F">
          <w:rPr>
            <w:lang w:eastAsia="en-US"/>
          </w:rPr>
          <w:t>is</w:t>
        </w:r>
      </w:ins>
      <w:ins w:id="4064" w:author="Ilkka Rinne" w:date="2022-09-06T15:01:00Z">
        <w:r w:rsidR="00756F7F">
          <w:rPr>
            <w:lang w:eastAsia="en-US"/>
          </w:rPr>
          <w:t xml:space="preserve"> most likely not readable</w:t>
        </w:r>
      </w:ins>
      <w:ins w:id="4065" w:author="Ilkka Rinne" w:date="2022-09-06T15:02:00Z">
        <w:r w:rsidR="00756F7F">
          <w:rPr>
            <w:lang w:eastAsia="en-US"/>
          </w:rPr>
          <w:t xml:space="preserve"> with typical A4 format print resolution</w:t>
        </w:r>
      </w:ins>
      <w:ins w:id="4066" w:author="Ilkka Rinne" w:date="2022-09-06T15:03:00Z">
        <w:r w:rsidR="00756F7F">
          <w:rPr>
            <w:lang w:eastAsia="en-US"/>
          </w:rPr>
          <w:t>.</w:t>
        </w:r>
      </w:ins>
      <w:ins w:id="4067" w:author="Ilkka Rinne" w:date="2022-09-06T15:01:00Z">
        <w:r w:rsidR="00756F7F">
          <w:rPr>
            <w:lang w:eastAsia="en-US"/>
          </w:rPr>
          <w:t xml:space="preserve"> </w:t>
        </w:r>
      </w:ins>
      <w:ins w:id="4068" w:author="Ilkka Rinne" w:date="2022-09-06T15:03:00Z">
        <w:r w:rsidR="00756F7F">
          <w:rPr>
            <w:lang w:eastAsia="en-US"/>
          </w:rPr>
          <w:t xml:space="preserve">The </w:t>
        </w:r>
      </w:ins>
      <w:ins w:id="4069" w:author="Ilkka Rinne" w:date="2022-09-06T14:58:00Z">
        <w:r>
          <w:rPr>
            <w:lang w:eastAsia="en-US"/>
          </w:rPr>
          <w:t xml:space="preserve">intended </w:t>
        </w:r>
      </w:ins>
      <w:ins w:id="4070" w:author="Ilkka Rinne" w:date="2022-09-06T15:03:00Z">
        <w:r w:rsidR="00756F7F">
          <w:rPr>
            <w:lang w:eastAsia="en-US"/>
          </w:rPr>
          <w:t xml:space="preserve">use is for </w:t>
        </w:r>
      </w:ins>
      <w:ins w:id="4071" w:author="Ilkka Rinne" w:date="2022-09-06T14:58:00Z">
        <w:r>
          <w:rPr>
            <w:lang w:eastAsia="en-US"/>
          </w:rPr>
          <w:t xml:space="preserve">online browsing with zoom-in capability or for printing in high-resolution. </w:t>
        </w:r>
      </w:ins>
    </w:p>
    <w:p w14:paraId="68171FA3" w14:textId="39FD727C" w:rsidR="00393148" w:rsidRDefault="002037C6" w:rsidP="002037C6">
      <w:pPr>
        <w:pStyle w:val="a2"/>
        <w:rPr>
          <w:ins w:id="4072" w:author="Ilkka Rinne" w:date="2022-09-06T14:45:00Z"/>
        </w:rPr>
      </w:pPr>
      <w:ins w:id="4073" w:author="Ilkka Rinne" w:date="2022-09-06T14:44:00Z">
        <w:r>
          <w:t xml:space="preserve">Abstract Observation </w:t>
        </w:r>
      </w:ins>
      <w:ins w:id="4074" w:author="Ilkka Rinne" w:date="2022-09-06T14:45:00Z">
        <w:r>
          <w:t>C</w:t>
        </w:r>
      </w:ins>
      <w:ins w:id="4075" w:author="Ilkka Rinne" w:date="2022-09-06T14:44:00Z">
        <w:r>
          <w:t xml:space="preserve">ore </w:t>
        </w:r>
      </w:ins>
      <w:ins w:id="4076" w:author="Ilkka Rinne" w:date="2022-09-06T14:45:00Z">
        <w:r>
          <w:t>–</w:t>
        </w:r>
      </w:ins>
      <w:ins w:id="4077" w:author="Ilkka Rinne" w:date="2022-09-06T14:44:00Z">
        <w:r>
          <w:t xml:space="preserve"> overview</w:t>
        </w:r>
      </w:ins>
    </w:p>
    <w:p w14:paraId="64C9C7EC" w14:textId="5C2AAF16" w:rsidR="002037C6" w:rsidRPr="002037C6" w:rsidRDefault="002037C6">
      <w:pPr>
        <w:rPr>
          <w:ins w:id="4078" w:author="Ilkka Rinne" w:date="2022-09-06T14:43:00Z"/>
          <w:lang w:eastAsia="en-US"/>
          <w:rPrChange w:id="4079" w:author="Ilkka Rinne" w:date="2022-09-06T14:45:00Z">
            <w:rPr>
              <w:ins w:id="4080" w:author="Ilkka Rinne" w:date="2022-09-06T14:43:00Z"/>
            </w:rPr>
          </w:rPrChange>
        </w:rPr>
        <w:pPrChange w:id="4081" w:author="Ilkka Rinne" w:date="2022-09-06T14:45:00Z">
          <w:pPr>
            <w:pStyle w:val="ANNEX"/>
          </w:pPr>
        </w:pPrChange>
      </w:pPr>
      <w:ins w:id="4082" w:author="Ilkka Rinne" w:date="2022-09-06T14:46:00Z">
        <w:r>
          <w:rPr>
            <w:lang w:eastAsia="en-US"/>
          </w:rPr>
          <w:t>The Figure E.1 provides diagram of all classes in pa</w:t>
        </w:r>
      </w:ins>
      <w:ins w:id="4083" w:author="Ilkka Rinne" w:date="2022-09-06T14:47:00Z">
        <w:r>
          <w:rPr>
            <w:lang w:eastAsia="en-US"/>
          </w:rPr>
          <w:t xml:space="preserve">ckage Abstract Observation Core. </w:t>
        </w:r>
      </w:ins>
      <w:ins w:id="4084" w:author="Ilkka Rinne" w:date="2022-09-06T14:50:00Z">
        <w:r w:rsidR="009A125E">
          <w:rPr>
            <w:lang w:eastAsia="en-US"/>
          </w:rPr>
          <w:t>Th</w:t>
        </w:r>
      </w:ins>
      <w:ins w:id="4085" w:author="Ilkka Rinne" w:date="2022-09-06T14:53:00Z">
        <w:r w:rsidR="002B3E5F">
          <w:rPr>
            <w:lang w:eastAsia="en-US"/>
          </w:rPr>
          <w:t>is</w:t>
        </w:r>
      </w:ins>
      <w:ins w:id="4086" w:author="Ilkka Rinne" w:date="2022-09-06T14:50:00Z">
        <w:r w:rsidR="009A125E">
          <w:rPr>
            <w:lang w:eastAsia="en-US"/>
          </w:rPr>
          <w:t xml:space="preserve"> Figure is also </w:t>
        </w:r>
      </w:ins>
      <w:ins w:id="4087" w:author="Ilkka Rinne" w:date="2022-09-06T14:51:00Z">
        <w:r w:rsidR="002B3E5F">
          <w:rPr>
            <w:lang w:eastAsia="en-US"/>
          </w:rPr>
          <w:t xml:space="preserve">made </w:t>
        </w:r>
      </w:ins>
      <w:ins w:id="4088" w:author="Ilkka Rinne" w:date="2022-09-06T14:50:00Z">
        <w:r w:rsidR="009A125E">
          <w:rPr>
            <w:lang w:eastAsia="en-US"/>
          </w:rPr>
          <w:t>available as a standalone PDF document at</w:t>
        </w:r>
      </w:ins>
      <w:ins w:id="4089" w:author="Ilkka Rinne" w:date="2022-09-06T14:51:00Z">
        <w:r w:rsidR="009A125E">
          <w:rPr>
            <w:lang w:eastAsia="en-US"/>
          </w:rPr>
          <w:t xml:space="preserve"> </w:t>
        </w:r>
        <w:r w:rsidR="009A125E" w:rsidRPr="002B3E5F">
          <w:rPr>
            <w:highlight w:val="yellow"/>
            <w:lang w:eastAsia="en-US"/>
            <w:rPrChange w:id="4090" w:author="Ilkka Rinne" w:date="2022-09-06T14:53:00Z">
              <w:rPr>
                <w:lang w:eastAsia="en-US"/>
              </w:rPr>
            </w:rPrChange>
          </w:rPr>
          <w:t>[</w:t>
        </w:r>
      </w:ins>
      <w:ins w:id="4091" w:author="Ilkka Rinne" w:date="2022-09-06T14:53:00Z">
        <w:r w:rsidR="002B3E5F" w:rsidRPr="002B3E5F">
          <w:rPr>
            <w:highlight w:val="yellow"/>
            <w:lang w:eastAsia="en-US"/>
            <w:rPrChange w:id="4092" w:author="Ilkka Rinne" w:date="2022-09-06T14:53:00Z">
              <w:rPr>
                <w:lang w:eastAsia="en-US"/>
              </w:rPr>
            </w:rPrChange>
          </w:rPr>
          <w:t xml:space="preserve">insert the </w:t>
        </w:r>
      </w:ins>
      <w:ins w:id="4093" w:author="Ilkka Rinne" w:date="2022-09-06T14:51:00Z">
        <w:r w:rsidR="009A125E" w:rsidRPr="002B3E5F">
          <w:rPr>
            <w:highlight w:val="yellow"/>
            <w:lang w:eastAsia="en-US"/>
            <w:rPrChange w:id="4094" w:author="Ilkka Rinne" w:date="2022-09-06T14:53:00Z">
              <w:rPr>
                <w:lang w:eastAsia="en-US"/>
              </w:rPr>
            </w:rPrChange>
          </w:rPr>
          <w:t xml:space="preserve">URL </w:t>
        </w:r>
      </w:ins>
      <w:ins w:id="4095" w:author="Ilkka Rinne" w:date="2022-09-06T14:53:00Z">
        <w:r w:rsidR="002B3E5F" w:rsidRPr="002B3E5F">
          <w:rPr>
            <w:highlight w:val="yellow"/>
            <w:lang w:eastAsia="en-US"/>
            <w:rPrChange w:id="4096" w:author="Ilkka Rinne" w:date="2022-09-06T14:53:00Z">
              <w:rPr>
                <w:lang w:eastAsia="en-US"/>
              </w:rPr>
            </w:rPrChange>
          </w:rPr>
          <w:t>for</w:t>
        </w:r>
      </w:ins>
      <w:ins w:id="4097" w:author="Ilkka Rinne" w:date="2022-09-06T14:52:00Z">
        <w:r w:rsidR="002B3E5F" w:rsidRPr="002B3E5F">
          <w:rPr>
            <w:highlight w:val="yellow"/>
            <w:lang w:eastAsia="en-US"/>
            <w:rPrChange w:id="4098" w:author="Ilkka Rinne" w:date="2022-09-06T14:53:00Z">
              <w:rPr>
                <w:lang w:eastAsia="en-US"/>
              </w:rPr>
            </w:rPrChange>
          </w:rPr>
          <w:t xml:space="preserve"> 19156_ed2figE1.pdf</w:t>
        </w:r>
      </w:ins>
      <w:ins w:id="4099" w:author="Ilkka Rinne" w:date="2022-09-06T14:53:00Z">
        <w:r w:rsidR="002B3E5F" w:rsidRPr="002B3E5F">
          <w:rPr>
            <w:highlight w:val="yellow"/>
            <w:lang w:eastAsia="en-US"/>
            <w:rPrChange w:id="4100" w:author="Ilkka Rinne" w:date="2022-09-06T14:53:00Z">
              <w:rPr>
                <w:lang w:eastAsia="en-US"/>
              </w:rPr>
            </w:rPrChange>
          </w:rPr>
          <w:t xml:space="preserve"> here</w:t>
        </w:r>
      </w:ins>
      <w:ins w:id="4101" w:author="Ilkka Rinne" w:date="2022-09-06T14:51:00Z">
        <w:r w:rsidR="009A125E" w:rsidRPr="002B3E5F">
          <w:rPr>
            <w:highlight w:val="yellow"/>
            <w:lang w:eastAsia="en-US"/>
            <w:rPrChange w:id="4102" w:author="Ilkka Rinne" w:date="2022-09-06T14:53:00Z">
              <w:rPr>
                <w:lang w:eastAsia="en-US"/>
              </w:rPr>
            </w:rPrChange>
          </w:rPr>
          <w:t>]</w:t>
        </w:r>
        <w:r w:rsidR="009A125E">
          <w:rPr>
            <w:lang w:eastAsia="en-US"/>
          </w:rPr>
          <w:t>.</w:t>
        </w:r>
      </w:ins>
      <w:ins w:id="4103" w:author="Ilkka Rinne" w:date="2022-09-06T14:48:00Z">
        <w:r>
          <w:rPr>
            <w:lang w:eastAsia="en-US"/>
          </w:rPr>
          <w:t xml:space="preserve"> </w:t>
        </w:r>
      </w:ins>
    </w:p>
    <w:p w14:paraId="095AA06D" w14:textId="7E5F0137" w:rsidR="00393148" w:rsidRDefault="00393148" w:rsidP="00393148">
      <w:pPr>
        <w:rPr>
          <w:ins w:id="4104" w:author="Ilkka Rinne" w:date="2022-09-06T14:54:00Z"/>
        </w:rPr>
      </w:pPr>
      <w:ins w:id="4105" w:author="Ilkka Rinne" w:date="2022-09-06T14:43:00Z">
        <w:r>
          <w:rPr>
            <w:noProof/>
          </w:rPr>
          <w:drawing>
            <wp:inline distT="0" distB="0" distL="0" distR="0" wp14:anchorId="27A79C8F" wp14:editId="67191C42">
              <wp:extent cx="6191885" cy="263461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191885" cy="2634615"/>
                      </a:xfrm>
                      <a:prstGeom prst="rect">
                        <a:avLst/>
                      </a:prstGeom>
                    </pic:spPr>
                  </pic:pic>
                </a:graphicData>
              </a:graphic>
            </wp:inline>
          </w:drawing>
        </w:r>
      </w:ins>
    </w:p>
    <w:p w14:paraId="714614F4" w14:textId="2ACD5F7C" w:rsidR="00610673" w:rsidRPr="00785C54" w:rsidRDefault="00610673" w:rsidP="00610673">
      <w:pPr>
        <w:pStyle w:val="Figuretitle"/>
        <w:autoSpaceDE w:val="0"/>
        <w:autoSpaceDN w:val="0"/>
        <w:adjustRightInd w:val="0"/>
        <w:outlineLvl w:val="0"/>
        <w:rPr>
          <w:ins w:id="4106" w:author="Ilkka Rinne" w:date="2022-09-06T14:56:00Z"/>
          <w:szCs w:val="24"/>
        </w:rPr>
      </w:pPr>
      <w:commentRangeStart w:id="4107"/>
      <w:ins w:id="4108" w:author="Ilkka Rinne" w:date="2022-09-06T14:56:00Z">
        <w:r w:rsidRPr="00785C54">
          <w:rPr>
            <w:szCs w:val="24"/>
          </w:rPr>
          <w:t xml:space="preserve">Figure </w:t>
        </w:r>
        <w:r>
          <w:rPr>
            <w:szCs w:val="24"/>
          </w:rPr>
          <w:t>E</w:t>
        </w:r>
        <w:r w:rsidRPr="00785C54">
          <w:rPr>
            <w:szCs w:val="24"/>
          </w:rPr>
          <w:t>.</w:t>
        </w:r>
        <w:r>
          <w:rPr>
            <w:szCs w:val="24"/>
          </w:rPr>
          <w:t>1</w:t>
        </w:r>
        <w:r w:rsidRPr="00785C54">
          <w:rPr>
            <w:szCs w:val="24"/>
          </w:rPr>
          <w:t xml:space="preserve"> — </w:t>
        </w:r>
        <w:commentRangeEnd w:id="4107"/>
        <w:r>
          <w:rPr>
            <w:szCs w:val="24"/>
          </w:rPr>
          <w:t>Abstract Observation Core - overview</w:t>
        </w:r>
        <w:r>
          <w:rPr>
            <w:rStyle w:val="CommentReference"/>
            <w:rFonts w:eastAsia="MS Mincho"/>
            <w:b w:val="0"/>
            <w:lang w:eastAsia="ja-JP"/>
          </w:rPr>
          <w:commentReference w:id="4107"/>
        </w:r>
      </w:ins>
    </w:p>
    <w:p w14:paraId="1DBE9C62" w14:textId="2D2B4D6D" w:rsidR="002B3E5F" w:rsidRDefault="002B3E5F" w:rsidP="00393148">
      <w:pPr>
        <w:rPr>
          <w:ins w:id="4109" w:author="Ilkka Rinne" w:date="2022-09-06T14:54:00Z"/>
        </w:rPr>
      </w:pPr>
    </w:p>
    <w:p w14:paraId="779C9C01" w14:textId="5562D9EF" w:rsidR="002B3E5F" w:rsidRDefault="002B3E5F" w:rsidP="002B3E5F">
      <w:pPr>
        <w:pStyle w:val="a2"/>
        <w:rPr>
          <w:ins w:id="4110" w:author="Ilkka Rinne" w:date="2022-09-06T15:04:00Z"/>
        </w:rPr>
      </w:pPr>
      <w:ins w:id="4111" w:author="Ilkka Rinne" w:date="2022-09-06T14:54:00Z">
        <w:r>
          <w:t>Basic Observations – overview</w:t>
        </w:r>
      </w:ins>
    </w:p>
    <w:p w14:paraId="57DB0E27" w14:textId="729218C6" w:rsidR="00CF3D5E" w:rsidRPr="00D77CFA" w:rsidRDefault="00CF3D5E">
      <w:pPr>
        <w:rPr>
          <w:ins w:id="4112" w:author="Ilkka Rinne" w:date="2022-09-06T15:04:00Z"/>
          <w:lang w:eastAsia="en-US"/>
        </w:rPr>
        <w:pPrChange w:id="4113" w:author="Ilkka Rinne" w:date="2022-09-06T15:04:00Z">
          <w:pPr>
            <w:pStyle w:val="ANNEX"/>
          </w:pPr>
        </w:pPrChange>
      </w:pPr>
      <w:ins w:id="4114" w:author="Ilkka Rinne" w:date="2022-09-06T15:04:00Z">
        <w:r>
          <w:rPr>
            <w:lang w:eastAsia="en-US"/>
          </w:rPr>
          <w:t xml:space="preserve">The Figure E.2 </w:t>
        </w:r>
        <w:r w:rsidRPr="00CF3D5E">
          <w:rPr>
            <w:rPrChange w:id="4115" w:author="Ilkka Rinne" w:date="2022-09-06T15:04:00Z">
              <w:rPr>
                <w:lang w:eastAsia="en-US"/>
              </w:rPr>
            </w:rPrChange>
          </w:rPr>
          <w:t>provides</w:t>
        </w:r>
        <w:r>
          <w:rPr>
            <w:lang w:eastAsia="en-US"/>
          </w:rPr>
          <w:t xml:space="preserve"> diagram of all classes in package Basic Observations. This Figure is also made available as a standalone PDF document at </w:t>
        </w:r>
        <w:r w:rsidRPr="00D77CFA">
          <w:rPr>
            <w:highlight w:val="yellow"/>
            <w:lang w:eastAsia="en-US"/>
          </w:rPr>
          <w:t>[insert the URL for 19156_ed2figE</w:t>
        </w:r>
      </w:ins>
      <w:ins w:id="4116" w:author="Ilkka Rinne" w:date="2022-09-06T15:05:00Z">
        <w:r>
          <w:rPr>
            <w:highlight w:val="yellow"/>
            <w:lang w:eastAsia="en-US"/>
          </w:rPr>
          <w:t>2</w:t>
        </w:r>
      </w:ins>
      <w:ins w:id="4117" w:author="Ilkka Rinne" w:date="2022-09-06T15:04:00Z">
        <w:r w:rsidRPr="00D77CFA">
          <w:rPr>
            <w:highlight w:val="yellow"/>
            <w:lang w:eastAsia="en-US"/>
          </w:rPr>
          <w:t>.pdf here]</w:t>
        </w:r>
        <w:r>
          <w:rPr>
            <w:lang w:eastAsia="en-US"/>
          </w:rPr>
          <w:t xml:space="preserve">. </w:t>
        </w:r>
      </w:ins>
    </w:p>
    <w:p w14:paraId="4C4F7DA4" w14:textId="77777777" w:rsidR="00CF3D5E" w:rsidRPr="00172EA5" w:rsidRDefault="00CF3D5E">
      <w:pPr>
        <w:rPr>
          <w:ins w:id="4118" w:author="Ilkka Rinne" w:date="2022-09-06T14:54:00Z"/>
        </w:rPr>
        <w:pPrChange w:id="4119" w:author="Ilkka Rinne" w:date="2022-09-06T15:04:00Z">
          <w:pPr>
            <w:pStyle w:val="a2"/>
          </w:pPr>
        </w:pPrChange>
      </w:pPr>
    </w:p>
    <w:p w14:paraId="09D6A784" w14:textId="374664FC" w:rsidR="002B3E5F" w:rsidRDefault="002B3E5F" w:rsidP="002B3E5F">
      <w:pPr>
        <w:rPr>
          <w:ins w:id="4120" w:author="Ilkka Rinne" w:date="2022-09-06T14:57:00Z"/>
          <w:lang w:eastAsia="en-US"/>
        </w:rPr>
      </w:pPr>
      <w:ins w:id="4121" w:author="Ilkka Rinne" w:date="2022-09-06T14:54:00Z">
        <w:r>
          <w:rPr>
            <w:noProof/>
            <w:lang w:eastAsia="en-US"/>
          </w:rPr>
          <w:drawing>
            <wp:inline distT="0" distB="0" distL="0" distR="0" wp14:anchorId="397B5F53" wp14:editId="0E12F709">
              <wp:extent cx="6191885" cy="38639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91885" cy="3863975"/>
                      </a:xfrm>
                      <a:prstGeom prst="rect">
                        <a:avLst/>
                      </a:prstGeom>
                    </pic:spPr>
                  </pic:pic>
                </a:graphicData>
              </a:graphic>
            </wp:inline>
          </w:drawing>
        </w:r>
      </w:ins>
    </w:p>
    <w:p w14:paraId="3BC7E459" w14:textId="6CEECF39" w:rsidR="00610673" w:rsidRPr="00785C54" w:rsidRDefault="00610673" w:rsidP="00610673">
      <w:pPr>
        <w:pStyle w:val="Figuretitle"/>
        <w:autoSpaceDE w:val="0"/>
        <w:autoSpaceDN w:val="0"/>
        <w:adjustRightInd w:val="0"/>
        <w:outlineLvl w:val="0"/>
        <w:rPr>
          <w:ins w:id="4122" w:author="Ilkka Rinne" w:date="2022-09-06T14:57:00Z"/>
          <w:szCs w:val="24"/>
        </w:rPr>
      </w:pPr>
      <w:commentRangeStart w:id="4123"/>
      <w:ins w:id="4124" w:author="Ilkka Rinne" w:date="2022-09-06T14:57:00Z">
        <w:r w:rsidRPr="00785C54">
          <w:rPr>
            <w:szCs w:val="24"/>
          </w:rPr>
          <w:t xml:space="preserve">Figure </w:t>
        </w:r>
        <w:r>
          <w:rPr>
            <w:szCs w:val="24"/>
          </w:rPr>
          <w:t>E</w:t>
        </w:r>
        <w:r w:rsidRPr="00785C54">
          <w:rPr>
            <w:szCs w:val="24"/>
          </w:rPr>
          <w:t>.</w:t>
        </w:r>
        <w:r>
          <w:rPr>
            <w:szCs w:val="24"/>
          </w:rPr>
          <w:t>2</w:t>
        </w:r>
        <w:r w:rsidRPr="00785C54">
          <w:rPr>
            <w:szCs w:val="24"/>
          </w:rPr>
          <w:t xml:space="preserve"> — </w:t>
        </w:r>
        <w:commentRangeEnd w:id="4123"/>
        <w:r>
          <w:rPr>
            <w:szCs w:val="24"/>
          </w:rPr>
          <w:t xml:space="preserve">Basic Observations </w:t>
        </w:r>
      </w:ins>
      <w:ins w:id="4125" w:author="Ilkka Rinne" w:date="2022-09-06T15:05:00Z">
        <w:r w:rsidR="000C5640">
          <w:rPr>
            <w:szCs w:val="24"/>
          </w:rPr>
          <w:t>–</w:t>
        </w:r>
      </w:ins>
      <w:ins w:id="4126" w:author="Ilkka Rinne" w:date="2022-09-06T14:57:00Z">
        <w:r>
          <w:rPr>
            <w:szCs w:val="24"/>
          </w:rPr>
          <w:t xml:space="preserve"> overview</w:t>
        </w:r>
        <w:r>
          <w:rPr>
            <w:rStyle w:val="CommentReference"/>
            <w:rFonts w:eastAsia="MS Mincho"/>
            <w:b w:val="0"/>
            <w:lang w:eastAsia="ja-JP"/>
          </w:rPr>
          <w:commentReference w:id="4123"/>
        </w:r>
      </w:ins>
    </w:p>
    <w:p w14:paraId="229CEF24" w14:textId="3FF1DAB7" w:rsidR="00610673" w:rsidRDefault="000C5640" w:rsidP="000C5640">
      <w:pPr>
        <w:pStyle w:val="a2"/>
        <w:rPr>
          <w:ins w:id="4127" w:author="Ilkka Rinne" w:date="2022-09-06T15:05:00Z"/>
        </w:rPr>
      </w:pPr>
      <w:ins w:id="4128" w:author="Ilkka Rinne" w:date="2022-09-06T15:05:00Z">
        <w:r>
          <w:t>Abstract Sample Core – overview</w:t>
        </w:r>
      </w:ins>
    </w:p>
    <w:p w14:paraId="14498344" w14:textId="3F46EA8F" w:rsidR="000C5640" w:rsidRPr="00D77CFA" w:rsidRDefault="000C5640">
      <w:pPr>
        <w:rPr>
          <w:ins w:id="4129" w:author="Ilkka Rinne" w:date="2022-09-06T15:06:00Z"/>
          <w:lang w:eastAsia="en-US"/>
        </w:rPr>
        <w:pPrChange w:id="4130" w:author="Ilkka Rinne" w:date="2022-09-06T15:06:00Z">
          <w:pPr>
            <w:pStyle w:val="ANNEX"/>
          </w:pPr>
        </w:pPrChange>
      </w:pPr>
      <w:ins w:id="4131" w:author="Ilkka Rinne" w:date="2022-09-06T15:06:00Z">
        <w:r>
          <w:rPr>
            <w:lang w:eastAsia="en-US"/>
          </w:rPr>
          <w:t xml:space="preserve">The Figure E.3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3</w:t>
        </w:r>
        <w:r w:rsidRPr="00D77CFA">
          <w:rPr>
            <w:highlight w:val="yellow"/>
            <w:lang w:eastAsia="en-US"/>
          </w:rPr>
          <w:t>.pdf here]</w:t>
        </w:r>
        <w:r>
          <w:rPr>
            <w:lang w:eastAsia="en-US"/>
          </w:rPr>
          <w:t xml:space="preserve">. </w:t>
        </w:r>
      </w:ins>
    </w:p>
    <w:p w14:paraId="3F8ED7CF" w14:textId="51E12360" w:rsidR="000C5640" w:rsidRDefault="00E87BAD" w:rsidP="000C5640">
      <w:pPr>
        <w:rPr>
          <w:ins w:id="4132" w:author="Ilkka Rinne" w:date="2022-09-06T15:06:00Z"/>
          <w:lang w:eastAsia="en-US"/>
        </w:rPr>
      </w:pPr>
      <w:ins w:id="4133" w:author="Ilkka Rinne" w:date="2022-09-06T15:06:00Z">
        <w:r>
          <w:rPr>
            <w:noProof/>
            <w:lang w:eastAsia="en-US"/>
          </w:rPr>
          <w:drawing>
            <wp:inline distT="0" distB="0" distL="0" distR="0" wp14:anchorId="3680BAB9" wp14:editId="0DC2C72A">
              <wp:extent cx="6191885" cy="3897630"/>
              <wp:effectExtent l="0" t="0" r="5715"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191885" cy="3897630"/>
                      </a:xfrm>
                      <a:prstGeom prst="rect">
                        <a:avLst/>
                      </a:prstGeom>
                    </pic:spPr>
                  </pic:pic>
                </a:graphicData>
              </a:graphic>
            </wp:inline>
          </w:drawing>
        </w:r>
      </w:ins>
    </w:p>
    <w:p w14:paraId="330505CE" w14:textId="37128229" w:rsidR="00E87BAD" w:rsidRDefault="00E87BAD" w:rsidP="00E87BAD">
      <w:pPr>
        <w:pStyle w:val="Figuretitle"/>
        <w:autoSpaceDE w:val="0"/>
        <w:autoSpaceDN w:val="0"/>
        <w:adjustRightInd w:val="0"/>
        <w:outlineLvl w:val="0"/>
        <w:rPr>
          <w:ins w:id="4134" w:author="Ilkka Rinne" w:date="2022-09-06T15:07:00Z"/>
          <w:szCs w:val="24"/>
        </w:rPr>
      </w:pPr>
      <w:commentRangeStart w:id="4135"/>
      <w:ins w:id="4136" w:author="Ilkka Rinne" w:date="2022-09-06T15:06:00Z">
        <w:r w:rsidRPr="00785C54">
          <w:rPr>
            <w:szCs w:val="24"/>
          </w:rPr>
          <w:t xml:space="preserve">Figure </w:t>
        </w:r>
        <w:r>
          <w:rPr>
            <w:szCs w:val="24"/>
          </w:rPr>
          <w:t>E</w:t>
        </w:r>
        <w:r w:rsidRPr="00785C54">
          <w:rPr>
            <w:szCs w:val="24"/>
          </w:rPr>
          <w:t>.</w:t>
        </w:r>
        <w:r>
          <w:rPr>
            <w:szCs w:val="24"/>
          </w:rPr>
          <w:t>3</w:t>
        </w:r>
        <w:r w:rsidRPr="00785C54">
          <w:rPr>
            <w:szCs w:val="24"/>
          </w:rPr>
          <w:t xml:space="preserve"> — </w:t>
        </w:r>
      </w:ins>
      <w:commentRangeEnd w:id="4135"/>
      <w:ins w:id="4137" w:author="Ilkka Rinne" w:date="2022-09-06T15:07:00Z">
        <w:r>
          <w:rPr>
            <w:szCs w:val="24"/>
          </w:rPr>
          <w:t>Abstract Sample Core</w:t>
        </w:r>
      </w:ins>
      <w:ins w:id="4138" w:author="Ilkka Rinne" w:date="2022-09-06T15:06:00Z">
        <w:r>
          <w:rPr>
            <w:szCs w:val="24"/>
          </w:rPr>
          <w:t xml:space="preserve"> – overview</w:t>
        </w:r>
        <w:r>
          <w:rPr>
            <w:rStyle w:val="CommentReference"/>
            <w:rFonts w:eastAsia="MS Mincho"/>
            <w:b w:val="0"/>
            <w:lang w:eastAsia="ja-JP"/>
          </w:rPr>
          <w:commentReference w:id="4135"/>
        </w:r>
      </w:ins>
    </w:p>
    <w:p w14:paraId="51DF311A" w14:textId="0A8D02B9" w:rsidR="00913B69" w:rsidRDefault="00913B69" w:rsidP="00913B69">
      <w:pPr>
        <w:pStyle w:val="a2"/>
        <w:rPr>
          <w:ins w:id="4139" w:author="Ilkka Rinne" w:date="2022-09-06T15:07:00Z"/>
        </w:rPr>
      </w:pPr>
      <w:ins w:id="4140" w:author="Ilkka Rinne" w:date="2022-09-06T15:07:00Z">
        <w:r>
          <w:t>Basic Samples – overview</w:t>
        </w:r>
      </w:ins>
    </w:p>
    <w:p w14:paraId="14445FDB" w14:textId="14E6874B" w:rsidR="004A43E0" w:rsidRDefault="004A43E0" w:rsidP="004A43E0">
      <w:pPr>
        <w:rPr>
          <w:ins w:id="4141" w:author="Ilkka Rinne" w:date="2022-09-06T15:08:00Z"/>
          <w:lang w:eastAsia="en-US"/>
        </w:rPr>
      </w:pPr>
      <w:ins w:id="4142" w:author="Ilkka Rinne" w:date="2022-09-06T15:08:00Z">
        <w:r>
          <w:rPr>
            <w:lang w:eastAsia="en-US"/>
          </w:rPr>
          <w:t xml:space="preserve">The Figure E.4 </w:t>
        </w:r>
        <w:r w:rsidRPr="00D77CFA">
          <w:t>provides</w:t>
        </w:r>
        <w:r>
          <w:rPr>
            <w:lang w:eastAsia="en-US"/>
          </w:rPr>
          <w:t xml:space="preserve"> diagram of all classes in package Abstract Sample Core. This Figure is also made available as a standalone PDF document at </w:t>
        </w:r>
        <w:r w:rsidRPr="00D77CFA">
          <w:rPr>
            <w:highlight w:val="yellow"/>
            <w:lang w:eastAsia="en-US"/>
          </w:rPr>
          <w:t>[insert the URL for 19156_ed2figE</w:t>
        </w:r>
        <w:r>
          <w:rPr>
            <w:highlight w:val="yellow"/>
            <w:lang w:eastAsia="en-US"/>
          </w:rPr>
          <w:t>4</w:t>
        </w:r>
        <w:r w:rsidRPr="00D77CFA">
          <w:rPr>
            <w:highlight w:val="yellow"/>
            <w:lang w:eastAsia="en-US"/>
          </w:rPr>
          <w:t>.pdf here]</w:t>
        </w:r>
        <w:r>
          <w:rPr>
            <w:lang w:eastAsia="en-US"/>
          </w:rPr>
          <w:t>.</w:t>
        </w:r>
      </w:ins>
    </w:p>
    <w:p w14:paraId="6AE10B9B" w14:textId="6ED39103" w:rsidR="004A43E0" w:rsidRDefault="00053A30" w:rsidP="004A43E0">
      <w:pPr>
        <w:rPr>
          <w:ins w:id="4143" w:author="Ilkka Rinne" w:date="2022-09-06T15:08:00Z"/>
          <w:lang w:eastAsia="en-US"/>
        </w:rPr>
      </w:pPr>
      <w:ins w:id="4144" w:author="Ilkka Rinne" w:date="2022-09-06T15:08:00Z">
        <w:r>
          <w:rPr>
            <w:noProof/>
            <w:lang w:eastAsia="en-US"/>
          </w:rPr>
          <w:drawing>
            <wp:inline distT="0" distB="0" distL="0" distR="0" wp14:anchorId="4DD5BB58" wp14:editId="2CF3A5EE">
              <wp:extent cx="6191885" cy="5176520"/>
              <wp:effectExtent l="0" t="0" r="5715"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191885" cy="5176520"/>
                      </a:xfrm>
                      <a:prstGeom prst="rect">
                        <a:avLst/>
                      </a:prstGeom>
                    </pic:spPr>
                  </pic:pic>
                </a:graphicData>
              </a:graphic>
            </wp:inline>
          </w:drawing>
        </w:r>
      </w:ins>
    </w:p>
    <w:p w14:paraId="2F61CF4D" w14:textId="66EEFF8D" w:rsidR="00053A30" w:rsidRDefault="00053A30" w:rsidP="00053A30">
      <w:pPr>
        <w:pStyle w:val="Figuretitle"/>
        <w:autoSpaceDE w:val="0"/>
        <w:autoSpaceDN w:val="0"/>
        <w:adjustRightInd w:val="0"/>
        <w:outlineLvl w:val="0"/>
        <w:rPr>
          <w:ins w:id="4145" w:author="Ilkka Rinne" w:date="2022-09-06T15:09:00Z"/>
          <w:szCs w:val="24"/>
        </w:rPr>
      </w:pPr>
      <w:commentRangeStart w:id="4146"/>
      <w:ins w:id="4147" w:author="Ilkka Rinne" w:date="2022-09-06T15:09:00Z">
        <w:r w:rsidRPr="00785C54">
          <w:rPr>
            <w:szCs w:val="24"/>
          </w:rPr>
          <w:t xml:space="preserve">Figure </w:t>
        </w:r>
        <w:r>
          <w:rPr>
            <w:szCs w:val="24"/>
          </w:rPr>
          <w:t>E</w:t>
        </w:r>
        <w:r w:rsidRPr="00785C54">
          <w:rPr>
            <w:szCs w:val="24"/>
          </w:rPr>
          <w:t>.</w:t>
        </w:r>
        <w:r>
          <w:rPr>
            <w:szCs w:val="24"/>
          </w:rPr>
          <w:t>4</w:t>
        </w:r>
        <w:r w:rsidRPr="00785C54">
          <w:rPr>
            <w:szCs w:val="24"/>
          </w:rPr>
          <w:t xml:space="preserve"> — </w:t>
        </w:r>
        <w:commentRangeEnd w:id="4146"/>
        <w:r>
          <w:rPr>
            <w:szCs w:val="24"/>
          </w:rPr>
          <w:t>Basic Samples – overview</w:t>
        </w:r>
        <w:r>
          <w:rPr>
            <w:rStyle w:val="CommentReference"/>
            <w:rFonts w:eastAsia="MS Mincho"/>
            <w:b w:val="0"/>
            <w:lang w:eastAsia="ja-JP"/>
          </w:rPr>
          <w:commentReference w:id="4146"/>
        </w:r>
      </w:ins>
    </w:p>
    <w:p w14:paraId="456F1A13" w14:textId="77777777" w:rsidR="00053A30" w:rsidRPr="00D77CFA" w:rsidRDefault="00053A30" w:rsidP="004A43E0">
      <w:pPr>
        <w:rPr>
          <w:ins w:id="4148" w:author="Ilkka Rinne" w:date="2022-09-06T15:08:00Z"/>
          <w:lang w:eastAsia="en-US"/>
        </w:rPr>
      </w:pPr>
    </w:p>
    <w:p w14:paraId="5C182028" w14:textId="1E1E02DE" w:rsidR="00B3479B" w:rsidRPr="00B3479B" w:rsidRDefault="00B3479B">
      <w:pPr>
        <w:rPr>
          <w:ins w:id="4149" w:author="Ilkka Rinne" w:date="2022-09-06T15:06:00Z"/>
        </w:rPr>
        <w:pPrChange w:id="4150" w:author="Ilkka Rinne" w:date="2022-09-06T15:07:00Z">
          <w:pPr>
            <w:pStyle w:val="Figuretitle"/>
            <w:autoSpaceDE w:val="0"/>
            <w:autoSpaceDN w:val="0"/>
            <w:adjustRightInd w:val="0"/>
            <w:outlineLvl w:val="0"/>
          </w:pPr>
        </w:pPrChange>
      </w:pPr>
    </w:p>
    <w:p w14:paraId="4516F0DE" w14:textId="77777777" w:rsidR="00E87BAD" w:rsidRPr="00172EA5" w:rsidRDefault="00E87BAD">
      <w:pPr>
        <w:pPrChange w:id="4151" w:author="Ilkka Rinne" w:date="2022-09-06T15:05:00Z">
          <w:pPr>
            <w:pStyle w:val="BodyText"/>
            <w:autoSpaceDE w:val="0"/>
            <w:autoSpaceDN w:val="0"/>
            <w:adjustRightInd w:val="0"/>
          </w:pPr>
        </w:pPrChange>
      </w:pPr>
    </w:p>
    <w:p w14:paraId="71A2CA64" w14:textId="77777777" w:rsidR="005B5EAD" w:rsidRPr="00785C54" w:rsidRDefault="005B5EAD" w:rsidP="00785C54">
      <w:pPr>
        <w:pStyle w:val="BiblioTitle"/>
        <w:autoSpaceDE w:val="0"/>
        <w:autoSpaceDN w:val="0"/>
        <w:adjustRightInd w:val="0"/>
        <w:rPr>
          <w:szCs w:val="24"/>
        </w:rPr>
      </w:pPr>
      <w:bookmarkStart w:id="4152" w:name="_Toc113373583"/>
      <w:commentRangeStart w:id="4153"/>
      <w:r w:rsidRPr="00785C54">
        <w:rPr>
          <w:szCs w:val="24"/>
        </w:rPr>
        <w:t>Bibliography</w:t>
      </w:r>
      <w:commentRangeEnd w:id="4153"/>
      <w:r w:rsidR="003E2160">
        <w:rPr>
          <w:rStyle w:val="CommentReference"/>
          <w:rFonts w:eastAsia="MS Mincho"/>
          <w:b w:val="0"/>
          <w:lang w:eastAsia="ja-JP"/>
        </w:rPr>
        <w:commentReference w:id="4153"/>
      </w:r>
      <w:bookmarkEnd w:id="4152"/>
    </w:p>
    <w:p w14:paraId="0D3B6221" w14:textId="48445B44" w:rsidR="005B5EAD" w:rsidRPr="00785C54" w:rsidRDefault="005B5EAD" w:rsidP="00785C54">
      <w:pPr>
        <w:pStyle w:val="BiblioEntry"/>
        <w:autoSpaceDE w:val="0"/>
        <w:autoSpaceDN w:val="0"/>
        <w:adjustRightInd w:val="0"/>
        <w:rPr>
          <w:szCs w:val="24"/>
        </w:rPr>
      </w:pPr>
      <w:r w:rsidRPr="00785C54">
        <w:rPr>
          <w:szCs w:val="24"/>
        </w:rPr>
        <w:t>[</w:t>
      </w:r>
      <w:r w:rsidRPr="00785C54">
        <w:rPr>
          <w:rStyle w:val="bibnumber"/>
          <w:szCs w:val="24"/>
          <w:shd w:val="clear" w:color="auto" w:fill="auto"/>
        </w:rPr>
        <w:t>1</w:t>
      </w:r>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19101</w:t>
      </w:r>
      <w:r w:rsidRPr="00785C54">
        <w:rPr>
          <w:szCs w:val="24"/>
        </w:rPr>
        <w:noBreakHyphen/>
      </w:r>
      <w:r w:rsidRPr="00785C54">
        <w:rPr>
          <w:rStyle w:val="stddocPartNumber"/>
          <w:szCs w:val="24"/>
          <w:shd w:val="clear" w:color="auto" w:fill="auto"/>
        </w:rPr>
        <w:t>1</w:t>
      </w:r>
      <w:del w:id="4154"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Reference model — Part 1: Fundamentals</w:t>
      </w:r>
    </w:p>
    <w:p w14:paraId="3A3052F2" w14:textId="4602C3BF" w:rsidR="005B5EAD" w:rsidRPr="00785C54" w:rsidDel="009E0246" w:rsidRDefault="005B5EAD" w:rsidP="009E0246">
      <w:pPr>
        <w:pStyle w:val="BiblioEntry"/>
        <w:autoSpaceDE w:val="0"/>
        <w:autoSpaceDN w:val="0"/>
        <w:adjustRightInd w:val="0"/>
        <w:rPr>
          <w:del w:id="4155" w:author="Katharina Schleidt" w:date="2022-08-13T16:47:00Z"/>
          <w:szCs w:val="24"/>
        </w:rPr>
      </w:pPr>
      <w:commentRangeStart w:id="4156"/>
      <w:r w:rsidRPr="00785C54">
        <w:rPr>
          <w:szCs w:val="24"/>
        </w:rPr>
        <w:t>[</w:t>
      </w:r>
      <w:r w:rsidRPr="00785C54">
        <w:rPr>
          <w:rStyle w:val="bibnumber"/>
          <w:szCs w:val="24"/>
          <w:shd w:val="clear" w:color="auto" w:fill="auto"/>
        </w:rPr>
        <w:t>2</w:t>
      </w:r>
      <w:r w:rsidRPr="00785C54">
        <w:rPr>
          <w:szCs w:val="24"/>
        </w:rPr>
        <w:t>]</w:t>
      </w:r>
      <w:r w:rsidRPr="00785C54">
        <w:rPr>
          <w:szCs w:val="24"/>
        </w:rPr>
        <w:tab/>
      </w:r>
      <w:del w:id="4157" w:author="Katharina Schleidt" w:date="2022-08-13T16:47:00Z">
        <w:r w:rsidRPr="00785C54" w:rsidDel="009E0246">
          <w:rPr>
            <w:rStyle w:val="stdpublisher"/>
            <w:szCs w:val="24"/>
            <w:shd w:val="clear" w:color="auto" w:fill="auto"/>
          </w:rPr>
          <w:delText>ISO</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w:delText>
        </w:r>
        <w:r w:rsidRPr="00785C54" w:rsidDel="009E0246">
          <w:rPr>
            <w:rStyle w:val="stdyear"/>
            <w:szCs w:val="24"/>
            <w:shd w:val="clear" w:color="auto" w:fill="auto"/>
          </w:rPr>
          <w:delText>2000</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del>
    </w:p>
    <w:p w14:paraId="254B21D1" w14:textId="2E6930E0" w:rsidR="009E0246" w:rsidRPr="00785C54" w:rsidRDefault="005B5EAD" w:rsidP="00785C54">
      <w:pPr>
        <w:pStyle w:val="BiblioEntry"/>
        <w:autoSpaceDE w:val="0"/>
        <w:autoSpaceDN w:val="0"/>
        <w:adjustRightInd w:val="0"/>
        <w:rPr>
          <w:szCs w:val="24"/>
        </w:rPr>
      </w:pPr>
      <w:del w:id="4158" w:author="Katharina Schleidt" w:date="2022-08-13T16:47:00Z">
        <w:r w:rsidRPr="00785C54" w:rsidDel="009E0246">
          <w:rPr>
            <w:szCs w:val="24"/>
          </w:rPr>
          <w:delText>[</w:delText>
        </w:r>
        <w:r w:rsidRPr="00785C54" w:rsidDel="009E0246">
          <w:rPr>
            <w:rStyle w:val="bibnumber"/>
            <w:szCs w:val="24"/>
            <w:shd w:val="clear" w:color="auto" w:fill="auto"/>
          </w:rPr>
          <w:delText>3</w:delText>
        </w:r>
        <w:r w:rsidRPr="00785C54" w:rsidDel="009E0246">
          <w:rPr>
            <w:szCs w:val="24"/>
          </w:rPr>
          <w:delText>]</w:delText>
        </w:r>
        <w:r w:rsidRPr="00785C54" w:rsidDel="009E0246">
          <w:rPr>
            <w:szCs w:val="24"/>
          </w:rPr>
          <w:tab/>
        </w:r>
        <w:r w:rsidRPr="00785C54" w:rsidDel="009E0246">
          <w:rPr>
            <w:rStyle w:val="stdpublisher"/>
            <w:szCs w:val="24"/>
            <w:shd w:val="clear" w:color="auto" w:fill="auto"/>
          </w:rPr>
          <w:delText>ISO</w:delText>
        </w:r>
        <w:r w:rsidRPr="00785C54" w:rsidDel="009E0246">
          <w:rPr>
            <w:szCs w:val="24"/>
          </w:rPr>
          <w:delText>/</w:delText>
        </w:r>
        <w:r w:rsidRPr="00785C54" w:rsidDel="009E0246">
          <w:rPr>
            <w:rStyle w:val="stddocumentType"/>
            <w:szCs w:val="24"/>
            <w:shd w:val="clear" w:color="auto" w:fill="auto"/>
          </w:rPr>
          <w:delText>DIS</w:delText>
        </w:r>
        <w:r w:rsidRPr="00785C54" w:rsidDel="009E0246">
          <w:rPr>
            <w:szCs w:val="24"/>
          </w:rPr>
          <w:delText> </w:delText>
        </w:r>
        <w:r w:rsidRPr="00785C54" w:rsidDel="009E0246">
          <w:rPr>
            <w:rStyle w:val="stddocNumber"/>
            <w:szCs w:val="24"/>
            <w:shd w:val="clear" w:color="auto" w:fill="auto"/>
          </w:rPr>
          <w:delText>19105</w:delText>
        </w:r>
        <w:r w:rsidRPr="00785C54" w:rsidDel="009E0246">
          <w:rPr>
            <w:szCs w:val="24"/>
          </w:rPr>
          <w:delText xml:space="preserve">, </w:delText>
        </w:r>
        <w:r w:rsidRPr="00785C54" w:rsidDel="009E0246">
          <w:rPr>
            <w:rStyle w:val="stddocTitle"/>
            <w:szCs w:val="24"/>
            <w:shd w:val="clear" w:color="auto" w:fill="auto"/>
          </w:rPr>
          <w:delText>Geographic information — Conformance and testing</w:delText>
        </w:r>
        <w:commentRangeEnd w:id="4156"/>
        <w:r w:rsidR="003E2160" w:rsidDel="009E0246">
          <w:rPr>
            <w:rStyle w:val="CommentReference"/>
            <w:rFonts w:eastAsia="MS Mincho"/>
            <w:lang w:eastAsia="ja-JP"/>
          </w:rPr>
          <w:commentReference w:id="4156"/>
        </w:r>
      </w:del>
      <w:ins w:id="4159" w:author="Katharina Schleidt" w:date="2022-08-13T16:47:00Z">
        <w:r w:rsidR="009E0246" w:rsidRPr="009E0246">
          <w:rPr>
            <w:szCs w:val="24"/>
          </w:rPr>
          <w:t>ISO 19109, Geographic information — Rules for application schema</w:t>
        </w:r>
      </w:ins>
    </w:p>
    <w:p w14:paraId="50DDC7E1" w14:textId="65F63B64" w:rsidR="005B5EAD" w:rsidRPr="00785C54" w:rsidRDefault="005B5EAD" w:rsidP="00785C54">
      <w:pPr>
        <w:pStyle w:val="BiblioEntry"/>
        <w:autoSpaceDE w:val="0"/>
        <w:autoSpaceDN w:val="0"/>
        <w:adjustRightInd w:val="0"/>
        <w:rPr>
          <w:szCs w:val="24"/>
        </w:rPr>
      </w:pPr>
      <w:r w:rsidRPr="00785C54">
        <w:rPr>
          <w:szCs w:val="24"/>
        </w:rPr>
        <w:t>[</w:t>
      </w:r>
      <w:del w:id="4160" w:author="Katharina Schleidt" w:date="2022-08-13T16:47:00Z">
        <w:r w:rsidRPr="00785C54" w:rsidDel="009E0246">
          <w:rPr>
            <w:rStyle w:val="bibnumber"/>
            <w:szCs w:val="24"/>
            <w:shd w:val="clear" w:color="auto" w:fill="auto"/>
          </w:rPr>
          <w:delText>4</w:delText>
        </w:r>
      </w:del>
      <w:ins w:id="4161" w:author="Katharina Schleidt" w:date="2022-08-13T16:47:00Z">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del w:id="4162" w:author="Katharina Schleidt" w:date="2022-08-13T16:53:00Z">
        <w:r w:rsidRPr="00785C54" w:rsidDel="001C6797">
          <w:rPr>
            <w:szCs w:val="24"/>
          </w:rPr>
          <w:delText>:</w:delText>
        </w:r>
        <w:r w:rsidRPr="00785C54" w:rsidDel="001C6797">
          <w:rPr>
            <w:rStyle w:val="stdyear"/>
            <w:szCs w:val="24"/>
            <w:shd w:val="clear" w:color="auto" w:fill="auto"/>
          </w:rPr>
          <w:delText>2014</w:delText>
        </w:r>
      </w:del>
      <w:r w:rsidRPr="00785C54">
        <w:rPr>
          <w:szCs w:val="24"/>
        </w:rPr>
        <w:t xml:space="preserve">, </w:t>
      </w:r>
      <w:r w:rsidRPr="00785C54">
        <w:rPr>
          <w:rStyle w:val="stddocTitle"/>
          <w:szCs w:val="24"/>
          <w:shd w:val="clear" w:color="auto" w:fill="auto"/>
        </w:rPr>
        <w:t>Geographic information — Metadata — Part 1: Fundamentals</w:t>
      </w:r>
    </w:p>
    <w:p w14:paraId="6749E5B7" w14:textId="2D7DFFEE" w:rsidR="005B5EAD" w:rsidRPr="00785C54" w:rsidRDefault="005B5EAD" w:rsidP="00785C54">
      <w:pPr>
        <w:pStyle w:val="BiblioEntry"/>
        <w:autoSpaceDE w:val="0"/>
        <w:autoSpaceDN w:val="0"/>
        <w:adjustRightInd w:val="0"/>
        <w:rPr>
          <w:szCs w:val="24"/>
        </w:rPr>
      </w:pPr>
      <w:r w:rsidRPr="00785C54">
        <w:rPr>
          <w:szCs w:val="24"/>
        </w:rPr>
        <w:t>[</w:t>
      </w:r>
      <w:del w:id="4163" w:author="Katharina Schleidt" w:date="2022-08-13T16:47:00Z">
        <w:r w:rsidRPr="00785C54" w:rsidDel="009E0246">
          <w:rPr>
            <w:rStyle w:val="bibnumber"/>
            <w:szCs w:val="24"/>
            <w:shd w:val="clear" w:color="auto" w:fill="auto"/>
          </w:rPr>
          <w:delText>5</w:delText>
        </w:r>
      </w:del>
      <w:ins w:id="4164" w:author="Katharina Schleidt" w:date="2022-08-13T16:47:00Z">
        <w:r w:rsidR="009E0246">
          <w:rPr>
            <w:rStyle w:val="bibnumber"/>
            <w:szCs w:val="24"/>
            <w:shd w:val="clear" w:color="auto" w:fill="auto"/>
          </w:rPr>
          <w:t>4</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19115</w:t>
      </w:r>
      <w:r w:rsidRPr="00785C54">
        <w:rPr>
          <w:szCs w:val="24"/>
        </w:rPr>
        <w:noBreakHyphen/>
      </w:r>
      <w:r w:rsidRPr="00785C54">
        <w:rPr>
          <w:rStyle w:val="stddocPartNumber"/>
          <w:szCs w:val="24"/>
          <w:shd w:val="clear" w:color="auto" w:fill="auto"/>
        </w:rPr>
        <w:t>1</w:t>
      </w:r>
      <w:r w:rsidRPr="00785C54">
        <w:rPr>
          <w:szCs w:val="24"/>
        </w:rPr>
        <w:t>:</w:t>
      </w:r>
      <w:r w:rsidRPr="00785C54">
        <w:rPr>
          <w:rStyle w:val="stdyear"/>
          <w:szCs w:val="24"/>
          <w:shd w:val="clear" w:color="auto" w:fill="auto"/>
        </w:rPr>
        <w:t>2014</w:t>
      </w:r>
      <w:r w:rsidRPr="00785C54">
        <w:rPr>
          <w:rStyle w:val="stdsuppl"/>
          <w:szCs w:val="24"/>
          <w:shd w:val="clear" w:color="auto" w:fill="auto"/>
        </w:rPr>
        <w:t>/Amd 2:2020</w:t>
      </w:r>
      <w:r w:rsidRPr="00785C54">
        <w:rPr>
          <w:szCs w:val="24"/>
        </w:rPr>
        <w:t xml:space="preserve">, </w:t>
      </w:r>
      <w:r w:rsidRPr="00785C54">
        <w:rPr>
          <w:rStyle w:val="stddocTitle"/>
          <w:szCs w:val="24"/>
          <w:shd w:val="clear" w:color="auto" w:fill="auto"/>
        </w:rPr>
        <w:t>Geographic information — Metadata — Part 1: Fundamentals — Amendment 2</w:t>
      </w:r>
    </w:p>
    <w:p w14:paraId="18FE9BAA" w14:textId="2F24701A" w:rsidR="005B5EAD" w:rsidRPr="00785C54" w:rsidRDefault="005B5EAD" w:rsidP="00785C54">
      <w:pPr>
        <w:pStyle w:val="BiblioEntry"/>
        <w:autoSpaceDE w:val="0"/>
        <w:autoSpaceDN w:val="0"/>
        <w:adjustRightInd w:val="0"/>
        <w:rPr>
          <w:szCs w:val="24"/>
        </w:rPr>
      </w:pPr>
      <w:r w:rsidRPr="00785C54">
        <w:rPr>
          <w:szCs w:val="24"/>
        </w:rPr>
        <w:t>[</w:t>
      </w:r>
      <w:del w:id="4165" w:author="Katharina Schleidt" w:date="2022-08-13T16:47:00Z">
        <w:r w:rsidRPr="00785C54" w:rsidDel="009E0246">
          <w:rPr>
            <w:rStyle w:val="bibnumber"/>
            <w:szCs w:val="24"/>
            <w:shd w:val="clear" w:color="auto" w:fill="auto"/>
          </w:rPr>
          <w:delText>6</w:delText>
        </w:r>
      </w:del>
      <w:ins w:id="4166" w:author="Katharina Schleidt" w:date="2022-08-13T16:47:00Z">
        <w:r w:rsidR="009E0246">
          <w:rPr>
            <w:rStyle w:val="bibnumber"/>
            <w:szCs w:val="24"/>
            <w:shd w:val="clear" w:color="auto" w:fill="auto"/>
          </w:rPr>
          <w:t>5</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Schema for coverage geometry and functions — Part 1 Fundamentals</w:t>
      </w:r>
    </w:p>
    <w:p w14:paraId="7AA677BC" w14:textId="4089A0A3" w:rsidR="005B5EAD" w:rsidRPr="00785C54" w:rsidRDefault="005B5EAD" w:rsidP="00785C54">
      <w:pPr>
        <w:pStyle w:val="BiblioEntry"/>
        <w:autoSpaceDE w:val="0"/>
        <w:autoSpaceDN w:val="0"/>
        <w:adjustRightInd w:val="0"/>
        <w:rPr>
          <w:szCs w:val="24"/>
        </w:rPr>
      </w:pPr>
      <w:r w:rsidRPr="00785C54">
        <w:rPr>
          <w:szCs w:val="24"/>
        </w:rPr>
        <w:t>[</w:t>
      </w:r>
      <w:del w:id="4167" w:author="Katharina Schleidt" w:date="2022-08-13T16:48:00Z">
        <w:r w:rsidRPr="00785C54" w:rsidDel="009E0246">
          <w:rPr>
            <w:rStyle w:val="bibnumber"/>
            <w:szCs w:val="24"/>
            <w:shd w:val="clear" w:color="auto" w:fill="auto"/>
          </w:rPr>
          <w:delText>7</w:delText>
        </w:r>
      </w:del>
      <w:ins w:id="4168" w:author="Katharina Schleidt" w:date="2022-08-13T16:48:00Z">
        <w:r w:rsidR="009E0246">
          <w:rPr>
            <w:rStyle w:val="bibnumber"/>
            <w:szCs w:val="24"/>
            <w:shd w:val="clear" w:color="auto" w:fill="auto"/>
          </w:rPr>
          <w:t>6</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19123</w:t>
      </w:r>
      <w:r w:rsidRPr="00785C54">
        <w:rPr>
          <w:szCs w:val="24"/>
        </w:rPr>
        <w:noBreakHyphen/>
      </w:r>
      <w:r w:rsidRPr="00785C54">
        <w:rPr>
          <w:rStyle w:val="stddocPartNumber"/>
          <w:szCs w:val="24"/>
          <w:shd w:val="clear" w:color="auto" w:fill="auto"/>
        </w:rPr>
        <w:t>2</w:t>
      </w:r>
      <w:del w:id="4169" w:author="Katharina Schleidt" w:date="2022-08-13T16:53:00Z">
        <w:r w:rsidRPr="00785C54" w:rsidDel="001C6797">
          <w:rPr>
            <w:szCs w:val="24"/>
          </w:rPr>
          <w:delText>:</w:delText>
        </w:r>
        <w:r w:rsidRPr="00785C54" w:rsidDel="001C6797">
          <w:rPr>
            <w:rStyle w:val="stdyear"/>
            <w:szCs w:val="24"/>
            <w:shd w:val="clear" w:color="auto" w:fill="auto"/>
          </w:rPr>
          <w:delText>2018</w:delText>
        </w:r>
      </w:del>
      <w:r w:rsidRPr="00785C54">
        <w:rPr>
          <w:szCs w:val="24"/>
        </w:rPr>
        <w:t xml:space="preserve">, </w:t>
      </w:r>
      <w:r w:rsidRPr="00785C54">
        <w:rPr>
          <w:rStyle w:val="stddocTitle"/>
          <w:szCs w:val="24"/>
          <w:shd w:val="clear" w:color="auto" w:fill="auto"/>
        </w:rPr>
        <w:t>Geographic information — Schema for coverage geometry and functions — Part 2: Coverage implementation schema</w:t>
      </w:r>
    </w:p>
    <w:p w14:paraId="5F4C633A" w14:textId="0246D897" w:rsidR="005B5EAD" w:rsidRPr="00785C54" w:rsidRDefault="005B5EAD" w:rsidP="00785C54">
      <w:pPr>
        <w:pStyle w:val="BiblioEntry"/>
        <w:autoSpaceDE w:val="0"/>
        <w:autoSpaceDN w:val="0"/>
        <w:adjustRightInd w:val="0"/>
        <w:rPr>
          <w:szCs w:val="24"/>
        </w:rPr>
      </w:pPr>
      <w:r w:rsidRPr="00785C54">
        <w:rPr>
          <w:szCs w:val="24"/>
        </w:rPr>
        <w:t>[</w:t>
      </w:r>
      <w:del w:id="4170" w:author="Katharina Schleidt" w:date="2022-08-13T16:48:00Z">
        <w:r w:rsidRPr="00785C54" w:rsidDel="009E0246">
          <w:rPr>
            <w:rStyle w:val="bibnumber"/>
            <w:szCs w:val="24"/>
            <w:shd w:val="clear" w:color="auto" w:fill="auto"/>
          </w:rPr>
          <w:delText>8</w:delText>
        </w:r>
      </w:del>
      <w:ins w:id="4171" w:author="Katharina Schleidt" w:date="2022-08-13T16:48:00Z">
        <w:r w:rsidR="009E0246">
          <w:rPr>
            <w:rStyle w:val="bibnumber"/>
            <w:szCs w:val="24"/>
            <w:shd w:val="clear" w:color="auto" w:fill="auto"/>
          </w:rPr>
          <w:t>7</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19136</w:t>
      </w:r>
      <w:r w:rsidRPr="00785C54">
        <w:rPr>
          <w:szCs w:val="24"/>
        </w:rPr>
        <w:noBreakHyphen/>
      </w:r>
      <w:r w:rsidRPr="00785C54">
        <w:rPr>
          <w:rStyle w:val="stddocPartNumber"/>
          <w:szCs w:val="24"/>
          <w:shd w:val="clear" w:color="auto" w:fill="auto"/>
        </w:rPr>
        <w:t>1</w:t>
      </w:r>
      <w:del w:id="4172" w:author="Katharina Schleidt" w:date="2022-08-13T16:53:00Z">
        <w:r w:rsidRPr="00785C54" w:rsidDel="001C6797">
          <w:rPr>
            <w:szCs w:val="24"/>
          </w:rPr>
          <w:delText>:</w:delText>
        </w:r>
        <w:r w:rsidRPr="00785C54" w:rsidDel="001C6797">
          <w:rPr>
            <w:rStyle w:val="stdyear"/>
            <w:szCs w:val="24"/>
            <w:shd w:val="clear" w:color="auto" w:fill="auto"/>
          </w:rPr>
          <w:delText>2020</w:delText>
        </w:r>
      </w:del>
      <w:r w:rsidRPr="00785C54">
        <w:rPr>
          <w:szCs w:val="24"/>
        </w:rPr>
        <w:t xml:space="preserve">, </w:t>
      </w:r>
      <w:r w:rsidRPr="00785C54">
        <w:rPr>
          <w:rStyle w:val="stddocTitle"/>
          <w:szCs w:val="24"/>
          <w:shd w:val="clear" w:color="auto" w:fill="auto"/>
        </w:rPr>
        <w:t>Geographic information — Geography Markup Language (GML) — Part 1: Fundamentals</w:t>
      </w:r>
    </w:p>
    <w:p w14:paraId="108792B2" w14:textId="7F31020B" w:rsidR="005B5EAD" w:rsidRPr="00785C54" w:rsidRDefault="005B5EAD" w:rsidP="00785C54">
      <w:pPr>
        <w:pStyle w:val="BiblioEntry"/>
        <w:autoSpaceDE w:val="0"/>
        <w:autoSpaceDN w:val="0"/>
        <w:adjustRightInd w:val="0"/>
        <w:rPr>
          <w:szCs w:val="24"/>
        </w:rPr>
      </w:pPr>
      <w:r w:rsidRPr="00785C54">
        <w:rPr>
          <w:szCs w:val="24"/>
        </w:rPr>
        <w:t>[</w:t>
      </w:r>
      <w:del w:id="4173" w:author="Katharina Schleidt" w:date="2022-08-13T16:48:00Z">
        <w:r w:rsidRPr="00785C54" w:rsidDel="009E0246">
          <w:rPr>
            <w:rStyle w:val="bibnumber"/>
            <w:szCs w:val="24"/>
            <w:shd w:val="clear" w:color="auto" w:fill="auto"/>
          </w:rPr>
          <w:delText>9</w:delText>
        </w:r>
      </w:del>
      <w:ins w:id="4174" w:author="Katharina Schleidt" w:date="2022-08-13T16:48:00Z">
        <w:r w:rsidR="009E0246">
          <w:rPr>
            <w:rStyle w:val="bibnumber"/>
            <w:szCs w:val="24"/>
            <w:shd w:val="clear" w:color="auto" w:fill="auto"/>
          </w:rPr>
          <w:t>8</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del w:id="4175" w:author="Katharina Schleidt" w:date="2022-08-13T16:53:00Z">
        <w:r w:rsidRPr="00785C54" w:rsidDel="001C6797">
          <w:rPr>
            <w:szCs w:val="24"/>
          </w:rPr>
          <w:delText>:</w:delText>
        </w:r>
        <w:r w:rsidRPr="00785C54" w:rsidDel="001C6797">
          <w:rPr>
            <w:rStyle w:val="stdyear"/>
            <w:szCs w:val="24"/>
            <w:shd w:val="clear" w:color="auto" w:fill="auto"/>
          </w:rPr>
          <w:delText>2013</w:delText>
        </w:r>
      </w:del>
      <w:r w:rsidRPr="00785C54">
        <w:rPr>
          <w:szCs w:val="24"/>
        </w:rPr>
        <w:t xml:space="preserve">, </w:t>
      </w:r>
      <w:r w:rsidRPr="00785C54">
        <w:rPr>
          <w:rStyle w:val="stddocTitle"/>
          <w:szCs w:val="24"/>
          <w:shd w:val="clear" w:color="auto" w:fill="auto"/>
        </w:rPr>
        <w:t>Geographic information  — Data quality</w:t>
      </w:r>
    </w:p>
    <w:p w14:paraId="3C137C59" w14:textId="20E1DC04" w:rsidR="005B5EAD" w:rsidRPr="00785C54" w:rsidRDefault="005B5EAD" w:rsidP="00785C54">
      <w:pPr>
        <w:pStyle w:val="BiblioEntry"/>
        <w:autoSpaceDE w:val="0"/>
        <w:autoSpaceDN w:val="0"/>
        <w:adjustRightInd w:val="0"/>
        <w:rPr>
          <w:szCs w:val="24"/>
        </w:rPr>
      </w:pPr>
      <w:r w:rsidRPr="00785C54">
        <w:rPr>
          <w:szCs w:val="24"/>
        </w:rPr>
        <w:t>[</w:t>
      </w:r>
      <w:del w:id="4176" w:author="Katharina Schleidt" w:date="2022-08-13T16:48:00Z">
        <w:r w:rsidRPr="00785C54" w:rsidDel="009E0246">
          <w:rPr>
            <w:rStyle w:val="bibnumber"/>
            <w:szCs w:val="24"/>
            <w:shd w:val="clear" w:color="auto" w:fill="auto"/>
          </w:rPr>
          <w:delText>10</w:delText>
        </w:r>
      </w:del>
      <w:ins w:id="4177" w:author="Katharina Schleidt" w:date="2022-08-13T16:48:00Z">
        <w:r w:rsidR="009E0246">
          <w:rPr>
            <w:rStyle w:val="bibnumber"/>
            <w:szCs w:val="24"/>
            <w:shd w:val="clear" w:color="auto" w:fill="auto"/>
          </w:rPr>
          <w:t>9</w:t>
        </w:r>
      </w:ins>
      <w:r w:rsidRPr="00785C54">
        <w:rPr>
          <w:szCs w:val="24"/>
        </w:rPr>
        <w:t>]</w:t>
      </w:r>
      <w:r w:rsidRPr="00785C54">
        <w:rPr>
          <w:szCs w:val="24"/>
        </w:rPr>
        <w:tab/>
      </w:r>
      <w:r w:rsidRPr="00785C54">
        <w:rPr>
          <w:rStyle w:val="stdpublisher"/>
          <w:szCs w:val="24"/>
          <w:shd w:val="clear" w:color="auto" w:fill="auto"/>
        </w:rPr>
        <w:t>ISO</w:t>
      </w:r>
      <w:r w:rsidRPr="00785C54">
        <w:rPr>
          <w:szCs w:val="24"/>
        </w:rPr>
        <w:t> </w:t>
      </w:r>
      <w:r w:rsidRPr="00785C54">
        <w:rPr>
          <w:rStyle w:val="stddocNumber"/>
          <w:szCs w:val="24"/>
          <w:shd w:val="clear" w:color="auto" w:fill="auto"/>
        </w:rPr>
        <w:t>19157</w:t>
      </w:r>
      <w:r w:rsidRPr="00785C54">
        <w:rPr>
          <w:szCs w:val="24"/>
        </w:rPr>
        <w:t>:</w:t>
      </w:r>
      <w:r w:rsidRPr="00785C54">
        <w:rPr>
          <w:rStyle w:val="stdyear"/>
          <w:szCs w:val="24"/>
          <w:shd w:val="clear" w:color="auto" w:fill="auto"/>
        </w:rPr>
        <w:t>2013</w:t>
      </w:r>
      <w:r w:rsidRPr="00785C54">
        <w:rPr>
          <w:rStyle w:val="stdsuppl"/>
          <w:szCs w:val="24"/>
          <w:shd w:val="clear" w:color="auto" w:fill="auto"/>
        </w:rPr>
        <w:t>/Amd 1:2018</w:t>
      </w:r>
      <w:r w:rsidRPr="00785C54">
        <w:rPr>
          <w:szCs w:val="24"/>
        </w:rPr>
        <w:t xml:space="preserve">, </w:t>
      </w:r>
      <w:r w:rsidRPr="00785C54">
        <w:rPr>
          <w:rStyle w:val="stddocTitle"/>
          <w:szCs w:val="24"/>
          <w:shd w:val="clear" w:color="auto" w:fill="auto"/>
        </w:rPr>
        <w:t>Geographic information — Data quality — Amendment 1: Describing data quality using coverages</w:t>
      </w:r>
    </w:p>
    <w:p w14:paraId="52963953" w14:textId="44CF361E" w:rsidR="005B5EAD" w:rsidRPr="00785C54" w:rsidRDefault="005B5EAD" w:rsidP="00785C54">
      <w:pPr>
        <w:pStyle w:val="BiblioEntry"/>
        <w:autoSpaceDE w:val="0"/>
        <w:autoSpaceDN w:val="0"/>
        <w:adjustRightInd w:val="0"/>
        <w:rPr>
          <w:szCs w:val="24"/>
        </w:rPr>
      </w:pPr>
      <w:r w:rsidRPr="00785C54">
        <w:rPr>
          <w:szCs w:val="24"/>
        </w:rPr>
        <w:t>[</w:t>
      </w:r>
      <w:del w:id="4178" w:author="Katharina Schleidt" w:date="2022-08-13T16:48:00Z">
        <w:r w:rsidRPr="00785C54" w:rsidDel="009E0246">
          <w:rPr>
            <w:rStyle w:val="bibnumber"/>
            <w:szCs w:val="24"/>
            <w:shd w:val="clear" w:color="auto" w:fill="auto"/>
          </w:rPr>
          <w:delText>11</w:delText>
        </w:r>
      </w:del>
      <w:ins w:id="4179" w:author="Katharina Schleidt" w:date="2022-08-13T16:48:00Z">
        <w:r w:rsidR="009E0246" w:rsidRPr="00785C54">
          <w:rPr>
            <w:rStyle w:val="bibnumber"/>
            <w:szCs w:val="24"/>
            <w:shd w:val="clear" w:color="auto" w:fill="auto"/>
          </w:rPr>
          <w:t>1</w:t>
        </w:r>
        <w:r w:rsidR="009E0246">
          <w:rPr>
            <w:rStyle w:val="bibnumber"/>
            <w:szCs w:val="24"/>
            <w:shd w:val="clear" w:color="auto" w:fill="auto"/>
          </w:rPr>
          <w:t>0</w:t>
        </w:r>
      </w:ins>
      <w:r w:rsidRPr="00785C54">
        <w:rPr>
          <w:szCs w:val="24"/>
        </w:rPr>
        <w:t>]</w:t>
      </w:r>
      <w:r w:rsidRPr="00785C54">
        <w:rPr>
          <w:szCs w:val="24"/>
        </w:rPr>
        <w:tab/>
      </w:r>
      <w:r w:rsidRPr="00785C54">
        <w:rPr>
          <w:rStyle w:val="stdpublisher"/>
          <w:szCs w:val="24"/>
          <w:shd w:val="clear" w:color="auto" w:fill="auto"/>
        </w:rPr>
        <w:t>ISO</w:t>
      </w:r>
      <w:r w:rsidRPr="00785C54">
        <w:rPr>
          <w:szCs w:val="24"/>
        </w:rPr>
        <w:t>/</w:t>
      </w:r>
      <w:r w:rsidRPr="00785C54">
        <w:rPr>
          <w:rStyle w:val="stddocumentType"/>
          <w:szCs w:val="24"/>
          <w:shd w:val="clear" w:color="auto" w:fill="auto"/>
        </w:rPr>
        <w:t>DIS</w:t>
      </w:r>
      <w:r w:rsidRPr="00785C54">
        <w:rPr>
          <w:szCs w:val="24"/>
        </w:rPr>
        <w:t> </w:t>
      </w:r>
      <w:r w:rsidRPr="00785C54">
        <w:rPr>
          <w:rStyle w:val="stddocNumber"/>
          <w:szCs w:val="24"/>
          <w:shd w:val="clear" w:color="auto" w:fill="auto"/>
        </w:rPr>
        <w:t>19157</w:t>
      </w:r>
      <w:r w:rsidRPr="00785C54">
        <w:rPr>
          <w:szCs w:val="24"/>
        </w:rPr>
        <w:noBreakHyphen/>
      </w:r>
      <w:r w:rsidRPr="00785C54">
        <w:rPr>
          <w:rStyle w:val="stddocPartNumber"/>
          <w:szCs w:val="24"/>
          <w:shd w:val="clear" w:color="auto" w:fill="auto"/>
        </w:rPr>
        <w:t>1</w:t>
      </w:r>
      <w:r w:rsidRPr="00785C54">
        <w:rPr>
          <w:szCs w:val="24"/>
        </w:rPr>
        <w:t xml:space="preserve">, </w:t>
      </w:r>
      <w:r w:rsidRPr="00785C54">
        <w:rPr>
          <w:rStyle w:val="stddocTitle"/>
          <w:szCs w:val="24"/>
          <w:shd w:val="clear" w:color="auto" w:fill="auto"/>
        </w:rPr>
        <w:t>Geographic information — Data quality — Part 1: General requirements</w:t>
      </w:r>
    </w:p>
    <w:p w14:paraId="6821FA92" w14:textId="5F3DB45E" w:rsidR="005B5EAD" w:rsidRPr="00785C54" w:rsidRDefault="005B5EAD" w:rsidP="00785C54">
      <w:pPr>
        <w:pStyle w:val="BiblioEntry"/>
        <w:autoSpaceDE w:val="0"/>
        <w:autoSpaceDN w:val="0"/>
        <w:adjustRightInd w:val="0"/>
        <w:rPr>
          <w:szCs w:val="24"/>
        </w:rPr>
      </w:pPr>
      <w:r w:rsidRPr="00785C54">
        <w:rPr>
          <w:szCs w:val="24"/>
        </w:rPr>
        <w:t>[</w:t>
      </w:r>
      <w:del w:id="4180" w:author="Katharina Schleidt" w:date="2022-08-13T16:48:00Z">
        <w:r w:rsidRPr="00785C54" w:rsidDel="009E0246">
          <w:rPr>
            <w:rStyle w:val="bibnumber"/>
            <w:szCs w:val="24"/>
            <w:shd w:val="clear" w:color="auto" w:fill="auto"/>
          </w:rPr>
          <w:delText>12</w:delText>
        </w:r>
      </w:del>
      <w:ins w:id="4181" w:author="Katharina Schleidt" w:date="2022-08-13T16:48:00Z">
        <w:r w:rsidR="009E0246" w:rsidRPr="00785C54">
          <w:rPr>
            <w:rStyle w:val="bibnumber"/>
            <w:szCs w:val="24"/>
            <w:shd w:val="clear" w:color="auto" w:fill="auto"/>
          </w:rPr>
          <w:t>1</w:t>
        </w:r>
        <w:r w:rsidR="009E0246">
          <w:rPr>
            <w:rStyle w:val="bibnumber"/>
            <w:szCs w:val="24"/>
            <w:shd w:val="clear" w:color="auto" w:fill="auto"/>
          </w:rPr>
          <w:t>1</w:t>
        </w:r>
      </w:ins>
      <w:r w:rsidRPr="00785C54">
        <w:rPr>
          <w:szCs w:val="24"/>
        </w:rPr>
        <w:t>]</w:t>
      </w:r>
      <w:r w:rsidRPr="00785C54">
        <w:rPr>
          <w:szCs w:val="24"/>
        </w:rPr>
        <w:tab/>
      </w:r>
      <w:r w:rsidRPr="00785C54">
        <w:rPr>
          <w:rStyle w:val="bibsurname"/>
          <w:szCs w:val="24"/>
          <w:shd w:val="clear" w:color="auto" w:fill="auto"/>
        </w:rPr>
        <w:t>C</w:t>
      </w:r>
      <w:r w:rsidRPr="00785C54">
        <w:rPr>
          <w:rStyle w:val="bibsurname"/>
          <w:smallCaps/>
          <w:szCs w:val="24"/>
          <w:shd w:val="clear" w:color="auto" w:fill="auto"/>
        </w:rPr>
        <w:t>hrisman</w:t>
      </w:r>
      <w:r w:rsidRPr="00785C54">
        <w:rPr>
          <w:szCs w:val="24"/>
        </w:rPr>
        <w:t xml:space="preserve"> </w:t>
      </w:r>
      <w:r w:rsidRPr="00785C54">
        <w:rPr>
          <w:rStyle w:val="bibfname"/>
          <w:szCs w:val="24"/>
          <w:shd w:val="clear" w:color="auto" w:fill="auto"/>
        </w:rPr>
        <w:t>N.R.</w:t>
      </w:r>
      <w:r w:rsidRPr="00785C54">
        <w:rPr>
          <w:szCs w:val="24"/>
        </w:rPr>
        <w:t xml:space="preserve"> </w:t>
      </w:r>
      <w:r w:rsidRPr="00785C54">
        <w:rPr>
          <w:rStyle w:val="bibbook"/>
          <w:i/>
          <w:szCs w:val="24"/>
          <w:shd w:val="clear" w:color="auto" w:fill="auto"/>
        </w:rPr>
        <w:t>Exploring Geographical Information Systems.</w:t>
      </w:r>
      <w:r w:rsidRPr="00785C54">
        <w:rPr>
          <w:szCs w:val="24"/>
        </w:rPr>
        <w:t xml:space="preserve"> </w:t>
      </w:r>
      <w:r w:rsidRPr="00785C54">
        <w:rPr>
          <w:rStyle w:val="bibpublisher"/>
          <w:szCs w:val="24"/>
          <w:shd w:val="clear" w:color="auto" w:fill="auto"/>
        </w:rPr>
        <w:t>Wiley</w:t>
      </w:r>
      <w:r w:rsidRPr="00785C54">
        <w:rPr>
          <w:szCs w:val="24"/>
        </w:rPr>
        <w:t xml:space="preserve">, </w:t>
      </w:r>
      <w:r w:rsidRPr="00785C54">
        <w:rPr>
          <w:rStyle w:val="bibeditionno"/>
          <w:szCs w:val="24"/>
          <w:shd w:val="clear" w:color="auto" w:fill="auto"/>
        </w:rPr>
        <w:t>Second Edition</w:t>
      </w:r>
      <w:r w:rsidRPr="00785C54">
        <w:rPr>
          <w:szCs w:val="24"/>
        </w:rPr>
        <w:t xml:space="preserve">, </w:t>
      </w:r>
      <w:r w:rsidRPr="00785C54">
        <w:rPr>
          <w:rStyle w:val="bibyear"/>
          <w:szCs w:val="24"/>
          <w:shd w:val="clear" w:color="auto" w:fill="auto"/>
        </w:rPr>
        <w:t>2001</w:t>
      </w:r>
    </w:p>
    <w:p w14:paraId="7A968F92" w14:textId="5463A581" w:rsidR="005B5EAD" w:rsidRPr="00785C54" w:rsidRDefault="005B5EAD" w:rsidP="00785C54">
      <w:pPr>
        <w:pStyle w:val="BiblioEntry"/>
        <w:autoSpaceDE w:val="0"/>
        <w:autoSpaceDN w:val="0"/>
        <w:adjustRightInd w:val="0"/>
        <w:rPr>
          <w:szCs w:val="24"/>
        </w:rPr>
      </w:pPr>
      <w:r w:rsidRPr="00785C54">
        <w:rPr>
          <w:szCs w:val="24"/>
        </w:rPr>
        <w:t>[</w:t>
      </w:r>
      <w:del w:id="4182" w:author="Katharina Schleidt" w:date="2022-08-13T16:48:00Z">
        <w:r w:rsidRPr="00785C54" w:rsidDel="009E0246">
          <w:rPr>
            <w:rStyle w:val="bibnumber"/>
            <w:szCs w:val="24"/>
            <w:shd w:val="clear" w:color="auto" w:fill="auto"/>
          </w:rPr>
          <w:delText>13</w:delText>
        </w:r>
      </w:del>
      <w:ins w:id="4183" w:author="Katharina Schleidt" w:date="2022-08-13T16:48:00Z">
        <w:r w:rsidR="009E0246" w:rsidRPr="00785C54">
          <w:rPr>
            <w:rStyle w:val="bibnumber"/>
            <w:szCs w:val="24"/>
            <w:shd w:val="clear" w:color="auto" w:fill="auto"/>
          </w:rPr>
          <w:t>1</w:t>
        </w:r>
        <w:r w:rsidR="009E0246">
          <w:rPr>
            <w:rStyle w:val="bibnumber"/>
            <w:szCs w:val="24"/>
            <w:shd w:val="clear" w:color="auto" w:fill="auto"/>
          </w:rPr>
          <w:t>2</w:t>
        </w:r>
      </w:ins>
      <w:r w:rsidRPr="00785C54">
        <w:rPr>
          <w:szCs w:val="24"/>
        </w:rPr>
        <w:t>]</w:t>
      </w:r>
      <w:r w:rsidRPr="00785C54">
        <w:rPr>
          <w:szCs w:val="24"/>
        </w:rPr>
        <w:tab/>
      </w:r>
      <w:r w:rsidRPr="00785C54">
        <w:rPr>
          <w:rStyle w:val="bibsurname"/>
          <w:szCs w:val="24"/>
          <w:shd w:val="clear" w:color="auto" w:fill="auto"/>
        </w:rPr>
        <w:t>F</w:t>
      </w:r>
      <w:r w:rsidRPr="00785C54">
        <w:rPr>
          <w:rStyle w:val="bibsurname"/>
          <w:smallCaps/>
          <w:szCs w:val="24"/>
          <w:shd w:val="clear" w:color="auto" w:fill="auto"/>
        </w:rPr>
        <w:t>owler</w:t>
      </w:r>
      <w:r w:rsidRPr="00785C54">
        <w:rPr>
          <w:szCs w:val="24"/>
        </w:rPr>
        <w:t xml:space="preserve"> </w:t>
      </w:r>
      <w:r w:rsidRPr="00785C54">
        <w:rPr>
          <w:rStyle w:val="bibfname"/>
          <w:szCs w:val="24"/>
          <w:shd w:val="clear" w:color="auto" w:fill="auto"/>
        </w:rPr>
        <w:t>M.</w:t>
      </w:r>
      <w:r w:rsidRPr="00785C54">
        <w:rPr>
          <w:szCs w:val="24"/>
        </w:rPr>
        <w:t xml:space="preserve"> </w:t>
      </w:r>
      <w:r w:rsidRPr="00785C54">
        <w:rPr>
          <w:rStyle w:val="bibbook"/>
          <w:i/>
          <w:szCs w:val="24"/>
          <w:shd w:val="clear" w:color="auto" w:fill="auto"/>
        </w:rPr>
        <w:t>Analysis Patterns: reusable object models.</w:t>
      </w:r>
      <w:r w:rsidRPr="00785C54">
        <w:rPr>
          <w:szCs w:val="24"/>
        </w:rPr>
        <w:t xml:space="preserve"> </w:t>
      </w:r>
      <w:r w:rsidRPr="00785C54">
        <w:rPr>
          <w:rStyle w:val="bibpublisher"/>
          <w:szCs w:val="24"/>
          <w:shd w:val="clear" w:color="auto" w:fill="auto"/>
        </w:rPr>
        <w:t>Addison Wesley Longman</w:t>
      </w:r>
      <w:r w:rsidRPr="00785C54">
        <w:rPr>
          <w:szCs w:val="24"/>
        </w:rPr>
        <w:t xml:space="preserve">, </w:t>
      </w:r>
      <w:r w:rsidRPr="00785C54">
        <w:rPr>
          <w:rStyle w:val="biblocation"/>
          <w:szCs w:val="24"/>
          <w:shd w:val="clear" w:color="auto" w:fill="auto"/>
        </w:rPr>
        <w:t>Menlo Park, CA</w:t>
      </w:r>
      <w:r w:rsidRPr="00785C54">
        <w:rPr>
          <w:szCs w:val="24"/>
        </w:rPr>
        <w:t xml:space="preserve">, </w:t>
      </w:r>
      <w:r w:rsidRPr="00785C54">
        <w:rPr>
          <w:rStyle w:val="bibyear"/>
          <w:szCs w:val="24"/>
          <w:shd w:val="clear" w:color="auto" w:fill="auto"/>
        </w:rPr>
        <w:t>1998</w:t>
      </w:r>
    </w:p>
    <w:p w14:paraId="7D0EE0C0" w14:textId="048266AA" w:rsidR="005B5EAD" w:rsidRPr="00785C54" w:rsidRDefault="005B5EAD" w:rsidP="00785C54">
      <w:pPr>
        <w:pStyle w:val="BiblioEntry"/>
        <w:autoSpaceDE w:val="0"/>
        <w:autoSpaceDN w:val="0"/>
        <w:adjustRightInd w:val="0"/>
        <w:rPr>
          <w:szCs w:val="24"/>
        </w:rPr>
      </w:pPr>
      <w:r w:rsidRPr="00785C54">
        <w:rPr>
          <w:szCs w:val="24"/>
        </w:rPr>
        <w:t>[</w:t>
      </w:r>
      <w:del w:id="4184" w:author="Katharina Schleidt" w:date="2022-08-13T16:48:00Z">
        <w:r w:rsidRPr="00785C54" w:rsidDel="009E0246">
          <w:rPr>
            <w:rStyle w:val="bibnumber"/>
            <w:szCs w:val="24"/>
            <w:shd w:val="clear" w:color="auto" w:fill="auto"/>
          </w:rPr>
          <w:delText>14</w:delText>
        </w:r>
      </w:del>
      <w:ins w:id="4185" w:author="Katharina Schleidt" w:date="2022-08-13T16:48:00Z">
        <w:r w:rsidR="009E0246" w:rsidRPr="00785C54">
          <w:rPr>
            <w:rStyle w:val="bibnumber"/>
            <w:szCs w:val="24"/>
            <w:shd w:val="clear" w:color="auto" w:fill="auto"/>
          </w:rPr>
          <w:t>1</w:t>
        </w:r>
        <w:r w:rsidR="009E0246">
          <w:rPr>
            <w:rStyle w:val="bibnumber"/>
            <w:szCs w:val="24"/>
            <w:shd w:val="clear" w:color="auto" w:fill="auto"/>
          </w:rPr>
          <w:t>3</w:t>
        </w:r>
      </w:ins>
      <w:r w:rsidRPr="00785C54">
        <w:rPr>
          <w:szCs w:val="24"/>
        </w:rPr>
        <w:t>]</w:t>
      </w:r>
      <w:r w:rsidRPr="00785C54">
        <w:rPr>
          <w:szCs w:val="24"/>
        </w:rPr>
        <w:tab/>
      </w:r>
      <w:r w:rsidRPr="00785C54">
        <w:rPr>
          <w:rStyle w:val="stdpublisher"/>
          <w:szCs w:val="24"/>
          <w:shd w:val="clear" w:color="auto" w:fill="auto"/>
        </w:rPr>
        <w:t>IETF RFC</w:t>
      </w:r>
      <w:r w:rsidRPr="00785C54">
        <w:rPr>
          <w:szCs w:val="24"/>
        </w:rPr>
        <w:t> </w:t>
      </w:r>
      <w:r w:rsidRPr="00785C54">
        <w:rPr>
          <w:rStyle w:val="stddocNumber"/>
          <w:szCs w:val="24"/>
          <w:shd w:val="clear" w:color="auto" w:fill="auto"/>
        </w:rPr>
        <w:t>2396</w:t>
      </w:r>
      <w:r w:rsidRPr="00785C54">
        <w:rPr>
          <w:szCs w:val="24"/>
        </w:rPr>
        <w:t xml:space="preserve">, </w:t>
      </w:r>
      <w:r w:rsidRPr="00785C54">
        <w:rPr>
          <w:rStyle w:val="stddocTitle"/>
          <w:i w:val="0"/>
          <w:szCs w:val="24"/>
          <w:shd w:val="clear" w:color="auto" w:fill="auto"/>
        </w:rPr>
        <w:t>Uniform Resource Identifiers (URI): Generic Syntax.</w:t>
      </w:r>
      <w:r w:rsidRPr="00785C54">
        <w:rPr>
          <w:rStyle w:val="stddocTitle"/>
          <w:szCs w:val="24"/>
          <w:shd w:val="clear" w:color="auto" w:fill="auto"/>
        </w:rPr>
        <w:t xml:space="preserve"> August 1998</w:t>
      </w:r>
    </w:p>
    <w:p w14:paraId="3ED12AC0" w14:textId="41242681" w:rsidR="005B5EAD" w:rsidRPr="00785C54" w:rsidRDefault="005B5EAD" w:rsidP="00785C54">
      <w:pPr>
        <w:pStyle w:val="BiblioEntry"/>
        <w:autoSpaceDE w:val="0"/>
        <w:autoSpaceDN w:val="0"/>
        <w:adjustRightInd w:val="0"/>
        <w:rPr>
          <w:szCs w:val="24"/>
        </w:rPr>
      </w:pPr>
      <w:r w:rsidRPr="00785C54">
        <w:rPr>
          <w:szCs w:val="24"/>
        </w:rPr>
        <w:t>[</w:t>
      </w:r>
      <w:del w:id="4186" w:author="Katharina Schleidt" w:date="2022-08-13T16:48:00Z">
        <w:r w:rsidRPr="00785C54" w:rsidDel="009E0246">
          <w:rPr>
            <w:rStyle w:val="bibnumber"/>
            <w:szCs w:val="24"/>
            <w:shd w:val="clear" w:color="auto" w:fill="auto"/>
          </w:rPr>
          <w:delText>15</w:delText>
        </w:r>
      </w:del>
      <w:ins w:id="4187" w:author="Katharina Schleidt" w:date="2022-08-13T16:48:00Z">
        <w:r w:rsidR="009E0246" w:rsidRPr="00785C54">
          <w:rPr>
            <w:rStyle w:val="bibnumber"/>
            <w:szCs w:val="24"/>
            <w:shd w:val="clear" w:color="auto" w:fill="auto"/>
          </w:rPr>
          <w:t>1</w:t>
        </w:r>
        <w:r w:rsidR="009E0246">
          <w:rPr>
            <w:rStyle w:val="bibnumber"/>
            <w:szCs w:val="24"/>
            <w:shd w:val="clear" w:color="auto" w:fill="auto"/>
          </w:rPr>
          <w:t>4</w:t>
        </w:r>
      </w:ins>
      <w:r w:rsidRPr="00785C54">
        <w:rPr>
          <w:szCs w:val="24"/>
        </w:rPr>
        <w:t>]</w:t>
      </w:r>
      <w:r w:rsidRPr="00785C54">
        <w:rPr>
          <w:szCs w:val="24"/>
        </w:rPr>
        <w:tab/>
      </w:r>
      <w:r w:rsidRPr="00785C54">
        <w:rPr>
          <w:i/>
          <w:szCs w:val="24"/>
        </w:rPr>
        <w:t>VIM3: International vocabulary of metrology – Basic and general concepts and associated terms</w:t>
      </w:r>
      <w:r w:rsidRPr="00785C54">
        <w:rPr>
          <w:szCs w:val="24"/>
        </w:rPr>
        <w:t xml:space="preserve"> : BIPM/ISO </w:t>
      </w:r>
      <w:r w:rsidRPr="00785C54">
        <w:rPr>
          <w:rStyle w:val="bibyear"/>
          <w:szCs w:val="24"/>
          <w:shd w:val="clear" w:color="auto" w:fill="auto"/>
        </w:rPr>
        <w:t>2012</w:t>
      </w:r>
    </w:p>
    <w:p w14:paraId="7961CB1B" w14:textId="1D01C6CA" w:rsidR="005B5EAD" w:rsidRPr="00785C54" w:rsidRDefault="005B5EAD" w:rsidP="00785C54">
      <w:pPr>
        <w:pStyle w:val="BiblioEntry"/>
        <w:autoSpaceDE w:val="0"/>
        <w:autoSpaceDN w:val="0"/>
        <w:adjustRightInd w:val="0"/>
        <w:rPr>
          <w:szCs w:val="24"/>
        </w:rPr>
      </w:pPr>
      <w:r w:rsidRPr="00785C54">
        <w:rPr>
          <w:szCs w:val="24"/>
        </w:rPr>
        <w:t>[</w:t>
      </w:r>
      <w:del w:id="4188" w:author="Katharina Schleidt" w:date="2022-08-13T16:48:00Z">
        <w:r w:rsidRPr="00785C54" w:rsidDel="009E0246">
          <w:rPr>
            <w:rStyle w:val="bibnumber"/>
            <w:szCs w:val="24"/>
            <w:shd w:val="clear" w:color="auto" w:fill="auto"/>
          </w:rPr>
          <w:delText>16</w:delText>
        </w:r>
      </w:del>
      <w:ins w:id="4189" w:author="Katharina Schleidt" w:date="2022-08-13T16:48:00Z">
        <w:r w:rsidR="009E0246" w:rsidRPr="00785C54">
          <w:rPr>
            <w:rStyle w:val="bibnumber"/>
            <w:szCs w:val="24"/>
            <w:shd w:val="clear" w:color="auto" w:fill="auto"/>
          </w:rPr>
          <w:t>1</w:t>
        </w:r>
        <w:r w:rsidR="009E0246">
          <w:rPr>
            <w:rStyle w:val="bibnumber"/>
            <w:szCs w:val="24"/>
            <w:shd w:val="clear" w:color="auto" w:fill="auto"/>
          </w:rPr>
          <w:t>5</w:t>
        </w:r>
      </w:ins>
      <w:r w:rsidRPr="00785C54">
        <w:rPr>
          <w:szCs w:val="24"/>
        </w:rPr>
        <w:t>]</w:t>
      </w:r>
      <w:r w:rsidRPr="00785C54">
        <w:rPr>
          <w:szCs w:val="24"/>
        </w:rPr>
        <w:tab/>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Additive and polynomial representations</w:t>
      </w:r>
      <w:r w:rsidRPr="00785C54">
        <w:rPr>
          <w:szCs w:val="24"/>
        </w:rPr>
        <w:t xml:space="preserve">. Foundations of measurement. Academic Press, New York, Vol. I, </w:t>
      </w:r>
      <w:r w:rsidRPr="00785C54">
        <w:rPr>
          <w:rStyle w:val="bibyear"/>
          <w:szCs w:val="24"/>
          <w:shd w:val="clear" w:color="auto" w:fill="auto"/>
        </w:rPr>
        <w:t>1971</w:t>
      </w:r>
    </w:p>
    <w:p w14:paraId="37B9D653" w14:textId="76BBF0C6" w:rsidR="005B5EAD" w:rsidRPr="00785C54" w:rsidRDefault="005B5EAD" w:rsidP="00785C54">
      <w:pPr>
        <w:pStyle w:val="BiblioEntry"/>
        <w:autoSpaceDE w:val="0"/>
        <w:autoSpaceDN w:val="0"/>
        <w:adjustRightInd w:val="0"/>
        <w:rPr>
          <w:szCs w:val="24"/>
        </w:rPr>
      </w:pPr>
      <w:r w:rsidRPr="00785C54">
        <w:rPr>
          <w:szCs w:val="24"/>
        </w:rPr>
        <w:t>[</w:t>
      </w:r>
      <w:del w:id="4190" w:author="Katharina Schleidt" w:date="2022-08-13T16:48:00Z">
        <w:r w:rsidRPr="00785C54" w:rsidDel="009E0246">
          <w:rPr>
            <w:rStyle w:val="bibnumber"/>
            <w:szCs w:val="24"/>
            <w:shd w:val="clear" w:color="auto" w:fill="auto"/>
          </w:rPr>
          <w:delText>17</w:delText>
        </w:r>
      </w:del>
      <w:ins w:id="4191" w:author="Katharina Schleidt" w:date="2022-08-13T16:48:00Z">
        <w:r w:rsidR="009E0246" w:rsidRPr="00785C54">
          <w:rPr>
            <w:rStyle w:val="bibnumber"/>
            <w:szCs w:val="24"/>
            <w:shd w:val="clear" w:color="auto" w:fill="auto"/>
          </w:rPr>
          <w:t>1</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Representation, axiomatization, and invariance</w:t>
      </w:r>
      <w:r w:rsidRPr="00785C54">
        <w:rPr>
          <w:szCs w:val="24"/>
        </w:rPr>
        <w:t xml:space="preserve">. Foundations of measurement. Academic Press, New York, Vol. III, </w:t>
      </w:r>
      <w:r w:rsidRPr="00785C54">
        <w:rPr>
          <w:rStyle w:val="bibyear"/>
          <w:szCs w:val="24"/>
          <w:shd w:val="clear" w:color="auto" w:fill="auto"/>
        </w:rPr>
        <w:t>1990</w:t>
      </w:r>
    </w:p>
    <w:p w14:paraId="6F601061" w14:textId="568AE8C6" w:rsidR="005B5EAD" w:rsidRPr="00785C54" w:rsidRDefault="005B5EAD" w:rsidP="00785C54">
      <w:pPr>
        <w:pStyle w:val="BiblioEntry"/>
        <w:autoSpaceDE w:val="0"/>
        <w:autoSpaceDN w:val="0"/>
        <w:adjustRightInd w:val="0"/>
        <w:rPr>
          <w:szCs w:val="24"/>
        </w:rPr>
      </w:pPr>
      <w:r w:rsidRPr="00785C54">
        <w:rPr>
          <w:szCs w:val="24"/>
        </w:rPr>
        <w:t>[</w:t>
      </w:r>
      <w:del w:id="4192" w:author="Katharina Schleidt" w:date="2022-08-13T16:48:00Z">
        <w:r w:rsidRPr="00785C54" w:rsidDel="009E0246">
          <w:rPr>
            <w:rStyle w:val="bibnumber"/>
            <w:szCs w:val="24"/>
            <w:shd w:val="clear" w:color="auto" w:fill="auto"/>
          </w:rPr>
          <w:delText>18</w:delText>
        </w:r>
      </w:del>
      <w:ins w:id="4193" w:author="Katharina Schleidt" w:date="2022-08-13T16:48:00Z">
        <w:r w:rsidR="009E0246" w:rsidRPr="00785C54">
          <w:rPr>
            <w:rStyle w:val="bibnumber"/>
            <w:szCs w:val="24"/>
            <w:shd w:val="clear" w:color="auto" w:fill="auto"/>
          </w:rPr>
          <w:t>1</w:t>
        </w:r>
        <w:r w:rsidR="009E0246">
          <w:rPr>
            <w:rStyle w:val="bibnumber"/>
            <w:szCs w:val="24"/>
            <w:shd w:val="clear" w:color="auto" w:fill="auto"/>
          </w:rPr>
          <w:t>7</w:t>
        </w:r>
      </w:ins>
      <w:r w:rsidRPr="00785C54">
        <w:rPr>
          <w:szCs w:val="24"/>
        </w:rPr>
        <w:t>]</w:t>
      </w:r>
      <w:r w:rsidRPr="00785C54">
        <w:rPr>
          <w:szCs w:val="24"/>
        </w:rPr>
        <w:tab/>
      </w:r>
      <w:r w:rsidRPr="00785C54">
        <w:rPr>
          <w:rStyle w:val="bibsurname"/>
          <w:szCs w:val="24"/>
          <w:shd w:val="clear" w:color="auto" w:fill="auto"/>
        </w:rPr>
        <w:t>N</w:t>
      </w:r>
      <w:r w:rsidRPr="00785C54">
        <w:rPr>
          <w:rStyle w:val="bibsurname"/>
          <w:smallCaps/>
          <w:szCs w:val="24"/>
          <w:shd w:val="clear" w:color="auto" w:fill="auto"/>
        </w:rPr>
        <w:t>ieva</w:t>
      </w:r>
      <w:r w:rsidRPr="00785C54">
        <w:rPr>
          <w:szCs w:val="24"/>
        </w:rPr>
        <w:t xml:space="preserve"> </w:t>
      </w:r>
      <w:r w:rsidRPr="00785C54">
        <w:rPr>
          <w:rStyle w:val="bibfname"/>
          <w:szCs w:val="24"/>
          <w:shd w:val="clear" w:color="auto" w:fill="auto"/>
        </w:rPr>
        <w:t>T.</w:t>
      </w:r>
      <w:r w:rsidRPr="00785C54">
        <w:rPr>
          <w:szCs w:val="24"/>
        </w:rPr>
        <w:t xml:space="preserve"> </w:t>
      </w:r>
      <w:r w:rsidRPr="00785C54">
        <w:rPr>
          <w:i/>
          <w:szCs w:val="24"/>
        </w:rPr>
        <w:t>Remote data acquisition of embedded systems using internet technologies: a role-based generic system specification.</w:t>
      </w:r>
      <w:r w:rsidRPr="00785C54">
        <w:rPr>
          <w:szCs w:val="24"/>
        </w:rPr>
        <w:t xml:space="preserve"> Thesis, Ecole Polytech. Fed. Lausanne </w:t>
      </w:r>
      <w:r w:rsidRPr="00785C54">
        <w:rPr>
          <w:rStyle w:val="bibyear"/>
          <w:szCs w:val="24"/>
          <w:shd w:val="clear" w:color="auto" w:fill="auto"/>
        </w:rPr>
        <w:t>2001</w:t>
      </w:r>
      <w:r w:rsidRPr="00785C54">
        <w:rPr>
          <w:szCs w:val="24"/>
        </w:rPr>
        <w:t xml:space="preserve">. Available (viewed 2020-09-29) at </w:t>
      </w:r>
      <w:hyperlink r:id="rId130">
        <w:r w:rsidRPr="00785C54">
          <w:rPr>
            <w:rStyle w:val="Hyperlink"/>
            <w:rFonts w:eastAsia="MS Mincho"/>
            <w:szCs w:val="24"/>
            <w:lang w:val="en-US"/>
          </w:rPr>
          <w:t>http://infoscience.epfl.ch/record/313/files/Nieva01.pdf</w:t>
        </w:r>
      </w:hyperlink>
    </w:p>
    <w:p w14:paraId="53615E76" w14:textId="6979AD8E" w:rsidR="005B5EAD" w:rsidRPr="00785C54" w:rsidRDefault="005B5EAD" w:rsidP="00785C54">
      <w:pPr>
        <w:pStyle w:val="BiblioEntry"/>
        <w:autoSpaceDE w:val="0"/>
        <w:autoSpaceDN w:val="0"/>
        <w:adjustRightInd w:val="0"/>
        <w:rPr>
          <w:szCs w:val="24"/>
        </w:rPr>
      </w:pPr>
      <w:r w:rsidRPr="00785C54">
        <w:rPr>
          <w:szCs w:val="24"/>
        </w:rPr>
        <w:t>[</w:t>
      </w:r>
      <w:del w:id="4194" w:author="Katharina Schleidt" w:date="2022-08-13T16:48:00Z">
        <w:r w:rsidRPr="00785C54" w:rsidDel="009E0246">
          <w:rPr>
            <w:rStyle w:val="bibnumber"/>
            <w:szCs w:val="24"/>
            <w:shd w:val="clear" w:color="auto" w:fill="auto"/>
          </w:rPr>
          <w:delText>19</w:delText>
        </w:r>
      </w:del>
      <w:ins w:id="4195" w:author="Katharina Schleidt" w:date="2022-08-13T16:48:00Z">
        <w:r w:rsidR="009E0246" w:rsidRPr="00785C54">
          <w:rPr>
            <w:rStyle w:val="bibnumber"/>
            <w:szCs w:val="24"/>
            <w:shd w:val="clear" w:color="auto" w:fill="auto"/>
          </w:rPr>
          <w:t>1</w:t>
        </w:r>
        <w:r w:rsidR="009E0246">
          <w:rPr>
            <w:rStyle w:val="bibnumber"/>
            <w:szCs w:val="24"/>
            <w:shd w:val="clear" w:color="auto" w:fill="auto"/>
          </w:rPr>
          <w:t>8</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arle</w:t>
      </w:r>
      <w:r w:rsidRPr="00785C54">
        <w:rPr>
          <w:szCs w:val="24"/>
        </w:rPr>
        <w:t xml:space="preserve"> </w:t>
      </w:r>
      <w:r w:rsidRPr="00785C54">
        <w:rPr>
          <w:rStyle w:val="bibfname"/>
          <w:szCs w:val="24"/>
          <w:shd w:val="clear" w:color="auto" w:fill="auto"/>
        </w:rPr>
        <w:t>W.S.</w:t>
      </w:r>
      <w:r w:rsidRPr="00785C54">
        <w:rPr>
          <w:szCs w:val="24"/>
        </w:rPr>
        <w:t xml:space="preserve"> </w:t>
      </w:r>
      <w:r w:rsidRPr="00785C54">
        <w:rPr>
          <w:i/>
          <w:szCs w:val="24"/>
        </w:rPr>
        <w:t>Measurement theory: frequently asked questions</w:t>
      </w:r>
      <w:r w:rsidRPr="00785C54">
        <w:rPr>
          <w:szCs w:val="24"/>
        </w:rPr>
        <w:t xml:space="preserve">. Originally published in the Disseminations of the International Statistical Applications Institute, 4th edition, 1995, Wichita: ACG Press, pp. 6166. Revised 1996, </w:t>
      </w:r>
      <w:r w:rsidRPr="00785C54">
        <w:rPr>
          <w:rStyle w:val="bibyear"/>
          <w:szCs w:val="24"/>
          <w:shd w:val="clear" w:color="auto" w:fill="auto"/>
        </w:rPr>
        <w:t>1997</w:t>
      </w:r>
      <w:r w:rsidRPr="00785C54">
        <w:rPr>
          <w:szCs w:val="24"/>
        </w:rPr>
        <w:t xml:space="preserve">. Available (viewed 2021-10-21) at </w:t>
      </w:r>
      <w:hyperlink r:id="rId131" w:history="1">
        <w:r w:rsidRPr="00785C54">
          <w:rPr>
            <w:rStyle w:val="Hyperlink"/>
            <w:rFonts w:eastAsia="MS Mincho"/>
            <w:szCs w:val="24"/>
            <w:lang w:val="en-US"/>
          </w:rPr>
          <w:t>https://www.academia.edu/3337298/Measurement_theory_Frequently_asked_questions</w:t>
        </w:r>
      </w:hyperlink>
    </w:p>
    <w:p w14:paraId="5971AD35" w14:textId="3E8E0087" w:rsidR="005B5EAD" w:rsidRPr="00785C54" w:rsidRDefault="005B5EAD" w:rsidP="00785C54">
      <w:pPr>
        <w:pStyle w:val="BiblioEntry"/>
        <w:autoSpaceDE w:val="0"/>
        <w:autoSpaceDN w:val="0"/>
        <w:adjustRightInd w:val="0"/>
        <w:rPr>
          <w:szCs w:val="24"/>
        </w:rPr>
      </w:pPr>
      <w:r w:rsidRPr="00785C54">
        <w:rPr>
          <w:szCs w:val="24"/>
        </w:rPr>
        <w:t>[</w:t>
      </w:r>
      <w:del w:id="4196" w:author="Katharina Schleidt" w:date="2022-08-13T16:48:00Z">
        <w:r w:rsidRPr="00785C54" w:rsidDel="009E0246">
          <w:rPr>
            <w:rStyle w:val="bibnumber"/>
            <w:szCs w:val="24"/>
            <w:shd w:val="clear" w:color="auto" w:fill="auto"/>
          </w:rPr>
          <w:delText>20</w:delText>
        </w:r>
      </w:del>
      <w:ins w:id="4197" w:author="Katharina Schleidt" w:date="2022-08-13T16:48:00Z">
        <w:r w:rsidR="009E0246">
          <w:rPr>
            <w:rStyle w:val="bibnumber"/>
            <w:szCs w:val="24"/>
            <w:shd w:val="clear" w:color="auto" w:fill="auto"/>
          </w:rPr>
          <w:t>19</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chadow</w:t>
      </w:r>
      <w:r w:rsidRPr="00785C54">
        <w:rPr>
          <w:szCs w:val="24"/>
        </w:rPr>
        <w:t xml:space="preserve"> </w:t>
      </w:r>
      <w:r w:rsidRPr="00785C54">
        <w:rPr>
          <w:rStyle w:val="bibfname"/>
          <w:szCs w:val="24"/>
          <w:shd w:val="clear" w:color="auto" w:fill="auto"/>
        </w:rPr>
        <w:t>G.</w:t>
      </w:r>
      <w:r w:rsidRPr="00785C54">
        <w:rPr>
          <w:szCs w:val="24"/>
        </w:rPr>
        <w:t xml:space="preserve">, </w:t>
      </w:r>
      <w:r w:rsidRPr="00785C54">
        <w:rPr>
          <w:rStyle w:val="bibsurname"/>
          <w:szCs w:val="24"/>
          <w:shd w:val="clear" w:color="auto" w:fill="auto"/>
        </w:rPr>
        <w:t>M</w:t>
      </w:r>
      <w:r w:rsidRPr="00785C54">
        <w:rPr>
          <w:rStyle w:val="bibsurname"/>
          <w:smallCaps/>
          <w:szCs w:val="24"/>
          <w:shd w:val="clear" w:color="auto" w:fill="auto"/>
        </w:rPr>
        <w:t>c</w:t>
      </w:r>
      <w:r w:rsidRPr="00785C54">
        <w:rPr>
          <w:rStyle w:val="bibsurname"/>
          <w:szCs w:val="24"/>
          <w:shd w:val="clear" w:color="auto" w:fill="auto"/>
        </w:rPr>
        <w:t>D</w:t>
      </w:r>
      <w:r w:rsidRPr="00785C54">
        <w:rPr>
          <w:rStyle w:val="bibsurname"/>
          <w:smallCaps/>
          <w:szCs w:val="24"/>
          <w:shd w:val="clear" w:color="auto" w:fill="auto"/>
        </w:rPr>
        <w:t>onald</w:t>
      </w:r>
      <w:r w:rsidRPr="00785C54">
        <w:rPr>
          <w:szCs w:val="24"/>
        </w:rPr>
        <w:t xml:space="preserve"> </w:t>
      </w:r>
      <w:r w:rsidRPr="00785C54">
        <w:rPr>
          <w:rStyle w:val="bibfname"/>
          <w:szCs w:val="24"/>
          <w:shd w:val="clear" w:color="auto" w:fill="auto"/>
        </w:rPr>
        <w:t>C.J.</w:t>
      </w:r>
      <w:r w:rsidRPr="00785C54">
        <w:rPr>
          <w:szCs w:val="24"/>
        </w:rPr>
        <w:t xml:space="preserve">, eds. </w:t>
      </w:r>
      <w:r w:rsidRPr="00785C54">
        <w:rPr>
          <w:i/>
          <w:szCs w:val="24"/>
        </w:rPr>
        <w:t>UCUM, Unified Code for Units of Measure</w:t>
      </w:r>
      <w:r w:rsidRPr="00785C54">
        <w:rPr>
          <w:szCs w:val="24"/>
        </w:rPr>
        <w:t xml:space="preserve">. Available (viewed 2020-09-29) at </w:t>
      </w:r>
      <w:hyperlink r:id="rId132" w:history="1">
        <w:r w:rsidRPr="00785C54">
          <w:rPr>
            <w:rStyle w:val="biburl"/>
            <w:color w:val="0000FF"/>
            <w:szCs w:val="24"/>
            <w:u w:val="single"/>
            <w:shd w:val="clear" w:color="auto" w:fill="auto"/>
          </w:rPr>
          <w:t>https://ucum.org/ucum.html</w:t>
        </w:r>
      </w:hyperlink>
      <w:r w:rsidRPr="00785C54">
        <w:rPr>
          <w:szCs w:val="24"/>
        </w:rPr>
        <w:t xml:space="preserve">. Tentative ontology at </w:t>
      </w:r>
      <w:hyperlink r:id="rId133">
        <w:r w:rsidRPr="00785C54">
          <w:rPr>
            <w:rStyle w:val="Hyperlink"/>
            <w:rFonts w:eastAsia="MS Mincho"/>
            <w:szCs w:val="24"/>
            <w:lang w:val="en-US"/>
          </w:rPr>
          <w:t>http://finto.fi/ucum/en/</w:t>
        </w:r>
      </w:hyperlink>
      <w:r w:rsidRPr="00785C54">
        <w:rPr>
          <w:szCs w:val="24"/>
        </w:rPr>
        <w:t xml:space="preserve"> (viewed 2020-09-24)</w:t>
      </w:r>
    </w:p>
    <w:p w14:paraId="790EAA02" w14:textId="00E79320" w:rsidR="005B5EAD" w:rsidRPr="00785C54" w:rsidRDefault="005B5EAD" w:rsidP="00785C54">
      <w:pPr>
        <w:pStyle w:val="BiblioEntry"/>
        <w:autoSpaceDE w:val="0"/>
        <w:autoSpaceDN w:val="0"/>
        <w:adjustRightInd w:val="0"/>
        <w:rPr>
          <w:szCs w:val="24"/>
        </w:rPr>
      </w:pPr>
      <w:r w:rsidRPr="00785C54">
        <w:rPr>
          <w:szCs w:val="24"/>
        </w:rPr>
        <w:t>[</w:t>
      </w:r>
      <w:del w:id="4198" w:author="Katharina Schleidt" w:date="2022-08-13T16:48:00Z">
        <w:r w:rsidRPr="00785C54" w:rsidDel="009E0246">
          <w:rPr>
            <w:rStyle w:val="bibnumber"/>
            <w:szCs w:val="24"/>
            <w:shd w:val="clear" w:color="auto" w:fill="auto"/>
          </w:rPr>
          <w:delText>21</w:delText>
        </w:r>
      </w:del>
      <w:ins w:id="4199" w:author="Katharina Schleidt" w:date="2022-08-13T16:48:00Z">
        <w:r w:rsidR="009E0246" w:rsidRPr="00785C54">
          <w:rPr>
            <w:rStyle w:val="bibnumber"/>
            <w:szCs w:val="24"/>
            <w:shd w:val="clear" w:color="auto" w:fill="auto"/>
          </w:rPr>
          <w:t>2</w:t>
        </w:r>
        <w:r w:rsidR="009E0246">
          <w:rPr>
            <w:rStyle w:val="bibnumber"/>
            <w:szCs w:val="24"/>
            <w:shd w:val="clear" w:color="auto" w:fill="auto"/>
          </w:rPr>
          <w:t>0</w:t>
        </w:r>
      </w:ins>
      <w:r w:rsidRPr="00785C54">
        <w:rPr>
          <w:szCs w:val="24"/>
        </w:rPr>
        <w:t>]</w:t>
      </w:r>
      <w:r w:rsidRPr="00785C54">
        <w:rPr>
          <w:szCs w:val="24"/>
        </w:rPr>
        <w:tab/>
      </w:r>
      <w:r w:rsidRPr="00785C54">
        <w:rPr>
          <w:i/>
          <w:szCs w:val="24"/>
        </w:rPr>
        <w:t>Sensor Model Language (SensorML)</w:t>
      </w:r>
      <w:r w:rsidRPr="00785C54">
        <w:rPr>
          <w:szCs w:val="24"/>
        </w:rPr>
        <w:t xml:space="preserve">, OpenGIS® Implementation Standard, OGC 12-000r2. Available (viewed viewed 2020-09-29) at </w:t>
      </w:r>
      <w:hyperlink r:id="rId134">
        <w:r w:rsidRPr="00785C54">
          <w:rPr>
            <w:rStyle w:val="Hyperlink"/>
            <w:rFonts w:eastAsia="MS Mincho"/>
            <w:szCs w:val="24"/>
            <w:lang w:val="en-US"/>
          </w:rPr>
          <w:t>http://www.opengeospatial.org/standards/sensorml</w:t>
        </w:r>
      </w:hyperlink>
    </w:p>
    <w:p w14:paraId="429D142D" w14:textId="23D6616B" w:rsidR="005B5EAD" w:rsidRPr="00785C54" w:rsidRDefault="005B5EAD" w:rsidP="00785C54">
      <w:pPr>
        <w:pStyle w:val="BiblioEntry"/>
        <w:autoSpaceDE w:val="0"/>
        <w:autoSpaceDN w:val="0"/>
        <w:adjustRightInd w:val="0"/>
        <w:rPr>
          <w:szCs w:val="24"/>
        </w:rPr>
      </w:pPr>
      <w:r w:rsidRPr="00785C54">
        <w:rPr>
          <w:szCs w:val="24"/>
        </w:rPr>
        <w:t>[</w:t>
      </w:r>
      <w:del w:id="4200" w:author="Katharina Schleidt" w:date="2022-08-13T16:48:00Z">
        <w:r w:rsidRPr="00785C54" w:rsidDel="009E0246">
          <w:rPr>
            <w:rStyle w:val="bibnumber"/>
            <w:szCs w:val="24"/>
            <w:shd w:val="clear" w:color="auto" w:fill="auto"/>
          </w:rPr>
          <w:delText>22</w:delText>
        </w:r>
      </w:del>
      <w:ins w:id="4201" w:author="Katharina Schleidt" w:date="2022-08-13T16:48:00Z">
        <w:r w:rsidR="009E0246" w:rsidRPr="00785C54">
          <w:rPr>
            <w:rStyle w:val="bibnumber"/>
            <w:szCs w:val="24"/>
            <w:shd w:val="clear" w:color="auto" w:fill="auto"/>
          </w:rPr>
          <w:t>2</w:t>
        </w:r>
        <w:r w:rsidR="009E0246">
          <w:rPr>
            <w:rStyle w:val="bibnumber"/>
            <w:szCs w:val="24"/>
            <w:shd w:val="clear" w:color="auto" w:fill="auto"/>
          </w:rPr>
          <w:t>1</w:t>
        </w:r>
      </w:ins>
      <w:r w:rsidRPr="00785C54">
        <w:rPr>
          <w:szCs w:val="24"/>
        </w:rPr>
        <w:t>]</w:t>
      </w:r>
      <w:r w:rsidRPr="00785C54">
        <w:rPr>
          <w:szCs w:val="24"/>
        </w:rPr>
        <w:tab/>
      </w:r>
      <w:r w:rsidRPr="00785C54">
        <w:rPr>
          <w:i/>
          <w:szCs w:val="24"/>
        </w:rPr>
        <w:t>Sensor Observation Service</w:t>
      </w:r>
      <w:r w:rsidRPr="00785C54">
        <w:rPr>
          <w:szCs w:val="24"/>
        </w:rPr>
        <w:t>, OpenGIS® Implementation Specification OGC document 12-006</w:t>
      </w:r>
    </w:p>
    <w:p w14:paraId="1F1BC928" w14:textId="59CD907F" w:rsidR="005B5EAD" w:rsidRPr="00785C54" w:rsidRDefault="005B5EAD" w:rsidP="00785C54">
      <w:pPr>
        <w:pStyle w:val="BiblioEntry"/>
        <w:autoSpaceDE w:val="0"/>
        <w:autoSpaceDN w:val="0"/>
        <w:adjustRightInd w:val="0"/>
        <w:rPr>
          <w:szCs w:val="24"/>
        </w:rPr>
      </w:pPr>
      <w:r w:rsidRPr="00785C54">
        <w:rPr>
          <w:szCs w:val="24"/>
        </w:rPr>
        <w:t>[</w:t>
      </w:r>
      <w:del w:id="4202" w:author="Katharina Schleidt" w:date="2022-08-13T16:48:00Z">
        <w:r w:rsidRPr="00785C54" w:rsidDel="009E0246">
          <w:rPr>
            <w:rStyle w:val="bibnumber"/>
            <w:szCs w:val="24"/>
            <w:shd w:val="clear" w:color="auto" w:fill="auto"/>
          </w:rPr>
          <w:delText>23</w:delText>
        </w:r>
      </w:del>
      <w:ins w:id="4203" w:author="Katharina Schleidt" w:date="2022-08-13T16:48:00Z">
        <w:r w:rsidR="009E0246" w:rsidRPr="00785C54">
          <w:rPr>
            <w:rStyle w:val="bibnumber"/>
            <w:szCs w:val="24"/>
            <w:shd w:val="clear" w:color="auto" w:fill="auto"/>
          </w:rPr>
          <w:t>2</w:t>
        </w:r>
        <w:r w:rsidR="009E0246">
          <w:rPr>
            <w:rStyle w:val="bibnumber"/>
            <w:szCs w:val="24"/>
            <w:shd w:val="clear" w:color="auto" w:fill="auto"/>
          </w:rPr>
          <w:t>2</w:t>
        </w:r>
      </w:ins>
      <w:r w:rsidRPr="00785C54">
        <w:rPr>
          <w:szCs w:val="24"/>
        </w:rPr>
        <w:t>]</w:t>
      </w:r>
      <w:r w:rsidRPr="00785C54">
        <w:rPr>
          <w:szCs w:val="24"/>
        </w:rPr>
        <w:tab/>
        <w:t>The OGC SensorThings API Part 1: Sensing (</w:t>
      </w:r>
      <w:r w:rsidRPr="00785C54">
        <w:rPr>
          <w:rStyle w:val="bibyear"/>
          <w:szCs w:val="24"/>
          <w:shd w:val="clear" w:color="auto" w:fill="auto"/>
        </w:rPr>
        <w:t>2016</w:t>
      </w:r>
      <w:r w:rsidRPr="00785C54">
        <w:rPr>
          <w:szCs w:val="24"/>
        </w:rPr>
        <w:t>). OGC Document OGC: 15-078R6,</w:t>
      </w:r>
    </w:p>
    <w:p w14:paraId="0800CFF6" w14:textId="2207DB92" w:rsidR="005B5EAD" w:rsidRPr="00785C54" w:rsidRDefault="005B5EAD" w:rsidP="00785C54">
      <w:pPr>
        <w:pStyle w:val="BiblioEntry"/>
        <w:autoSpaceDE w:val="0"/>
        <w:autoSpaceDN w:val="0"/>
        <w:adjustRightInd w:val="0"/>
        <w:rPr>
          <w:szCs w:val="24"/>
        </w:rPr>
      </w:pPr>
      <w:r w:rsidRPr="00785C54">
        <w:rPr>
          <w:szCs w:val="24"/>
        </w:rPr>
        <w:t>[</w:t>
      </w:r>
      <w:del w:id="4204" w:author="Katharina Schleidt" w:date="2022-08-13T16:48:00Z">
        <w:r w:rsidRPr="00785C54" w:rsidDel="009E0246">
          <w:rPr>
            <w:rStyle w:val="bibnumber"/>
            <w:szCs w:val="24"/>
            <w:shd w:val="clear" w:color="auto" w:fill="auto"/>
          </w:rPr>
          <w:delText>24</w:delText>
        </w:r>
      </w:del>
      <w:ins w:id="4205" w:author="Katharina Schleidt" w:date="2022-08-13T16:48:00Z">
        <w:r w:rsidR="009E0246" w:rsidRPr="00785C54">
          <w:rPr>
            <w:rStyle w:val="bibnumber"/>
            <w:szCs w:val="24"/>
            <w:shd w:val="clear" w:color="auto" w:fill="auto"/>
          </w:rPr>
          <w:t>2</w:t>
        </w:r>
        <w:r w:rsidR="009E0246">
          <w:rPr>
            <w:rStyle w:val="bibnumber"/>
            <w:szCs w:val="24"/>
            <w:shd w:val="clear" w:color="auto" w:fill="auto"/>
          </w:rPr>
          <w:t>3</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uppes</w:t>
      </w:r>
      <w:r w:rsidRPr="00785C54">
        <w:rPr>
          <w:szCs w:val="24"/>
        </w:rPr>
        <w:t xml:space="preserve"> </w:t>
      </w:r>
      <w:r w:rsidRPr="00785C54">
        <w:rPr>
          <w:rStyle w:val="bibfname"/>
          <w:szCs w:val="24"/>
          <w:shd w:val="clear" w:color="auto" w:fill="auto"/>
        </w:rPr>
        <w:t>P.</w:t>
      </w:r>
      <w:r w:rsidRPr="00785C54">
        <w:rPr>
          <w:szCs w:val="24"/>
        </w:rPr>
        <w:t xml:space="preserve">, </w:t>
      </w:r>
      <w:r w:rsidRPr="00785C54">
        <w:rPr>
          <w:rStyle w:val="bibsurname"/>
          <w:szCs w:val="24"/>
          <w:shd w:val="clear" w:color="auto" w:fill="auto"/>
        </w:rPr>
        <w:t>K</w:t>
      </w:r>
      <w:r w:rsidRPr="00785C54">
        <w:rPr>
          <w:rStyle w:val="bibsurname"/>
          <w:smallCaps/>
          <w:szCs w:val="24"/>
          <w:shd w:val="clear" w:color="auto" w:fill="auto"/>
        </w:rPr>
        <w:t>rantz</w:t>
      </w:r>
      <w:r w:rsidRPr="00785C54">
        <w:rPr>
          <w:szCs w:val="24"/>
        </w:rPr>
        <w:t xml:space="preserve"> </w:t>
      </w:r>
      <w:r w:rsidRPr="00785C54">
        <w:rPr>
          <w:rStyle w:val="bibfname"/>
          <w:szCs w:val="24"/>
          <w:shd w:val="clear" w:color="auto" w:fill="auto"/>
        </w:rPr>
        <w:t>D.H.</w:t>
      </w:r>
      <w:r w:rsidRPr="00785C54">
        <w:rPr>
          <w:szCs w:val="24"/>
        </w:rPr>
        <w:t xml:space="preserve">, </w:t>
      </w:r>
      <w:r w:rsidRPr="00785C54">
        <w:rPr>
          <w:rStyle w:val="bibsurname"/>
          <w:szCs w:val="24"/>
          <w:shd w:val="clear" w:color="auto" w:fill="auto"/>
        </w:rPr>
        <w:t>L</w:t>
      </w:r>
      <w:r w:rsidRPr="00785C54">
        <w:rPr>
          <w:rStyle w:val="bibsurname"/>
          <w:smallCaps/>
          <w:szCs w:val="24"/>
          <w:shd w:val="clear" w:color="auto" w:fill="auto"/>
        </w:rPr>
        <w:t>uce</w:t>
      </w:r>
      <w:r w:rsidRPr="00785C54">
        <w:rPr>
          <w:szCs w:val="24"/>
        </w:rPr>
        <w:t xml:space="preserve"> </w:t>
      </w:r>
      <w:r w:rsidRPr="00785C54">
        <w:rPr>
          <w:rStyle w:val="bibfname"/>
          <w:szCs w:val="24"/>
          <w:shd w:val="clear" w:color="auto" w:fill="auto"/>
        </w:rPr>
        <w:t>R.D.</w:t>
      </w:r>
      <w:r w:rsidRPr="00785C54">
        <w:rPr>
          <w:szCs w:val="24"/>
        </w:rPr>
        <w:t xml:space="preserve">, </w:t>
      </w:r>
      <w:r w:rsidRPr="00785C54">
        <w:rPr>
          <w:rStyle w:val="bibsurname"/>
          <w:szCs w:val="24"/>
          <w:shd w:val="clear" w:color="auto" w:fill="auto"/>
        </w:rPr>
        <w:t>T</w:t>
      </w:r>
      <w:r w:rsidRPr="00785C54">
        <w:rPr>
          <w:rStyle w:val="bibsurname"/>
          <w:smallCaps/>
          <w:szCs w:val="24"/>
          <w:shd w:val="clear" w:color="auto" w:fill="auto"/>
        </w:rPr>
        <w:t>versky</w:t>
      </w:r>
      <w:r w:rsidRPr="00785C54">
        <w:rPr>
          <w:szCs w:val="24"/>
        </w:rPr>
        <w:t xml:space="preserve"> </w:t>
      </w:r>
      <w:r w:rsidRPr="00785C54">
        <w:rPr>
          <w:rStyle w:val="bibfname"/>
          <w:szCs w:val="24"/>
          <w:shd w:val="clear" w:color="auto" w:fill="auto"/>
        </w:rPr>
        <w:t>A.</w:t>
      </w:r>
      <w:r w:rsidRPr="00785C54">
        <w:rPr>
          <w:szCs w:val="24"/>
        </w:rPr>
        <w:t xml:space="preserve"> </w:t>
      </w:r>
      <w:r w:rsidRPr="00785C54">
        <w:rPr>
          <w:i/>
          <w:szCs w:val="24"/>
        </w:rPr>
        <w:t>Geometrical, threshold, and probabilistic representations</w:t>
      </w:r>
      <w:r w:rsidRPr="00785C54">
        <w:rPr>
          <w:szCs w:val="24"/>
        </w:rPr>
        <w:t xml:space="preserve">. Foundations of measurement. Academic Press, New York, Vol. II, </w:t>
      </w:r>
      <w:r w:rsidRPr="00785C54">
        <w:rPr>
          <w:rStyle w:val="bibyear"/>
          <w:szCs w:val="24"/>
          <w:shd w:val="clear" w:color="auto" w:fill="auto"/>
        </w:rPr>
        <w:t>1989</w:t>
      </w:r>
    </w:p>
    <w:p w14:paraId="2236CE56" w14:textId="7A668AD9" w:rsidR="005B5EAD" w:rsidRPr="00785C54" w:rsidRDefault="005B5EAD" w:rsidP="00785C54">
      <w:pPr>
        <w:pStyle w:val="BiblioEntry"/>
        <w:autoSpaceDE w:val="0"/>
        <w:autoSpaceDN w:val="0"/>
        <w:adjustRightInd w:val="0"/>
        <w:rPr>
          <w:szCs w:val="24"/>
        </w:rPr>
      </w:pPr>
      <w:r w:rsidRPr="00785C54">
        <w:rPr>
          <w:szCs w:val="24"/>
        </w:rPr>
        <w:t>[</w:t>
      </w:r>
      <w:del w:id="4206" w:author="Katharina Schleidt" w:date="2022-08-13T16:48:00Z">
        <w:r w:rsidRPr="00785C54" w:rsidDel="009E0246">
          <w:rPr>
            <w:rStyle w:val="bibnumber"/>
            <w:szCs w:val="24"/>
            <w:shd w:val="clear" w:color="auto" w:fill="auto"/>
          </w:rPr>
          <w:delText>25</w:delText>
        </w:r>
      </w:del>
      <w:ins w:id="4207" w:author="Katharina Schleidt" w:date="2022-08-13T16:48:00Z">
        <w:r w:rsidR="009E0246" w:rsidRPr="00785C54">
          <w:rPr>
            <w:rStyle w:val="bibnumber"/>
            <w:szCs w:val="24"/>
            <w:shd w:val="clear" w:color="auto" w:fill="auto"/>
          </w:rPr>
          <w:t>2</w:t>
        </w:r>
        <w:r w:rsidR="009E0246">
          <w:rPr>
            <w:rStyle w:val="bibnumber"/>
            <w:szCs w:val="24"/>
            <w:shd w:val="clear" w:color="auto" w:fill="auto"/>
          </w:rPr>
          <w:t>4</w:t>
        </w:r>
      </w:ins>
      <w:r w:rsidRPr="00785C54">
        <w:rPr>
          <w:szCs w:val="24"/>
        </w:rPr>
        <w:t>]</w:t>
      </w:r>
      <w:r w:rsidRPr="00785C54">
        <w:rPr>
          <w:szCs w:val="24"/>
        </w:rPr>
        <w:tab/>
      </w:r>
      <w:r w:rsidRPr="00785C54">
        <w:rPr>
          <w:i/>
          <w:szCs w:val="24"/>
        </w:rPr>
        <w:t>SWE Common Data Model Encoding Standard,</w:t>
      </w:r>
      <w:r w:rsidRPr="00785C54">
        <w:rPr>
          <w:szCs w:val="24"/>
        </w:rPr>
        <w:t xml:space="preserve"> OpenGIS® Implementation Standard OGC document 08094r1</w:t>
      </w:r>
    </w:p>
    <w:p w14:paraId="2B967509" w14:textId="067D0B5A" w:rsidR="005B5EAD" w:rsidRPr="00785C54" w:rsidRDefault="005B5EAD" w:rsidP="00785C54">
      <w:pPr>
        <w:pStyle w:val="BiblioEntry"/>
        <w:autoSpaceDE w:val="0"/>
        <w:autoSpaceDN w:val="0"/>
        <w:adjustRightInd w:val="0"/>
        <w:rPr>
          <w:szCs w:val="24"/>
        </w:rPr>
      </w:pPr>
      <w:r w:rsidRPr="00785C54">
        <w:rPr>
          <w:szCs w:val="24"/>
        </w:rPr>
        <w:t>[</w:t>
      </w:r>
      <w:del w:id="4208" w:author="Katharina Schleidt" w:date="2022-08-13T16:48:00Z">
        <w:r w:rsidRPr="00785C54" w:rsidDel="009E0246">
          <w:rPr>
            <w:rStyle w:val="bibnumber"/>
            <w:szCs w:val="24"/>
            <w:shd w:val="clear" w:color="auto" w:fill="auto"/>
          </w:rPr>
          <w:delText>26</w:delText>
        </w:r>
      </w:del>
      <w:ins w:id="4209" w:author="Katharina Schleidt" w:date="2022-08-13T16:48:00Z">
        <w:r w:rsidR="009E0246" w:rsidRPr="00785C54">
          <w:rPr>
            <w:rStyle w:val="bibnumber"/>
            <w:szCs w:val="24"/>
            <w:shd w:val="clear" w:color="auto" w:fill="auto"/>
          </w:rPr>
          <w:t>2</w:t>
        </w:r>
        <w:r w:rsidR="009E0246">
          <w:rPr>
            <w:rStyle w:val="bibnumber"/>
            <w:szCs w:val="24"/>
            <w:shd w:val="clear" w:color="auto" w:fill="auto"/>
          </w:rPr>
          <w:t>5</w:t>
        </w:r>
      </w:ins>
      <w:r w:rsidRPr="00785C54">
        <w:rPr>
          <w:szCs w:val="24"/>
        </w:rPr>
        <w:t>]</w:t>
      </w:r>
      <w:r w:rsidRPr="00785C54">
        <w:rPr>
          <w:szCs w:val="24"/>
        </w:rPr>
        <w:tab/>
      </w:r>
      <w:r w:rsidRPr="00785C54">
        <w:rPr>
          <w:rStyle w:val="biborganization"/>
          <w:szCs w:val="24"/>
          <w:shd w:val="clear" w:color="auto" w:fill="auto"/>
        </w:rPr>
        <w:t>OGC</w:t>
      </w:r>
      <w:r w:rsidRPr="00785C54">
        <w:rPr>
          <w:szCs w:val="24"/>
        </w:rPr>
        <w:t>: The Specification Model - A Standard for Modular specifications (</w:t>
      </w:r>
      <w:r w:rsidRPr="00785C54">
        <w:rPr>
          <w:rStyle w:val="bibyear"/>
          <w:i/>
          <w:szCs w:val="24"/>
          <w:shd w:val="clear" w:color="auto" w:fill="auto"/>
        </w:rPr>
        <w:t>2009</w:t>
      </w:r>
      <w:r w:rsidRPr="00785C54">
        <w:rPr>
          <w:szCs w:val="24"/>
        </w:rPr>
        <w:t>). OGC document 08-131r3,</w:t>
      </w:r>
    </w:p>
    <w:p w14:paraId="4614B229" w14:textId="4EFCEA38" w:rsidR="005B5EAD" w:rsidRPr="00785C54" w:rsidRDefault="005B5EAD" w:rsidP="00785C54">
      <w:pPr>
        <w:pStyle w:val="BiblioEntry"/>
        <w:autoSpaceDE w:val="0"/>
        <w:autoSpaceDN w:val="0"/>
        <w:adjustRightInd w:val="0"/>
        <w:rPr>
          <w:szCs w:val="24"/>
        </w:rPr>
      </w:pPr>
      <w:r w:rsidRPr="00785C54">
        <w:rPr>
          <w:szCs w:val="24"/>
        </w:rPr>
        <w:t>[</w:t>
      </w:r>
      <w:del w:id="4210" w:author="Katharina Schleidt" w:date="2022-08-13T16:48:00Z">
        <w:r w:rsidRPr="00785C54" w:rsidDel="009E0246">
          <w:rPr>
            <w:rStyle w:val="bibnumber"/>
            <w:szCs w:val="24"/>
            <w:shd w:val="clear" w:color="auto" w:fill="auto"/>
          </w:rPr>
          <w:delText>27</w:delText>
        </w:r>
      </w:del>
      <w:ins w:id="4211" w:author="Katharina Schleidt" w:date="2022-08-13T16:48:00Z">
        <w:r w:rsidR="009E0246" w:rsidRPr="00785C54">
          <w:rPr>
            <w:rStyle w:val="bibnumber"/>
            <w:szCs w:val="24"/>
            <w:shd w:val="clear" w:color="auto" w:fill="auto"/>
          </w:rPr>
          <w:t>2</w:t>
        </w:r>
        <w:r w:rsidR="009E0246">
          <w:rPr>
            <w:rStyle w:val="bibnumber"/>
            <w:szCs w:val="24"/>
            <w:shd w:val="clear" w:color="auto" w:fill="auto"/>
          </w:rPr>
          <w:t>6</w:t>
        </w:r>
      </w:ins>
      <w:r w:rsidRPr="00785C54">
        <w:rPr>
          <w:szCs w:val="24"/>
        </w:rPr>
        <w:t>]</w:t>
      </w:r>
      <w:r w:rsidRPr="00785C54">
        <w:rPr>
          <w:szCs w:val="24"/>
        </w:rPr>
        <w:tab/>
      </w:r>
      <w:r w:rsidRPr="00785C54">
        <w:rPr>
          <w:rStyle w:val="bibsurname"/>
          <w:szCs w:val="24"/>
          <w:shd w:val="clear" w:color="auto" w:fill="auto"/>
        </w:rPr>
        <w:t>S</w:t>
      </w:r>
      <w:r w:rsidRPr="00785C54">
        <w:rPr>
          <w:rStyle w:val="bibsurname"/>
          <w:smallCaps/>
          <w:szCs w:val="24"/>
          <w:shd w:val="clear" w:color="auto" w:fill="auto"/>
        </w:rPr>
        <w:t>chleidt</w:t>
      </w:r>
      <w:r w:rsidRPr="00785C54">
        <w:rPr>
          <w:szCs w:val="24"/>
        </w:rPr>
        <w:t xml:space="preserve"> </w:t>
      </w:r>
      <w:r w:rsidRPr="00785C54">
        <w:rPr>
          <w:rStyle w:val="bibfname"/>
          <w:szCs w:val="24"/>
          <w:shd w:val="clear" w:color="auto" w:fill="auto"/>
        </w:rPr>
        <w:t>K.</w:t>
      </w:r>
      <w:r w:rsidRPr="00785C54">
        <w:rPr>
          <w:szCs w:val="24"/>
        </w:rPr>
        <w:t xml:space="preserve">, </w:t>
      </w:r>
      <w:r w:rsidRPr="00785C54">
        <w:rPr>
          <w:rStyle w:val="bibsurname"/>
          <w:szCs w:val="24"/>
          <w:shd w:val="clear" w:color="auto" w:fill="auto"/>
        </w:rPr>
        <w:t>B</w:t>
      </w:r>
      <w:r w:rsidRPr="00785C54">
        <w:rPr>
          <w:rStyle w:val="bibsurname"/>
          <w:smallCaps/>
          <w:szCs w:val="24"/>
          <w:shd w:val="clear" w:color="auto" w:fill="auto"/>
        </w:rPr>
        <w:t>aumann</w:t>
      </w:r>
      <w:r w:rsidRPr="00785C54">
        <w:rPr>
          <w:szCs w:val="24"/>
        </w:rPr>
        <w:t xml:space="preserve"> </w:t>
      </w:r>
      <w:r w:rsidRPr="00785C54">
        <w:rPr>
          <w:rStyle w:val="bibfname"/>
          <w:szCs w:val="24"/>
          <w:shd w:val="clear" w:color="auto" w:fill="auto"/>
        </w:rPr>
        <w:t>P.</w:t>
      </w:r>
      <w:r w:rsidRPr="00785C54">
        <w:rPr>
          <w:szCs w:val="24"/>
        </w:rPr>
        <w:t xml:space="preserve"> "Interconnecting Sensor Data and Datacubes," </w:t>
      </w:r>
      <w:r w:rsidRPr="00785C54">
        <w:rPr>
          <w:i/>
          <w:szCs w:val="24"/>
        </w:rPr>
        <w:t>IGARSS 2019 - 2019 IEEE International Geoscience and Remote Sensing Symposium</w:t>
      </w:r>
      <w:r w:rsidRPr="00785C54">
        <w:rPr>
          <w:szCs w:val="24"/>
        </w:rPr>
        <w:t xml:space="preserve">, Yokohama, Japan, </w:t>
      </w:r>
      <w:r w:rsidRPr="00785C54">
        <w:rPr>
          <w:rStyle w:val="bibyear"/>
          <w:szCs w:val="24"/>
          <w:shd w:val="clear" w:color="auto" w:fill="auto"/>
        </w:rPr>
        <w:t>2019</w:t>
      </w:r>
      <w:r w:rsidRPr="00785C54">
        <w:rPr>
          <w:szCs w:val="24"/>
        </w:rPr>
        <w:t xml:space="preserve">, pp. 5555-5558, doi: </w:t>
      </w:r>
      <w:r w:rsidRPr="00785C54">
        <w:t>10.1109/IGARSS.2019.8898232</w:t>
      </w:r>
      <w:r w:rsidRPr="00785C54">
        <w:rPr>
          <w:szCs w:val="24"/>
        </w:rPr>
        <w:t>.</w:t>
      </w:r>
    </w:p>
    <w:p w14:paraId="2303AB35" w14:textId="7A314D68" w:rsidR="005B5EAD" w:rsidRPr="00785C54" w:rsidRDefault="005B5EAD" w:rsidP="00785C54">
      <w:pPr>
        <w:pStyle w:val="BiblioEntry"/>
        <w:autoSpaceDE w:val="0"/>
        <w:autoSpaceDN w:val="0"/>
        <w:adjustRightInd w:val="0"/>
        <w:rPr>
          <w:szCs w:val="24"/>
        </w:rPr>
      </w:pPr>
      <w:r w:rsidRPr="00785C54">
        <w:rPr>
          <w:szCs w:val="24"/>
          <w:lang w:val="fr-CH"/>
        </w:rPr>
        <w:t>[</w:t>
      </w:r>
      <w:del w:id="4212" w:author="Katharina Schleidt" w:date="2022-08-13T16:48:00Z">
        <w:r w:rsidRPr="00785C54" w:rsidDel="009E0246">
          <w:rPr>
            <w:rStyle w:val="bibnumber"/>
            <w:szCs w:val="24"/>
            <w:shd w:val="clear" w:color="auto" w:fill="auto"/>
            <w:lang w:val="fr-CH"/>
          </w:rPr>
          <w:delText>28</w:delText>
        </w:r>
      </w:del>
      <w:ins w:id="4213" w:author="Katharina Schleidt" w:date="2022-08-13T16:48:00Z">
        <w:r w:rsidR="009E0246" w:rsidRPr="00785C54">
          <w:rPr>
            <w:rStyle w:val="bibnumber"/>
            <w:szCs w:val="24"/>
            <w:shd w:val="clear" w:color="auto" w:fill="auto"/>
            <w:lang w:val="fr-CH"/>
          </w:rPr>
          <w:t>2</w:t>
        </w:r>
        <w:r w:rsidR="009E0246">
          <w:rPr>
            <w:rStyle w:val="bibnumber"/>
            <w:szCs w:val="24"/>
            <w:shd w:val="clear" w:color="auto" w:fill="auto"/>
            <w:lang w:val="fr-CH"/>
          </w:rPr>
          <w:t>7</w:t>
        </w:r>
      </w:ins>
      <w:r w:rsidRPr="00785C54">
        <w:rPr>
          <w:szCs w:val="24"/>
          <w:lang w:val="fr-CH"/>
        </w:rPr>
        <w:t>]</w:t>
      </w:r>
      <w:r w:rsidRPr="00785C54">
        <w:rPr>
          <w:szCs w:val="24"/>
          <w:lang w:val="fr-CH"/>
        </w:rPr>
        <w:tab/>
      </w:r>
      <w:r w:rsidRPr="00785C54">
        <w:rPr>
          <w:i/>
          <w:szCs w:val="24"/>
          <w:lang w:val="fr-CH"/>
        </w:rPr>
        <w:t>QUDT - Quantities, Units, Dimensions and Data Types Ontologies</w:t>
      </w:r>
      <w:r w:rsidRPr="00785C54">
        <w:rPr>
          <w:szCs w:val="24"/>
          <w:lang w:val="fr-CH"/>
        </w:rPr>
        <w:t xml:space="preserve">. </w:t>
      </w:r>
      <w:r w:rsidRPr="00785C54">
        <w:rPr>
          <w:szCs w:val="24"/>
        </w:rPr>
        <w:t xml:space="preserve">Ralph Hodgson; Paul J. Keller; Jack Hodges; Jack Spivak. Available (viewed 2020-09-29) at </w:t>
      </w:r>
      <w:hyperlink r:id="rId135">
        <w:r w:rsidRPr="00785C54">
          <w:rPr>
            <w:rStyle w:val="Hyperlink"/>
            <w:rFonts w:eastAsia="MS Mincho"/>
            <w:szCs w:val="24"/>
            <w:lang w:val="en-US"/>
          </w:rPr>
          <w:t>http://www.qudt.org/</w:t>
        </w:r>
      </w:hyperlink>
    </w:p>
    <w:p w14:paraId="5ECBE1B3" w14:textId="00405D96" w:rsidR="005B5EAD" w:rsidRPr="00785C54" w:rsidRDefault="005B5EAD" w:rsidP="00785C54">
      <w:pPr>
        <w:pStyle w:val="BiblioEntry"/>
        <w:autoSpaceDE w:val="0"/>
        <w:autoSpaceDN w:val="0"/>
        <w:adjustRightInd w:val="0"/>
        <w:rPr>
          <w:szCs w:val="24"/>
        </w:rPr>
      </w:pPr>
      <w:r w:rsidRPr="00785C54">
        <w:rPr>
          <w:szCs w:val="24"/>
        </w:rPr>
        <w:t>[</w:t>
      </w:r>
      <w:del w:id="4214" w:author="Katharina Schleidt" w:date="2022-08-13T16:49:00Z">
        <w:r w:rsidRPr="00785C54" w:rsidDel="009E0246">
          <w:rPr>
            <w:rStyle w:val="bibnumber"/>
            <w:szCs w:val="24"/>
            <w:shd w:val="clear" w:color="auto" w:fill="auto"/>
          </w:rPr>
          <w:delText>29</w:delText>
        </w:r>
      </w:del>
      <w:ins w:id="4215" w:author="Katharina Schleidt" w:date="2022-08-13T16:49:00Z">
        <w:r w:rsidR="009E0246" w:rsidRPr="00785C54">
          <w:rPr>
            <w:rStyle w:val="bibnumber"/>
            <w:szCs w:val="24"/>
            <w:shd w:val="clear" w:color="auto" w:fill="auto"/>
          </w:rPr>
          <w:t>2</w:t>
        </w:r>
        <w:r w:rsidR="009E0246">
          <w:rPr>
            <w:rStyle w:val="bibnumber"/>
            <w:szCs w:val="24"/>
            <w:shd w:val="clear" w:color="auto" w:fill="auto"/>
          </w:rPr>
          <w:t>8</w:t>
        </w:r>
      </w:ins>
      <w:r w:rsidRPr="00785C54">
        <w:rPr>
          <w:szCs w:val="24"/>
        </w:rPr>
        <w:t>]</w:t>
      </w:r>
      <w:r w:rsidRPr="00785C54">
        <w:rPr>
          <w:szCs w:val="24"/>
        </w:rPr>
        <w:tab/>
      </w:r>
      <w:r w:rsidRPr="00785C54">
        <w:rPr>
          <w:i/>
          <w:szCs w:val="24"/>
        </w:rPr>
        <w:t>Semantic Sensor Network Ontology.</w:t>
      </w:r>
      <w:r w:rsidRPr="00785C54">
        <w:rPr>
          <w:szCs w:val="24"/>
        </w:rPr>
        <w:t xml:space="preserve"> Armin Haller, Krzysztof Janowicz, Simon Cox, Danh Le Phuoc, Kerry Taylor, Maxime Lefrançois. Available (viewed 2020-09-29) at </w:t>
      </w:r>
      <w:hyperlink r:id="rId136">
        <w:r w:rsidRPr="00785C54">
          <w:rPr>
            <w:rStyle w:val="Hyperlink"/>
            <w:rFonts w:eastAsia="MS Mincho"/>
            <w:szCs w:val="24"/>
            <w:lang w:val="en-US"/>
          </w:rPr>
          <w:t>https://www.w3.org/TR/vocab-ssn/</w:t>
        </w:r>
      </w:hyperlink>
    </w:p>
    <w:p w14:paraId="4E9E7AE0" w14:textId="19B244C0" w:rsidR="005B5EAD" w:rsidRPr="00785C54" w:rsidRDefault="005B5EAD" w:rsidP="00785C54">
      <w:pPr>
        <w:pStyle w:val="BiblioEntry"/>
        <w:autoSpaceDE w:val="0"/>
        <w:autoSpaceDN w:val="0"/>
        <w:adjustRightInd w:val="0"/>
        <w:rPr>
          <w:szCs w:val="24"/>
        </w:rPr>
      </w:pPr>
      <w:r w:rsidRPr="00785C54">
        <w:rPr>
          <w:szCs w:val="24"/>
        </w:rPr>
        <w:t>[</w:t>
      </w:r>
      <w:del w:id="4216" w:author="Katharina Schleidt" w:date="2022-08-13T16:49:00Z">
        <w:r w:rsidRPr="00785C54" w:rsidDel="009E0246">
          <w:rPr>
            <w:rStyle w:val="bibnumber"/>
            <w:szCs w:val="24"/>
            <w:shd w:val="clear" w:color="auto" w:fill="auto"/>
          </w:rPr>
          <w:delText>30</w:delText>
        </w:r>
      </w:del>
      <w:ins w:id="4217" w:author="Katharina Schleidt" w:date="2022-08-13T16:49:00Z">
        <w:r w:rsidR="009E0246">
          <w:rPr>
            <w:rStyle w:val="bibnumber"/>
            <w:szCs w:val="24"/>
            <w:shd w:val="clear" w:color="auto" w:fill="auto"/>
          </w:rPr>
          <w:t>29</w:t>
        </w:r>
      </w:ins>
      <w:r w:rsidRPr="00785C54">
        <w:rPr>
          <w:szCs w:val="24"/>
        </w:rPr>
        <w:t>]</w:t>
      </w:r>
      <w:r w:rsidRPr="00785C54">
        <w:rPr>
          <w:szCs w:val="24"/>
        </w:rPr>
        <w:tab/>
      </w:r>
      <w:r w:rsidRPr="00785C54">
        <w:rPr>
          <w:i/>
          <w:szCs w:val="24"/>
        </w:rPr>
        <w:t>Guidelines for the use of Observations &amp; Measurements and Sensor Web Enablement-related standards in INSPIRE</w:t>
      </w:r>
      <w:r w:rsidRPr="00785C54">
        <w:rPr>
          <w:szCs w:val="24"/>
        </w:rPr>
        <w:t xml:space="preserve">. Sylvain Grellet, Gerhard Dünnebeil, Anders Foureaux, Carsten Hollmann, Frédéric Houbie, Diomede Illuzzi, Simon Jirka, Barbara Magagna, Matthes Rieke, Alessandro Sarretta, Katharina Schleidt, Paweł Soczewski, Paolo Tagliolato, Mickael Treguer and Alexander Kotsev, Michael Lutz. Available (viewed 2020-09-29) at </w:t>
      </w:r>
      <w:hyperlink r:id="rId137">
        <w:r w:rsidRPr="00785C54">
          <w:rPr>
            <w:rStyle w:val="Hyperlink"/>
            <w:rFonts w:eastAsia="MS Mincho"/>
            <w:szCs w:val="24"/>
            <w:lang w:val="en-US"/>
          </w:rPr>
          <w:t>https://inspire.ec.europa.eu/id/document/tg/d2.9-o%26m-swe</w:t>
        </w:r>
      </w:hyperlink>
    </w:p>
    <w:p w14:paraId="30DCBDF7" w14:textId="094B7379" w:rsidR="005B5EAD" w:rsidRPr="00785C54" w:rsidRDefault="005B5EAD" w:rsidP="00785C54">
      <w:pPr>
        <w:pStyle w:val="BiblioEntry"/>
        <w:autoSpaceDE w:val="0"/>
        <w:autoSpaceDN w:val="0"/>
        <w:adjustRightInd w:val="0"/>
        <w:rPr>
          <w:szCs w:val="24"/>
        </w:rPr>
      </w:pPr>
      <w:r w:rsidRPr="00785C54">
        <w:rPr>
          <w:szCs w:val="24"/>
        </w:rPr>
        <w:t>[</w:t>
      </w:r>
      <w:del w:id="4218" w:author="Katharina Schleidt" w:date="2022-08-13T16:49:00Z">
        <w:r w:rsidRPr="00785C54" w:rsidDel="009E0246">
          <w:rPr>
            <w:rStyle w:val="bibnumber"/>
            <w:szCs w:val="24"/>
            <w:shd w:val="clear" w:color="auto" w:fill="auto"/>
          </w:rPr>
          <w:delText>31</w:delText>
        </w:r>
      </w:del>
      <w:ins w:id="4219" w:author="Katharina Schleidt" w:date="2022-08-13T16:49:00Z">
        <w:r w:rsidR="009E0246" w:rsidRPr="00785C54">
          <w:rPr>
            <w:rStyle w:val="bibnumber"/>
            <w:szCs w:val="24"/>
            <w:shd w:val="clear" w:color="auto" w:fill="auto"/>
          </w:rPr>
          <w:t>3</w:t>
        </w:r>
        <w:r w:rsidR="009E0246">
          <w:rPr>
            <w:rStyle w:val="bibnumber"/>
            <w:szCs w:val="24"/>
            <w:shd w:val="clear" w:color="auto" w:fill="auto"/>
          </w:rPr>
          <w:t>0</w:t>
        </w:r>
      </w:ins>
      <w:r w:rsidRPr="00785C54">
        <w:rPr>
          <w:szCs w:val="24"/>
        </w:rPr>
        <w:t>]</w:t>
      </w:r>
      <w:r w:rsidRPr="00785C54">
        <w:rPr>
          <w:szCs w:val="24"/>
        </w:rPr>
        <w:tab/>
      </w:r>
      <w:r w:rsidRPr="00785C54">
        <w:rPr>
          <w:i/>
          <w:szCs w:val="24"/>
        </w:rPr>
        <w:t>Ontology for observations and sampling features, with alignments to existing models</w:t>
      </w:r>
      <w:r w:rsidRPr="00785C54">
        <w:rPr>
          <w:szCs w:val="24"/>
        </w:rPr>
        <w:t xml:space="preserve">. S.J.D. Cox. Semantic Web. </w:t>
      </w:r>
      <w:r w:rsidRPr="00785C54">
        <w:rPr>
          <w:rStyle w:val="bibyear"/>
          <w:szCs w:val="24"/>
          <w:shd w:val="clear" w:color="auto" w:fill="auto"/>
        </w:rPr>
        <w:t>2017</w:t>
      </w:r>
      <w:r w:rsidRPr="00785C54">
        <w:rPr>
          <w:szCs w:val="24"/>
        </w:rPr>
        <w:t xml:space="preserve">. Available (viewed 2020-09-29) at </w:t>
      </w:r>
      <w:hyperlink r:id="rId138" w:history="1">
        <w:r w:rsidRPr="00785C54">
          <w:rPr>
            <w:rStyle w:val="biburl"/>
            <w:color w:val="0000FF"/>
            <w:szCs w:val="24"/>
            <w:u w:val="single"/>
            <w:shd w:val="clear" w:color="auto" w:fill="auto"/>
          </w:rPr>
          <w:t>https://content.iospress.com/articles/semantic-web/sw214</w:t>
        </w:r>
      </w:hyperlink>
    </w:p>
    <w:p w14:paraId="7252F4B3" w14:textId="2FC06ACD" w:rsidR="001F501C" w:rsidRPr="00785C54" w:rsidRDefault="003E2160" w:rsidP="009E0246">
      <w:pPr>
        <w:pStyle w:val="BiblioEntry"/>
        <w:rPr>
          <w:szCs w:val="24"/>
        </w:rPr>
      </w:pPr>
      <w:commentRangeStart w:id="4220"/>
      <w:ins w:id="4221" w:author="REID-JAMOND Alison" w:date="2022-04-04T08:08:00Z">
        <w:r>
          <w:rPr>
            <w:szCs w:val="24"/>
          </w:rPr>
          <w:t>[3</w:t>
        </w:r>
        <w:del w:id="4222" w:author="Katharina Schleidt" w:date="2022-08-13T16:49:00Z">
          <w:r w:rsidDel="009E0246">
            <w:rPr>
              <w:szCs w:val="24"/>
            </w:rPr>
            <w:delText>2</w:delText>
          </w:r>
        </w:del>
      </w:ins>
      <w:ins w:id="4223" w:author="Katharina Schleidt" w:date="2022-08-13T16:49:00Z">
        <w:r w:rsidR="009E0246">
          <w:rPr>
            <w:szCs w:val="24"/>
          </w:rPr>
          <w:t>1</w:t>
        </w:r>
      </w:ins>
      <w:ins w:id="4224" w:author="REID-JAMOND Alison" w:date="2022-04-04T08:08:00Z">
        <w:r>
          <w:rPr>
            <w:szCs w:val="24"/>
          </w:rPr>
          <w:t xml:space="preserve">] </w:t>
        </w:r>
        <w:r>
          <w:rPr>
            <w:szCs w:val="24"/>
          </w:rPr>
          <w:tab/>
        </w:r>
      </w:ins>
      <w:ins w:id="4225" w:author="Katharina Schleidt" w:date="2022-08-13T16:53:00Z">
        <w:r w:rsidR="001C6797" w:rsidRPr="001C6797">
          <w:rPr>
            <w:szCs w:val="24"/>
          </w:rPr>
          <w:t xml:space="preserve">Spatial Data on the Web Best Practices, W3C Working Group Note, 28 September 2017. Also published as OGC Best Practice 15-107, </w:t>
        </w:r>
      </w:ins>
      <w:ins w:id="4226" w:author="Katharina Schleidt" w:date="2022-08-13T16:51:00Z">
        <w:r w:rsidR="009E0246">
          <w:rPr>
            <w:rStyle w:val="Hyperlink"/>
            <w:rFonts w:eastAsia="MS Mincho"/>
            <w:szCs w:val="24"/>
            <w:lang w:val="en-GB"/>
          </w:rPr>
          <w:fldChar w:fldCharType="begin"/>
        </w:r>
        <w:r w:rsidR="009E0246">
          <w:rPr>
            <w:rStyle w:val="Hyperlink"/>
            <w:rFonts w:eastAsia="MS Mincho"/>
            <w:szCs w:val="24"/>
            <w:lang w:val="en-GB"/>
          </w:rPr>
          <w:instrText xml:space="preserve"> HYPERLINK "</w:instrText>
        </w:r>
      </w:ins>
      <w:ins w:id="4227" w:author="REID-JAMOND Alison" w:date="2022-04-04T08:08:00Z">
        <w:r w:rsidR="009E0246" w:rsidRPr="009E0246">
          <w:rPr>
            <w:rStyle w:val="Hyperlink"/>
            <w:rFonts w:eastAsia="MS Mincho"/>
            <w:szCs w:val="24"/>
            <w:lang w:val="en-GB"/>
          </w:rPr>
          <w:instrText>https://www.w3.org/TR/sdw-bp/</w:instrText>
        </w:r>
      </w:ins>
      <w:ins w:id="4228" w:author="Katharina Schleidt" w:date="2022-08-13T16:51:00Z">
        <w:r w:rsidR="009E0246">
          <w:rPr>
            <w:rStyle w:val="Hyperlink"/>
            <w:rFonts w:eastAsia="MS Mincho"/>
            <w:szCs w:val="24"/>
            <w:lang w:val="en-GB"/>
          </w:rPr>
          <w:instrText xml:space="preserve">" </w:instrText>
        </w:r>
        <w:r w:rsidR="009E0246">
          <w:rPr>
            <w:rStyle w:val="Hyperlink"/>
            <w:rFonts w:eastAsia="MS Mincho"/>
            <w:szCs w:val="24"/>
            <w:lang w:val="en-GB"/>
          </w:rPr>
          <w:fldChar w:fldCharType="separate"/>
        </w:r>
      </w:ins>
      <w:ins w:id="4229" w:author="REID-JAMOND Alison" w:date="2022-04-04T08:08:00Z">
        <w:r w:rsidR="009E0246" w:rsidRPr="009E0246">
          <w:rPr>
            <w:rStyle w:val="Hyperlink"/>
            <w:rFonts w:eastAsia="MS Mincho"/>
            <w:szCs w:val="24"/>
            <w:lang w:val="en-GB"/>
          </w:rPr>
          <w:t>https://www.w3.org/TR/sdw-bp/</w:t>
        </w:r>
      </w:ins>
      <w:ins w:id="4230" w:author="Katharina Schleidt" w:date="2022-08-13T16:51:00Z">
        <w:r w:rsidR="009E0246">
          <w:rPr>
            <w:rStyle w:val="Hyperlink"/>
            <w:rFonts w:eastAsia="MS Mincho"/>
            <w:szCs w:val="24"/>
            <w:lang w:val="en-GB"/>
          </w:rPr>
          <w:fldChar w:fldCharType="end"/>
        </w:r>
      </w:ins>
      <w:commentRangeEnd w:id="4220"/>
      <w:ins w:id="4231" w:author="REID-JAMOND Alison" w:date="2022-04-04T08:08:00Z">
        <w:r>
          <w:rPr>
            <w:rStyle w:val="CommentReference"/>
            <w:rFonts w:eastAsia="MS Mincho"/>
            <w:lang w:eastAsia="ja-JP"/>
          </w:rPr>
          <w:commentReference w:id="4220"/>
        </w:r>
      </w:ins>
    </w:p>
    <w:sectPr w:rsidR="001F501C" w:rsidRPr="00785C54" w:rsidSect="002B4EBE">
      <w:footerReference w:type="even" r:id="rId139"/>
      <w:footerReference w:type="default" r:id="rId140"/>
      <w:type w:val="oddPage"/>
      <w:pgSz w:w="11906" w:h="16838" w:code="9"/>
      <w:pgMar w:top="794" w:right="737" w:bottom="284" w:left="851" w:header="709" w:footer="0" w:gutter="567"/>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07" w:author="REID-JAMOND Alison" w:date="2022-04-04T08:06:00Z" w:initials="RA">
    <w:p w14:paraId="03B9B45A" w14:textId="77777777" w:rsidR="003E2160" w:rsidRDefault="003E2160">
      <w:pPr>
        <w:pStyle w:val="CommentText"/>
      </w:pPr>
      <w:r>
        <w:rPr>
          <w:rStyle w:val="CommentReference"/>
        </w:rPr>
        <w:annotationRef/>
      </w:r>
      <w:r>
        <w:t>Note that the information provided in the list of main changes compared to the previous version is quite vague. It could be helpful to the user to give a clearer indication of what has been improved/how improvements have been made, i.e. has the text been restructured? has additional detail been added? has the wording been clarified? etc.</w:t>
      </w:r>
    </w:p>
    <w:p w14:paraId="762D8859" w14:textId="38CFAC69" w:rsidR="003E2160" w:rsidRDefault="003E2160">
      <w:pPr>
        <w:pStyle w:val="CommentText"/>
      </w:pPr>
      <w:r>
        <w:t>Adding a cross-reference to Annex C could perhaps help with this.</w:t>
      </w:r>
    </w:p>
  </w:comment>
  <w:comment w:id="1145" w:author="REID-JAMOND Alison" w:date="2022-04-04T08:07:00Z" w:initials="RA">
    <w:p w14:paraId="7C50AC87" w14:textId="39D7CA78" w:rsidR="003E2160" w:rsidRDefault="003E2160">
      <w:pPr>
        <w:pStyle w:val="CommentText"/>
      </w:pPr>
      <w:r>
        <w:rPr>
          <w:rStyle w:val="CommentReference"/>
        </w:rPr>
        <w:annotationRef/>
      </w:r>
      <w:r>
        <w:t>Please refer to this document as "this document" throughout, rather than "this International Standard".</w:t>
      </w:r>
    </w:p>
  </w:comment>
  <w:comment w:id="1152" w:author="REID-JAMOND Alison" w:date="2022-04-04T08:09:00Z" w:initials="RA">
    <w:p w14:paraId="41A5B1F0" w14:textId="4965827D" w:rsidR="003E2160" w:rsidRDefault="003E2160">
      <w:pPr>
        <w:pStyle w:val="CommentText"/>
      </w:pPr>
      <w:r>
        <w:rPr>
          <w:rStyle w:val="CommentReference"/>
        </w:rPr>
        <w:annotationRef/>
      </w:r>
      <w:r>
        <w:t>Is this a reference to the current and previous edition of ISO 19156? If so, please use the specific ISO document numbers, i.e. This second edition of ISO 19156 (now renamed...)</w:t>
      </w:r>
    </w:p>
  </w:comment>
  <w:comment w:id="1198" w:author="REID-JAMOND Alison" w:date="2022-04-04T11:36:00Z" w:initials="RA">
    <w:p w14:paraId="38ADECDC" w14:textId="6210600E" w:rsidR="000A6B0A" w:rsidRDefault="000A6B0A">
      <w:pPr>
        <w:pStyle w:val="CommentText"/>
      </w:pPr>
      <w:r>
        <w:rPr>
          <w:rStyle w:val="CommentReference"/>
        </w:rPr>
        <w:annotationRef/>
      </w:r>
      <w:r>
        <w:t>In order to be considered a normative reference, a document has to be the subject of a requirement. ISO 19109 does not seem to be the subject of any requirements within this document. Please move it to the Bibliography as an informative reference.</w:t>
      </w:r>
    </w:p>
  </w:comment>
  <w:comment w:id="1324" w:author="Katharina Schleidt" w:date="2022-08-12T18:35:00Z" w:initials="KS">
    <w:p w14:paraId="205AC236" w14:textId="77777777" w:rsidR="0018223B" w:rsidRDefault="0018223B">
      <w:pPr>
        <w:pStyle w:val="CommentText"/>
      </w:pPr>
      <w:r>
        <w:rPr>
          <w:rStyle w:val="CommentReference"/>
        </w:rPr>
        <w:annotationRef/>
      </w:r>
      <w:r>
        <w:t>This was modified to “A person’s car”, changing the meaning.</w:t>
      </w:r>
    </w:p>
    <w:p w14:paraId="3B778BD4"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this was confirmed with TC211/TMG and</w:t>
      </w:r>
    </w:p>
    <w:p w14:paraId="743C2A5E" w14:textId="77777777" w:rsidR="0018223B" w:rsidRPr="0018223B" w:rsidRDefault="0018223B" w:rsidP="001822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lang w:val="en-US" w:eastAsia="en-US"/>
        </w:rPr>
      </w:pPr>
      <w:r w:rsidRPr="0018223B">
        <w:rPr>
          <w:rFonts w:ascii="Courier New" w:eastAsia="Times New Roman" w:hAnsi="Courier New" w:cs="Courier New"/>
          <w:sz w:val="20"/>
          <w:lang w:val="en-US" w:eastAsia="en-US"/>
        </w:rPr>
        <w:t>ISO/CS EPM that "Abby's" was acceptable usage</w:t>
      </w:r>
    </w:p>
    <w:p w14:paraId="2C6AE048" w14:textId="015881C8" w:rsidR="0018223B" w:rsidRPr="0018223B" w:rsidRDefault="0018223B">
      <w:pPr>
        <w:pStyle w:val="CommentText"/>
        <w:rPr>
          <w:lang w:val="en-US"/>
        </w:rPr>
      </w:pPr>
    </w:p>
  </w:comment>
  <w:comment w:id="1376" w:author="REID-JAMOND Alison" w:date="2022-04-04T11:51:00Z" w:initials="RA">
    <w:p w14:paraId="446E1183" w14:textId="038B6364" w:rsidR="000A6B0A" w:rsidRDefault="000A6B0A">
      <w:pPr>
        <w:pStyle w:val="CommentText"/>
      </w:pPr>
      <w:r>
        <w:rPr>
          <w:rStyle w:val="CommentReference"/>
        </w:rPr>
        <w:annotationRef/>
      </w:r>
      <w:r>
        <w:t>Please ensure all unnecessary capitalization is removed from the full terms in this list.</w:t>
      </w:r>
    </w:p>
  </w:comment>
  <w:comment w:id="1400" w:author="REID-JAMOND Alison" w:date="2022-04-04T11:52:00Z" w:initials="RA">
    <w:p w14:paraId="04057BCF" w14:textId="47DBC607" w:rsidR="000A6B0A" w:rsidRDefault="000A6B0A">
      <w:pPr>
        <w:pStyle w:val="CommentText"/>
      </w:pPr>
      <w:r>
        <w:rPr>
          <w:rStyle w:val="CommentReference"/>
        </w:rPr>
        <w:annotationRef/>
      </w:r>
      <w:r>
        <w:t>Note that only cross-references to specific parts of a document (e.g. a specific clause, subclause, table, etc.) shall be dated. All more "general" references shall be undated, unless it is necessary to distinguish between different editions of the document.</w:t>
      </w:r>
    </w:p>
  </w:comment>
  <w:comment w:id="1413" w:author="REID-JAMOND Alison" w:date="2022-04-04T11:55:00Z" w:initials="RA">
    <w:p w14:paraId="2E79061C" w14:textId="2A597EAC" w:rsidR="000A6B0A" w:rsidRDefault="000A6B0A">
      <w:pPr>
        <w:pStyle w:val="CommentText"/>
      </w:pPr>
      <w:r>
        <w:rPr>
          <w:rStyle w:val="CommentReference"/>
        </w:rPr>
        <w:annotationRef/>
      </w:r>
      <w:r>
        <w:t>The idea of "some aplication domains" is quite vague. Is it possible to be more specific about what is meant by "some"?</w:t>
      </w:r>
    </w:p>
  </w:comment>
  <w:comment w:id="1436" w:author="REID-JAMOND Alison" w:date="2022-04-04T12:00:00Z" w:initials="RA">
    <w:p w14:paraId="4F9298B3" w14:textId="5E44C0B7" w:rsidR="000A6B0A" w:rsidRDefault="000A6B0A">
      <w:pPr>
        <w:pStyle w:val="CommentText"/>
      </w:pPr>
      <w:r>
        <w:rPr>
          <w:rStyle w:val="CommentReference"/>
        </w:rPr>
        <w:annotationRef/>
      </w:r>
      <w:r>
        <w:t>Please do not write verbal forms in capital letters.</w:t>
      </w:r>
    </w:p>
  </w:comment>
  <w:comment w:id="1492" w:author="REID-JAMOND Alison" w:date="2022-04-04T12:02:00Z" w:initials="RA">
    <w:p w14:paraId="06B0E42A" w14:textId="5C1DECA6" w:rsidR="000A6B0A" w:rsidRDefault="000A6B0A">
      <w:pPr>
        <w:pStyle w:val="CommentText"/>
      </w:pPr>
      <w:r>
        <w:rPr>
          <w:rStyle w:val="CommentReference"/>
        </w:rPr>
        <w:annotationRef/>
      </w:r>
      <w:r>
        <w:t>Does "observations" need to be capitalized here? Please check and modify throughout if necessary.</w:t>
      </w:r>
    </w:p>
  </w:comment>
  <w:comment w:id="1499" w:author="REID-JAMOND Alison" w:date="2022-04-04T11:31:00Z" w:initials="RA">
    <w:p w14:paraId="36C28322" w14:textId="2F5262D6" w:rsidR="000A6B0A" w:rsidRDefault="000A6B0A">
      <w:pPr>
        <w:pStyle w:val="CommentText"/>
      </w:pPr>
      <w:r>
        <w:rPr>
          <w:rStyle w:val="CommentReference"/>
        </w:rPr>
        <w:annotationRef/>
      </w:r>
      <w:r>
        <w:t>Unless there is an intention to remove conformance rules for Models in general from the future revision of ISO 19109, there is no reason for it to be dated.</w:t>
      </w:r>
    </w:p>
  </w:comment>
  <w:comment w:id="1664" w:author="REID-JAMOND Alison" w:date="2022-04-04T12:42:00Z" w:initials="RA">
    <w:p w14:paraId="0D8F0275" w14:textId="7CC6B4EE" w:rsidR="000A6B0A" w:rsidRDefault="000A6B0A">
      <w:pPr>
        <w:pStyle w:val="CommentText"/>
      </w:pPr>
      <w:r>
        <w:rPr>
          <w:rStyle w:val="CommentReference"/>
        </w:rPr>
        <w:annotationRef/>
      </w:r>
      <w:r>
        <w:t xml:space="preserve">EXAMPLEs cannot contain the verbal forms "shall", "should" or "may". Please review the verbal forms used in this Example. </w:t>
      </w:r>
    </w:p>
  </w:comment>
  <w:comment w:id="1694" w:author="REID-JAMOND Alison" w:date="2022-04-04T11:24:00Z" w:initials="RA">
    <w:p w14:paraId="724856A6" w14:textId="77777777" w:rsidR="000A6B0A" w:rsidRDefault="000A6B0A">
      <w:pPr>
        <w:pStyle w:val="CommentText"/>
      </w:pPr>
      <w:r>
        <w:rPr>
          <w:rStyle w:val="CommentReference"/>
        </w:rPr>
        <w:annotationRef/>
      </w:r>
      <w:r>
        <w:t>Note that as all document references are dated here, it is not necessary to add the edition number afterwards. Please remove "(Edition 1)" etc. from all entries.</w:t>
      </w:r>
    </w:p>
    <w:p w14:paraId="628BFD0F" w14:textId="77777777" w:rsidR="000A6B0A" w:rsidRDefault="000A6B0A">
      <w:pPr>
        <w:pStyle w:val="CommentText"/>
      </w:pPr>
    </w:p>
    <w:p w14:paraId="71DE1E79" w14:textId="23A99D74" w:rsidR="000A6B0A" w:rsidRDefault="000A6B0A">
      <w:pPr>
        <w:pStyle w:val="CommentText"/>
      </w:pPr>
      <w:r>
        <w:t xml:space="preserve">Please also note that the headings in this table are not very clear. Please see if these can be clarified. An idea could be to relabel the columns "Package 1 // Package 2 // International Standard // Notes" and the add footnotes at the bottom of the table to explain the relationship between package 1 and package 2, and the International Standard listed. </w:t>
      </w:r>
    </w:p>
  </w:comment>
  <w:comment w:id="1708" w:author="REID-JAMOND Alison" w:date="2022-04-04T11:23:00Z" w:initials="RA">
    <w:p w14:paraId="0FB79FE8" w14:textId="5B7185E5" w:rsidR="000A6B0A" w:rsidRDefault="000A6B0A">
      <w:pPr>
        <w:pStyle w:val="CommentText"/>
      </w:pPr>
      <w:r>
        <w:rPr>
          <w:rStyle w:val="CommentReference"/>
        </w:rPr>
        <w:annotationRef/>
      </w:r>
      <w:r>
        <w:t>I think it would be clearer to write the document number here. If this table were to be cross-referenced in another document, for example, it could become confusing or unclear.</w:t>
      </w:r>
    </w:p>
  </w:comment>
  <w:comment w:id="1764" w:author="REID-JAMOND Alison" w:date="2022-04-04T12:45:00Z" w:initials="RA">
    <w:p w14:paraId="7085B4F1" w14:textId="37BD1F75" w:rsidR="000A6B0A" w:rsidRDefault="000A6B0A">
      <w:pPr>
        <w:pStyle w:val="CommentText"/>
      </w:pPr>
      <w:r>
        <w:rPr>
          <w:rStyle w:val="CommentReference"/>
        </w:rPr>
        <w:annotationRef/>
      </w:r>
      <w:r>
        <w:t xml:space="preserve">There are a lot of example links contained within this one example. Is it necessary to include this many examples? </w:t>
      </w:r>
    </w:p>
  </w:comment>
  <w:comment w:id="1788" w:author="Katharina Schleidt" w:date="2022-08-23T19:19:00Z" w:initials="KS">
    <w:p w14:paraId="34C1F2C3" w14:textId="37A21A01" w:rsidR="00A81201" w:rsidRDefault="00A81201">
      <w:pPr>
        <w:pStyle w:val="CommentText"/>
      </w:pPr>
      <w:r>
        <w:rPr>
          <w:rStyle w:val="CommentReference"/>
        </w:rPr>
        <w:annotationRef/>
      </w:r>
      <w:r>
        <w:t>Jörg Klausen found this glitch, following sentence required for 2) to make sense!</w:t>
      </w:r>
    </w:p>
  </w:comment>
  <w:comment w:id="1791" w:author="REID-JAMOND Alison" w:date="2022-04-04T12:46:00Z" w:initials="RA">
    <w:p w14:paraId="7FA0CC4D" w14:textId="402CC57A" w:rsidR="000A6B0A" w:rsidRDefault="000A6B0A">
      <w:pPr>
        <w:pStyle w:val="CommentText"/>
      </w:pPr>
      <w:r>
        <w:rPr>
          <w:rStyle w:val="CommentReference"/>
        </w:rPr>
        <w:annotationRef/>
      </w:r>
      <w:r>
        <w:t>"observation" and "measurement" are written in lowercase letters in this subclause, whereas elsewhere in the document they are capitalized. Please check whether or not these terms require a capital letter at the beginning and harmonize throughout.</w:t>
      </w:r>
    </w:p>
  </w:comment>
  <w:comment w:id="1793" w:author="REID-JAMOND Alison" w:date="2022-04-04T12:47:00Z" w:initials="RA">
    <w:p w14:paraId="10A0C0E0" w14:textId="5B316562" w:rsidR="000A6B0A" w:rsidRDefault="000A6B0A">
      <w:pPr>
        <w:pStyle w:val="CommentText"/>
      </w:pPr>
      <w:r>
        <w:rPr>
          <w:rStyle w:val="CommentReference"/>
        </w:rPr>
        <w:annotationRef/>
      </w:r>
      <w:r>
        <w:t>Please refer to a specific figure number, rather than using a more general reference.</w:t>
      </w:r>
    </w:p>
  </w:comment>
  <w:comment w:id="1803" w:author="REID-JAMOND Alison" w:date="2022-04-04T12:49:00Z" w:initials="RA">
    <w:p w14:paraId="79E15410" w14:textId="60DB7B6B" w:rsidR="000A6B0A" w:rsidRDefault="000A6B0A" w:rsidP="000A6B0A">
      <w:pPr>
        <w:pStyle w:val="CommentText"/>
      </w:pPr>
      <w:r>
        <w:rPr>
          <w:rStyle w:val="CommentReference"/>
        </w:rPr>
        <w:annotationRef/>
      </w:r>
      <w:r>
        <w:t>Note that "may" denotes permission, whereas "can" denotes possibility. Please review use of "may" and "can" throughout.</w:t>
      </w:r>
    </w:p>
    <w:p w14:paraId="5F1AB11A" w14:textId="77777777" w:rsidR="000A6B0A" w:rsidRDefault="000A6B0A" w:rsidP="000A6B0A">
      <w:pPr>
        <w:pStyle w:val="CommentText"/>
      </w:pPr>
    </w:p>
    <w:p w14:paraId="2C8A29EB" w14:textId="4B76F8E8" w:rsidR="000A6B0A" w:rsidRDefault="000A6B0A">
      <w:pPr>
        <w:pStyle w:val="CommentText"/>
      </w:pPr>
    </w:p>
  </w:comment>
  <w:comment w:id="1812" w:author="REID-JAMOND Alison" w:date="2022-04-04T12:53:00Z" w:initials="RA">
    <w:p w14:paraId="3A59638E" w14:textId="023C19A7" w:rsidR="00A52B09" w:rsidRDefault="00A52B09">
      <w:pPr>
        <w:pStyle w:val="CommentText"/>
      </w:pPr>
      <w:r>
        <w:rPr>
          <w:rStyle w:val="CommentReference"/>
        </w:rPr>
        <w:annotationRef/>
      </w:r>
      <w:r>
        <w:t>This cross-reference does not need to be dated.</w:t>
      </w:r>
    </w:p>
  </w:comment>
  <w:comment w:id="1825" w:author="REID-JAMOND Alison" w:date="2022-04-04T13:59:00Z" w:initials="RA">
    <w:p w14:paraId="07A3065F" w14:textId="40599F31" w:rsidR="008058B6" w:rsidRDefault="008058B6">
      <w:pPr>
        <w:pStyle w:val="CommentText"/>
      </w:pPr>
      <w:r>
        <w:rPr>
          <w:rStyle w:val="CommentReference"/>
        </w:rPr>
        <w:annotationRef/>
      </w:r>
      <w:r>
        <w:t xml:space="preserve">The word "might" is not recommended as it is a little ambiguous. It is suggested to use the verbal form "can" or "can potentially" instead of "might". </w:t>
      </w:r>
    </w:p>
  </w:comment>
  <w:comment w:id="1838" w:author="REID-JAMOND Alison" w:date="2022-04-04T14:06:00Z" w:initials="RA">
    <w:p w14:paraId="209EAC42" w14:textId="537EE663" w:rsidR="008058B6" w:rsidRDefault="008058B6">
      <w:pPr>
        <w:pStyle w:val="CommentText"/>
      </w:pPr>
      <w:r>
        <w:rPr>
          <w:rStyle w:val="CommentReference"/>
        </w:rPr>
        <w:annotationRef/>
      </w:r>
      <w:r>
        <w:t>Is this a direct quotation from another source? If so, please provide the Bibliographical reference for it.</w:t>
      </w:r>
    </w:p>
  </w:comment>
  <w:comment w:id="1876" w:author="REID-JAMOND Alison" w:date="2022-04-04T14:09:00Z" w:initials="RA">
    <w:p w14:paraId="3DF075C5" w14:textId="3904BF06" w:rsidR="008058B6" w:rsidRDefault="008058B6">
      <w:pPr>
        <w:pStyle w:val="CommentText"/>
      </w:pPr>
      <w:r>
        <w:rPr>
          <w:rStyle w:val="CommentReference"/>
        </w:rPr>
        <w:annotationRef/>
      </w:r>
      <w:r>
        <w:t>Please refer to the specific figure number, rather than saying "the figure below".</w:t>
      </w:r>
    </w:p>
  </w:comment>
  <w:comment w:id="1891" w:author="REID-JAMOND Alison" w:date="2022-04-04T14:11:00Z" w:initials="RA">
    <w:p w14:paraId="7BDE4AF0" w14:textId="519D59F9" w:rsidR="008058B6" w:rsidRDefault="008058B6">
      <w:pPr>
        <w:pStyle w:val="CommentText"/>
      </w:pPr>
      <w:r>
        <w:rPr>
          <w:rStyle w:val="CommentReference"/>
        </w:rPr>
        <w:annotationRef/>
      </w:r>
      <w:r>
        <w:t>Note that at times "domain" is written with a capital letter, and at times not. Please verify which option is correct and harmonize throughout.</w:t>
      </w:r>
    </w:p>
  </w:comment>
  <w:comment w:id="1900" w:author="REID-JAMOND Alison" w:date="2022-04-04T14:12:00Z" w:initials="RA">
    <w:p w14:paraId="1C917DA6" w14:textId="0C60F268" w:rsidR="008058B6" w:rsidRDefault="008058B6">
      <w:pPr>
        <w:pStyle w:val="CommentText"/>
      </w:pPr>
      <w:r>
        <w:rPr>
          <w:rStyle w:val="CommentReference"/>
        </w:rPr>
        <w:annotationRef/>
      </w:r>
      <w:r>
        <w:t>Is it necessary for these terms to be written with capital letters here?</w:t>
      </w:r>
    </w:p>
  </w:comment>
  <w:comment w:id="1901" w:author="Katharina Schleidt" w:date="2022-08-13T17:01:00Z" w:initials="KS">
    <w:p w14:paraId="0FFE49ED" w14:textId="2F727190" w:rsidR="00D5345E" w:rsidRDefault="00D5345E">
      <w:pPr>
        <w:pStyle w:val="CommentText"/>
      </w:pPr>
      <w:r>
        <w:rPr>
          <w:rStyle w:val="CommentReference"/>
        </w:rPr>
        <w:annotationRef/>
      </w:r>
      <w:r>
        <w:t>As these</w:t>
      </w:r>
      <w:r w:rsidR="00DA74AC">
        <w:t xml:space="preserve"> refer to classes from GWML, should be capital. Added GWML reference</w:t>
      </w:r>
    </w:p>
  </w:comment>
  <w:comment w:id="1928" w:author="REID-JAMOND Alison" w:date="2022-04-04T14:14:00Z" w:initials="RA">
    <w:p w14:paraId="2B88D0BE" w14:textId="4FA80EE9" w:rsidR="008058B6" w:rsidRDefault="008058B6">
      <w:pPr>
        <w:pStyle w:val="CommentText"/>
      </w:pPr>
      <w:r>
        <w:rPr>
          <w:rStyle w:val="CommentReference"/>
        </w:rPr>
        <w:annotationRef/>
      </w:r>
      <w:r>
        <w:t>The requirement in this section does not contain the verbal form "shall". Instead, it is written as statement of fact. Please verify that this is correct.</w:t>
      </w:r>
    </w:p>
  </w:comment>
  <w:comment w:id="1941" w:author="REID-JAMOND Alison" w:date="2022-04-04T14:15:00Z" w:initials="RA">
    <w:p w14:paraId="6B7D6FCE" w14:textId="638BCA93" w:rsidR="008058B6" w:rsidRDefault="008058B6">
      <w:pPr>
        <w:pStyle w:val="CommentText"/>
      </w:pPr>
      <w:r>
        <w:rPr>
          <w:rStyle w:val="CommentReference"/>
        </w:rPr>
        <w:annotationRef/>
      </w:r>
      <w:r>
        <w:t>Suggest combining these two notes.</w:t>
      </w:r>
    </w:p>
  </w:comment>
  <w:comment w:id="1981" w:author="REID-JAMOND Alison" w:date="2022-04-04T14:17:00Z" w:initials="RA">
    <w:p w14:paraId="29A00588" w14:textId="129C6D3B" w:rsidR="008058B6" w:rsidRDefault="008058B6">
      <w:pPr>
        <w:pStyle w:val="CommentText"/>
      </w:pPr>
      <w:r>
        <w:rPr>
          <w:rStyle w:val="CommentReference"/>
        </w:rPr>
        <w:annotationRef/>
      </w:r>
      <w:r>
        <w:t>Please review wording: "is an object created with the intention of acting as a sample of the real-world obkect" or "is an object created with the intention of sampling the real-world object"?</w:t>
      </w:r>
    </w:p>
  </w:comment>
  <w:comment w:id="1982" w:author="REID-JAMOND Alison" w:date="2022-04-04T14:17:00Z" w:initials="RA">
    <w:p w14:paraId="7F26909F" w14:textId="6966D902" w:rsidR="008058B6" w:rsidRDefault="008058B6">
      <w:pPr>
        <w:pStyle w:val="CommentText"/>
      </w:pPr>
      <w:r>
        <w:rPr>
          <w:rStyle w:val="CommentReference"/>
        </w:rPr>
        <w:annotationRef/>
      </w:r>
      <w:r>
        <w:t>Please refer to a specific subclause.</w:t>
      </w:r>
    </w:p>
  </w:comment>
  <w:comment w:id="1997" w:author="REID-JAMOND Alison" w:date="2022-04-04T14:20:00Z" w:initials="RA">
    <w:p w14:paraId="139135A8" w14:textId="770E492C" w:rsidR="008058B6" w:rsidRDefault="008058B6">
      <w:pPr>
        <w:pStyle w:val="CommentText"/>
      </w:pPr>
      <w:r>
        <w:rPr>
          <w:rStyle w:val="CommentReference"/>
        </w:rPr>
        <w:annotationRef/>
      </w:r>
      <w:r>
        <w:t>NOTEs cannot contain the verbal forms "may", "should" or "shall". Please rephrase.</w:t>
      </w:r>
    </w:p>
  </w:comment>
  <w:comment w:id="2011" w:author="REID-JAMOND Alison" w:date="2022-04-04T14:22:00Z" w:initials="RA">
    <w:p w14:paraId="0DF3571F" w14:textId="2C28A891" w:rsidR="008058B6" w:rsidRDefault="008058B6">
      <w:pPr>
        <w:pStyle w:val="CommentText"/>
      </w:pPr>
      <w:r>
        <w:rPr>
          <w:rStyle w:val="CommentReference"/>
        </w:rPr>
        <w:annotationRef/>
      </w:r>
      <w:r>
        <w:t>Please convert all uppercase verbal forms into lowercase as shown in previous subclauses.</w:t>
      </w:r>
    </w:p>
  </w:comment>
  <w:comment w:id="2036" w:author="REID-JAMOND Alison" w:date="2022-04-04T14:23:00Z" w:initials="RA">
    <w:p w14:paraId="17A0FD77" w14:textId="4D242EF4" w:rsidR="008058B6" w:rsidRDefault="008058B6">
      <w:pPr>
        <w:pStyle w:val="CommentText"/>
      </w:pPr>
      <w:r>
        <w:rPr>
          <w:rStyle w:val="CommentReference"/>
        </w:rPr>
        <w:annotationRef/>
      </w:r>
      <w:r>
        <w:t>NOTEs cannot contain the verbal forms "may", "should" or "shall". Please rephrase.</w:t>
      </w:r>
    </w:p>
  </w:comment>
  <w:comment w:id="2041" w:author="REID-JAMOND Alison" w:date="2022-04-04T14:23:00Z" w:initials="RA">
    <w:p w14:paraId="2ED799AB" w14:textId="0CE06575" w:rsidR="008058B6" w:rsidRDefault="008058B6">
      <w:pPr>
        <w:pStyle w:val="CommentText"/>
      </w:pPr>
      <w:r>
        <w:rPr>
          <w:rStyle w:val="CommentReference"/>
        </w:rPr>
        <w:annotationRef/>
      </w:r>
      <w:r>
        <w:t>Please move this link to the Bibliography, either to replace the link already present in entry [28] or to be included as a new entry, as appropriate.</w:t>
      </w:r>
    </w:p>
  </w:comment>
  <w:comment w:id="2042" w:author="Katharina Schleidt" w:date="2022-08-12T19:21:00Z" w:initials="KS">
    <w:p w14:paraId="5D9DF39E" w14:textId="77777777" w:rsidR="008B6B3B" w:rsidRDefault="008B6B3B">
      <w:pPr>
        <w:pStyle w:val="CommentText"/>
      </w:pPr>
      <w:r>
        <w:rPr>
          <w:rStyle w:val="CommentReference"/>
        </w:rPr>
        <w:annotationRef/>
      </w:r>
      <w:r>
        <w:t>This URI is not a document reference, it is the label for a vocabulary entry. Moving to the bibliography would make no sense.</w:t>
      </w:r>
    </w:p>
    <w:p w14:paraId="1CFB5927" w14:textId="0EF9611F" w:rsidR="008B6B3B" w:rsidRDefault="008B6B3B">
      <w:pPr>
        <w:pStyle w:val="CommentText"/>
      </w:pPr>
      <w:r>
        <w:t>We’ve added the term “entry” to clarify this</w:t>
      </w:r>
    </w:p>
  </w:comment>
  <w:comment w:id="2051" w:author="REID-JAMOND Alison" w:date="2022-04-04T14:24:00Z" w:initials="RA">
    <w:p w14:paraId="002A194A" w14:textId="1C40FFF8" w:rsidR="008058B6" w:rsidRDefault="008058B6">
      <w:pPr>
        <w:pStyle w:val="CommentText"/>
      </w:pPr>
      <w:r>
        <w:rPr>
          <w:rStyle w:val="CommentReference"/>
        </w:rPr>
        <w:annotationRef/>
      </w:r>
      <w:r>
        <w:t xml:space="preserve">In accordance with the </w:t>
      </w:r>
      <w:hyperlink r:id="rId1" w:history="1">
        <w:r w:rsidRPr="008058B6">
          <w:rPr>
            <w:rStyle w:val="Hyperlink"/>
            <w:lang w:val="en-GB"/>
          </w:rPr>
          <w:t>ISO House Style</w:t>
        </w:r>
      </w:hyperlink>
      <w:r>
        <w:t xml:space="preserve">, an impersonal tone is to be adopted in ISO documents in which person pronouns ( I, we, you) are to be avoided. Please rephrase this Example accordingly. </w:t>
      </w:r>
    </w:p>
  </w:comment>
  <w:comment w:id="2091" w:author="REID-JAMOND Alison" w:date="2022-04-04T14:26:00Z" w:initials="RA">
    <w:p w14:paraId="04A89B3F" w14:textId="019DC4B3" w:rsidR="008058B6" w:rsidRDefault="008058B6">
      <w:pPr>
        <w:pStyle w:val="CommentText"/>
      </w:pPr>
      <w:r>
        <w:rPr>
          <w:rStyle w:val="CommentReference"/>
        </w:rPr>
        <w:annotationRef/>
      </w:r>
      <w:r>
        <w:t>There is no verbal form used in this sentence. It therefore appears incomplete and cannot be considered a requirement. Please review.</w:t>
      </w:r>
    </w:p>
  </w:comment>
  <w:comment w:id="2119" w:author="REID-JAMOND Alison" w:date="2022-04-04T14:28:00Z" w:initials="RA">
    <w:p w14:paraId="2A781E35" w14:textId="3C4EE33D" w:rsidR="008058B6" w:rsidRDefault="008058B6">
      <w:pPr>
        <w:pStyle w:val="CommentText"/>
      </w:pPr>
      <w:r>
        <w:rPr>
          <w:rStyle w:val="CommentReference"/>
        </w:rPr>
        <w:annotationRef/>
      </w:r>
      <w:r>
        <w:t>Please list these notes as NOTE 1, NOTE 2, NOTE 3, or else combine to form one single NOTE.</w:t>
      </w:r>
    </w:p>
  </w:comment>
  <w:comment w:id="2161" w:author="REID-JAMOND Alison" w:date="2022-04-04T14:30:00Z" w:initials="RA">
    <w:p w14:paraId="29A17A0C" w14:textId="61D0BC55" w:rsidR="008058B6" w:rsidRDefault="008058B6">
      <w:pPr>
        <w:pStyle w:val="CommentText"/>
      </w:pPr>
      <w:r>
        <w:rPr>
          <w:rStyle w:val="CommentReference"/>
        </w:rPr>
        <w:annotationRef/>
      </w:r>
      <w:r>
        <w:t>Does "sensors" need to have a capital letter here? Please check and harmonize throughout the document.</w:t>
      </w:r>
    </w:p>
  </w:comment>
  <w:comment w:id="2181" w:author="REID-JAMOND Alison" w:date="2022-04-04T14:31:00Z" w:initials="RA">
    <w:p w14:paraId="1FD60317" w14:textId="3D3788E0" w:rsidR="008058B6" w:rsidRDefault="008058B6">
      <w:pPr>
        <w:pStyle w:val="CommentText"/>
      </w:pPr>
      <w:r>
        <w:rPr>
          <w:rStyle w:val="CommentReference"/>
        </w:rPr>
        <w:annotationRef/>
      </w:r>
      <w:r>
        <w:t>Please see previous comment on the regrouping of NOTEs.</w:t>
      </w:r>
    </w:p>
  </w:comment>
  <w:comment w:id="2202" w:author="REID-JAMOND Alison" w:date="2022-04-04T14:31:00Z" w:initials="RA">
    <w:p w14:paraId="168ADD7B" w14:textId="68177280" w:rsidR="008058B6" w:rsidRDefault="008058B6">
      <w:pPr>
        <w:pStyle w:val="CommentText"/>
      </w:pPr>
      <w:r>
        <w:rPr>
          <w:rStyle w:val="CommentReference"/>
        </w:rPr>
        <w:annotationRef/>
      </w:r>
      <w:r>
        <w:t>Please see previous comment on the regrouping of NOTEs.</w:t>
      </w:r>
    </w:p>
  </w:comment>
  <w:comment w:id="2230" w:author="REID-JAMOND Alison" w:date="2022-04-04T14:32:00Z" w:initials="RA">
    <w:p w14:paraId="6690963A" w14:textId="23C99631" w:rsidR="008058B6" w:rsidRDefault="008058B6">
      <w:pPr>
        <w:pStyle w:val="CommentText"/>
      </w:pPr>
      <w:r>
        <w:rPr>
          <w:rStyle w:val="CommentReference"/>
        </w:rPr>
        <w:annotationRef/>
      </w:r>
      <w:r>
        <w:t>NOTEs cannot contain the verbal form "should". Please rephrase.</w:t>
      </w:r>
    </w:p>
  </w:comment>
  <w:comment w:id="2239" w:author="REID-JAMOND Alison" w:date="2022-04-04T14:33:00Z" w:initials="RA">
    <w:p w14:paraId="63E98EB8" w14:textId="77777777" w:rsidR="00BE49F6" w:rsidRDefault="00BE49F6" w:rsidP="00BE49F6">
      <w:pPr>
        <w:pStyle w:val="CommentText"/>
      </w:pPr>
      <w:r>
        <w:rPr>
          <w:rStyle w:val="CommentReference"/>
        </w:rPr>
        <w:annotationRef/>
      </w:r>
      <w:r>
        <w:t>All figures shall be precited in the document, but Figure 10 does not appear to have been cited. Please introduce a reference to this figure.</w:t>
      </w:r>
    </w:p>
  </w:comment>
  <w:comment w:id="2249" w:author="REID-JAMOND Alison" w:date="2022-04-04T14:33:00Z" w:initials="RA">
    <w:p w14:paraId="0793A348" w14:textId="4175FA2C" w:rsidR="008058B6" w:rsidRDefault="008058B6">
      <w:pPr>
        <w:pStyle w:val="CommentText"/>
      </w:pPr>
      <w:r>
        <w:rPr>
          <w:rStyle w:val="CommentReference"/>
        </w:rPr>
        <w:annotationRef/>
      </w:r>
      <w:r>
        <w:t>All figures shall be precited in the document, but Figure 10 does not appear to have been cited. Please introduce a reference to this figure.</w:t>
      </w:r>
    </w:p>
  </w:comment>
  <w:comment w:id="2255" w:author="REID-JAMOND Alison" w:date="2022-04-04T14:33:00Z" w:initials="RA">
    <w:p w14:paraId="660B4F5C" w14:textId="10DD1BDA" w:rsidR="008058B6" w:rsidRDefault="008058B6">
      <w:pPr>
        <w:pStyle w:val="CommentText"/>
      </w:pPr>
      <w:r>
        <w:rPr>
          <w:rStyle w:val="CommentReference"/>
        </w:rPr>
        <w:annotationRef/>
      </w:r>
      <w:r>
        <w:t>This section of text is labelled "requirement" but it does not contain the verbal form "shall". Please review.</w:t>
      </w:r>
    </w:p>
  </w:comment>
  <w:comment w:id="2303" w:author="Katharina Schleidt" w:date="2022-08-10T19:36:00Z" w:initials="KS">
    <w:p w14:paraId="1F139DAC" w14:textId="77777777" w:rsidR="007703D2" w:rsidRDefault="007703D2" w:rsidP="007703D2">
      <w:pPr>
        <w:pStyle w:val="CommentText"/>
      </w:pPr>
      <w:r>
        <w:rPr>
          <w:rStyle w:val="CommentReference"/>
        </w:rPr>
        <w:annotationRef/>
      </w:r>
      <w:r>
        <w:t>Modification of “Abby’s car” to “a person’s car” was rejected, confirmed with TC211/TMG and</w:t>
      </w:r>
    </w:p>
    <w:p w14:paraId="4E948761" w14:textId="77777777" w:rsidR="007703D2" w:rsidRPr="00026AA4" w:rsidRDefault="007703D2" w:rsidP="007703D2">
      <w:pPr>
        <w:pStyle w:val="CommentText"/>
        <w:rPr>
          <w:lang w:val="en-US"/>
        </w:rPr>
      </w:pPr>
      <w:r>
        <w:t>ISO/CS EPM that "Abby's" was acceptable usage.</w:t>
      </w:r>
    </w:p>
  </w:comment>
  <w:comment w:id="2322" w:author="Katharina Schleidt" w:date="2022-08-10T19:36:00Z" w:initials="KS">
    <w:p w14:paraId="38725881" w14:textId="77777777" w:rsidR="00026AA4" w:rsidRDefault="00026AA4" w:rsidP="00026AA4">
      <w:pPr>
        <w:pStyle w:val="CommentText"/>
      </w:pPr>
      <w:r>
        <w:rPr>
          <w:rStyle w:val="CommentReference"/>
        </w:rPr>
        <w:annotationRef/>
      </w:r>
      <w:r>
        <w:t>Modification of “Abby’s car” to “a person’s car” was rejected, confirmed with TC211/TMG and</w:t>
      </w:r>
    </w:p>
    <w:p w14:paraId="424FF95F" w14:textId="15BA28F4" w:rsidR="00026AA4" w:rsidRPr="00026AA4" w:rsidRDefault="00026AA4" w:rsidP="00026AA4">
      <w:pPr>
        <w:pStyle w:val="CommentText"/>
        <w:rPr>
          <w:lang w:val="en-US"/>
        </w:rPr>
      </w:pPr>
      <w:r>
        <w:t>ISO/CS EPM that "Abby's" was acceptable usage.</w:t>
      </w:r>
    </w:p>
  </w:comment>
  <w:comment w:id="2339" w:author="REID-JAMOND Alison" w:date="2022-04-04T14:39:00Z" w:initials="RA">
    <w:p w14:paraId="728CA83F" w14:textId="03C4CC1A" w:rsidR="008058B6" w:rsidRDefault="008058B6">
      <w:pPr>
        <w:pStyle w:val="CommentText"/>
      </w:pPr>
      <w:r>
        <w:rPr>
          <w:rStyle w:val="CommentReference"/>
        </w:rPr>
        <w:annotationRef/>
      </w:r>
      <w:r>
        <w:t>Should the word "observation" be written in bold font here?</w:t>
      </w:r>
    </w:p>
  </w:comment>
  <w:comment w:id="2380" w:author="REID-JAMOND Alison" w:date="2022-04-04T14:46:00Z" w:initials="RA">
    <w:p w14:paraId="6CAA8319" w14:textId="5872591B"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393" w:author="REID-JAMOND Alison" w:date="2022-04-04T14:46:00Z" w:initials="RA">
    <w:p w14:paraId="5BFC48F2" w14:textId="78FEC99C"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11" w:author="REID-JAMOND Alison" w:date="2022-04-04T14:46:00Z" w:initials="RA">
    <w:p w14:paraId="61895A2F" w14:textId="0A2642A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26" w:author="REID-JAMOND Alison" w:date="2022-04-04T14:47:00Z" w:initials="RA">
    <w:p w14:paraId="78D8C362" w14:textId="737CAB46"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454" w:author="REID-JAMOND Alison" w:date="2022-04-04T14:40:00Z" w:initials="RA">
    <w:p w14:paraId="5A521A21" w14:textId="04C4C889" w:rsidR="008058B6" w:rsidRDefault="008058B6">
      <w:pPr>
        <w:pStyle w:val="CommentText"/>
      </w:pPr>
      <w:r>
        <w:rPr>
          <w:rStyle w:val="CommentReference"/>
        </w:rPr>
        <w:annotationRef/>
      </w:r>
      <w:r>
        <w:t>It is not clear why the section of text "deploxmentReason:CharacterString" is written in italic font here. Please review.</w:t>
      </w:r>
    </w:p>
  </w:comment>
  <w:comment w:id="2476" w:author="REID-JAMOND Alison" w:date="2022-04-04T14:41:00Z" w:initials="RA">
    <w:p w14:paraId="0C4DDC48" w14:textId="29347B04" w:rsidR="008058B6" w:rsidRDefault="008058B6">
      <w:pPr>
        <w:pStyle w:val="CommentText"/>
      </w:pPr>
      <w:r>
        <w:rPr>
          <w:rStyle w:val="CommentReference"/>
        </w:rPr>
        <w:annotationRef/>
      </w:r>
      <w:r>
        <w:t>The previous comment concerning the use of italic font also applies here.</w:t>
      </w:r>
    </w:p>
  </w:comment>
  <w:comment w:id="2502" w:author="REID-JAMOND Alison" w:date="2022-04-04T14:44:00Z" w:initials="RA">
    <w:p w14:paraId="35995AE9" w14:textId="2A3A1594" w:rsidR="008058B6" w:rsidRDefault="008058B6">
      <w:pPr>
        <w:pStyle w:val="CommentText"/>
      </w:pPr>
      <w:r>
        <w:rPr>
          <w:rStyle w:val="CommentReference"/>
        </w:rPr>
        <w:annotationRef/>
      </w:r>
      <w:r>
        <w:t>NOTEs cannot contain the verbal form "should". Please rephrase.</w:t>
      </w:r>
    </w:p>
  </w:comment>
  <w:comment w:id="2510" w:author="REID-JAMOND Alison" w:date="2022-04-04T14:44:00Z" w:initials="RA">
    <w:p w14:paraId="43EB7675" w14:textId="1C365D6B" w:rsidR="008058B6" w:rsidRDefault="008058B6">
      <w:pPr>
        <w:pStyle w:val="CommentText"/>
      </w:pPr>
      <w:r>
        <w:rPr>
          <w:rStyle w:val="CommentReference"/>
        </w:rPr>
        <w:annotationRef/>
      </w:r>
      <w:r>
        <w:t>NOTEs cannot contain the verbal form "should". Please rephrase.</w:t>
      </w:r>
    </w:p>
  </w:comment>
  <w:comment w:id="2515" w:author="REID-JAMOND Alison" w:date="2022-04-04T15:28:00Z" w:initials="RA">
    <w:p w14:paraId="56280D05" w14:textId="53368DF2" w:rsidR="00047CD7" w:rsidRDefault="00047CD7">
      <w:pPr>
        <w:pStyle w:val="CommentText"/>
      </w:pPr>
      <w:r>
        <w:rPr>
          <w:rStyle w:val="CommentReference"/>
        </w:rPr>
        <w:annotationRef/>
      </w:r>
      <w:r>
        <w:t>This phrasing seems quite informal. Please review and consider replacing with more appropriate phrasing, e.g. to clarify, to confirm, etc.</w:t>
      </w:r>
    </w:p>
  </w:comment>
  <w:comment w:id="2539" w:author="REID-JAMOND Alison" w:date="2022-04-04T14:47:00Z" w:initials="RA">
    <w:p w14:paraId="10C38615" w14:textId="482760B9"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88" w:author="REID-JAMOND Alison" w:date="2022-04-04T14:48:00Z" w:initials="RA">
    <w:p w14:paraId="29B66184" w14:textId="0E9BF2E2"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596" w:author="REID-JAMOND Alison" w:date="2022-04-04T14:49:00Z" w:initials="RA">
    <w:p w14:paraId="7037591B" w14:textId="77777777" w:rsidR="008058B6" w:rsidRDefault="008058B6">
      <w:pPr>
        <w:pStyle w:val="CommentText"/>
      </w:pPr>
      <w:r>
        <w:rPr>
          <w:rStyle w:val="CommentReference"/>
        </w:rPr>
        <w:annotationRef/>
      </w:r>
      <w:r>
        <w:t xml:space="preserve">EXAMPLEs cannot contain the verbal form "must". Please rephrase by using statement of fact. </w:t>
      </w:r>
    </w:p>
    <w:p w14:paraId="13A700B2" w14:textId="77777777" w:rsidR="008058B6" w:rsidRDefault="008058B6">
      <w:pPr>
        <w:pStyle w:val="CommentText"/>
      </w:pPr>
      <w:r>
        <w:t xml:space="preserve">Note that in accordance with the ISO House Style, the use of personal pronouns should also be avoided (in this case, "one"). </w:t>
      </w:r>
    </w:p>
    <w:p w14:paraId="272EF9C9" w14:textId="77777777" w:rsidR="008058B6" w:rsidRDefault="008058B6">
      <w:pPr>
        <w:pStyle w:val="CommentText"/>
      </w:pPr>
      <w:r>
        <w:t>A possible rephrasing of this sentence could be:</w:t>
      </w:r>
    </w:p>
    <w:p w14:paraId="0FC18B64" w14:textId="45010247" w:rsidR="008058B6" w:rsidRDefault="008058B6">
      <w:pPr>
        <w:pStyle w:val="CommentText"/>
      </w:pPr>
      <w:r>
        <w:t>"..... information needs to be provided on what Obersable Properties..."</w:t>
      </w:r>
    </w:p>
  </w:comment>
  <w:comment w:id="2613" w:author="REID-JAMOND Alison" w:date="2022-04-04T14:54:00Z" w:initials="RA">
    <w:p w14:paraId="51CFB5A1" w14:textId="136EB02E"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24" w:author="REID-JAMOND Alison" w:date="2022-04-04T14:54:00Z" w:initials="RA">
    <w:p w14:paraId="1869A1F7" w14:textId="24AA34F4"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35" w:author="REID-JAMOND Alison" w:date="2022-04-04T14:54:00Z" w:initials="RA">
    <w:p w14:paraId="30BE2A4A" w14:textId="011C3143"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48" w:author="REID-JAMOND Alison" w:date="2022-04-04T14:54:00Z" w:initials="RA">
    <w:p w14:paraId="319A8A11" w14:textId="38D6C091"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59" w:author="REID-JAMOND Alison" w:date="2022-04-04T14:54:00Z" w:initials="RA">
    <w:p w14:paraId="21A653CE" w14:textId="18AFFE9F" w:rsidR="008058B6" w:rsidRDefault="008058B6">
      <w:pPr>
        <w:pStyle w:val="CommentText"/>
      </w:pPr>
      <w:r>
        <w:rPr>
          <w:rStyle w:val="CommentReference"/>
        </w:rPr>
        <w:annotationRef/>
      </w:r>
      <w:r>
        <w:t>All figures shall be precited in the document, but this figure does not appear to have been cited. Please introduce a reference to this figure.</w:t>
      </w:r>
    </w:p>
  </w:comment>
  <w:comment w:id="2679" w:author="REID-JAMOND Alison" w:date="2022-04-04T15:09:00Z" w:initials="RA">
    <w:p w14:paraId="2A14AC0E"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80038D2" w14:textId="6B90B8F6" w:rsidR="00047CD7" w:rsidRDefault="00047CD7">
      <w:pPr>
        <w:pStyle w:val="CommentText"/>
      </w:pPr>
    </w:p>
  </w:comment>
  <w:comment w:id="2685" w:author="REID-JAMOND Alison" w:date="2022-04-04T15:29:00Z" w:initials="RA">
    <w:p w14:paraId="6EF064D6" w14:textId="65D74396" w:rsidR="00047CD7" w:rsidRDefault="00047CD7">
      <w:pPr>
        <w:pStyle w:val="CommentText"/>
      </w:pPr>
      <w:r>
        <w:rPr>
          <w:rStyle w:val="CommentReference"/>
        </w:rPr>
        <w:annotationRef/>
      </w:r>
      <w:r>
        <w:t>Please see previous comment in subclause 9.10.1 on this phrasing.</w:t>
      </w:r>
    </w:p>
  </w:comment>
  <w:comment w:id="2782" w:author="REID-JAMOND Alison" w:date="2022-04-04T15:20:00Z" w:initials="RA">
    <w:p w14:paraId="558E7EC1" w14:textId="7963640F" w:rsidR="00047CD7" w:rsidRDefault="00047CD7">
      <w:pPr>
        <w:pStyle w:val="CommentText"/>
      </w:pPr>
      <w:r>
        <w:rPr>
          <w:rStyle w:val="CommentReference"/>
        </w:rPr>
        <w:annotationRef/>
      </w:r>
      <w:r>
        <w:t>The inverted commas here imply that this text has been quoted from another source. Please provide the SOURCE reference for this quotation and ensure that all necessary permissions have been obtained concerning its reproduction. Alternatively, please delete or rephrase.</w:t>
      </w:r>
    </w:p>
  </w:comment>
  <w:comment w:id="2942" w:author="REID-JAMOND Alison" w:date="2022-04-04T15:23:00Z" w:initials="RA">
    <w:p w14:paraId="6A7F116F"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3A03F8D" w14:textId="35B2B66D" w:rsidR="00047CD7" w:rsidRDefault="00047CD7">
      <w:pPr>
        <w:pStyle w:val="CommentText"/>
      </w:pPr>
    </w:p>
  </w:comment>
  <w:comment w:id="2953" w:author="REID-JAMOND Alison" w:date="2022-04-04T15:24:00Z" w:initials="RA">
    <w:p w14:paraId="27CCBB26" w14:textId="7E36A84F" w:rsidR="00047CD7" w:rsidRDefault="00047CD7">
      <w:pPr>
        <w:pStyle w:val="CommentText"/>
      </w:pPr>
      <w:r>
        <w:rPr>
          <w:rStyle w:val="CommentReference"/>
        </w:rPr>
        <w:annotationRef/>
      </w:r>
      <w:r>
        <w:t>NOTEs cannot contain the verbal forms "shall", "should" or "may". Please rephrase or convert to body text.</w:t>
      </w:r>
    </w:p>
  </w:comment>
  <w:comment w:id="2968" w:author="REID-JAMOND Alison" w:date="2022-04-04T15:25:00Z" w:initials="RA">
    <w:p w14:paraId="79A9C55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4F98B631" w14:textId="30925A95" w:rsidR="00047CD7" w:rsidRDefault="00047CD7">
      <w:pPr>
        <w:pStyle w:val="CommentText"/>
      </w:pPr>
    </w:p>
  </w:comment>
  <w:comment w:id="2984" w:author="REID-JAMOND Alison" w:date="2022-04-04T15:25:00Z" w:initials="RA">
    <w:p w14:paraId="3EE84C01" w14:textId="48EE0B68" w:rsidR="00047CD7" w:rsidRDefault="00047CD7">
      <w:pPr>
        <w:pStyle w:val="CommentText"/>
      </w:pPr>
      <w:r>
        <w:rPr>
          <w:rStyle w:val="CommentReference"/>
        </w:rPr>
        <w:annotationRef/>
      </w:r>
      <w:r>
        <w:t>NOTEs cannot contain the verbal forms "shall", "should" or "may". Please rephrase or convert to body text.</w:t>
      </w:r>
    </w:p>
  </w:comment>
  <w:comment w:id="3002" w:author="REID-JAMOND Alison" w:date="2022-04-04T15:26:00Z" w:initials="RA">
    <w:p w14:paraId="5AD6691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386FD1" w14:textId="6326995D" w:rsidR="00047CD7" w:rsidRDefault="00047CD7">
      <w:pPr>
        <w:pStyle w:val="CommentText"/>
      </w:pPr>
    </w:p>
  </w:comment>
  <w:comment w:id="3031" w:author="REID-JAMOND Alison" w:date="2022-04-04T15:27:00Z" w:initials="RA">
    <w:p w14:paraId="4D6296ED"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73E2E130" w14:textId="61E5F130" w:rsidR="00047CD7" w:rsidRDefault="00047CD7">
      <w:pPr>
        <w:pStyle w:val="CommentText"/>
      </w:pPr>
    </w:p>
  </w:comment>
  <w:comment w:id="3048" w:author="REID-JAMOND Alison" w:date="2022-04-04T15:27:00Z" w:initials="RA">
    <w:p w14:paraId="7B3909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44EFCB" w14:textId="21B01597" w:rsidR="00047CD7" w:rsidRDefault="00047CD7">
      <w:pPr>
        <w:pStyle w:val="CommentText"/>
      </w:pPr>
    </w:p>
  </w:comment>
  <w:comment w:id="3067" w:author="REID-JAMOND Alison" w:date="2022-04-04T15:29:00Z" w:initials="RA">
    <w:p w14:paraId="0E48B1A1" w14:textId="51680BC9" w:rsidR="00047CD7" w:rsidRDefault="00047CD7">
      <w:pPr>
        <w:pStyle w:val="CommentText"/>
      </w:pPr>
      <w:r>
        <w:rPr>
          <w:rStyle w:val="CommentReference"/>
        </w:rPr>
        <w:annotationRef/>
      </w:r>
      <w:r>
        <w:t>Please see previous comments on this phrasing, e.g. in subclause 9.10.1.</w:t>
      </w:r>
    </w:p>
  </w:comment>
  <w:comment w:id="3073" w:author="REID-JAMOND Alison" w:date="2022-04-04T15:29:00Z" w:initials="RA">
    <w:p w14:paraId="1F98F4DD" w14:textId="6C186CC5" w:rsidR="00047CD7" w:rsidRDefault="00047CD7">
      <w:pPr>
        <w:pStyle w:val="CommentText"/>
      </w:pPr>
      <w:r>
        <w:rPr>
          <w:rStyle w:val="CommentReference"/>
        </w:rPr>
        <w:annotationRef/>
      </w:r>
      <w:r>
        <w:t>See previous comment.</w:t>
      </w:r>
    </w:p>
  </w:comment>
  <w:comment w:id="3099" w:author="REID-JAMOND Alison" w:date="2022-04-04T15:30:00Z" w:initials="RA">
    <w:p w14:paraId="1A8B31A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011AFB7" w14:textId="418EB38E" w:rsidR="00047CD7" w:rsidRDefault="00047CD7">
      <w:pPr>
        <w:pStyle w:val="CommentText"/>
      </w:pPr>
    </w:p>
  </w:comment>
  <w:comment w:id="3190" w:author="REID-JAMOND Alison" w:date="2022-04-04T15:32:00Z" w:initials="RA">
    <w:p w14:paraId="0AAC5BB6" w14:textId="6F27B487" w:rsidR="00047CD7" w:rsidRDefault="00047CD7">
      <w:pPr>
        <w:pStyle w:val="CommentText"/>
      </w:pPr>
      <w:r>
        <w:rPr>
          <w:rStyle w:val="CommentReference"/>
        </w:rPr>
        <w:annotationRef/>
      </w:r>
      <w:r>
        <w:t>This text is marked as a requirement, but the verbal form "shall" is not used. Please check.</w:t>
      </w:r>
    </w:p>
  </w:comment>
  <w:comment w:id="3209" w:author="REID-JAMOND Alison" w:date="2022-04-04T15:33:00Z" w:initials="RA">
    <w:p w14:paraId="040B11B3"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9C2404A" w14:textId="6C29360A" w:rsidR="00047CD7" w:rsidRDefault="00047CD7">
      <w:pPr>
        <w:pStyle w:val="CommentText"/>
      </w:pPr>
    </w:p>
  </w:comment>
  <w:comment w:id="3222" w:author="REID-JAMOND Alison" w:date="2022-04-04T15:33:00Z" w:initials="RA">
    <w:p w14:paraId="18EE3CA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11A9D3" w14:textId="6DACCAD5" w:rsidR="00047CD7" w:rsidRDefault="00047CD7">
      <w:pPr>
        <w:pStyle w:val="CommentText"/>
      </w:pPr>
    </w:p>
  </w:comment>
  <w:comment w:id="3235" w:author="REID-JAMOND Alison" w:date="2022-04-04T15:33:00Z" w:initials="RA">
    <w:p w14:paraId="18D7483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B233904" w14:textId="414F4357" w:rsidR="00047CD7" w:rsidRDefault="00047CD7">
      <w:pPr>
        <w:pStyle w:val="CommentText"/>
      </w:pPr>
    </w:p>
  </w:comment>
  <w:comment w:id="3248" w:author="REID-JAMOND Alison" w:date="2022-04-04T15:33:00Z" w:initials="RA">
    <w:p w14:paraId="2084DF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5ADA1522" w14:textId="7B69AFA9" w:rsidR="00047CD7" w:rsidRDefault="00047CD7">
      <w:pPr>
        <w:pStyle w:val="CommentText"/>
      </w:pPr>
    </w:p>
  </w:comment>
  <w:comment w:id="3262" w:author="REID-JAMOND Alison" w:date="2022-04-04T15:34:00Z" w:initials="RA">
    <w:p w14:paraId="453E2176"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25AAB4B4" w14:textId="20E32639" w:rsidR="00047CD7" w:rsidRDefault="00047CD7">
      <w:pPr>
        <w:pStyle w:val="CommentText"/>
      </w:pPr>
    </w:p>
  </w:comment>
  <w:comment w:id="3275" w:author="REID-JAMOND Alison" w:date="2022-04-04T15:34:00Z" w:initials="RA">
    <w:p w14:paraId="7F6A63D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14E2A2F" w14:textId="7EB4F6BB" w:rsidR="00047CD7" w:rsidRDefault="00047CD7">
      <w:pPr>
        <w:pStyle w:val="CommentText"/>
      </w:pPr>
    </w:p>
  </w:comment>
  <w:comment w:id="3312" w:author="REID-JAMOND Alison" w:date="2022-04-04T15:34:00Z" w:initials="RA">
    <w:p w14:paraId="7F6D913B" w14:textId="3B7774A2" w:rsidR="00047CD7" w:rsidRDefault="00047CD7">
      <w:pPr>
        <w:pStyle w:val="CommentText"/>
      </w:pPr>
      <w:r>
        <w:rPr>
          <w:rStyle w:val="CommentReference"/>
        </w:rPr>
        <w:annotationRef/>
      </w:r>
      <w:r>
        <w:t>This text is marked as a requirement, but the verbal form "shall" is not used. Please check.</w:t>
      </w:r>
    </w:p>
  </w:comment>
  <w:comment w:id="3522" w:author="REID-JAMOND Alison" w:date="2022-04-04T14:57:00Z" w:initials="RA">
    <w:p w14:paraId="64F9F9EB" w14:textId="233321B3" w:rsidR="00047CD7" w:rsidRDefault="00047CD7">
      <w:pPr>
        <w:pStyle w:val="CommentText"/>
      </w:pPr>
      <w:r>
        <w:rPr>
          <w:rStyle w:val="CommentReference"/>
        </w:rPr>
        <w:annotationRef/>
      </w:r>
      <w:r>
        <w:t>Previously this has been written with each word capitalized. Please harmonize throughout.</w:t>
      </w:r>
    </w:p>
  </w:comment>
  <w:comment w:id="3523" w:author="REID-JAMOND Alison" w:date="2022-04-04T14:59:00Z" w:initials="RA">
    <w:p w14:paraId="63D0A6F3" w14:textId="51A3A154" w:rsidR="00047CD7" w:rsidRDefault="00047CD7">
      <w:pPr>
        <w:pStyle w:val="CommentText"/>
      </w:pPr>
      <w:r>
        <w:rPr>
          <w:rStyle w:val="CommentReference"/>
        </w:rPr>
        <w:annotationRef/>
      </w:r>
      <w:r>
        <w:t>Please ensure that references to external webpages or documents in the "Example" column of this table shall be added to the Bibliography. The corresponding bibliographical callout (the bibliography entry number in superscript+square brackets) shall be inserted in the corresponding table cells after the text.</w:t>
      </w:r>
    </w:p>
  </w:comment>
  <w:comment w:id="3524" w:author="REID-JAMOND Alison" w:date="2022-04-04T15:01:00Z" w:initials="RA">
    <w:p w14:paraId="0D70F5D3" w14:textId="448B5015" w:rsidR="00047CD7" w:rsidRDefault="00047CD7">
      <w:pPr>
        <w:pStyle w:val="CommentText"/>
      </w:pPr>
      <w:r>
        <w:rPr>
          <w:rStyle w:val="CommentReference"/>
        </w:rPr>
        <w:annotationRef/>
      </w:r>
      <w:r>
        <w:t>Please note that all tables shall be precited in the document, but none of the tables in this annex seem to be referenced. Please insert references to each table, explaining the content to the user.</w:t>
      </w:r>
    </w:p>
  </w:comment>
  <w:comment w:id="3659" w:author="REID-JAMOND Alison" w:date="2022-04-04T08:23:00Z" w:initials="RA">
    <w:p w14:paraId="15959A89" w14:textId="33645E80" w:rsidR="003E2160" w:rsidRDefault="003E2160" w:rsidP="000A6B0A">
      <w:pPr>
        <w:pStyle w:val="CommentText"/>
      </w:pPr>
      <w:r>
        <w:rPr>
          <w:rStyle w:val="CommentReference"/>
        </w:rPr>
        <w:annotationRef/>
      </w:r>
      <w:r w:rsidR="000A6B0A">
        <w:t>Please check the verbal form used here ("may" or "can</w:t>
      </w:r>
      <w:r>
        <w:t>"</w:t>
      </w:r>
      <w:r w:rsidR="000A6B0A">
        <w:t>)</w:t>
      </w:r>
    </w:p>
  </w:comment>
  <w:comment w:id="3680" w:author="REID-JAMOND Alison" w:date="2022-04-04T08:29:00Z" w:initials="RA">
    <w:p w14:paraId="1DA08CE0" w14:textId="002148CB" w:rsidR="003E2160" w:rsidRDefault="003E2160">
      <w:pPr>
        <w:pStyle w:val="CommentText"/>
      </w:pPr>
      <w:r>
        <w:rPr>
          <w:rStyle w:val="CommentReference"/>
        </w:rPr>
        <w:annotationRef/>
      </w:r>
      <w:r>
        <w:t>When referring to Edition 1, please specify "ISO 19156:2011" and when referring to Edition 2, please refer to ISO 19156:2022, even if this makes the wording seem repetitive in places. It is important for maintaining clarity (e.g. if a subclause is cited outside of the whole document).</w:t>
      </w:r>
    </w:p>
  </w:comment>
  <w:comment w:id="3694" w:author="REID-JAMOND Alison" w:date="2022-04-04T08:32:00Z" w:initials="RA">
    <w:p w14:paraId="4A472404" w14:textId="2085F097" w:rsidR="003E2160" w:rsidRDefault="003E2160">
      <w:pPr>
        <w:pStyle w:val="CommentText"/>
      </w:pPr>
      <w:r>
        <w:rPr>
          <w:rStyle w:val="CommentReference"/>
        </w:rPr>
        <w:annotationRef/>
      </w:r>
      <w:r>
        <w:t>Note that Latin text shall be written in italic font.</w:t>
      </w:r>
    </w:p>
  </w:comment>
  <w:comment w:id="3911" w:author="REID-JAMOND Alison" w:date="2022-04-04T08:44:00Z" w:initials="RA">
    <w:p w14:paraId="572E4689" w14:textId="6A8DE648" w:rsidR="003E2160" w:rsidRDefault="003E2160">
      <w:pPr>
        <w:pStyle w:val="CommentText"/>
      </w:pPr>
      <w:r>
        <w:rPr>
          <w:rStyle w:val="CommentReference"/>
        </w:rPr>
        <w:annotationRef/>
      </w:r>
      <w:r>
        <w:t>Please avoid the use of "might", as it is quite ambiguous in terms of meaning. Please try to use "can" (possibility) or "may" (permission) instead, or "can potentially" in the case of a hypothetical situation.</w:t>
      </w:r>
    </w:p>
  </w:comment>
  <w:comment w:id="3954" w:author="REID-JAMOND Alison" w:date="2022-04-04T15:04:00Z" w:initials="RA">
    <w:p w14:paraId="6FCA18FB" w14:textId="5A501B76" w:rsidR="00047CD7" w:rsidRDefault="00047CD7">
      <w:pPr>
        <w:pStyle w:val="CommentText"/>
      </w:pPr>
      <w:r>
        <w:rPr>
          <w:rStyle w:val="CommentReference"/>
        </w:rPr>
        <w:annotationRef/>
      </w:r>
      <w:r>
        <w:t>"e.g." ?</w:t>
      </w:r>
    </w:p>
  </w:comment>
  <w:comment w:id="4022" w:author="REID-JAMOND Alison" w:date="2022-04-04T15:07:00Z" w:initials="RA">
    <w:p w14:paraId="1096B7B8"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3A8C0707" w14:textId="28F66BEA" w:rsidR="00047CD7" w:rsidRDefault="00047CD7">
      <w:pPr>
        <w:pStyle w:val="CommentText"/>
      </w:pPr>
    </w:p>
  </w:comment>
  <w:comment w:id="4027" w:author="REID-JAMOND Alison" w:date="2022-04-04T15:07:00Z" w:initials="RA">
    <w:p w14:paraId="6287E3C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0112BACE" w14:textId="469523B6" w:rsidR="00047CD7" w:rsidRDefault="00047CD7">
      <w:pPr>
        <w:pStyle w:val="CommentText"/>
      </w:pPr>
    </w:p>
  </w:comment>
  <w:comment w:id="4030" w:author="REID-JAMOND Alison" w:date="2022-04-04T15:08:00Z" w:initials="RA">
    <w:p w14:paraId="26C1B255"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1239DC07" w14:textId="50BABBC1" w:rsidR="00047CD7" w:rsidRDefault="00047CD7">
      <w:pPr>
        <w:pStyle w:val="CommentText"/>
      </w:pPr>
    </w:p>
  </w:comment>
  <w:comment w:id="4041" w:author="REID-JAMOND Alison" w:date="2022-04-04T15:08:00Z" w:initials="RA">
    <w:p w14:paraId="0F016D6C" w14:textId="77777777" w:rsidR="00047CD7" w:rsidRDefault="00047CD7" w:rsidP="00047CD7">
      <w:pPr>
        <w:pStyle w:val="CommentText"/>
      </w:pPr>
      <w:r>
        <w:rPr>
          <w:rStyle w:val="CommentReference"/>
        </w:rPr>
        <w:annotationRef/>
      </w:r>
      <w:r>
        <w:t>All figures shall be precited in the document, but this figure does not appear to have been cited. Please introduce a reference to this figure.</w:t>
      </w:r>
    </w:p>
    <w:p w14:paraId="6FE32AD6" w14:textId="78EF4A47" w:rsidR="00047CD7" w:rsidRDefault="00047CD7">
      <w:pPr>
        <w:pStyle w:val="CommentText"/>
      </w:pPr>
    </w:p>
  </w:comment>
  <w:comment w:id="4107" w:author="REID-JAMOND Alison" w:date="2022-04-04T15:07:00Z" w:initials="RA">
    <w:p w14:paraId="289EC3FC"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6DD17163" w14:textId="77777777" w:rsidR="00610673" w:rsidRDefault="00610673" w:rsidP="00610673">
      <w:pPr>
        <w:pStyle w:val="CommentText"/>
      </w:pPr>
    </w:p>
  </w:comment>
  <w:comment w:id="4123" w:author="REID-JAMOND Alison" w:date="2022-04-04T15:07:00Z" w:initials="RA">
    <w:p w14:paraId="7E900BF6" w14:textId="77777777" w:rsidR="00610673" w:rsidRDefault="00610673" w:rsidP="00610673">
      <w:pPr>
        <w:pStyle w:val="CommentText"/>
      </w:pPr>
      <w:r>
        <w:rPr>
          <w:rStyle w:val="CommentReference"/>
        </w:rPr>
        <w:annotationRef/>
      </w:r>
      <w:r>
        <w:t>All figures shall be precited in the document, but this figure does not appear to have been cited. Please introduce a reference to this figure.</w:t>
      </w:r>
    </w:p>
    <w:p w14:paraId="7727D034" w14:textId="77777777" w:rsidR="00610673" w:rsidRDefault="00610673" w:rsidP="00610673">
      <w:pPr>
        <w:pStyle w:val="CommentText"/>
      </w:pPr>
    </w:p>
  </w:comment>
  <w:comment w:id="4135" w:author="REID-JAMOND Alison" w:date="2022-04-04T15:07:00Z" w:initials="RA">
    <w:p w14:paraId="62BC912A" w14:textId="77777777" w:rsidR="00E87BAD" w:rsidRDefault="00E87BAD" w:rsidP="00E87BAD">
      <w:pPr>
        <w:pStyle w:val="CommentText"/>
      </w:pPr>
      <w:r>
        <w:rPr>
          <w:rStyle w:val="CommentReference"/>
        </w:rPr>
        <w:annotationRef/>
      </w:r>
      <w:r>
        <w:t>All figures shall be precited in the document, but this figure does not appear to have been cited. Please introduce a reference to this figure.</w:t>
      </w:r>
    </w:p>
    <w:p w14:paraId="7719F695" w14:textId="77777777" w:rsidR="00E87BAD" w:rsidRDefault="00E87BAD" w:rsidP="00E87BAD">
      <w:pPr>
        <w:pStyle w:val="CommentText"/>
      </w:pPr>
    </w:p>
  </w:comment>
  <w:comment w:id="4146" w:author="REID-JAMOND Alison" w:date="2022-04-04T15:07:00Z" w:initials="RA">
    <w:p w14:paraId="565A8B59" w14:textId="77777777" w:rsidR="00053A30" w:rsidRDefault="00053A30" w:rsidP="00053A30">
      <w:pPr>
        <w:pStyle w:val="CommentText"/>
      </w:pPr>
      <w:r>
        <w:rPr>
          <w:rStyle w:val="CommentReference"/>
        </w:rPr>
        <w:annotationRef/>
      </w:r>
      <w:r>
        <w:t>All figures shall be precited in the document, but this figure does not appear to have been cited. Please introduce a reference to this figure.</w:t>
      </w:r>
    </w:p>
    <w:p w14:paraId="6AA0AF05" w14:textId="77777777" w:rsidR="00053A30" w:rsidRDefault="00053A30" w:rsidP="00053A30">
      <w:pPr>
        <w:pStyle w:val="CommentText"/>
      </w:pPr>
    </w:p>
  </w:comment>
  <w:comment w:id="4153" w:author="REID-JAMOND Alison" w:date="2022-04-04T08:48:00Z" w:initials="RA">
    <w:p w14:paraId="1F80AE0C" w14:textId="306BCCD6" w:rsidR="003E2160" w:rsidRDefault="003E2160">
      <w:pPr>
        <w:pStyle w:val="CommentText"/>
      </w:pPr>
      <w:r>
        <w:rPr>
          <w:rStyle w:val="CommentReference"/>
        </w:rPr>
        <w:annotationRef/>
      </w:r>
      <w:r>
        <w:t>Note that references only need to be dated if they refer to a specific part of a document (e.g. specific subclause, table, etc.)</w:t>
      </w:r>
    </w:p>
  </w:comment>
  <w:comment w:id="4156" w:author="REID-JAMOND Alison" w:date="2022-04-04T08:47:00Z" w:initials="RA">
    <w:p w14:paraId="60C83E5B" w14:textId="118B13BB" w:rsidR="003E2160" w:rsidRDefault="003E2160">
      <w:pPr>
        <w:pStyle w:val="CommentText"/>
      </w:pPr>
      <w:r>
        <w:rPr>
          <w:rStyle w:val="CommentReference"/>
        </w:rPr>
        <w:annotationRef/>
      </w:r>
      <w:r>
        <w:t>Is it necessary to cite both of these documents in the Bibliography? Neither seem to be cited in the document. Consider removing.</w:t>
      </w:r>
    </w:p>
  </w:comment>
  <w:comment w:id="4220" w:author="REID-JAMOND Alison" w:date="2022-04-04T08:08:00Z" w:initials="RA">
    <w:p w14:paraId="2995245B" w14:textId="2100315B" w:rsidR="003E2160" w:rsidRDefault="003E2160">
      <w:pPr>
        <w:pStyle w:val="CommentText"/>
      </w:pPr>
      <w:r>
        <w:rPr>
          <w:rStyle w:val="CommentReference"/>
        </w:rPr>
        <w:annotationRef/>
      </w:r>
      <w:r>
        <w:t>Please complete this Bibliographical entry.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2D8859" w15:done="0"/>
  <w15:commentEx w15:paraId="7C50AC87" w15:done="0"/>
  <w15:commentEx w15:paraId="41A5B1F0" w15:done="0"/>
  <w15:commentEx w15:paraId="38ADECDC" w15:done="0"/>
  <w15:commentEx w15:paraId="2C6AE048" w15:done="0"/>
  <w15:commentEx w15:paraId="446E1183" w15:done="0"/>
  <w15:commentEx w15:paraId="04057BCF" w15:done="0"/>
  <w15:commentEx w15:paraId="2E79061C" w15:done="0"/>
  <w15:commentEx w15:paraId="4F9298B3" w15:done="0"/>
  <w15:commentEx w15:paraId="06B0E42A" w15:done="0"/>
  <w15:commentEx w15:paraId="36C28322" w15:done="0"/>
  <w15:commentEx w15:paraId="0D8F0275" w15:done="0"/>
  <w15:commentEx w15:paraId="71DE1E79" w15:done="0"/>
  <w15:commentEx w15:paraId="0FB79FE8" w15:done="0"/>
  <w15:commentEx w15:paraId="7085B4F1" w15:done="0"/>
  <w15:commentEx w15:paraId="34C1F2C3" w15:done="0"/>
  <w15:commentEx w15:paraId="7FA0CC4D" w15:done="0"/>
  <w15:commentEx w15:paraId="10A0C0E0" w15:done="0"/>
  <w15:commentEx w15:paraId="2C8A29EB" w15:done="0"/>
  <w15:commentEx w15:paraId="3A59638E" w15:done="0"/>
  <w15:commentEx w15:paraId="07A3065F" w15:done="0"/>
  <w15:commentEx w15:paraId="209EAC42" w15:done="0"/>
  <w15:commentEx w15:paraId="3DF075C5" w15:done="0"/>
  <w15:commentEx w15:paraId="7BDE4AF0" w15:done="0"/>
  <w15:commentEx w15:paraId="1C917DA6" w15:done="0"/>
  <w15:commentEx w15:paraId="0FFE49ED" w15:paraIdParent="1C917DA6" w15:done="0"/>
  <w15:commentEx w15:paraId="2B88D0BE" w15:done="0"/>
  <w15:commentEx w15:paraId="6B7D6FCE" w15:done="0"/>
  <w15:commentEx w15:paraId="29A00588" w15:done="0"/>
  <w15:commentEx w15:paraId="7F26909F" w15:done="0"/>
  <w15:commentEx w15:paraId="139135A8" w15:done="0"/>
  <w15:commentEx w15:paraId="0DF3571F" w15:done="0"/>
  <w15:commentEx w15:paraId="17A0FD77" w15:done="0"/>
  <w15:commentEx w15:paraId="2ED799AB" w15:done="0"/>
  <w15:commentEx w15:paraId="1CFB5927" w15:paraIdParent="2ED799AB" w15:done="0"/>
  <w15:commentEx w15:paraId="002A194A" w15:done="0"/>
  <w15:commentEx w15:paraId="04A89B3F" w15:done="0"/>
  <w15:commentEx w15:paraId="2A781E35" w15:done="0"/>
  <w15:commentEx w15:paraId="29A17A0C" w15:done="0"/>
  <w15:commentEx w15:paraId="1FD60317" w15:done="0"/>
  <w15:commentEx w15:paraId="168ADD7B" w15:done="0"/>
  <w15:commentEx w15:paraId="6690963A" w15:done="0"/>
  <w15:commentEx w15:paraId="63E98EB8" w15:done="0"/>
  <w15:commentEx w15:paraId="0793A348" w15:done="0"/>
  <w15:commentEx w15:paraId="660B4F5C" w15:done="0"/>
  <w15:commentEx w15:paraId="4E948761" w15:done="0"/>
  <w15:commentEx w15:paraId="424FF95F" w15:done="0"/>
  <w15:commentEx w15:paraId="728CA83F" w15:done="0"/>
  <w15:commentEx w15:paraId="6CAA8319" w15:done="0"/>
  <w15:commentEx w15:paraId="5BFC48F2" w15:done="0"/>
  <w15:commentEx w15:paraId="61895A2F" w15:done="0"/>
  <w15:commentEx w15:paraId="78D8C362" w15:done="0"/>
  <w15:commentEx w15:paraId="5A521A21" w15:done="0"/>
  <w15:commentEx w15:paraId="0C4DDC48" w15:done="0"/>
  <w15:commentEx w15:paraId="35995AE9" w15:done="0"/>
  <w15:commentEx w15:paraId="43EB7675" w15:done="0"/>
  <w15:commentEx w15:paraId="56280D05" w15:done="0"/>
  <w15:commentEx w15:paraId="10C38615" w15:done="0"/>
  <w15:commentEx w15:paraId="29B66184" w15:done="0"/>
  <w15:commentEx w15:paraId="0FC18B64" w15:done="0"/>
  <w15:commentEx w15:paraId="51CFB5A1" w15:done="0"/>
  <w15:commentEx w15:paraId="1869A1F7" w15:done="0"/>
  <w15:commentEx w15:paraId="30BE2A4A" w15:done="0"/>
  <w15:commentEx w15:paraId="319A8A11" w15:done="0"/>
  <w15:commentEx w15:paraId="21A653CE" w15:done="0"/>
  <w15:commentEx w15:paraId="680038D2" w15:done="0"/>
  <w15:commentEx w15:paraId="6EF064D6" w15:done="0"/>
  <w15:commentEx w15:paraId="558E7EC1" w15:done="0"/>
  <w15:commentEx w15:paraId="03A03F8D" w15:done="0"/>
  <w15:commentEx w15:paraId="27CCBB26" w15:done="0"/>
  <w15:commentEx w15:paraId="4F98B631" w15:done="0"/>
  <w15:commentEx w15:paraId="3EE84C01" w15:done="0"/>
  <w15:commentEx w15:paraId="6F386FD1" w15:done="0"/>
  <w15:commentEx w15:paraId="73E2E130" w15:done="0"/>
  <w15:commentEx w15:paraId="5A44EFCB" w15:done="0"/>
  <w15:commentEx w15:paraId="0E48B1A1" w15:done="0"/>
  <w15:commentEx w15:paraId="1F98F4DD" w15:done="0"/>
  <w15:commentEx w15:paraId="0011AFB7" w15:done="0"/>
  <w15:commentEx w15:paraId="0AAC5BB6" w15:done="0"/>
  <w15:commentEx w15:paraId="39C2404A" w15:done="0"/>
  <w15:commentEx w15:paraId="1111A9D3" w15:done="0"/>
  <w15:commentEx w15:paraId="6B233904" w15:done="0"/>
  <w15:commentEx w15:paraId="5ADA1522" w15:done="0"/>
  <w15:commentEx w15:paraId="25AAB4B4" w15:done="0"/>
  <w15:commentEx w15:paraId="114E2A2F" w15:done="0"/>
  <w15:commentEx w15:paraId="7F6D913B" w15:done="0"/>
  <w15:commentEx w15:paraId="64F9F9EB" w15:done="0"/>
  <w15:commentEx w15:paraId="63D0A6F3" w15:done="0"/>
  <w15:commentEx w15:paraId="0D70F5D3" w15:done="0"/>
  <w15:commentEx w15:paraId="15959A89" w15:done="0"/>
  <w15:commentEx w15:paraId="1DA08CE0" w15:done="0"/>
  <w15:commentEx w15:paraId="4A472404" w15:done="0"/>
  <w15:commentEx w15:paraId="572E4689" w15:done="0"/>
  <w15:commentEx w15:paraId="6FCA18FB" w15:done="0"/>
  <w15:commentEx w15:paraId="3A8C0707" w15:done="0"/>
  <w15:commentEx w15:paraId="0112BACE" w15:done="0"/>
  <w15:commentEx w15:paraId="1239DC07" w15:done="0"/>
  <w15:commentEx w15:paraId="6FE32AD6" w15:done="0"/>
  <w15:commentEx w15:paraId="6DD17163" w15:done="0"/>
  <w15:commentEx w15:paraId="7727D034" w15:done="0"/>
  <w15:commentEx w15:paraId="7719F695" w15:done="0"/>
  <w15:commentEx w15:paraId="6AA0AF05" w15:done="0"/>
  <w15:commentEx w15:paraId="1F80AE0C" w15:done="0"/>
  <w15:commentEx w15:paraId="60C83E5B" w15:done="0"/>
  <w15:commentEx w15:paraId="2995245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52581" w16cex:dateUtc="2022-04-04T06:06:00Z"/>
  <w16cex:commentExtensible w16cex:durableId="25F525C7" w16cex:dateUtc="2022-04-04T06:07:00Z"/>
  <w16cex:commentExtensible w16cex:durableId="25F52649" w16cex:dateUtc="2022-04-04T06:09:00Z"/>
  <w16cex:commentExtensible w16cex:durableId="25F556BC" w16cex:dateUtc="2022-04-04T09:36:00Z"/>
  <w16cex:commentExtensible w16cex:durableId="26A11C0A" w16cex:dateUtc="2022-08-12T16:35:00Z"/>
  <w16cex:commentExtensible w16cex:durableId="25F55A50" w16cex:dateUtc="2022-04-04T09:51:00Z"/>
  <w16cex:commentExtensible w16cex:durableId="25F55A97" w16cex:dateUtc="2022-04-04T09:52:00Z"/>
  <w16cex:commentExtensible w16cex:durableId="25F55B25" w16cex:dateUtc="2022-04-04T09:55:00Z"/>
  <w16cex:commentExtensible w16cex:durableId="25F55C43" w16cex:dateUtc="2022-04-04T10:00:00Z"/>
  <w16cex:commentExtensible w16cex:durableId="25F55CCE" w16cex:dateUtc="2022-04-04T10:02:00Z"/>
  <w16cex:commentExtensible w16cex:durableId="25F555AA" w16cex:dateUtc="2022-04-04T09:31:00Z"/>
  <w16cex:commentExtensible w16cex:durableId="25F5661A" w16cex:dateUtc="2022-04-04T10:42:00Z"/>
  <w16cex:commentExtensible w16cex:durableId="25F553FB" w16cex:dateUtc="2022-04-04T09:24:00Z"/>
  <w16cex:commentExtensible w16cex:durableId="25F553BE" w16cex:dateUtc="2022-04-04T09:23:00Z"/>
  <w16cex:commentExtensible w16cex:durableId="25F566D0" w16cex:dateUtc="2022-04-04T10:45:00Z"/>
  <w16cex:commentExtensible w16cex:durableId="26AFA772" w16cex:dateUtc="2022-08-23T17:19:00Z"/>
  <w16cex:commentExtensible w16cex:durableId="25F56734" w16cex:dateUtc="2022-04-04T10:46:00Z"/>
  <w16cex:commentExtensible w16cex:durableId="25F56779" w16cex:dateUtc="2022-04-04T10:47:00Z"/>
  <w16cex:commentExtensible w16cex:durableId="25F567F7" w16cex:dateUtc="2022-04-04T10:49:00Z"/>
  <w16cex:commentExtensible w16cex:durableId="25F568BA" w16cex:dateUtc="2022-04-04T10:53:00Z"/>
  <w16cex:commentExtensible w16cex:durableId="25F57852" w16cex:dateUtc="2022-04-04T11:59:00Z"/>
  <w16cex:commentExtensible w16cex:durableId="25F579E4" w16cex:dateUtc="2022-04-04T12:06:00Z"/>
  <w16cex:commentExtensible w16cex:durableId="25F57AA2" w16cex:dateUtc="2022-04-04T12:09:00Z"/>
  <w16cex:commentExtensible w16cex:durableId="25F57B1C" w16cex:dateUtc="2022-04-04T12:11:00Z"/>
  <w16cex:commentExtensible w16cex:durableId="25F57B4C" w16cex:dateUtc="2022-04-04T12:12:00Z"/>
  <w16cex:commentExtensible w16cex:durableId="26A2576E" w16cex:dateUtc="2022-08-13T15:01:00Z"/>
  <w16cex:commentExtensible w16cex:durableId="25F57BE1" w16cex:dateUtc="2022-04-04T12:14:00Z"/>
  <w16cex:commentExtensible w16cex:durableId="25F57C13" w16cex:dateUtc="2022-04-04T12:15:00Z"/>
  <w16cex:commentExtensible w16cex:durableId="25F57C94" w16cex:dateUtc="2022-04-04T12:17:00Z"/>
  <w16cex:commentExtensible w16cex:durableId="25F57C7C" w16cex:dateUtc="2022-04-04T12:17:00Z"/>
  <w16cex:commentExtensible w16cex:durableId="25F57D12" w16cex:dateUtc="2022-04-04T12:20:00Z"/>
  <w16cex:commentExtensible w16cex:durableId="25F57D91" w16cex:dateUtc="2022-04-04T12:22:00Z"/>
  <w16cex:commentExtensible w16cex:durableId="25F57DFA" w16cex:dateUtc="2022-04-04T12:23:00Z"/>
  <w16cex:commentExtensible w16cex:durableId="25F57DCC" w16cex:dateUtc="2022-04-04T12:23:00Z"/>
  <w16cex:commentExtensible w16cex:durableId="26A126CF" w16cex:dateUtc="2022-08-12T17:21:00Z"/>
  <w16cex:commentExtensible w16cex:durableId="25F57E1B" w16cex:dateUtc="2022-04-04T12:24:00Z"/>
  <w16cex:commentExtensible w16cex:durableId="25F57EA6" w16cex:dateUtc="2022-04-04T12:26:00Z"/>
  <w16cex:commentExtensible w16cex:durableId="25F57F18" w16cex:dateUtc="2022-04-04T12:28:00Z"/>
  <w16cex:commentExtensible w16cex:durableId="25F57F79" w16cex:dateUtc="2022-04-04T12:30:00Z"/>
  <w16cex:commentExtensible w16cex:durableId="25F57FB7" w16cex:dateUtc="2022-04-04T12:31:00Z"/>
  <w16cex:commentExtensible w16cex:durableId="25F57FD8" w16cex:dateUtc="2022-04-04T12:31:00Z"/>
  <w16cex:commentExtensible w16cex:durableId="25F58007" w16cex:dateUtc="2022-04-04T12:32:00Z"/>
  <w16cex:commentExtensible w16cex:durableId="26A25FF8" w16cex:dateUtc="2022-04-04T12:33:00Z"/>
  <w16cex:commentExtensible w16cex:durableId="25F58025" w16cex:dateUtc="2022-04-04T12:33:00Z"/>
  <w16cex:commentExtensible w16cex:durableId="25F58047" w16cex:dateUtc="2022-04-04T12:33:00Z"/>
  <w16cex:commentExtensible w16cex:durableId="269E8840" w16cex:dateUtc="2022-08-10T17:36:00Z"/>
  <w16cex:commentExtensible w16cex:durableId="269E872B" w16cex:dateUtc="2022-08-10T17:36:00Z"/>
  <w16cex:commentExtensible w16cex:durableId="25F58191" w16cex:dateUtc="2022-04-04T12:39:00Z"/>
  <w16cex:commentExtensible w16cex:durableId="25F58333" w16cex:dateUtc="2022-04-04T12:46:00Z"/>
  <w16cex:commentExtensible w16cex:durableId="25F58358" w16cex:dateUtc="2022-04-04T12:46:00Z"/>
  <w16cex:commentExtensible w16cex:durableId="25F5835E" w16cex:dateUtc="2022-04-04T12:46:00Z"/>
  <w16cex:commentExtensible w16cex:durableId="25F58364" w16cex:dateUtc="2022-04-04T12:47:00Z"/>
  <w16cex:commentExtensible w16cex:durableId="25F581D6" w16cex:dateUtc="2022-04-04T12:40:00Z"/>
  <w16cex:commentExtensible w16cex:durableId="25F58211" w16cex:dateUtc="2022-04-04T12:41:00Z"/>
  <w16cex:commentExtensible w16cex:durableId="25F582C0" w16cex:dateUtc="2022-04-04T12:44:00Z"/>
  <w16cex:commentExtensible w16cex:durableId="25F582DD" w16cex:dateUtc="2022-04-04T12:44:00Z"/>
  <w16cex:commentExtensible w16cex:durableId="25F58D0F" w16cex:dateUtc="2022-04-04T13:28:00Z"/>
  <w16cex:commentExtensible w16cex:durableId="25F5836C" w16cex:dateUtc="2022-04-04T12:47:00Z"/>
  <w16cex:commentExtensible w16cex:durableId="25F583D4" w16cex:dateUtc="2022-04-04T12:48:00Z"/>
  <w16cex:commentExtensible w16cex:durableId="25F583F1" w16cex:dateUtc="2022-04-04T12:49:00Z"/>
  <w16cex:commentExtensible w16cex:durableId="25F5850D" w16cex:dateUtc="2022-04-04T12:54:00Z"/>
  <w16cex:commentExtensible w16cex:durableId="25F5851C" w16cex:dateUtc="2022-04-04T12:54:00Z"/>
  <w16cex:commentExtensible w16cex:durableId="25F58525" w16cex:dateUtc="2022-04-04T12:54:00Z"/>
  <w16cex:commentExtensible w16cex:durableId="25F58531" w16cex:dateUtc="2022-04-04T12:54:00Z"/>
  <w16cex:commentExtensible w16cex:durableId="25F58539" w16cex:dateUtc="2022-04-04T12:54:00Z"/>
  <w16cex:commentExtensible w16cex:durableId="25F588B3" w16cex:dateUtc="2022-04-04T13:09:00Z"/>
  <w16cex:commentExtensible w16cex:durableId="25F58D45" w16cex:dateUtc="2022-04-04T13:29:00Z"/>
  <w16cex:commentExtensible w16cex:durableId="25F58B2F" w16cex:dateUtc="2022-04-04T13:20:00Z"/>
  <w16cex:commentExtensible w16cex:durableId="25F58BFF" w16cex:dateUtc="2022-04-04T13:23:00Z"/>
  <w16cex:commentExtensible w16cex:durableId="25F58C12" w16cex:dateUtc="2022-04-04T13:24:00Z"/>
  <w16cex:commentExtensible w16cex:durableId="25F58C4F" w16cex:dateUtc="2022-04-04T13:25:00Z"/>
  <w16cex:commentExtensible w16cex:durableId="25F58C82" w16cex:dateUtc="2022-04-04T13:25:00Z"/>
  <w16cex:commentExtensible w16cex:durableId="25F58CAD" w16cex:dateUtc="2022-04-04T13:26:00Z"/>
  <w16cex:commentExtensible w16cex:durableId="25F58CC8" w16cex:dateUtc="2022-04-04T13:27:00Z"/>
  <w16cex:commentExtensible w16cex:durableId="25F58CD3" w16cex:dateUtc="2022-04-04T13:27:00Z"/>
  <w16cex:commentExtensible w16cex:durableId="25F58D5E" w16cex:dateUtc="2022-04-04T13:29:00Z"/>
  <w16cex:commentExtensible w16cex:durableId="25F58D72" w16cex:dateUtc="2022-04-04T13:29:00Z"/>
  <w16cex:commentExtensible w16cex:durableId="25F58D83" w16cex:dateUtc="2022-04-04T13:30:00Z"/>
  <w16cex:commentExtensible w16cex:durableId="25F58E0D" w16cex:dateUtc="2022-04-04T13:32:00Z"/>
  <w16cex:commentExtensible w16cex:durableId="25F58E37" w16cex:dateUtc="2022-04-04T13:33:00Z"/>
  <w16cex:commentExtensible w16cex:durableId="25F58E44" w16cex:dateUtc="2022-04-04T13:33:00Z"/>
  <w16cex:commentExtensible w16cex:durableId="25F58E54" w16cex:dateUtc="2022-04-04T13:33:00Z"/>
  <w16cex:commentExtensible w16cex:durableId="25F58E5F" w16cex:dateUtc="2022-04-04T13:33:00Z"/>
  <w16cex:commentExtensible w16cex:durableId="25F58E6A" w16cex:dateUtc="2022-04-04T13:34:00Z"/>
  <w16cex:commentExtensible w16cex:durableId="25F58E74" w16cex:dateUtc="2022-04-04T13:34:00Z"/>
  <w16cex:commentExtensible w16cex:durableId="25F58E8B" w16cex:dateUtc="2022-04-04T13:34:00Z"/>
  <w16cex:commentExtensible w16cex:durableId="25F585F1" w16cex:dateUtc="2022-04-04T12:57:00Z"/>
  <w16cex:commentExtensible w16cex:durableId="25F58643" w16cex:dateUtc="2022-04-04T12:59:00Z"/>
  <w16cex:commentExtensible w16cex:durableId="25F586B7" w16cex:dateUtc="2022-04-04T13:01:00Z"/>
  <w16cex:commentExtensible w16cex:durableId="25F5296A" w16cex:dateUtc="2022-04-04T06:23:00Z"/>
  <w16cex:commentExtensible w16cex:durableId="25F52AD3" w16cex:dateUtc="2022-04-04T06:29:00Z"/>
  <w16cex:commentExtensible w16cex:durableId="25F52B96" w16cex:dateUtc="2022-04-04T06:32:00Z"/>
  <w16cex:commentExtensible w16cex:durableId="25F52E51" w16cex:dateUtc="2022-04-04T06:44:00Z"/>
  <w16cex:commentExtensible w16cex:durableId="25F58776" w16cex:dateUtc="2022-04-04T13:04:00Z"/>
  <w16cex:commentExtensible w16cex:durableId="25F58847" w16cex:dateUtc="2022-04-04T13:07:00Z"/>
  <w16cex:commentExtensible w16cex:durableId="25F5884B" w16cex:dateUtc="2022-04-04T13:07:00Z"/>
  <w16cex:commentExtensible w16cex:durableId="25F5885B" w16cex:dateUtc="2022-04-04T13:08:00Z"/>
  <w16cex:commentExtensible w16cex:durableId="25F58874" w16cex:dateUtc="2022-04-04T13:08:00Z"/>
  <w16cex:commentExtensible w16cex:durableId="26C1DE17" w16cex:dateUtc="2022-04-04T13:07:00Z"/>
  <w16cex:commentExtensible w16cex:durableId="26C1DE46" w16cex:dateUtc="2022-04-04T13:07:00Z"/>
  <w16cex:commentExtensible w16cex:durableId="26C1E08D" w16cex:dateUtc="2022-04-04T13:07:00Z"/>
  <w16cex:commentExtensible w16cex:durableId="26C1E111" w16cex:dateUtc="2022-04-04T13:07:00Z"/>
  <w16cex:commentExtensible w16cex:durableId="25F52F66" w16cex:dateUtc="2022-04-04T06:48:00Z"/>
  <w16cex:commentExtensible w16cex:durableId="25F52F18" w16cex:dateUtc="2022-04-04T06:47:00Z"/>
  <w16cex:commentExtensible w16cex:durableId="25F52615" w16cex:dateUtc="2022-04-04T06: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2D8859" w16cid:durableId="25F52581"/>
  <w16cid:commentId w16cid:paraId="7C50AC87" w16cid:durableId="25F525C7"/>
  <w16cid:commentId w16cid:paraId="41A5B1F0" w16cid:durableId="25F52649"/>
  <w16cid:commentId w16cid:paraId="38ADECDC" w16cid:durableId="25F556BC"/>
  <w16cid:commentId w16cid:paraId="2C6AE048" w16cid:durableId="26A11C0A"/>
  <w16cid:commentId w16cid:paraId="446E1183" w16cid:durableId="25F55A50"/>
  <w16cid:commentId w16cid:paraId="04057BCF" w16cid:durableId="25F55A97"/>
  <w16cid:commentId w16cid:paraId="2E79061C" w16cid:durableId="25F55B25"/>
  <w16cid:commentId w16cid:paraId="4F9298B3" w16cid:durableId="25F55C43"/>
  <w16cid:commentId w16cid:paraId="06B0E42A" w16cid:durableId="25F55CCE"/>
  <w16cid:commentId w16cid:paraId="36C28322" w16cid:durableId="25F555AA"/>
  <w16cid:commentId w16cid:paraId="0D8F0275" w16cid:durableId="25F5661A"/>
  <w16cid:commentId w16cid:paraId="71DE1E79" w16cid:durableId="25F553FB"/>
  <w16cid:commentId w16cid:paraId="0FB79FE8" w16cid:durableId="25F553BE"/>
  <w16cid:commentId w16cid:paraId="7085B4F1" w16cid:durableId="25F566D0"/>
  <w16cid:commentId w16cid:paraId="34C1F2C3" w16cid:durableId="26AFA772"/>
  <w16cid:commentId w16cid:paraId="7FA0CC4D" w16cid:durableId="25F56734"/>
  <w16cid:commentId w16cid:paraId="10A0C0E0" w16cid:durableId="25F56779"/>
  <w16cid:commentId w16cid:paraId="2C8A29EB" w16cid:durableId="25F567F7"/>
  <w16cid:commentId w16cid:paraId="3A59638E" w16cid:durableId="25F568BA"/>
  <w16cid:commentId w16cid:paraId="07A3065F" w16cid:durableId="25F57852"/>
  <w16cid:commentId w16cid:paraId="209EAC42" w16cid:durableId="25F579E4"/>
  <w16cid:commentId w16cid:paraId="3DF075C5" w16cid:durableId="25F57AA2"/>
  <w16cid:commentId w16cid:paraId="7BDE4AF0" w16cid:durableId="25F57B1C"/>
  <w16cid:commentId w16cid:paraId="1C917DA6" w16cid:durableId="25F57B4C"/>
  <w16cid:commentId w16cid:paraId="0FFE49ED" w16cid:durableId="26A2576E"/>
  <w16cid:commentId w16cid:paraId="2B88D0BE" w16cid:durableId="25F57BE1"/>
  <w16cid:commentId w16cid:paraId="6B7D6FCE" w16cid:durableId="25F57C13"/>
  <w16cid:commentId w16cid:paraId="29A00588" w16cid:durableId="25F57C94"/>
  <w16cid:commentId w16cid:paraId="7F26909F" w16cid:durableId="25F57C7C"/>
  <w16cid:commentId w16cid:paraId="139135A8" w16cid:durableId="25F57D12"/>
  <w16cid:commentId w16cid:paraId="0DF3571F" w16cid:durableId="25F57D91"/>
  <w16cid:commentId w16cid:paraId="17A0FD77" w16cid:durableId="25F57DFA"/>
  <w16cid:commentId w16cid:paraId="2ED799AB" w16cid:durableId="25F57DCC"/>
  <w16cid:commentId w16cid:paraId="1CFB5927" w16cid:durableId="26A126CF"/>
  <w16cid:commentId w16cid:paraId="002A194A" w16cid:durableId="25F57E1B"/>
  <w16cid:commentId w16cid:paraId="04A89B3F" w16cid:durableId="25F57EA6"/>
  <w16cid:commentId w16cid:paraId="2A781E35" w16cid:durableId="25F57F18"/>
  <w16cid:commentId w16cid:paraId="29A17A0C" w16cid:durableId="25F57F79"/>
  <w16cid:commentId w16cid:paraId="1FD60317" w16cid:durableId="25F57FB7"/>
  <w16cid:commentId w16cid:paraId="168ADD7B" w16cid:durableId="25F57FD8"/>
  <w16cid:commentId w16cid:paraId="6690963A" w16cid:durableId="25F58007"/>
  <w16cid:commentId w16cid:paraId="63E98EB8" w16cid:durableId="26A25FF8"/>
  <w16cid:commentId w16cid:paraId="0793A348" w16cid:durableId="25F58025"/>
  <w16cid:commentId w16cid:paraId="660B4F5C" w16cid:durableId="25F58047"/>
  <w16cid:commentId w16cid:paraId="4E948761" w16cid:durableId="269E8840"/>
  <w16cid:commentId w16cid:paraId="424FF95F" w16cid:durableId="269E872B"/>
  <w16cid:commentId w16cid:paraId="728CA83F" w16cid:durableId="25F58191"/>
  <w16cid:commentId w16cid:paraId="6CAA8319" w16cid:durableId="25F58333"/>
  <w16cid:commentId w16cid:paraId="5BFC48F2" w16cid:durableId="25F58358"/>
  <w16cid:commentId w16cid:paraId="61895A2F" w16cid:durableId="25F5835E"/>
  <w16cid:commentId w16cid:paraId="78D8C362" w16cid:durableId="25F58364"/>
  <w16cid:commentId w16cid:paraId="5A521A21" w16cid:durableId="25F581D6"/>
  <w16cid:commentId w16cid:paraId="0C4DDC48" w16cid:durableId="25F58211"/>
  <w16cid:commentId w16cid:paraId="35995AE9" w16cid:durableId="25F582C0"/>
  <w16cid:commentId w16cid:paraId="43EB7675" w16cid:durableId="25F582DD"/>
  <w16cid:commentId w16cid:paraId="56280D05" w16cid:durableId="25F58D0F"/>
  <w16cid:commentId w16cid:paraId="10C38615" w16cid:durableId="25F5836C"/>
  <w16cid:commentId w16cid:paraId="29B66184" w16cid:durableId="25F583D4"/>
  <w16cid:commentId w16cid:paraId="0FC18B64" w16cid:durableId="25F583F1"/>
  <w16cid:commentId w16cid:paraId="51CFB5A1" w16cid:durableId="25F5850D"/>
  <w16cid:commentId w16cid:paraId="1869A1F7" w16cid:durableId="25F5851C"/>
  <w16cid:commentId w16cid:paraId="30BE2A4A" w16cid:durableId="25F58525"/>
  <w16cid:commentId w16cid:paraId="319A8A11" w16cid:durableId="25F58531"/>
  <w16cid:commentId w16cid:paraId="21A653CE" w16cid:durableId="25F58539"/>
  <w16cid:commentId w16cid:paraId="680038D2" w16cid:durableId="25F588B3"/>
  <w16cid:commentId w16cid:paraId="6EF064D6" w16cid:durableId="25F58D45"/>
  <w16cid:commentId w16cid:paraId="558E7EC1" w16cid:durableId="25F58B2F"/>
  <w16cid:commentId w16cid:paraId="03A03F8D" w16cid:durableId="25F58BFF"/>
  <w16cid:commentId w16cid:paraId="27CCBB26" w16cid:durableId="25F58C12"/>
  <w16cid:commentId w16cid:paraId="4F98B631" w16cid:durableId="25F58C4F"/>
  <w16cid:commentId w16cid:paraId="3EE84C01" w16cid:durableId="25F58C82"/>
  <w16cid:commentId w16cid:paraId="6F386FD1" w16cid:durableId="25F58CAD"/>
  <w16cid:commentId w16cid:paraId="73E2E130" w16cid:durableId="25F58CC8"/>
  <w16cid:commentId w16cid:paraId="5A44EFCB" w16cid:durableId="25F58CD3"/>
  <w16cid:commentId w16cid:paraId="0E48B1A1" w16cid:durableId="25F58D5E"/>
  <w16cid:commentId w16cid:paraId="1F98F4DD" w16cid:durableId="25F58D72"/>
  <w16cid:commentId w16cid:paraId="0011AFB7" w16cid:durableId="25F58D83"/>
  <w16cid:commentId w16cid:paraId="0AAC5BB6" w16cid:durableId="25F58E0D"/>
  <w16cid:commentId w16cid:paraId="39C2404A" w16cid:durableId="25F58E37"/>
  <w16cid:commentId w16cid:paraId="1111A9D3" w16cid:durableId="25F58E44"/>
  <w16cid:commentId w16cid:paraId="6B233904" w16cid:durableId="25F58E54"/>
  <w16cid:commentId w16cid:paraId="5ADA1522" w16cid:durableId="25F58E5F"/>
  <w16cid:commentId w16cid:paraId="25AAB4B4" w16cid:durableId="25F58E6A"/>
  <w16cid:commentId w16cid:paraId="114E2A2F" w16cid:durableId="25F58E74"/>
  <w16cid:commentId w16cid:paraId="7F6D913B" w16cid:durableId="25F58E8B"/>
  <w16cid:commentId w16cid:paraId="64F9F9EB" w16cid:durableId="25F585F1"/>
  <w16cid:commentId w16cid:paraId="63D0A6F3" w16cid:durableId="25F58643"/>
  <w16cid:commentId w16cid:paraId="0D70F5D3" w16cid:durableId="25F586B7"/>
  <w16cid:commentId w16cid:paraId="15959A89" w16cid:durableId="25F5296A"/>
  <w16cid:commentId w16cid:paraId="1DA08CE0" w16cid:durableId="25F52AD3"/>
  <w16cid:commentId w16cid:paraId="4A472404" w16cid:durableId="25F52B96"/>
  <w16cid:commentId w16cid:paraId="572E4689" w16cid:durableId="25F52E51"/>
  <w16cid:commentId w16cid:paraId="6FCA18FB" w16cid:durableId="25F58776"/>
  <w16cid:commentId w16cid:paraId="3A8C0707" w16cid:durableId="25F58847"/>
  <w16cid:commentId w16cid:paraId="0112BACE" w16cid:durableId="25F5884B"/>
  <w16cid:commentId w16cid:paraId="1239DC07" w16cid:durableId="25F5885B"/>
  <w16cid:commentId w16cid:paraId="6FE32AD6" w16cid:durableId="25F58874"/>
  <w16cid:commentId w16cid:paraId="6DD17163" w16cid:durableId="26C1DE17"/>
  <w16cid:commentId w16cid:paraId="7727D034" w16cid:durableId="26C1DE46"/>
  <w16cid:commentId w16cid:paraId="7719F695" w16cid:durableId="26C1E08D"/>
  <w16cid:commentId w16cid:paraId="6AA0AF05" w16cid:durableId="26C1E111"/>
  <w16cid:commentId w16cid:paraId="1F80AE0C" w16cid:durableId="25F52F66"/>
  <w16cid:commentId w16cid:paraId="60C83E5B" w16cid:durableId="25F52F18"/>
  <w16cid:commentId w16cid:paraId="2995245B" w16cid:durableId="25F52615"/>
</w16cid:commentsIds>
</file>

<file path=word/customizations.xml><?xml version="1.0" encoding="utf-8"?>
<wne:tcg xmlns:r="http://schemas.openxmlformats.org/officeDocument/2006/relationships" xmlns:wne="http://schemas.microsoft.com/office/word/2006/wordml">
  <wne:keymaps>
    <wne:keymap wne:kcmPrimary="0356">
      <wne:fci wne:fciName="PasteTextOnly"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675DC" w14:textId="77777777" w:rsidR="004D737B" w:rsidRDefault="004D737B">
      <w:pPr>
        <w:spacing w:after="0" w:line="240" w:lineRule="auto"/>
      </w:pPr>
      <w:r>
        <w:separator/>
      </w:r>
    </w:p>
    <w:p w14:paraId="79E436BC" w14:textId="77777777" w:rsidR="004D737B" w:rsidRDefault="004D737B"/>
  </w:endnote>
  <w:endnote w:type="continuationSeparator" w:id="0">
    <w:p w14:paraId="0ED1CBE0" w14:textId="77777777" w:rsidR="004D737B" w:rsidRDefault="004D737B">
      <w:pPr>
        <w:spacing w:after="0" w:line="240" w:lineRule="auto"/>
      </w:pPr>
      <w:r>
        <w:continuationSeparator/>
      </w:r>
    </w:p>
    <w:p w14:paraId="21870594" w14:textId="77777777" w:rsidR="004D737B" w:rsidRDefault="004D73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307EA" w14:textId="77777777" w:rsidR="0033443B" w:rsidRPr="00BA1CC8" w:rsidRDefault="0033443B" w:rsidP="004421EF">
    <w:pPr>
      <w:pStyle w:val="Footer"/>
      <w:spacing w:before="240" w:line="240" w:lineRule="exact"/>
      <w:rPr>
        <w:sz w:val="20"/>
      </w:rPr>
    </w:pPr>
    <w:r w:rsidRPr="00BA1CC8">
      <w:rPr>
        <w:b/>
        <w:sz w:val="20"/>
      </w:rPr>
      <w:fldChar w:fldCharType="begin"/>
    </w:r>
    <w:r w:rsidRPr="00BA1CC8">
      <w:rPr>
        <w:b/>
        <w:sz w:val="20"/>
      </w:rPr>
      <w:instrText xml:space="preserve"> PAGE   \* MERGEFORMAT </w:instrText>
    </w:r>
    <w:r w:rsidRPr="00BA1CC8">
      <w:rPr>
        <w:b/>
        <w:sz w:val="20"/>
      </w:rPr>
      <w:fldChar w:fldCharType="separate"/>
    </w:r>
    <w:r>
      <w:rPr>
        <w:b/>
        <w:noProof/>
        <w:sz w:val="20"/>
      </w:rPr>
      <w:t>6</w:t>
    </w:r>
    <w:r w:rsidRPr="00BA1CC8">
      <w:rPr>
        <w:b/>
        <w:sz w:val="20"/>
      </w:rPr>
      <w:fldChar w:fldCharType="end"/>
    </w:r>
    <w:r w:rsidRPr="00BA1CC8">
      <w:rPr>
        <w:sz w:val="20"/>
      </w:rPr>
      <w:tab/>
      <w:t xml:space="preserve">© </w:t>
    </w:r>
    <w:r>
      <w:rPr>
        <w:sz w:val="20"/>
      </w:rPr>
      <w:t xml:space="preserve">OGC and </w:t>
    </w:r>
    <w:r w:rsidRPr="00BA1CC8">
      <w:rPr>
        <w:sz w:val="20"/>
      </w:rPr>
      <w:t>ISO </w:t>
    </w:r>
    <w:r>
      <w:rPr>
        <w:sz w:val="20"/>
      </w:rPr>
      <w:t>2020</w:t>
    </w:r>
    <w:r w:rsidRPr="00BA1CC8">
      <w:rPr>
        <w:sz w:val="20"/>
      </w:rPr>
      <w:t> –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E1094" w14:textId="77777777" w:rsidR="0033443B" w:rsidRDefault="0033443B" w:rsidP="008A6D64">
    <w:pPr>
      <w:pStyle w:val="Footer"/>
      <w:spacing w:before="240" w:after="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7157" w14:textId="54180541" w:rsidR="0033443B" w:rsidRPr="00BA1CC8" w:rsidRDefault="0033443B" w:rsidP="003B153F">
    <w:pPr>
      <w:pStyle w:val="Footer"/>
      <w:spacing w:after="480" w:line="240" w:lineRule="exact"/>
      <w:rPr>
        <w:sz w:val="20"/>
      </w:rPr>
    </w:pPr>
    <w:r w:rsidRPr="00096387">
      <w:fldChar w:fldCharType="begin"/>
    </w:r>
    <w:r w:rsidRPr="00096387">
      <w:instrText xml:space="preserve"> PAGE   \* MERGEFORMAT </w:instrText>
    </w:r>
    <w:r w:rsidRPr="00096387">
      <w:fldChar w:fldCharType="separate"/>
    </w:r>
    <w:r>
      <w:rPr>
        <w:noProof/>
      </w:rPr>
      <w:t>6</w:t>
    </w:r>
    <w:r w:rsidRPr="00096387">
      <w:fldChar w:fldCharType="end"/>
    </w:r>
    <w:r w:rsidRPr="00BA1CC8">
      <w:rPr>
        <w:sz w:val="20"/>
      </w:rPr>
      <w:tab/>
    </w:r>
    <w:r w:rsidRPr="00096387">
      <w:rPr>
        <w:sz w:val="18"/>
        <w:szCs w:val="18"/>
      </w:rPr>
      <w:t>© ISO </w:t>
    </w:r>
    <w:r>
      <w:rPr>
        <w:sz w:val="18"/>
        <w:szCs w:val="18"/>
      </w:rPr>
      <w:t>2022</w:t>
    </w:r>
    <w:r w:rsidRPr="00096387">
      <w:rPr>
        <w:sz w:val="18"/>
        <w:szCs w:val="18"/>
      </w:rPr>
      <w:t> – All rights reserved</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9AF66" w14:textId="6F8424FB" w:rsidR="0033443B" w:rsidRPr="00BA1CC8" w:rsidRDefault="0033443B" w:rsidP="003B153F">
    <w:pPr>
      <w:pStyle w:val="Footer"/>
      <w:spacing w:after="480" w:line="240" w:lineRule="atLeas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596E93">
      <w:fldChar w:fldCharType="begin"/>
    </w:r>
    <w:r w:rsidRPr="00596E93">
      <w:instrText xml:space="preserve"> PAGE   \* MERGEFORMAT </w:instrText>
    </w:r>
    <w:r w:rsidRPr="00596E93">
      <w:fldChar w:fldCharType="separate"/>
    </w:r>
    <w:r>
      <w:rPr>
        <w:noProof/>
      </w:rPr>
      <w:t>7</w:t>
    </w:r>
    <w:r w:rsidRPr="00596E9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3E8D8" w14:textId="1CE107DB" w:rsidR="0033443B" w:rsidRDefault="0033443B" w:rsidP="00B73D5B">
    <w:pPr>
      <w:pStyle w:val="Footer"/>
      <w:spacing w:after="480" w:line="240" w:lineRule="exact"/>
    </w:pPr>
    <w:r w:rsidRPr="008A6D64">
      <w:rPr>
        <w:b/>
      </w:rPr>
      <w:fldChar w:fldCharType="begin"/>
    </w:r>
    <w:r w:rsidRPr="008A6D64">
      <w:rPr>
        <w:b/>
      </w:rPr>
      <w:instrText xml:space="preserve"> PAGE   \* MERGEFORMAT </w:instrText>
    </w:r>
    <w:r w:rsidRPr="008A6D64">
      <w:rPr>
        <w:b/>
      </w:rPr>
      <w:fldChar w:fldCharType="separate"/>
    </w:r>
    <w:r>
      <w:rPr>
        <w:b/>
        <w:noProof/>
      </w:rPr>
      <w:t>128</w:t>
    </w:r>
    <w:r w:rsidRPr="008A6D64">
      <w:rPr>
        <w:b/>
      </w:rPr>
      <w:fldChar w:fldCharType="end"/>
    </w:r>
    <w:r w:rsidRPr="00BA1CC8">
      <w:rPr>
        <w:sz w:val="20"/>
      </w:rPr>
      <w:tab/>
    </w:r>
    <w:r w:rsidRPr="00596E93">
      <w:rPr>
        <w:sz w:val="18"/>
        <w:szCs w:val="18"/>
      </w:rPr>
      <w:t>© ISO </w:t>
    </w:r>
    <w:r>
      <w:rPr>
        <w:sz w:val="18"/>
        <w:szCs w:val="18"/>
      </w:rPr>
      <w:t>2022</w:t>
    </w:r>
    <w:r w:rsidRPr="00596E93">
      <w:rPr>
        <w:sz w:val="18"/>
        <w:szCs w:val="18"/>
      </w:rPr>
      <w:t> – All rights reserved</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C7FAE" w14:textId="786EBCBA" w:rsidR="0033443B" w:rsidRPr="00B73D5B" w:rsidRDefault="0033443B" w:rsidP="00B73D5B">
    <w:pPr>
      <w:pStyle w:val="Footer"/>
      <w:spacing w:after="480" w:line="240" w:lineRule="exact"/>
      <w:rPr>
        <w:sz w:val="20"/>
      </w:rPr>
    </w:pPr>
    <w:r w:rsidRPr="00596E93">
      <w:rPr>
        <w:sz w:val="18"/>
        <w:szCs w:val="18"/>
      </w:rPr>
      <w:t>© ISO </w:t>
    </w:r>
    <w:r>
      <w:rPr>
        <w:sz w:val="18"/>
        <w:szCs w:val="18"/>
      </w:rPr>
      <w:t>2022</w:t>
    </w:r>
    <w:r w:rsidRPr="00596E93">
      <w:rPr>
        <w:sz w:val="18"/>
        <w:szCs w:val="18"/>
      </w:rPr>
      <w:t> – All rights reserved</w:t>
    </w:r>
    <w:r w:rsidRPr="00BA1CC8">
      <w:rPr>
        <w:sz w:val="20"/>
      </w:rPr>
      <w:tab/>
    </w:r>
    <w:r w:rsidRPr="00864D32">
      <w:rPr>
        <w:b/>
      </w:rPr>
      <w:fldChar w:fldCharType="begin"/>
    </w:r>
    <w:r w:rsidRPr="00864D32">
      <w:rPr>
        <w:b/>
      </w:rPr>
      <w:instrText xml:space="preserve"> PAGE   \* MERGEFORMAT </w:instrText>
    </w:r>
    <w:r w:rsidRPr="00864D32">
      <w:rPr>
        <w:b/>
      </w:rPr>
      <w:fldChar w:fldCharType="separate"/>
    </w:r>
    <w:r>
      <w:rPr>
        <w:b/>
        <w:noProof/>
      </w:rPr>
      <w:t>127</w:t>
    </w:r>
    <w:r w:rsidRPr="00864D32">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7B4D5" w14:textId="77777777" w:rsidR="004D737B" w:rsidRDefault="004D737B">
      <w:pPr>
        <w:spacing w:after="0" w:line="240" w:lineRule="auto"/>
      </w:pPr>
      <w:r>
        <w:separator/>
      </w:r>
    </w:p>
    <w:p w14:paraId="5AF15546" w14:textId="77777777" w:rsidR="004D737B" w:rsidRDefault="004D737B"/>
  </w:footnote>
  <w:footnote w:type="continuationSeparator" w:id="0">
    <w:p w14:paraId="6B22596C" w14:textId="77777777" w:rsidR="004D737B" w:rsidRDefault="004D737B">
      <w:pPr>
        <w:spacing w:after="0" w:line="240" w:lineRule="auto"/>
      </w:pPr>
      <w:r>
        <w:continuationSeparator/>
      </w:r>
    </w:p>
    <w:p w14:paraId="1FCD6AF7" w14:textId="77777777" w:rsidR="004D737B" w:rsidRDefault="004D73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D5A56" w14:textId="77777777" w:rsidR="0033443B" w:rsidRPr="00151316" w:rsidRDefault="0033443B" w:rsidP="004421EF">
    <w:pPr>
      <w:pStyle w:val="Header"/>
      <w:spacing w:line="240" w:lineRule="exact"/>
      <w:jc w:val="left"/>
    </w:pPr>
    <w:r>
      <w:t xml:space="preserve">OGC </w:t>
    </w:r>
    <w:r w:rsidRPr="005322A0">
      <w:rPr>
        <w:sz w:val="24"/>
        <w:szCs w:val="24"/>
      </w:rPr>
      <w:t>20-082</w:t>
    </w:r>
    <w:r w:rsidRPr="005322A0">
      <w:rPr>
        <w:sz w:val="24"/>
        <w:szCs w:val="24"/>
        <w:lang w:val="fi-FI"/>
      </w:rPr>
      <w:t>r2</w:t>
    </w:r>
    <w:r w:rsidRPr="005322A0">
      <w:rPr>
        <w:sz w:val="24"/>
        <w:szCs w:val="24"/>
      </w:rPr>
      <w:t xml:space="preserve"> </w:t>
    </w:r>
    <w:r>
      <w:t xml:space="preserve">and </w:t>
    </w:r>
    <w:r w:rsidRPr="00151316">
      <w:t>ISO </w:t>
    </w:r>
    <w:r>
      <w:t>19156</w:t>
    </w:r>
    <w:r w:rsidRPr="00151316">
      <w:t>:</w:t>
    </w:r>
    <w:r>
      <w:t>2020</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8D5C4" w14:textId="7650273B" w:rsidR="00DD2582" w:rsidRDefault="00100651">
    <w:pPr>
      <w:pStyle w:val="Header"/>
    </w:pPr>
    <w:ins w:id="7" w:author="REID-JAMOND Alison" w:date="2022-04-04T15:35:00Z">
      <w:r>
        <w:rPr>
          <w:noProof/>
        </w:rPr>
        <mc:AlternateContent>
          <mc:Choice Requires="wps">
            <w:drawing>
              <wp:anchor distT="0" distB="0" distL="114300" distR="114300" simplePos="0" relativeHeight="251658240" behindDoc="0" locked="0" layoutInCell="1" allowOverlap="1" wp14:anchorId="28E9A4BF" wp14:editId="54FFD9B7">
                <wp:simplePos x="0" y="0"/>
                <wp:positionH relativeFrom="page">
                  <wp:align>center</wp:align>
                </wp:positionH>
                <wp:positionV relativeFrom="page">
                  <wp:align>bottom</wp:align>
                </wp:positionV>
                <wp:extent cx="3607435" cy="212725"/>
                <wp:effectExtent l="9525" t="0" r="2540" b="6350"/>
                <wp:wrapNone/>
                <wp:docPr id="45" name="WordArt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8E9A4BF" id="_x0000_t202" coordsize="21600,21600" o:spt="202" path="m,l,21600r21600,l21600,xe">
                <v:stroke joinstyle="miter"/>
                <v:path gradientshapeok="t" o:connecttype="rect"/>
              </v:shapetype>
              <v:shape id="WordArt 1" o:spid="_x0000_s1026" type="#_x0000_t202" style="position:absolute;left:0;text-align:left;margin-left:0;margin-top:0;width:284.05pt;height:16.75pt;z-index:251658240;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CpB8QEAAMg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" filled="f" stroked="f">
                <v:stroke joinstyle="round"/>
                <o:lock v:ext="edit" aspectratio="t" shapetype="t"/>
                <v:textbox style="mso-fit-shape-to-text:t">
                  <w:txbxContent>
                    <w:p w14:paraId="4D8C1A51"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55DDF" w14:textId="14191212" w:rsidR="0033443B" w:rsidRPr="000167AE" w:rsidRDefault="00100651" w:rsidP="000167AE">
    <w:pPr>
      <w:pStyle w:val="Header"/>
      <w:spacing w:after="720" w:line="240" w:lineRule="exact"/>
      <w:jc w:val="left"/>
      <w:rPr>
        <w:sz w:val="24"/>
        <w:szCs w:val="24"/>
      </w:rPr>
    </w:pPr>
    <w:ins w:id="1162" w:author="REID-JAMOND Alison" w:date="2022-04-04T15:35:00Z">
      <w:r>
        <w:rPr>
          <w:noProof/>
          <w:sz w:val="24"/>
          <w:szCs w:val="24"/>
        </w:rPr>
        <mc:AlternateContent>
          <mc:Choice Requires="wps">
            <w:drawing>
              <wp:anchor distT="0" distB="0" distL="114300" distR="114300" simplePos="0" relativeHeight="251659264" behindDoc="0" locked="0" layoutInCell="1" allowOverlap="1" wp14:anchorId="19DEC48A" wp14:editId="46FA86FA">
                <wp:simplePos x="0" y="0"/>
                <wp:positionH relativeFrom="page">
                  <wp:align>center</wp:align>
                </wp:positionH>
                <wp:positionV relativeFrom="page">
                  <wp:align>bottom</wp:align>
                </wp:positionV>
                <wp:extent cx="3607435" cy="212725"/>
                <wp:effectExtent l="9525" t="0" r="2540" b="6350"/>
                <wp:wrapNone/>
                <wp:docPr id="44" name="WordArt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19DEC48A" id="_x0000_t202" coordsize="21600,21600" o:spt="202" path="m,l,21600r21600,l21600,xe">
                <v:stroke joinstyle="miter"/>
                <v:path gradientshapeok="t" o:connecttype="rect"/>
              </v:shapetype>
              <v:shape id="WordArt 2" o:spid="_x0000_s1027" type="#_x0000_t202" style="position:absolute;margin-left:0;margin-top:0;width:284.05pt;height:16.75pt;z-index:251659264;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SqSWc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792B2C0F"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8F59B" w14:textId="6D991A88" w:rsidR="0033443B" w:rsidRPr="004D16C0" w:rsidRDefault="00100651" w:rsidP="00864D32">
    <w:pPr>
      <w:pStyle w:val="Header"/>
      <w:spacing w:after="720" w:line="240" w:lineRule="exact"/>
      <w:jc w:val="right"/>
      <w:rPr>
        <w:sz w:val="24"/>
        <w:szCs w:val="24"/>
      </w:rPr>
    </w:pPr>
    <w:ins w:id="1163" w:author="REID-JAMOND Alison" w:date="2022-04-04T15:36:00Z">
      <w:r>
        <w:rPr>
          <w:noProof/>
          <w:sz w:val="24"/>
          <w:szCs w:val="24"/>
        </w:rPr>
        <mc:AlternateContent>
          <mc:Choice Requires="wps">
            <w:drawing>
              <wp:anchor distT="0" distB="0" distL="114300" distR="114300" simplePos="0" relativeHeight="251660288" behindDoc="0" locked="0" layoutInCell="1" allowOverlap="1" wp14:anchorId="6EF57FF1" wp14:editId="4B67F119">
                <wp:simplePos x="0" y="0"/>
                <wp:positionH relativeFrom="page">
                  <wp:align>center</wp:align>
                </wp:positionH>
                <wp:positionV relativeFrom="page">
                  <wp:align>bottom</wp:align>
                </wp:positionV>
                <wp:extent cx="3607435" cy="212725"/>
                <wp:effectExtent l="9525" t="0" r="2540" b="6350"/>
                <wp:wrapNone/>
                <wp:docPr id="43" name="WordArt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txBox="1">
                        <a:spLocks noChangeAspect="1" noChangeArrowheads="1" noChangeShapeType="1" noTextEdit="1"/>
                      </wps:cNvSpPr>
                      <wps:spPr bwMode="auto">
                        <a:xfrm>
                          <a:off x="0" y="0"/>
                          <a:ext cx="3607435" cy="212725"/>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EF57FF1" id="_x0000_t202" coordsize="21600,21600" o:spt="202" path="m,l,21600r21600,l21600,xe">
                <v:stroke joinstyle="miter"/>
                <v:path gradientshapeok="t" o:connecttype="rect"/>
              </v:shapetype>
              <v:shape id="WordArt 3" o:spid="_x0000_s1028" type="#_x0000_t202" style="position:absolute;left:0;text-align:left;margin-left:0;margin-top:0;width:284.05pt;height:16.75pt;z-index:251660288;visibility:visible;mso-wrap-style:square;mso-width-percent:0;mso-height-percent:0;mso-wrap-distance-left:9pt;mso-wrap-distance-top:0;mso-wrap-distance-right:9pt;mso-wrap-distance-bottom:0;mso-position-horizontal:center;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" filled="f" stroked="f">
                <v:stroke joinstyle="round"/>
                <o:lock v:ext="edit" aspectratio="t" shapetype="t"/>
                <v:textbox style="mso-fit-shape-to-text:t">
                  <w:txbxContent>
                    <w:p w14:paraId="0BDAA094" w14:textId="77777777" w:rsidR="00100651" w:rsidRDefault="00100651" w:rsidP="00100651">
                      <w:pPr>
                        <w:jc w:val="center"/>
                        <w:rPr>
                          <w:rFonts w:eastAsia="Cambria"/>
                          <w:color w:val="C45911"/>
                          <w:sz w:val="72"/>
                          <w:szCs w:val="72"/>
                          <w14:textFill>
                            <w14:solidFill>
                              <w14:srgbClr w14:val="C45911">
                                <w14:alpha w14:val="50000"/>
                              </w14:srgbClr>
                            </w14:solidFill>
                          </w14:textFill>
                        </w:rPr>
                      </w:pPr>
                      <w:r>
                        <w:rPr>
                          <w:rFonts w:eastAsia="Cambria"/>
                          <w:color w:val="C45911"/>
                          <w:sz w:val="72"/>
                          <w:szCs w:val="72"/>
                          <w14:textFill>
                            <w14:solidFill>
                              <w14:srgbClr w14:val="C45911">
                                <w14:alpha w14:val="50000"/>
                              </w14:srgbClr>
                            </w14:solidFill>
                          </w14:textFill>
                        </w:rPr>
                        <w:t>Edited DIS - MUST BE USED FOR FINAL DRAFT</w:t>
                      </w:r>
                    </w:p>
                  </w:txbxContent>
                </v:textbox>
                <w10:wrap anchorx="page" anchory="page"/>
              </v:shape>
            </w:pict>
          </mc:Fallback>
        </mc:AlternateContent>
      </w:r>
    </w:ins>
    <w:r w:rsidR="0033443B" w:rsidRPr="004D16C0">
      <w:rPr>
        <w:sz w:val="24"/>
        <w:szCs w:val="24"/>
      </w:rPr>
      <w:t>ISO</w:t>
    </w:r>
    <w:r w:rsidR="0033443B">
      <w:rPr>
        <w:sz w:val="24"/>
        <w:szCs w:val="24"/>
      </w:rPr>
      <w:t>/DIS</w:t>
    </w:r>
    <w:r w:rsidR="0033443B" w:rsidRPr="004D16C0">
      <w:rPr>
        <w:sz w:val="24"/>
        <w:szCs w:val="24"/>
      </w:rPr>
      <w:t> </w:t>
    </w:r>
    <w:r w:rsidR="0033443B">
      <w:rPr>
        <w:sz w:val="24"/>
        <w:szCs w:val="24"/>
      </w:rPr>
      <w:t>19156</w:t>
    </w:r>
    <w:r w:rsidR="0033443B" w:rsidRPr="004D16C0">
      <w:rPr>
        <w:sz w:val="24"/>
        <w:szCs w:val="24"/>
      </w:rPr>
      <w:t>:</w:t>
    </w:r>
    <w:r w:rsidR="0033443B">
      <w:rPr>
        <w:sz w:val="24"/>
        <w:szCs w:val="24"/>
      </w:rPr>
      <w:t>2022(E)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7E8CAF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45CD1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20EFA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910203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4D671C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496C32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838578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62C770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63893D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53A86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1" w15:restartNumberingAfterBreak="0">
    <w:nsid w:val="08A55008"/>
    <w:multiLevelType w:val="multilevel"/>
    <w:tmpl w:val="7F208A04"/>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12" w15:restartNumberingAfterBreak="0">
    <w:nsid w:val="1849523F"/>
    <w:multiLevelType w:val="hybridMultilevel"/>
    <w:tmpl w:val="494C7BE2"/>
    <w:lvl w:ilvl="0" w:tplc="BF2EF53A">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112A55"/>
    <w:multiLevelType w:val="hybridMultilevel"/>
    <w:tmpl w:val="E2149CBC"/>
    <w:lvl w:ilvl="0" w:tplc="0BF2B038">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3AC7EB8"/>
    <w:multiLevelType w:val="multilevel"/>
    <w:tmpl w:val="975087F0"/>
    <w:lvl w:ilvl="0">
      <w:start w:val="1"/>
      <w:numFmt w:val="decimal"/>
      <w:pStyle w:val="Heading1"/>
      <w:lvlText w:val="%1"/>
      <w:lvlJc w:val="left"/>
      <w:pPr>
        <w:tabs>
          <w:tab w:val="num" w:pos="432"/>
        </w:tabs>
        <w:ind w:left="432" w:hanging="432"/>
      </w:pPr>
      <w:rPr>
        <w:b/>
        <w:i w:val="0"/>
      </w:rPr>
    </w:lvl>
    <w:lvl w:ilvl="1">
      <w:start w:val="1"/>
      <w:numFmt w:val="decimal"/>
      <w:pStyle w:val="Heading2"/>
      <w:lvlText w:val="%1.%2"/>
      <w:lvlJc w:val="left"/>
      <w:pPr>
        <w:tabs>
          <w:tab w:val="num" w:pos="360"/>
        </w:tabs>
        <w:ind w:left="0" w:firstLine="0"/>
      </w:pPr>
      <w:rPr>
        <w:b/>
        <w:i w:val="0"/>
      </w:rPr>
    </w:lvl>
    <w:lvl w:ilvl="2">
      <w:start w:val="1"/>
      <w:numFmt w:val="decimal"/>
      <w:pStyle w:val="Heading3"/>
      <w:lvlText w:val="%1.%2.%3"/>
      <w:lvlJc w:val="left"/>
      <w:pPr>
        <w:tabs>
          <w:tab w:val="num" w:pos="720"/>
        </w:tabs>
        <w:ind w:left="0" w:firstLine="0"/>
      </w:pPr>
      <w:rPr>
        <w:b/>
        <w:i w:val="0"/>
      </w:rPr>
    </w:lvl>
    <w:lvl w:ilvl="3">
      <w:start w:val="1"/>
      <w:numFmt w:val="decimal"/>
      <w:pStyle w:val="Heading4"/>
      <w:lvlText w:val="%1.%2.%3.%4"/>
      <w:lvlJc w:val="left"/>
      <w:pPr>
        <w:tabs>
          <w:tab w:val="num" w:pos="1080"/>
        </w:tabs>
        <w:ind w:left="0" w:firstLine="0"/>
      </w:pPr>
      <w:rPr>
        <w:b/>
        <w:i w:val="0"/>
      </w:rPr>
    </w:lvl>
    <w:lvl w:ilvl="4">
      <w:start w:val="1"/>
      <w:numFmt w:val="decimal"/>
      <w:pStyle w:val="Heading5"/>
      <w:lvlText w:val="%1.%2.%3.%4.%5"/>
      <w:lvlJc w:val="left"/>
      <w:pPr>
        <w:tabs>
          <w:tab w:val="num" w:pos="1080"/>
        </w:tabs>
        <w:ind w:left="0" w:firstLine="0"/>
      </w:pPr>
      <w:rPr>
        <w:b/>
        <w:i w:val="0"/>
      </w:rPr>
    </w:lvl>
    <w:lvl w:ilvl="5">
      <w:start w:val="1"/>
      <w:numFmt w:val="decimal"/>
      <w:pStyle w:val="Heading6"/>
      <w:lvlText w:val="%1.%2.%3.%4.%5.%6"/>
      <w:lvlJc w:val="left"/>
      <w:pPr>
        <w:tabs>
          <w:tab w:val="num" w:pos="1440"/>
        </w:tabs>
        <w:ind w:left="0" w:firstLine="0"/>
      </w:pPr>
      <w:rPr>
        <w:b/>
        <w:i w:val="0"/>
      </w:rPr>
    </w:lvl>
    <w:lvl w:ilvl="6">
      <w:start w:val="1"/>
      <w:numFmt w:val="decimal"/>
      <w:lvlText w:val="%1.%2.%3.%4.%5.%6.%7"/>
      <w:lvlJc w:val="left"/>
      <w:pPr>
        <w:tabs>
          <w:tab w:val="num" w:pos="1440"/>
        </w:tabs>
        <w:ind w:left="0" w:firstLine="0"/>
      </w:pPr>
    </w:lvl>
    <w:lvl w:ilvl="7">
      <w:start w:val="1"/>
      <w:numFmt w:val="decimal"/>
      <w:lvlText w:val="%1.%2.%3.%4.%5.%6.%7.%8"/>
      <w:lvlJc w:val="left"/>
      <w:pPr>
        <w:tabs>
          <w:tab w:val="num" w:pos="1800"/>
        </w:tabs>
        <w:ind w:left="0" w:firstLine="0"/>
      </w:pPr>
    </w:lvl>
    <w:lvl w:ilvl="8">
      <w:start w:val="1"/>
      <w:numFmt w:val="decimal"/>
      <w:lvlText w:val="%1.%2.%3.%4.%5.%6.%7.%8.%9"/>
      <w:lvlJc w:val="left"/>
      <w:pPr>
        <w:tabs>
          <w:tab w:val="num" w:pos="1800"/>
        </w:tabs>
        <w:ind w:left="0" w:firstLine="0"/>
      </w:pPr>
    </w:lvl>
  </w:abstractNum>
  <w:abstractNum w:abstractNumId="15" w15:restartNumberingAfterBreak="0">
    <w:nsid w:val="5EA06A6E"/>
    <w:multiLevelType w:val="hybridMultilevel"/>
    <w:tmpl w:val="4E88470C"/>
    <w:lvl w:ilvl="0" w:tplc="D5A221A0">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3113E12"/>
    <w:multiLevelType w:val="hybridMultilevel"/>
    <w:tmpl w:val="7ABC0438"/>
    <w:lvl w:ilvl="0" w:tplc="E74620E6">
      <w:start w:val="3"/>
      <w:numFmt w:val="upperLetter"/>
      <w:lvlText w:val="%1)"/>
      <w:lvlJc w:val="left"/>
      <w:pPr>
        <w:ind w:left="760" w:hanging="40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F833CC1"/>
    <w:multiLevelType w:val="hybridMultilevel"/>
    <w:tmpl w:val="BDC6FE14"/>
    <w:lvl w:ilvl="0" w:tplc="F15285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9960694">
    <w:abstractNumId w:val="14"/>
  </w:num>
  <w:num w:numId="2" w16cid:durableId="680163401">
    <w:abstractNumId w:val="11"/>
  </w:num>
  <w:num w:numId="3" w16cid:durableId="413354237">
    <w:abstractNumId w:val="10"/>
  </w:num>
  <w:num w:numId="4" w16cid:durableId="996111479">
    <w:abstractNumId w:val="6"/>
  </w:num>
  <w:num w:numId="5" w16cid:durableId="1729649233">
    <w:abstractNumId w:val="7"/>
  </w:num>
  <w:num w:numId="6" w16cid:durableId="953245514">
    <w:abstractNumId w:val="9"/>
  </w:num>
  <w:num w:numId="7" w16cid:durableId="789710615">
    <w:abstractNumId w:val="3"/>
  </w:num>
  <w:num w:numId="8" w16cid:durableId="1709644222">
    <w:abstractNumId w:val="2"/>
  </w:num>
  <w:num w:numId="9" w16cid:durableId="898973881">
    <w:abstractNumId w:val="1"/>
  </w:num>
  <w:num w:numId="10" w16cid:durableId="2005619491">
    <w:abstractNumId w:val="5"/>
  </w:num>
  <w:num w:numId="11" w16cid:durableId="1783987574">
    <w:abstractNumId w:val="4"/>
  </w:num>
  <w:num w:numId="12" w16cid:durableId="1327977181">
    <w:abstractNumId w:val="8"/>
  </w:num>
  <w:num w:numId="13" w16cid:durableId="1244101096">
    <w:abstractNumId w:val="0"/>
  </w:num>
  <w:num w:numId="14" w16cid:durableId="1091775714">
    <w:abstractNumId w:val="17"/>
  </w:num>
  <w:num w:numId="15" w16cid:durableId="1675959040">
    <w:abstractNumId w:val="16"/>
  </w:num>
  <w:num w:numId="16" w16cid:durableId="1621689596">
    <w:abstractNumId w:val="12"/>
  </w:num>
  <w:num w:numId="17" w16cid:durableId="1870334498">
    <w:abstractNumId w:val="15"/>
  </w:num>
  <w:num w:numId="18" w16cid:durableId="849299687">
    <w:abstractNumId w:val="13"/>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ID-JAMOND Alison">
    <w15:presenceInfo w15:providerId="AD" w15:userId="S::REID-JAMOND@iso.org::0e02bdbf-9401-48eb-8747-d97d5cec87e3"/>
  </w15:person>
  <w15:person w15:author="Katharina Schleidt">
    <w15:presenceInfo w15:providerId="Windows Live" w15:userId="9f2d63c35bd57bba"/>
  </w15:person>
  <w15:person w15:author="Ilkka Rinne">
    <w15:presenceInfo w15:providerId="AD" w15:userId="S::ilkka.rinne@spatineo.com::b973be41-37fb-49d8-a0b6-3cdc868ad8d7"/>
  </w15:person>
  <w15:person w15:author="Ilkka Rinne [2]">
    <w15:presenceInfo w15:providerId="None" w15:userId="Ilkka Rin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mirrorMargin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PaneSortMethod w:val="0000"/>
  <w:trackRevisions/>
  <w:defaultTabStop w:val="720"/>
  <w:hyphenationZone w:val="425"/>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toRedact State" w:val="ready"/>
    <w:docVar w:name="CheckHeader" w:val="F"/>
    <w:docVar w:name="ex_AddedHTMLPreformat" w:val="Consolas"/>
    <w:docVar w:name="ex_AutoRedact" w:val="APComplete"/>
    <w:docVar w:name="ex_Citations" w:val="APComplete"/>
    <w:docVar w:name="ex_CitConv" w:val="APComplete"/>
    <w:docVar w:name="ex_CleanUp" w:val="CleanUpComplete"/>
    <w:docVar w:name="eX_DocInfoLastUpdatedDate" w:val="44519.6103009259"/>
    <w:docVar w:name="ex_eXtylesBuild" w:val="3042"/>
    <w:docVar w:name="ex_Inera-Citation-Driver" w:val="APComplete"/>
    <w:docVar w:name="ex_ISOAutoStyle" w:val="APComplete"/>
    <w:docVar w:name="EX_LAST_PALETTE_TAB" w:val="2"/>
    <w:docVar w:name="ex_ParseBib" w:val="APComplete"/>
    <w:docVar w:name="ex_PPCleanUp" w:val="PPCleanUpComplete"/>
    <w:docVar w:name="ex_StandardCit" w:val="APComplete"/>
    <w:docVar w:name="ex_StdValid" w:val="APComplete"/>
    <w:docVar w:name="ex_URLCheck" w:val="APComplete"/>
    <w:docVar w:name="ex_WordVersion" w:val="14.0"/>
    <w:docVar w:name="eXtyles" w:val="active"/>
    <w:docVar w:name="eXtylesPPCSettings" w:val="optPPCSelection|False|optPPCWholeDoc|True|chkRehydrateFootnotes|0|chkRemoveParagraphShading|1|chkRemoveTextShading|1|chkConvertComments|0|comboReviews|All Reviewers|btnCommentBefore|False|btnCommentAfter|True|btnCommentEnd|False|txtCommentPrefix| [[Q%D: |txtCommentSuffix| Q%D]]|ComboCommentColor||chkBoldComments|0|chkRemoveCommentsDTP|1|chkRemoveTextHighlights|1|chkRemoveUserCharStyles|0|chkRemoveUnusedStyles|0|chkRemoveRefTags|1|ComboRefStyle1|Biblio Entry|ComboRefStyle2|RefNorm|chkRemoveHyperlinks|0|txtHyperlinkText||chkFlattenFootnotes|0|"/>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iceJABR" w:val="Standard"/>
    <w:docVar w:name="iceJournal" w:val="Standard:ISO Standard"/>
    <w:docVar w:name="iceJournalName" w:val="ISO Standard"/>
    <w:docVar w:name="icePublisher" w:val="ISO"/>
    <w:docVar w:name="ISOCommref" w:val="ISO/TC 211"/>
    <w:docVar w:name="ISOContentLanguage" w:val="en"/>
    <w:docVar w:name="ISOCopyrightHolder" w:val="ISO"/>
    <w:docVar w:name="ISOCopyrightStatement" w:val="All rights reserved"/>
    <w:docVar w:name="ISOCopyrightYear" w:val="2021"/>
    <w:docVar w:name="ISODILanguage" w:val="en"/>
    <w:docVar w:name="ISODIProjID" w:val="82463"/>
    <w:docVar w:name="ISODIProjID3DIGITS" w:val="82"/>
    <w:docVar w:name="ISODIReleaseVersion" w:val="DIS"/>
    <w:docVar w:name="ISODISdo" w:val="ISO"/>
    <w:docVar w:name="ISODIUrn" w:val="iso:std:iso:19156:dis:ed-2:v1:en"/>
    <w:docVar w:name="ISODocNumber" w:val="19156"/>
    <w:docVar w:name="ISODocref" w:val="ISO/DIS 19156(en)"/>
    <w:docVar w:name="ISODocType" w:val="IS"/>
    <w:docVar w:name="ISOEdition" w:val="2"/>
    <w:docVar w:name="ISOFullEN" w:val="Geographic information — Observations, measurements and samples"/>
    <w:docVar w:name="ISOFullFR" w:val="Titre manque"/>
    <w:docVar w:name="ISOIntroEN" w:val="Geographic information"/>
    <w:docVar w:name="ISOMainEN" w:val="Observations, measurements and samples"/>
    <w:docVar w:name="ISOMainFR" w:val="Titre manque"/>
    <w:docVar w:name="ISOOriginator" w:val="ISO"/>
    <w:docVar w:name="ISOPageCount" w:val="0"/>
    <w:docVar w:name="ISOPriceRef" w:val="0"/>
    <w:docVar w:name="ISOPubliclyAvailableSpec" w:val="False"/>
    <w:docVar w:name="ISOSecretariat" w:val="SIS"/>
    <w:docVar w:name="ISOStdRefDated" w:val="ISO/DIS 19156"/>
    <w:docVar w:name="ISOStdRefUndated" w:val="ISO/DIS 19156"/>
    <w:docVar w:name="ISOSTDXrefRevises" w:val="ISO 19156:2011"/>
    <w:docVar w:name="ISOVersion" w:val="1"/>
    <w:docVar w:name="ISOViennaAgreement" w:val="(E): ISO-lead"/>
    <w:docVar w:name="ISOVoteEnd" w:val="2022-04-11"/>
    <w:docVar w:name="ISOVoteStart" w:val="2022-01-17"/>
    <w:docVar w:name="ManifestID" w:val="ISOID-01001"/>
    <w:docVar w:name="PreEdit Baseline Path" w:val="C:\temp\macroserver\WORD2EXTYLESSI\WORD2EXTYLESSI.appuser@vmlinweb230.iso.ch_1733\C082463e$base.docx"/>
    <w:docVar w:name="PreEdit Baseline Timestamp" w:val="15.11.2021 13:18:59"/>
    <w:docVar w:name="PreEdit Up-Front Loss" w:val="complete"/>
    <w:docVar w:name="Publication" w:val="Standard:ISO Standard"/>
    <w:docVar w:name="Publisher" w:val="ISO"/>
    <w:docVar w:name="PublisherName" w:val="International Standards Organization"/>
    <w:docVar w:name="Type" w:val="All"/>
  </w:docVars>
  <w:rsids>
    <w:rsidRoot w:val="001C6575"/>
    <w:rsid w:val="000017EB"/>
    <w:rsid w:val="00001DFA"/>
    <w:rsid w:val="00002F8F"/>
    <w:rsid w:val="00005B61"/>
    <w:rsid w:val="0001046F"/>
    <w:rsid w:val="00011CDC"/>
    <w:rsid w:val="0001453C"/>
    <w:rsid w:val="000167AE"/>
    <w:rsid w:val="00016FE3"/>
    <w:rsid w:val="0002054A"/>
    <w:rsid w:val="00020674"/>
    <w:rsid w:val="00020E72"/>
    <w:rsid w:val="00021125"/>
    <w:rsid w:val="00022AAF"/>
    <w:rsid w:val="00022C0A"/>
    <w:rsid w:val="000266AC"/>
    <w:rsid w:val="00026AA4"/>
    <w:rsid w:val="00026FFF"/>
    <w:rsid w:val="00027B73"/>
    <w:rsid w:val="000318B9"/>
    <w:rsid w:val="00031EDF"/>
    <w:rsid w:val="00032197"/>
    <w:rsid w:val="00037B3B"/>
    <w:rsid w:val="000409EC"/>
    <w:rsid w:val="000416A8"/>
    <w:rsid w:val="000423A0"/>
    <w:rsid w:val="00047CD7"/>
    <w:rsid w:val="00052262"/>
    <w:rsid w:val="000523C7"/>
    <w:rsid w:val="0005379D"/>
    <w:rsid w:val="00053A30"/>
    <w:rsid w:val="00054591"/>
    <w:rsid w:val="00054C95"/>
    <w:rsid w:val="00055455"/>
    <w:rsid w:val="00055EAB"/>
    <w:rsid w:val="000564D4"/>
    <w:rsid w:val="0005687D"/>
    <w:rsid w:val="00060093"/>
    <w:rsid w:val="00061226"/>
    <w:rsid w:val="00061435"/>
    <w:rsid w:val="0006289D"/>
    <w:rsid w:val="00065EE1"/>
    <w:rsid w:val="00067877"/>
    <w:rsid w:val="000728C6"/>
    <w:rsid w:val="00073FE3"/>
    <w:rsid w:val="0007557E"/>
    <w:rsid w:val="00076333"/>
    <w:rsid w:val="000778C3"/>
    <w:rsid w:val="00080CC7"/>
    <w:rsid w:val="00083852"/>
    <w:rsid w:val="000839FA"/>
    <w:rsid w:val="00086042"/>
    <w:rsid w:val="0008652C"/>
    <w:rsid w:val="00086AF7"/>
    <w:rsid w:val="0008773D"/>
    <w:rsid w:val="0009594E"/>
    <w:rsid w:val="00096387"/>
    <w:rsid w:val="00097151"/>
    <w:rsid w:val="000A070A"/>
    <w:rsid w:val="000A0A7E"/>
    <w:rsid w:val="000A140B"/>
    <w:rsid w:val="000A196B"/>
    <w:rsid w:val="000A32FE"/>
    <w:rsid w:val="000A3616"/>
    <w:rsid w:val="000A6B0A"/>
    <w:rsid w:val="000B17DE"/>
    <w:rsid w:val="000B26B5"/>
    <w:rsid w:val="000B43DA"/>
    <w:rsid w:val="000B4F03"/>
    <w:rsid w:val="000B7BFE"/>
    <w:rsid w:val="000B7CAF"/>
    <w:rsid w:val="000C033F"/>
    <w:rsid w:val="000C11E2"/>
    <w:rsid w:val="000C3F94"/>
    <w:rsid w:val="000C435F"/>
    <w:rsid w:val="000C463A"/>
    <w:rsid w:val="000C5640"/>
    <w:rsid w:val="000C6285"/>
    <w:rsid w:val="000C70DD"/>
    <w:rsid w:val="000D0B49"/>
    <w:rsid w:val="000D1388"/>
    <w:rsid w:val="000D5EA4"/>
    <w:rsid w:val="000E01BD"/>
    <w:rsid w:val="000F44D4"/>
    <w:rsid w:val="000F4699"/>
    <w:rsid w:val="000F65CE"/>
    <w:rsid w:val="000F79BF"/>
    <w:rsid w:val="000F7AC0"/>
    <w:rsid w:val="000F7C96"/>
    <w:rsid w:val="00100651"/>
    <w:rsid w:val="001042DA"/>
    <w:rsid w:val="001046E9"/>
    <w:rsid w:val="00105813"/>
    <w:rsid w:val="001060B3"/>
    <w:rsid w:val="001076A1"/>
    <w:rsid w:val="00111552"/>
    <w:rsid w:val="00113B7F"/>
    <w:rsid w:val="001147E3"/>
    <w:rsid w:val="00114E5B"/>
    <w:rsid w:val="00115763"/>
    <w:rsid w:val="00116C6C"/>
    <w:rsid w:val="00117CD2"/>
    <w:rsid w:val="00121A78"/>
    <w:rsid w:val="00125098"/>
    <w:rsid w:val="00130432"/>
    <w:rsid w:val="00131573"/>
    <w:rsid w:val="00131699"/>
    <w:rsid w:val="0013258D"/>
    <w:rsid w:val="00134DF7"/>
    <w:rsid w:val="001401CF"/>
    <w:rsid w:val="001435E4"/>
    <w:rsid w:val="0014794F"/>
    <w:rsid w:val="001501CE"/>
    <w:rsid w:val="00153474"/>
    <w:rsid w:val="00154230"/>
    <w:rsid w:val="00156615"/>
    <w:rsid w:val="001574A6"/>
    <w:rsid w:val="001617BC"/>
    <w:rsid w:val="00161C5F"/>
    <w:rsid w:val="00164503"/>
    <w:rsid w:val="00164FC9"/>
    <w:rsid w:val="00165AA5"/>
    <w:rsid w:val="001663B7"/>
    <w:rsid w:val="0017013F"/>
    <w:rsid w:val="00170CF0"/>
    <w:rsid w:val="00170D23"/>
    <w:rsid w:val="0017106A"/>
    <w:rsid w:val="00172EA5"/>
    <w:rsid w:val="00174114"/>
    <w:rsid w:val="00175203"/>
    <w:rsid w:val="0018089C"/>
    <w:rsid w:val="00181B85"/>
    <w:rsid w:val="0018223B"/>
    <w:rsid w:val="00182C3E"/>
    <w:rsid w:val="0018329C"/>
    <w:rsid w:val="0018668C"/>
    <w:rsid w:val="00186F5C"/>
    <w:rsid w:val="00193100"/>
    <w:rsid w:val="0019396D"/>
    <w:rsid w:val="0019426E"/>
    <w:rsid w:val="00194DAA"/>
    <w:rsid w:val="0019781D"/>
    <w:rsid w:val="0019793B"/>
    <w:rsid w:val="001A0988"/>
    <w:rsid w:val="001A0B0F"/>
    <w:rsid w:val="001A325F"/>
    <w:rsid w:val="001A33D0"/>
    <w:rsid w:val="001A4204"/>
    <w:rsid w:val="001A42F9"/>
    <w:rsid w:val="001A49FA"/>
    <w:rsid w:val="001A5B74"/>
    <w:rsid w:val="001A6D83"/>
    <w:rsid w:val="001A72C4"/>
    <w:rsid w:val="001B02F3"/>
    <w:rsid w:val="001B0D6E"/>
    <w:rsid w:val="001B1E46"/>
    <w:rsid w:val="001B2AFB"/>
    <w:rsid w:val="001B2CF3"/>
    <w:rsid w:val="001B51CD"/>
    <w:rsid w:val="001B6287"/>
    <w:rsid w:val="001B6D1E"/>
    <w:rsid w:val="001B7F53"/>
    <w:rsid w:val="001C03D6"/>
    <w:rsid w:val="001C36B5"/>
    <w:rsid w:val="001C372C"/>
    <w:rsid w:val="001C49AC"/>
    <w:rsid w:val="001C4DD3"/>
    <w:rsid w:val="001C54B6"/>
    <w:rsid w:val="001C6575"/>
    <w:rsid w:val="001C6797"/>
    <w:rsid w:val="001C6E39"/>
    <w:rsid w:val="001D0B3D"/>
    <w:rsid w:val="001D410B"/>
    <w:rsid w:val="001D4E0A"/>
    <w:rsid w:val="001D7D22"/>
    <w:rsid w:val="001E0921"/>
    <w:rsid w:val="001E1837"/>
    <w:rsid w:val="001E4AC8"/>
    <w:rsid w:val="001E635D"/>
    <w:rsid w:val="001E7714"/>
    <w:rsid w:val="001F156E"/>
    <w:rsid w:val="001F19D9"/>
    <w:rsid w:val="001F3195"/>
    <w:rsid w:val="001F4A39"/>
    <w:rsid w:val="001F501C"/>
    <w:rsid w:val="001F5A5B"/>
    <w:rsid w:val="001F6C35"/>
    <w:rsid w:val="002012A4"/>
    <w:rsid w:val="002017C2"/>
    <w:rsid w:val="00202914"/>
    <w:rsid w:val="002037C6"/>
    <w:rsid w:val="00203CA4"/>
    <w:rsid w:val="00203E67"/>
    <w:rsid w:val="00212EA1"/>
    <w:rsid w:val="00214F45"/>
    <w:rsid w:val="00217BBC"/>
    <w:rsid w:val="002203E7"/>
    <w:rsid w:val="00220B53"/>
    <w:rsid w:val="00221ACE"/>
    <w:rsid w:val="002233D9"/>
    <w:rsid w:val="0022370E"/>
    <w:rsid w:val="00223E45"/>
    <w:rsid w:val="0022406E"/>
    <w:rsid w:val="002241CC"/>
    <w:rsid w:val="00225515"/>
    <w:rsid w:val="00233DE0"/>
    <w:rsid w:val="00234065"/>
    <w:rsid w:val="002363FA"/>
    <w:rsid w:val="00236F84"/>
    <w:rsid w:val="00240570"/>
    <w:rsid w:val="00242114"/>
    <w:rsid w:val="002423DA"/>
    <w:rsid w:val="00242E6C"/>
    <w:rsid w:val="0024409E"/>
    <w:rsid w:val="002446D4"/>
    <w:rsid w:val="00244CB6"/>
    <w:rsid w:val="002478CC"/>
    <w:rsid w:val="00247DE8"/>
    <w:rsid w:val="00250A5E"/>
    <w:rsid w:val="0025166B"/>
    <w:rsid w:val="00257276"/>
    <w:rsid w:val="002623DA"/>
    <w:rsid w:val="00262485"/>
    <w:rsid w:val="00262594"/>
    <w:rsid w:val="00264063"/>
    <w:rsid w:val="00264095"/>
    <w:rsid w:val="00266DCF"/>
    <w:rsid w:val="0027124A"/>
    <w:rsid w:val="00272D78"/>
    <w:rsid w:val="00273A96"/>
    <w:rsid w:val="002749EF"/>
    <w:rsid w:val="00274A7E"/>
    <w:rsid w:val="00275C1E"/>
    <w:rsid w:val="00280365"/>
    <w:rsid w:val="002808F7"/>
    <w:rsid w:val="002815D9"/>
    <w:rsid w:val="00281EBA"/>
    <w:rsid w:val="00282DF1"/>
    <w:rsid w:val="00283976"/>
    <w:rsid w:val="002852F4"/>
    <w:rsid w:val="002868F7"/>
    <w:rsid w:val="00287F52"/>
    <w:rsid w:val="00290246"/>
    <w:rsid w:val="002917CB"/>
    <w:rsid w:val="00291E2A"/>
    <w:rsid w:val="00292DA7"/>
    <w:rsid w:val="00294669"/>
    <w:rsid w:val="00294FB0"/>
    <w:rsid w:val="00295A39"/>
    <w:rsid w:val="00295C11"/>
    <w:rsid w:val="00296ACC"/>
    <w:rsid w:val="002A0086"/>
    <w:rsid w:val="002A075F"/>
    <w:rsid w:val="002A1711"/>
    <w:rsid w:val="002A2250"/>
    <w:rsid w:val="002A2967"/>
    <w:rsid w:val="002A61E5"/>
    <w:rsid w:val="002A7B9F"/>
    <w:rsid w:val="002B04B4"/>
    <w:rsid w:val="002B3426"/>
    <w:rsid w:val="002B39BE"/>
    <w:rsid w:val="002B3E5F"/>
    <w:rsid w:val="002B4EBE"/>
    <w:rsid w:val="002B58C3"/>
    <w:rsid w:val="002B6928"/>
    <w:rsid w:val="002B7CCD"/>
    <w:rsid w:val="002C026F"/>
    <w:rsid w:val="002C1F08"/>
    <w:rsid w:val="002C3FBC"/>
    <w:rsid w:val="002C442C"/>
    <w:rsid w:val="002C453D"/>
    <w:rsid w:val="002C6CAB"/>
    <w:rsid w:val="002D2FAD"/>
    <w:rsid w:val="002D3D6B"/>
    <w:rsid w:val="002D3D97"/>
    <w:rsid w:val="002D5A96"/>
    <w:rsid w:val="002E0794"/>
    <w:rsid w:val="002E0796"/>
    <w:rsid w:val="002E12FD"/>
    <w:rsid w:val="002E3170"/>
    <w:rsid w:val="002E3536"/>
    <w:rsid w:val="002E3C88"/>
    <w:rsid w:val="002E5331"/>
    <w:rsid w:val="002E57C8"/>
    <w:rsid w:val="002E59D9"/>
    <w:rsid w:val="002E5BC2"/>
    <w:rsid w:val="002E624A"/>
    <w:rsid w:val="002F0C24"/>
    <w:rsid w:val="002F2035"/>
    <w:rsid w:val="002F3554"/>
    <w:rsid w:val="002F5245"/>
    <w:rsid w:val="00300392"/>
    <w:rsid w:val="00300AFD"/>
    <w:rsid w:val="00301203"/>
    <w:rsid w:val="00301F07"/>
    <w:rsid w:val="00301F83"/>
    <w:rsid w:val="003021D1"/>
    <w:rsid w:val="00302F83"/>
    <w:rsid w:val="0030485C"/>
    <w:rsid w:val="00306668"/>
    <w:rsid w:val="00306A82"/>
    <w:rsid w:val="003070B5"/>
    <w:rsid w:val="00307FF9"/>
    <w:rsid w:val="00311112"/>
    <w:rsid w:val="0031289B"/>
    <w:rsid w:val="003133EB"/>
    <w:rsid w:val="00313615"/>
    <w:rsid w:val="0031385F"/>
    <w:rsid w:val="00314414"/>
    <w:rsid w:val="0031441B"/>
    <w:rsid w:val="00316886"/>
    <w:rsid w:val="00316D0E"/>
    <w:rsid w:val="00316DFC"/>
    <w:rsid w:val="003177A9"/>
    <w:rsid w:val="00317E5D"/>
    <w:rsid w:val="00325C73"/>
    <w:rsid w:val="00326137"/>
    <w:rsid w:val="00330201"/>
    <w:rsid w:val="0033107D"/>
    <w:rsid w:val="00332334"/>
    <w:rsid w:val="00333312"/>
    <w:rsid w:val="00333718"/>
    <w:rsid w:val="0033443B"/>
    <w:rsid w:val="0033464A"/>
    <w:rsid w:val="00337C34"/>
    <w:rsid w:val="003417EE"/>
    <w:rsid w:val="0034272F"/>
    <w:rsid w:val="00344888"/>
    <w:rsid w:val="00345B12"/>
    <w:rsid w:val="00350089"/>
    <w:rsid w:val="003509D5"/>
    <w:rsid w:val="00351155"/>
    <w:rsid w:val="00351E51"/>
    <w:rsid w:val="0035495D"/>
    <w:rsid w:val="003565D4"/>
    <w:rsid w:val="003608E7"/>
    <w:rsid w:val="003613DB"/>
    <w:rsid w:val="0036145C"/>
    <w:rsid w:val="00366758"/>
    <w:rsid w:val="0037109D"/>
    <w:rsid w:val="00371A47"/>
    <w:rsid w:val="00371A7E"/>
    <w:rsid w:val="00373561"/>
    <w:rsid w:val="00375F0D"/>
    <w:rsid w:val="00381F0F"/>
    <w:rsid w:val="00383A92"/>
    <w:rsid w:val="00383C9B"/>
    <w:rsid w:val="003855C8"/>
    <w:rsid w:val="003866D0"/>
    <w:rsid w:val="00386CFD"/>
    <w:rsid w:val="00386E54"/>
    <w:rsid w:val="00393057"/>
    <w:rsid w:val="00393148"/>
    <w:rsid w:val="0039361D"/>
    <w:rsid w:val="00393BE0"/>
    <w:rsid w:val="0039549A"/>
    <w:rsid w:val="00395E39"/>
    <w:rsid w:val="00395FE4"/>
    <w:rsid w:val="00397804"/>
    <w:rsid w:val="003A05D6"/>
    <w:rsid w:val="003A07BA"/>
    <w:rsid w:val="003A0A0A"/>
    <w:rsid w:val="003A2C10"/>
    <w:rsid w:val="003A3ECC"/>
    <w:rsid w:val="003A54D1"/>
    <w:rsid w:val="003A5DDA"/>
    <w:rsid w:val="003A68D3"/>
    <w:rsid w:val="003B153F"/>
    <w:rsid w:val="003B488C"/>
    <w:rsid w:val="003C2527"/>
    <w:rsid w:val="003C293C"/>
    <w:rsid w:val="003C3C9D"/>
    <w:rsid w:val="003C64F4"/>
    <w:rsid w:val="003C74B7"/>
    <w:rsid w:val="003D141F"/>
    <w:rsid w:val="003D1A1E"/>
    <w:rsid w:val="003D2182"/>
    <w:rsid w:val="003D24BC"/>
    <w:rsid w:val="003D2899"/>
    <w:rsid w:val="003D2AB6"/>
    <w:rsid w:val="003D3E58"/>
    <w:rsid w:val="003D4D00"/>
    <w:rsid w:val="003D567A"/>
    <w:rsid w:val="003D5993"/>
    <w:rsid w:val="003D5C74"/>
    <w:rsid w:val="003D68CB"/>
    <w:rsid w:val="003E0F5E"/>
    <w:rsid w:val="003E1E46"/>
    <w:rsid w:val="003E2160"/>
    <w:rsid w:val="003E224E"/>
    <w:rsid w:val="003E45F3"/>
    <w:rsid w:val="003E5E45"/>
    <w:rsid w:val="003E77E7"/>
    <w:rsid w:val="003F1E69"/>
    <w:rsid w:val="003F30C1"/>
    <w:rsid w:val="003F5653"/>
    <w:rsid w:val="003F6E7C"/>
    <w:rsid w:val="0040049D"/>
    <w:rsid w:val="00400F60"/>
    <w:rsid w:val="00404505"/>
    <w:rsid w:val="00404DBD"/>
    <w:rsid w:val="00406340"/>
    <w:rsid w:val="00410BFB"/>
    <w:rsid w:val="004113B0"/>
    <w:rsid w:val="00411947"/>
    <w:rsid w:val="00412EB8"/>
    <w:rsid w:val="004143C5"/>
    <w:rsid w:val="0041445A"/>
    <w:rsid w:val="0041703C"/>
    <w:rsid w:val="004205BE"/>
    <w:rsid w:val="00420B94"/>
    <w:rsid w:val="004224E8"/>
    <w:rsid w:val="00422B64"/>
    <w:rsid w:val="00423449"/>
    <w:rsid w:val="004245E0"/>
    <w:rsid w:val="00424D23"/>
    <w:rsid w:val="004262EC"/>
    <w:rsid w:val="004277A3"/>
    <w:rsid w:val="00430BBE"/>
    <w:rsid w:val="004312D8"/>
    <w:rsid w:val="00431328"/>
    <w:rsid w:val="004317ED"/>
    <w:rsid w:val="00433BE6"/>
    <w:rsid w:val="00435248"/>
    <w:rsid w:val="00435ACC"/>
    <w:rsid w:val="00437D7C"/>
    <w:rsid w:val="004404E3"/>
    <w:rsid w:val="004408E7"/>
    <w:rsid w:val="00441C1E"/>
    <w:rsid w:val="004420BE"/>
    <w:rsid w:val="004421EF"/>
    <w:rsid w:val="004438A4"/>
    <w:rsid w:val="00446A1A"/>
    <w:rsid w:val="00447B29"/>
    <w:rsid w:val="00452AE7"/>
    <w:rsid w:val="00453D05"/>
    <w:rsid w:val="00455570"/>
    <w:rsid w:val="0045603C"/>
    <w:rsid w:val="004563C2"/>
    <w:rsid w:val="004605B0"/>
    <w:rsid w:val="004611AB"/>
    <w:rsid w:val="00462F81"/>
    <w:rsid w:val="00464EA1"/>
    <w:rsid w:val="004652C7"/>
    <w:rsid w:val="00466170"/>
    <w:rsid w:val="0046688D"/>
    <w:rsid w:val="00472422"/>
    <w:rsid w:val="00472D05"/>
    <w:rsid w:val="0047484D"/>
    <w:rsid w:val="0047527C"/>
    <w:rsid w:val="00475675"/>
    <w:rsid w:val="00475740"/>
    <w:rsid w:val="004762FB"/>
    <w:rsid w:val="00476D80"/>
    <w:rsid w:val="004772BC"/>
    <w:rsid w:val="00480B22"/>
    <w:rsid w:val="00481387"/>
    <w:rsid w:val="004818EE"/>
    <w:rsid w:val="00481BC9"/>
    <w:rsid w:val="00482C25"/>
    <w:rsid w:val="00484E91"/>
    <w:rsid w:val="004864AE"/>
    <w:rsid w:val="00490CBC"/>
    <w:rsid w:val="00491C3C"/>
    <w:rsid w:val="004926C6"/>
    <w:rsid w:val="00495177"/>
    <w:rsid w:val="00497ACD"/>
    <w:rsid w:val="004A0FB4"/>
    <w:rsid w:val="004A204D"/>
    <w:rsid w:val="004A3007"/>
    <w:rsid w:val="004A43E0"/>
    <w:rsid w:val="004A76AD"/>
    <w:rsid w:val="004A7FCE"/>
    <w:rsid w:val="004B13B4"/>
    <w:rsid w:val="004B14C4"/>
    <w:rsid w:val="004B3D3C"/>
    <w:rsid w:val="004B610F"/>
    <w:rsid w:val="004B65BF"/>
    <w:rsid w:val="004B75DB"/>
    <w:rsid w:val="004C1046"/>
    <w:rsid w:val="004C241D"/>
    <w:rsid w:val="004C2EE3"/>
    <w:rsid w:val="004C36B0"/>
    <w:rsid w:val="004C3A01"/>
    <w:rsid w:val="004C400E"/>
    <w:rsid w:val="004C6184"/>
    <w:rsid w:val="004C7E90"/>
    <w:rsid w:val="004D16C0"/>
    <w:rsid w:val="004D18D7"/>
    <w:rsid w:val="004D258E"/>
    <w:rsid w:val="004D3810"/>
    <w:rsid w:val="004D5F28"/>
    <w:rsid w:val="004D5F35"/>
    <w:rsid w:val="004D6E49"/>
    <w:rsid w:val="004D737B"/>
    <w:rsid w:val="004D7B82"/>
    <w:rsid w:val="004E0A69"/>
    <w:rsid w:val="004E4666"/>
    <w:rsid w:val="004E4A84"/>
    <w:rsid w:val="004E6E8E"/>
    <w:rsid w:val="004F141F"/>
    <w:rsid w:val="004F3EB0"/>
    <w:rsid w:val="004F5B04"/>
    <w:rsid w:val="004F65A9"/>
    <w:rsid w:val="004F7204"/>
    <w:rsid w:val="004F74A0"/>
    <w:rsid w:val="0050096D"/>
    <w:rsid w:val="00501289"/>
    <w:rsid w:val="005036B2"/>
    <w:rsid w:val="00505A8B"/>
    <w:rsid w:val="0050774B"/>
    <w:rsid w:val="005124BB"/>
    <w:rsid w:val="0051369A"/>
    <w:rsid w:val="0051615F"/>
    <w:rsid w:val="0051619A"/>
    <w:rsid w:val="0051668D"/>
    <w:rsid w:val="005168BA"/>
    <w:rsid w:val="005177CE"/>
    <w:rsid w:val="00522CA2"/>
    <w:rsid w:val="005256EF"/>
    <w:rsid w:val="00526284"/>
    <w:rsid w:val="00526508"/>
    <w:rsid w:val="00530A1C"/>
    <w:rsid w:val="005322A0"/>
    <w:rsid w:val="00534238"/>
    <w:rsid w:val="00535474"/>
    <w:rsid w:val="00540061"/>
    <w:rsid w:val="00540F8F"/>
    <w:rsid w:val="0054133A"/>
    <w:rsid w:val="0054203E"/>
    <w:rsid w:val="005438D7"/>
    <w:rsid w:val="00544E47"/>
    <w:rsid w:val="0054733A"/>
    <w:rsid w:val="0055112F"/>
    <w:rsid w:val="005531F0"/>
    <w:rsid w:val="0055579A"/>
    <w:rsid w:val="00561B0B"/>
    <w:rsid w:val="00562CBB"/>
    <w:rsid w:val="00563415"/>
    <w:rsid w:val="0056367A"/>
    <w:rsid w:val="00564377"/>
    <w:rsid w:val="00565627"/>
    <w:rsid w:val="0056682B"/>
    <w:rsid w:val="005671B8"/>
    <w:rsid w:val="00567D7E"/>
    <w:rsid w:val="00570653"/>
    <w:rsid w:val="005709F0"/>
    <w:rsid w:val="00570EC2"/>
    <w:rsid w:val="00572E6E"/>
    <w:rsid w:val="00577364"/>
    <w:rsid w:val="0057786D"/>
    <w:rsid w:val="00584282"/>
    <w:rsid w:val="00585053"/>
    <w:rsid w:val="0058722D"/>
    <w:rsid w:val="0059116D"/>
    <w:rsid w:val="005922F1"/>
    <w:rsid w:val="005929A0"/>
    <w:rsid w:val="00594FA6"/>
    <w:rsid w:val="00596027"/>
    <w:rsid w:val="0059657D"/>
    <w:rsid w:val="00596E93"/>
    <w:rsid w:val="005978B9"/>
    <w:rsid w:val="005A3EC3"/>
    <w:rsid w:val="005A5A09"/>
    <w:rsid w:val="005A7051"/>
    <w:rsid w:val="005A7A3A"/>
    <w:rsid w:val="005B0A0A"/>
    <w:rsid w:val="005B21D1"/>
    <w:rsid w:val="005B3EC6"/>
    <w:rsid w:val="005B517D"/>
    <w:rsid w:val="005B56DE"/>
    <w:rsid w:val="005B5EAD"/>
    <w:rsid w:val="005B769A"/>
    <w:rsid w:val="005C3420"/>
    <w:rsid w:val="005C46DD"/>
    <w:rsid w:val="005C632A"/>
    <w:rsid w:val="005C6D04"/>
    <w:rsid w:val="005D1FAA"/>
    <w:rsid w:val="005D5C5A"/>
    <w:rsid w:val="005D5EE1"/>
    <w:rsid w:val="005D6017"/>
    <w:rsid w:val="005D62C6"/>
    <w:rsid w:val="005D6355"/>
    <w:rsid w:val="005D64C6"/>
    <w:rsid w:val="005E1094"/>
    <w:rsid w:val="005E1AE5"/>
    <w:rsid w:val="005E1D3A"/>
    <w:rsid w:val="005E1EEF"/>
    <w:rsid w:val="005E29FD"/>
    <w:rsid w:val="005E47C0"/>
    <w:rsid w:val="005E5AD4"/>
    <w:rsid w:val="005F3DF1"/>
    <w:rsid w:val="005F4F8B"/>
    <w:rsid w:val="005F51EB"/>
    <w:rsid w:val="005F790E"/>
    <w:rsid w:val="006014CC"/>
    <w:rsid w:val="006050F3"/>
    <w:rsid w:val="00607FDE"/>
    <w:rsid w:val="00610673"/>
    <w:rsid w:val="00610D56"/>
    <w:rsid w:val="00611F60"/>
    <w:rsid w:val="00615828"/>
    <w:rsid w:val="006174CC"/>
    <w:rsid w:val="00621028"/>
    <w:rsid w:val="00621DFB"/>
    <w:rsid w:val="00622A2E"/>
    <w:rsid w:val="00623B90"/>
    <w:rsid w:val="00624A6C"/>
    <w:rsid w:val="0062664D"/>
    <w:rsid w:val="00626696"/>
    <w:rsid w:val="00626BFF"/>
    <w:rsid w:val="006301E0"/>
    <w:rsid w:val="006301FB"/>
    <w:rsid w:val="00631F81"/>
    <w:rsid w:val="00632253"/>
    <w:rsid w:val="006328C0"/>
    <w:rsid w:val="00636A72"/>
    <w:rsid w:val="0064114F"/>
    <w:rsid w:val="0064123C"/>
    <w:rsid w:val="00641F1D"/>
    <w:rsid w:val="00642FF2"/>
    <w:rsid w:val="0064549B"/>
    <w:rsid w:val="00646EAE"/>
    <w:rsid w:val="006472F1"/>
    <w:rsid w:val="00650B87"/>
    <w:rsid w:val="0065218A"/>
    <w:rsid w:val="0065246E"/>
    <w:rsid w:val="006528F9"/>
    <w:rsid w:val="00653A0F"/>
    <w:rsid w:val="00653FD1"/>
    <w:rsid w:val="0065487C"/>
    <w:rsid w:val="00656929"/>
    <w:rsid w:val="006616CB"/>
    <w:rsid w:val="00661711"/>
    <w:rsid w:val="0067019B"/>
    <w:rsid w:val="00670D65"/>
    <w:rsid w:val="00672B45"/>
    <w:rsid w:val="00673172"/>
    <w:rsid w:val="006748D2"/>
    <w:rsid w:val="00674F5B"/>
    <w:rsid w:val="006762B7"/>
    <w:rsid w:val="0067718F"/>
    <w:rsid w:val="0068101F"/>
    <w:rsid w:val="00683AA9"/>
    <w:rsid w:val="006857A8"/>
    <w:rsid w:val="006900D9"/>
    <w:rsid w:val="00690DFD"/>
    <w:rsid w:val="006933A3"/>
    <w:rsid w:val="00693CB6"/>
    <w:rsid w:val="006945FF"/>
    <w:rsid w:val="00696A69"/>
    <w:rsid w:val="006A4671"/>
    <w:rsid w:val="006A527F"/>
    <w:rsid w:val="006A5540"/>
    <w:rsid w:val="006A769E"/>
    <w:rsid w:val="006A786D"/>
    <w:rsid w:val="006A7909"/>
    <w:rsid w:val="006B3A74"/>
    <w:rsid w:val="006B3EAA"/>
    <w:rsid w:val="006B6B2B"/>
    <w:rsid w:val="006C1E19"/>
    <w:rsid w:val="006C3505"/>
    <w:rsid w:val="006C4528"/>
    <w:rsid w:val="006C4C96"/>
    <w:rsid w:val="006C4FD2"/>
    <w:rsid w:val="006D2D1E"/>
    <w:rsid w:val="006D3D76"/>
    <w:rsid w:val="006D6F3A"/>
    <w:rsid w:val="006E3F0F"/>
    <w:rsid w:val="006E753C"/>
    <w:rsid w:val="006F017A"/>
    <w:rsid w:val="006F11B2"/>
    <w:rsid w:val="006F3680"/>
    <w:rsid w:val="006F36F6"/>
    <w:rsid w:val="006F529E"/>
    <w:rsid w:val="006F5E64"/>
    <w:rsid w:val="006F73DD"/>
    <w:rsid w:val="0070143C"/>
    <w:rsid w:val="00703C45"/>
    <w:rsid w:val="00706218"/>
    <w:rsid w:val="00710C41"/>
    <w:rsid w:val="00711727"/>
    <w:rsid w:val="00711858"/>
    <w:rsid w:val="00711F78"/>
    <w:rsid w:val="007157C4"/>
    <w:rsid w:val="007165D1"/>
    <w:rsid w:val="00720FED"/>
    <w:rsid w:val="0072134D"/>
    <w:rsid w:val="00721E6C"/>
    <w:rsid w:val="0072232A"/>
    <w:rsid w:val="007240E3"/>
    <w:rsid w:val="007245C5"/>
    <w:rsid w:val="00726B65"/>
    <w:rsid w:val="00726C8C"/>
    <w:rsid w:val="00727EBF"/>
    <w:rsid w:val="007309F0"/>
    <w:rsid w:val="00730D8D"/>
    <w:rsid w:val="00731373"/>
    <w:rsid w:val="00733A61"/>
    <w:rsid w:val="007343C0"/>
    <w:rsid w:val="00734867"/>
    <w:rsid w:val="00736AE9"/>
    <w:rsid w:val="00736C6A"/>
    <w:rsid w:val="007376C2"/>
    <w:rsid w:val="00740AD6"/>
    <w:rsid w:val="00741198"/>
    <w:rsid w:val="00744C55"/>
    <w:rsid w:val="00746751"/>
    <w:rsid w:val="007467A4"/>
    <w:rsid w:val="0075061F"/>
    <w:rsid w:val="00751940"/>
    <w:rsid w:val="00752CFD"/>
    <w:rsid w:val="00753DA3"/>
    <w:rsid w:val="00754999"/>
    <w:rsid w:val="00755923"/>
    <w:rsid w:val="00755FFB"/>
    <w:rsid w:val="00756F7F"/>
    <w:rsid w:val="00757CC6"/>
    <w:rsid w:val="00757E07"/>
    <w:rsid w:val="00760C94"/>
    <w:rsid w:val="00762AED"/>
    <w:rsid w:val="007649EA"/>
    <w:rsid w:val="0076609A"/>
    <w:rsid w:val="00766D13"/>
    <w:rsid w:val="00767B2F"/>
    <w:rsid w:val="007703D2"/>
    <w:rsid w:val="007723AE"/>
    <w:rsid w:val="00772955"/>
    <w:rsid w:val="00774AF7"/>
    <w:rsid w:val="0077641F"/>
    <w:rsid w:val="007812F0"/>
    <w:rsid w:val="007813C1"/>
    <w:rsid w:val="007816C1"/>
    <w:rsid w:val="00784D28"/>
    <w:rsid w:val="00785C54"/>
    <w:rsid w:val="00785E1D"/>
    <w:rsid w:val="00786563"/>
    <w:rsid w:val="007928B7"/>
    <w:rsid w:val="00793258"/>
    <w:rsid w:val="007957F3"/>
    <w:rsid w:val="007A08C0"/>
    <w:rsid w:val="007A1B4F"/>
    <w:rsid w:val="007A1C65"/>
    <w:rsid w:val="007A3DA8"/>
    <w:rsid w:val="007A5CB7"/>
    <w:rsid w:val="007B2C44"/>
    <w:rsid w:val="007B36B6"/>
    <w:rsid w:val="007B7029"/>
    <w:rsid w:val="007B72D0"/>
    <w:rsid w:val="007B7B6C"/>
    <w:rsid w:val="007C2205"/>
    <w:rsid w:val="007C375E"/>
    <w:rsid w:val="007C4820"/>
    <w:rsid w:val="007C4EEE"/>
    <w:rsid w:val="007C6E67"/>
    <w:rsid w:val="007C7162"/>
    <w:rsid w:val="007D0826"/>
    <w:rsid w:val="007D11A7"/>
    <w:rsid w:val="007D38F1"/>
    <w:rsid w:val="007D3C2A"/>
    <w:rsid w:val="007D497E"/>
    <w:rsid w:val="007D554A"/>
    <w:rsid w:val="007D5E5A"/>
    <w:rsid w:val="007D782D"/>
    <w:rsid w:val="007D7AE0"/>
    <w:rsid w:val="007E0F59"/>
    <w:rsid w:val="007E3A01"/>
    <w:rsid w:val="007E4DBA"/>
    <w:rsid w:val="007E6763"/>
    <w:rsid w:val="007F0BF0"/>
    <w:rsid w:val="007F1CAA"/>
    <w:rsid w:val="007F2003"/>
    <w:rsid w:val="007F251F"/>
    <w:rsid w:val="007F2989"/>
    <w:rsid w:val="007F3B91"/>
    <w:rsid w:val="007F698D"/>
    <w:rsid w:val="007F7F35"/>
    <w:rsid w:val="0080012E"/>
    <w:rsid w:val="008001FB"/>
    <w:rsid w:val="00803C5A"/>
    <w:rsid w:val="008058B6"/>
    <w:rsid w:val="008058BC"/>
    <w:rsid w:val="008060DE"/>
    <w:rsid w:val="00810966"/>
    <w:rsid w:val="008116DA"/>
    <w:rsid w:val="00811A43"/>
    <w:rsid w:val="008123FB"/>
    <w:rsid w:val="008130AF"/>
    <w:rsid w:val="00813150"/>
    <w:rsid w:val="00813584"/>
    <w:rsid w:val="00813786"/>
    <w:rsid w:val="008138AD"/>
    <w:rsid w:val="0081435D"/>
    <w:rsid w:val="008147D3"/>
    <w:rsid w:val="00814BB2"/>
    <w:rsid w:val="00815246"/>
    <w:rsid w:val="008168CE"/>
    <w:rsid w:val="0082047C"/>
    <w:rsid w:val="008212CB"/>
    <w:rsid w:val="00821BA0"/>
    <w:rsid w:val="00821F18"/>
    <w:rsid w:val="0082560B"/>
    <w:rsid w:val="00826352"/>
    <w:rsid w:val="00826CBA"/>
    <w:rsid w:val="00830BAB"/>
    <w:rsid w:val="00833896"/>
    <w:rsid w:val="00835D52"/>
    <w:rsid w:val="00836E9B"/>
    <w:rsid w:val="008404DA"/>
    <w:rsid w:val="00841E7A"/>
    <w:rsid w:val="008429B7"/>
    <w:rsid w:val="00845233"/>
    <w:rsid w:val="008501DC"/>
    <w:rsid w:val="0085134E"/>
    <w:rsid w:val="008534CB"/>
    <w:rsid w:val="008538CF"/>
    <w:rsid w:val="00854564"/>
    <w:rsid w:val="00856058"/>
    <w:rsid w:val="0086004D"/>
    <w:rsid w:val="00860411"/>
    <w:rsid w:val="00862522"/>
    <w:rsid w:val="00863761"/>
    <w:rsid w:val="00864D32"/>
    <w:rsid w:val="00867CD7"/>
    <w:rsid w:val="008713ED"/>
    <w:rsid w:val="0087292F"/>
    <w:rsid w:val="00874CE2"/>
    <w:rsid w:val="0087602B"/>
    <w:rsid w:val="00876998"/>
    <w:rsid w:val="00876DCC"/>
    <w:rsid w:val="008802B3"/>
    <w:rsid w:val="008802D5"/>
    <w:rsid w:val="008814B2"/>
    <w:rsid w:val="00881F88"/>
    <w:rsid w:val="008821D0"/>
    <w:rsid w:val="008841F6"/>
    <w:rsid w:val="00885E28"/>
    <w:rsid w:val="00886ADC"/>
    <w:rsid w:val="00887198"/>
    <w:rsid w:val="00887217"/>
    <w:rsid w:val="008872A9"/>
    <w:rsid w:val="0089033E"/>
    <w:rsid w:val="00890D0F"/>
    <w:rsid w:val="008913AD"/>
    <w:rsid w:val="00891766"/>
    <w:rsid w:val="00892110"/>
    <w:rsid w:val="00895149"/>
    <w:rsid w:val="00897961"/>
    <w:rsid w:val="00897BB1"/>
    <w:rsid w:val="008A04A0"/>
    <w:rsid w:val="008A1AFA"/>
    <w:rsid w:val="008A1D79"/>
    <w:rsid w:val="008A36DC"/>
    <w:rsid w:val="008A3988"/>
    <w:rsid w:val="008A4056"/>
    <w:rsid w:val="008A4F05"/>
    <w:rsid w:val="008A5DFC"/>
    <w:rsid w:val="008A6D64"/>
    <w:rsid w:val="008B01FD"/>
    <w:rsid w:val="008B1B45"/>
    <w:rsid w:val="008B2473"/>
    <w:rsid w:val="008B3514"/>
    <w:rsid w:val="008B5385"/>
    <w:rsid w:val="008B63BE"/>
    <w:rsid w:val="008B6B3B"/>
    <w:rsid w:val="008C25C8"/>
    <w:rsid w:val="008C6A6A"/>
    <w:rsid w:val="008D279E"/>
    <w:rsid w:val="008D29ED"/>
    <w:rsid w:val="008D31E1"/>
    <w:rsid w:val="008D48B0"/>
    <w:rsid w:val="008D4ED7"/>
    <w:rsid w:val="008D6490"/>
    <w:rsid w:val="008E22C4"/>
    <w:rsid w:val="008E2AAF"/>
    <w:rsid w:val="008E2BBE"/>
    <w:rsid w:val="008E396C"/>
    <w:rsid w:val="008E3E24"/>
    <w:rsid w:val="008E661D"/>
    <w:rsid w:val="008F06DA"/>
    <w:rsid w:val="008F1D12"/>
    <w:rsid w:val="008F2873"/>
    <w:rsid w:val="008F523D"/>
    <w:rsid w:val="008F5660"/>
    <w:rsid w:val="008F56E9"/>
    <w:rsid w:val="008F6841"/>
    <w:rsid w:val="008F767F"/>
    <w:rsid w:val="009007A2"/>
    <w:rsid w:val="00901ACF"/>
    <w:rsid w:val="00904CF1"/>
    <w:rsid w:val="00905BA9"/>
    <w:rsid w:val="009061F0"/>
    <w:rsid w:val="00913B69"/>
    <w:rsid w:val="00914D4D"/>
    <w:rsid w:val="00916406"/>
    <w:rsid w:val="0091708C"/>
    <w:rsid w:val="00917C89"/>
    <w:rsid w:val="00920189"/>
    <w:rsid w:val="009204AF"/>
    <w:rsid w:val="00920952"/>
    <w:rsid w:val="0092150B"/>
    <w:rsid w:val="00924BEF"/>
    <w:rsid w:val="00925944"/>
    <w:rsid w:val="00926D7B"/>
    <w:rsid w:val="0093106F"/>
    <w:rsid w:val="00931950"/>
    <w:rsid w:val="00931DFC"/>
    <w:rsid w:val="00933112"/>
    <w:rsid w:val="00933944"/>
    <w:rsid w:val="00935FAF"/>
    <w:rsid w:val="00940977"/>
    <w:rsid w:val="009417FD"/>
    <w:rsid w:val="00944710"/>
    <w:rsid w:val="0095046C"/>
    <w:rsid w:val="009527D0"/>
    <w:rsid w:val="00953EFA"/>
    <w:rsid w:val="009607A0"/>
    <w:rsid w:val="00960F54"/>
    <w:rsid w:val="009617CA"/>
    <w:rsid w:val="00964A56"/>
    <w:rsid w:val="00965785"/>
    <w:rsid w:val="009664CF"/>
    <w:rsid w:val="0096663C"/>
    <w:rsid w:val="00967379"/>
    <w:rsid w:val="00967423"/>
    <w:rsid w:val="00971140"/>
    <w:rsid w:val="0097303B"/>
    <w:rsid w:val="009746CD"/>
    <w:rsid w:val="009778E8"/>
    <w:rsid w:val="0098400C"/>
    <w:rsid w:val="00985CD7"/>
    <w:rsid w:val="00986076"/>
    <w:rsid w:val="009876F9"/>
    <w:rsid w:val="00992922"/>
    <w:rsid w:val="009940F8"/>
    <w:rsid w:val="00995B20"/>
    <w:rsid w:val="00995ECD"/>
    <w:rsid w:val="009A03C8"/>
    <w:rsid w:val="009A125E"/>
    <w:rsid w:val="009A236B"/>
    <w:rsid w:val="009A295C"/>
    <w:rsid w:val="009A3088"/>
    <w:rsid w:val="009A40E0"/>
    <w:rsid w:val="009A483C"/>
    <w:rsid w:val="009A5300"/>
    <w:rsid w:val="009A6549"/>
    <w:rsid w:val="009A7292"/>
    <w:rsid w:val="009B0228"/>
    <w:rsid w:val="009B0326"/>
    <w:rsid w:val="009B3BAC"/>
    <w:rsid w:val="009B4FAA"/>
    <w:rsid w:val="009B52B4"/>
    <w:rsid w:val="009C34B8"/>
    <w:rsid w:val="009C397F"/>
    <w:rsid w:val="009C3FA8"/>
    <w:rsid w:val="009C4033"/>
    <w:rsid w:val="009C439D"/>
    <w:rsid w:val="009C7455"/>
    <w:rsid w:val="009C7946"/>
    <w:rsid w:val="009D3677"/>
    <w:rsid w:val="009D45E2"/>
    <w:rsid w:val="009D5154"/>
    <w:rsid w:val="009D55D8"/>
    <w:rsid w:val="009D729E"/>
    <w:rsid w:val="009E0246"/>
    <w:rsid w:val="009E19B6"/>
    <w:rsid w:val="009E4931"/>
    <w:rsid w:val="009E7EE6"/>
    <w:rsid w:val="009F0A5D"/>
    <w:rsid w:val="009F28F6"/>
    <w:rsid w:val="009F2BE1"/>
    <w:rsid w:val="009F4EF1"/>
    <w:rsid w:val="009F640C"/>
    <w:rsid w:val="00A0041D"/>
    <w:rsid w:val="00A00624"/>
    <w:rsid w:val="00A01A32"/>
    <w:rsid w:val="00A02312"/>
    <w:rsid w:val="00A03571"/>
    <w:rsid w:val="00A04D70"/>
    <w:rsid w:val="00A10C28"/>
    <w:rsid w:val="00A10CB4"/>
    <w:rsid w:val="00A10F3F"/>
    <w:rsid w:val="00A1403A"/>
    <w:rsid w:val="00A175EB"/>
    <w:rsid w:val="00A20D55"/>
    <w:rsid w:val="00A21027"/>
    <w:rsid w:val="00A212C5"/>
    <w:rsid w:val="00A214B2"/>
    <w:rsid w:val="00A22DE5"/>
    <w:rsid w:val="00A23375"/>
    <w:rsid w:val="00A23437"/>
    <w:rsid w:val="00A25173"/>
    <w:rsid w:val="00A26465"/>
    <w:rsid w:val="00A27DE8"/>
    <w:rsid w:val="00A312BD"/>
    <w:rsid w:val="00A32EFF"/>
    <w:rsid w:val="00A372E4"/>
    <w:rsid w:val="00A411C8"/>
    <w:rsid w:val="00A41CB8"/>
    <w:rsid w:val="00A425C6"/>
    <w:rsid w:val="00A4422D"/>
    <w:rsid w:val="00A45AE0"/>
    <w:rsid w:val="00A45C2E"/>
    <w:rsid w:val="00A467AA"/>
    <w:rsid w:val="00A479C4"/>
    <w:rsid w:val="00A507CB"/>
    <w:rsid w:val="00A50D78"/>
    <w:rsid w:val="00A5152E"/>
    <w:rsid w:val="00A515A7"/>
    <w:rsid w:val="00A51E5B"/>
    <w:rsid w:val="00A52B09"/>
    <w:rsid w:val="00A54D0D"/>
    <w:rsid w:val="00A5522C"/>
    <w:rsid w:val="00A5725E"/>
    <w:rsid w:val="00A60AA3"/>
    <w:rsid w:val="00A62918"/>
    <w:rsid w:val="00A65307"/>
    <w:rsid w:val="00A660B7"/>
    <w:rsid w:val="00A674C0"/>
    <w:rsid w:val="00A73691"/>
    <w:rsid w:val="00A75189"/>
    <w:rsid w:val="00A75269"/>
    <w:rsid w:val="00A752AD"/>
    <w:rsid w:val="00A804AD"/>
    <w:rsid w:val="00A807FF"/>
    <w:rsid w:val="00A81201"/>
    <w:rsid w:val="00A81E15"/>
    <w:rsid w:val="00A82CB4"/>
    <w:rsid w:val="00A84654"/>
    <w:rsid w:val="00A84954"/>
    <w:rsid w:val="00A85929"/>
    <w:rsid w:val="00A86D25"/>
    <w:rsid w:val="00A86D99"/>
    <w:rsid w:val="00A86F83"/>
    <w:rsid w:val="00A871B5"/>
    <w:rsid w:val="00A8743B"/>
    <w:rsid w:val="00A91FCE"/>
    <w:rsid w:val="00A94DDF"/>
    <w:rsid w:val="00A9570F"/>
    <w:rsid w:val="00AA0D5F"/>
    <w:rsid w:val="00AA2C68"/>
    <w:rsid w:val="00AA31F7"/>
    <w:rsid w:val="00AA515F"/>
    <w:rsid w:val="00AA5AF1"/>
    <w:rsid w:val="00AA6D3D"/>
    <w:rsid w:val="00AA7748"/>
    <w:rsid w:val="00AB002C"/>
    <w:rsid w:val="00AB00C7"/>
    <w:rsid w:val="00AB2043"/>
    <w:rsid w:val="00AB2486"/>
    <w:rsid w:val="00AB37E7"/>
    <w:rsid w:val="00AB3AC6"/>
    <w:rsid w:val="00AB64D8"/>
    <w:rsid w:val="00AC03DF"/>
    <w:rsid w:val="00AC0861"/>
    <w:rsid w:val="00AC19B2"/>
    <w:rsid w:val="00AC2754"/>
    <w:rsid w:val="00AC4649"/>
    <w:rsid w:val="00AC53D4"/>
    <w:rsid w:val="00AC58A6"/>
    <w:rsid w:val="00AC59F3"/>
    <w:rsid w:val="00AC64CC"/>
    <w:rsid w:val="00AC6ECA"/>
    <w:rsid w:val="00AD0128"/>
    <w:rsid w:val="00AD0812"/>
    <w:rsid w:val="00AD0D49"/>
    <w:rsid w:val="00AD1F03"/>
    <w:rsid w:val="00AD7511"/>
    <w:rsid w:val="00AE2457"/>
    <w:rsid w:val="00AE29E2"/>
    <w:rsid w:val="00AE3296"/>
    <w:rsid w:val="00AE501B"/>
    <w:rsid w:val="00AE573C"/>
    <w:rsid w:val="00AE5CAB"/>
    <w:rsid w:val="00AE5D3D"/>
    <w:rsid w:val="00AE60D7"/>
    <w:rsid w:val="00AE6A87"/>
    <w:rsid w:val="00AE725C"/>
    <w:rsid w:val="00AF148B"/>
    <w:rsid w:val="00AF32F1"/>
    <w:rsid w:val="00AF388D"/>
    <w:rsid w:val="00AF49AE"/>
    <w:rsid w:val="00AF5823"/>
    <w:rsid w:val="00AF64CF"/>
    <w:rsid w:val="00AF6AF7"/>
    <w:rsid w:val="00AF79E3"/>
    <w:rsid w:val="00B005D1"/>
    <w:rsid w:val="00B00BFD"/>
    <w:rsid w:val="00B01162"/>
    <w:rsid w:val="00B0271B"/>
    <w:rsid w:val="00B03C5D"/>
    <w:rsid w:val="00B125A5"/>
    <w:rsid w:val="00B1458A"/>
    <w:rsid w:val="00B204DF"/>
    <w:rsid w:val="00B2257C"/>
    <w:rsid w:val="00B22FAE"/>
    <w:rsid w:val="00B254B9"/>
    <w:rsid w:val="00B26A2D"/>
    <w:rsid w:val="00B30A28"/>
    <w:rsid w:val="00B314CC"/>
    <w:rsid w:val="00B31D2B"/>
    <w:rsid w:val="00B32239"/>
    <w:rsid w:val="00B32DB8"/>
    <w:rsid w:val="00B3479B"/>
    <w:rsid w:val="00B36FFD"/>
    <w:rsid w:val="00B40528"/>
    <w:rsid w:val="00B40DC0"/>
    <w:rsid w:val="00B4269E"/>
    <w:rsid w:val="00B42F45"/>
    <w:rsid w:val="00B45A77"/>
    <w:rsid w:val="00B46A74"/>
    <w:rsid w:val="00B515C5"/>
    <w:rsid w:val="00B519FE"/>
    <w:rsid w:val="00B52A66"/>
    <w:rsid w:val="00B54D17"/>
    <w:rsid w:val="00B56755"/>
    <w:rsid w:val="00B56DED"/>
    <w:rsid w:val="00B577B2"/>
    <w:rsid w:val="00B60127"/>
    <w:rsid w:val="00B61FF7"/>
    <w:rsid w:val="00B63E0B"/>
    <w:rsid w:val="00B64ABF"/>
    <w:rsid w:val="00B66C86"/>
    <w:rsid w:val="00B72769"/>
    <w:rsid w:val="00B72CE0"/>
    <w:rsid w:val="00B72D84"/>
    <w:rsid w:val="00B73D5B"/>
    <w:rsid w:val="00B76059"/>
    <w:rsid w:val="00B763AC"/>
    <w:rsid w:val="00B7670B"/>
    <w:rsid w:val="00B76E6D"/>
    <w:rsid w:val="00B77025"/>
    <w:rsid w:val="00B80F08"/>
    <w:rsid w:val="00B82ACF"/>
    <w:rsid w:val="00B83404"/>
    <w:rsid w:val="00B83BD4"/>
    <w:rsid w:val="00B83FE3"/>
    <w:rsid w:val="00B90971"/>
    <w:rsid w:val="00B9118A"/>
    <w:rsid w:val="00B913E0"/>
    <w:rsid w:val="00B93EE2"/>
    <w:rsid w:val="00B95291"/>
    <w:rsid w:val="00B96797"/>
    <w:rsid w:val="00BA1F97"/>
    <w:rsid w:val="00BA26EE"/>
    <w:rsid w:val="00BA3170"/>
    <w:rsid w:val="00BA6785"/>
    <w:rsid w:val="00BA6E9D"/>
    <w:rsid w:val="00BA74B6"/>
    <w:rsid w:val="00BA7727"/>
    <w:rsid w:val="00BB0767"/>
    <w:rsid w:val="00BB0E5D"/>
    <w:rsid w:val="00BB3581"/>
    <w:rsid w:val="00BB45A8"/>
    <w:rsid w:val="00BB5772"/>
    <w:rsid w:val="00BB6BDA"/>
    <w:rsid w:val="00BB7007"/>
    <w:rsid w:val="00BB7D87"/>
    <w:rsid w:val="00BC210E"/>
    <w:rsid w:val="00BC335E"/>
    <w:rsid w:val="00BC394B"/>
    <w:rsid w:val="00BC3B29"/>
    <w:rsid w:val="00BC3B35"/>
    <w:rsid w:val="00BC4B72"/>
    <w:rsid w:val="00BC4EF9"/>
    <w:rsid w:val="00BC7DC7"/>
    <w:rsid w:val="00BD1347"/>
    <w:rsid w:val="00BD2744"/>
    <w:rsid w:val="00BD2BC0"/>
    <w:rsid w:val="00BD2BCF"/>
    <w:rsid w:val="00BD34EF"/>
    <w:rsid w:val="00BE0500"/>
    <w:rsid w:val="00BE2BB7"/>
    <w:rsid w:val="00BE459A"/>
    <w:rsid w:val="00BE49F6"/>
    <w:rsid w:val="00BE78DB"/>
    <w:rsid w:val="00BE79BC"/>
    <w:rsid w:val="00BF23CC"/>
    <w:rsid w:val="00BF7921"/>
    <w:rsid w:val="00BF7F04"/>
    <w:rsid w:val="00C0233E"/>
    <w:rsid w:val="00C0258F"/>
    <w:rsid w:val="00C0265A"/>
    <w:rsid w:val="00C06E23"/>
    <w:rsid w:val="00C13D3B"/>
    <w:rsid w:val="00C13DB3"/>
    <w:rsid w:val="00C16135"/>
    <w:rsid w:val="00C17554"/>
    <w:rsid w:val="00C23CE5"/>
    <w:rsid w:val="00C246BE"/>
    <w:rsid w:val="00C269ED"/>
    <w:rsid w:val="00C31425"/>
    <w:rsid w:val="00C32E3D"/>
    <w:rsid w:val="00C33932"/>
    <w:rsid w:val="00C347D6"/>
    <w:rsid w:val="00C356AB"/>
    <w:rsid w:val="00C358A8"/>
    <w:rsid w:val="00C35DAC"/>
    <w:rsid w:val="00C3739F"/>
    <w:rsid w:val="00C40423"/>
    <w:rsid w:val="00C42EDA"/>
    <w:rsid w:val="00C43F11"/>
    <w:rsid w:val="00C440A1"/>
    <w:rsid w:val="00C44FEC"/>
    <w:rsid w:val="00C450B3"/>
    <w:rsid w:val="00C45DC0"/>
    <w:rsid w:val="00C45EF4"/>
    <w:rsid w:val="00C47793"/>
    <w:rsid w:val="00C479B0"/>
    <w:rsid w:val="00C518EB"/>
    <w:rsid w:val="00C52311"/>
    <w:rsid w:val="00C557CA"/>
    <w:rsid w:val="00C5677C"/>
    <w:rsid w:val="00C62BF8"/>
    <w:rsid w:val="00C63000"/>
    <w:rsid w:val="00C634D8"/>
    <w:rsid w:val="00C6389F"/>
    <w:rsid w:val="00C63DF3"/>
    <w:rsid w:val="00C6576A"/>
    <w:rsid w:val="00C66216"/>
    <w:rsid w:val="00C700BF"/>
    <w:rsid w:val="00C70D29"/>
    <w:rsid w:val="00C70D7F"/>
    <w:rsid w:val="00C72066"/>
    <w:rsid w:val="00C72FAA"/>
    <w:rsid w:val="00C73E4B"/>
    <w:rsid w:val="00C82685"/>
    <w:rsid w:val="00C83357"/>
    <w:rsid w:val="00C845B4"/>
    <w:rsid w:val="00C932A9"/>
    <w:rsid w:val="00C94A8C"/>
    <w:rsid w:val="00C94F90"/>
    <w:rsid w:val="00C94FC4"/>
    <w:rsid w:val="00CA068B"/>
    <w:rsid w:val="00CA136A"/>
    <w:rsid w:val="00CA1C0E"/>
    <w:rsid w:val="00CA2376"/>
    <w:rsid w:val="00CA2478"/>
    <w:rsid w:val="00CA3726"/>
    <w:rsid w:val="00CA3863"/>
    <w:rsid w:val="00CA4686"/>
    <w:rsid w:val="00CA49AB"/>
    <w:rsid w:val="00CA6447"/>
    <w:rsid w:val="00CA6762"/>
    <w:rsid w:val="00CA6CD2"/>
    <w:rsid w:val="00CB3363"/>
    <w:rsid w:val="00CB5B21"/>
    <w:rsid w:val="00CB5EBE"/>
    <w:rsid w:val="00CC1BB0"/>
    <w:rsid w:val="00CC2EE6"/>
    <w:rsid w:val="00CC3341"/>
    <w:rsid w:val="00CC3A78"/>
    <w:rsid w:val="00CC426C"/>
    <w:rsid w:val="00CC5129"/>
    <w:rsid w:val="00CC6E13"/>
    <w:rsid w:val="00CC7C16"/>
    <w:rsid w:val="00CD0748"/>
    <w:rsid w:val="00CD2488"/>
    <w:rsid w:val="00CD3B91"/>
    <w:rsid w:val="00CD4852"/>
    <w:rsid w:val="00CD6F39"/>
    <w:rsid w:val="00CD7575"/>
    <w:rsid w:val="00CD7B50"/>
    <w:rsid w:val="00CE109A"/>
    <w:rsid w:val="00CE2290"/>
    <w:rsid w:val="00CE4088"/>
    <w:rsid w:val="00CE68F1"/>
    <w:rsid w:val="00CF28F7"/>
    <w:rsid w:val="00CF3148"/>
    <w:rsid w:val="00CF3D5E"/>
    <w:rsid w:val="00CF4829"/>
    <w:rsid w:val="00CF482B"/>
    <w:rsid w:val="00CF52E2"/>
    <w:rsid w:val="00CF5361"/>
    <w:rsid w:val="00D0010E"/>
    <w:rsid w:val="00D00C9F"/>
    <w:rsid w:val="00D00F84"/>
    <w:rsid w:val="00D03415"/>
    <w:rsid w:val="00D07D75"/>
    <w:rsid w:val="00D11429"/>
    <w:rsid w:val="00D11914"/>
    <w:rsid w:val="00D1473D"/>
    <w:rsid w:val="00D17000"/>
    <w:rsid w:val="00D174A5"/>
    <w:rsid w:val="00D21206"/>
    <w:rsid w:val="00D22139"/>
    <w:rsid w:val="00D224E8"/>
    <w:rsid w:val="00D23171"/>
    <w:rsid w:val="00D23B13"/>
    <w:rsid w:val="00D24395"/>
    <w:rsid w:val="00D2537A"/>
    <w:rsid w:val="00D25F53"/>
    <w:rsid w:val="00D31D1B"/>
    <w:rsid w:val="00D3285E"/>
    <w:rsid w:val="00D33289"/>
    <w:rsid w:val="00D3575B"/>
    <w:rsid w:val="00D3577A"/>
    <w:rsid w:val="00D3744B"/>
    <w:rsid w:val="00D40B05"/>
    <w:rsid w:val="00D4308C"/>
    <w:rsid w:val="00D43E04"/>
    <w:rsid w:val="00D45324"/>
    <w:rsid w:val="00D469CD"/>
    <w:rsid w:val="00D471BA"/>
    <w:rsid w:val="00D50C12"/>
    <w:rsid w:val="00D50D2A"/>
    <w:rsid w:val="00D528AC"/>
    <w:rsid w:val="00D5345E"/>
    <w:rsid w:val="00D559E7"/>
    <w:rsid w:val="00D5670B"/>
    <w:rsid w:val="00D601ED"/>
    <w:rsid w:val="00D612AA"/>
    <w:rsid w:val="00D61F74"/>
    <w:rsid w:val="00D64C7B"/>
    <w:rsid w:val="00D72BCD"/>
    <w:rsid w:val="00D73111"/>
    <w:rsid w:val="00D73867"/>
    <w:rsid w:val="00D754EA"/>
    <w:rsid w:val="00D75FE8"/>
    <w:rsid w:val="00D763FF"/>
    <w:rsid w:val="00D80ABB"/>
    <w:rsid w:val="00D813EB"/>
    <w:rsid w:val="00D81955"/>
    <w:rsid w:val="00D825A9"/>
    <w:rsid w:val="00D83A5F"/>
    <w:rsid w:val="00D90141"/>
    <w:rsid w:val="00D904CA"/>
    <w:rsid w:val="00D90759"/>
    <w:rsid w:val="00D93514"/>
    <w:rsid w:val="00D9460C"/>
    <w:rsid w:val="00D94AF2"/>
    <w:rsid w:val="00DA272F"/>
    <w:rsid w:val="00DA7447"/>
    <w:rsid w:val="00DA74AC"/>
    <w:rsid w:val="00DB07B5"/>
    <w:rsid w:val="00DB2B9C"/>
    <w:rsid w:val="00DB4A09"/>
    <w:rsid w:val="00DB4CC3"/>
    <w:rsid w:val="00DB5B01"/>
    <w:rsid w:val="00DC40B3"/>
    <w:rsid w:val="00DC436E"/>
    <w:rsid w:val="00DC6A98"/>
    <w:rsid w:val="00DC71B0"/>
    <w:rsid w:val="00DD1147"/>
    <w:rsid w:val="00DD1BA4"/>
    <w:rsid w:val="00DD2582"/>
    <w:rsid w:val="00DD3CBC"/>
    <w:rsid w:val="00DD55AE"/>
    <w:rsid w:val="00DE0E63"/>
    <w:rsid w:val="00DE1F09"/>
    <w:rsid w:val="00DE4071"/>
    <w:rsid w:val="00DE4143"/>
    <w:rsid w:val="00DE4393"/>
    <w:rsid w:val="00DE5536"/>
    <w:rsid w:val="00DE6899"/>
    <w:rsid w:val="00DE7B7D"/>
    <w:rsid w:val="00DE7F9E"/>
    <w:rsid w:val="00DF121D"/>
    <w:rsid w:val="00DF378C"/>
    <w:rsid w:val="00DF7FF6"/>
    <w:rsid w:val="00E01BFE"/>
    <w:rsid w:val="00E01F9E"/>
    <w:rsid w:val="00E10000"/>
    <w:rsid w:val="00E11FE1"/>
    <w:rsid w:val="00E12BD6"/>
    <w:rsid w:val="00E20D05"/>
    <w:rsid w:val="00E21332"/>
    <w:rsid w:val="00E22147"/>
    <w:rsid w:val="00E22F4E"/>
    <w:rsid w:val="00E26089"/>
    <w:rsid w:val="00E26D18"/>
    <w:rsid w:val="00E27651"/>
    <w:rsid w:val="00E30262"/>
    <w:rsid w:val="00E3507C"/>
    <w:rsid w:val="00E3630D"/>
    <w:rsid w:val="00E37EA9"/>
    <w:rsid w:val="00E41035"/>
    <w:rsid w:val="00E41DB5"/>
    <w:rsid w:val="00E45DE1"/>
    <w:rsid w:val="00E477AE"/>
    <w:rsid w:val="00E55594"/>
    <w:rsid w:val="00E602F0"/>
    <w:rsid w:val="00E648AA"/>
    <w:rsid w:val="00E651B7"/>
    <w:rsid w:val="00E652EB"/>
    <w:rsid w:val="00E66E01"/>
    <w:rsid w:val="00E708E8"/>
    <w:rsid w:val="00E70DDA"/>
    <w:rsid w:val="00E73CAA"/>
    <w:rsid w:val="00E74D6C"/>
    <w:rsid w:val="00E76D6F"/>
    <w:rsid w:val="00E778A2"/>
    <w:rsid w:val="00E804F5"/>
    <w:rsid w:val="00E82F1B"/>
    <w:rsid w:val="00E84390"/>
    <w:rsid w:val="00E848A0"/>
    <w:rsid w:val="00E85D4C"/>
    <w:rsid w:val="00E87AAD"/>
    <w:rsid w:val="00E87BAD"/>
    <w:rsid w:val="00E91BC4"/>
    <w:rsid w:val="00E92803"/>
    <w:rsid w:val="00E92B8E"/>
    <w:rsid w:val="00E93495"/>
    <w:rsid w:val="00E9415D"/>
    <w:rsid w:val="00E962A8"/>
    <w:rsid w:val="00E96C1E"/>
    <w:rsid w:val="00EA07A9"/>
    <w:rsid w:val="00EA1FB2"/>
    <w:rsid w:val="00EA2C75"/>
    <w:rsid w:val="00EA5628"/>
    <w:rsid w:val="00EA625A"/>
    <w:rsid w:val="00EA68E6"/>
    <w:rsid w:val="00EA7BD6"/>
    <w:rsid w:val="00EB1E19"/>
    <w:rsid w:val="00EB253C"/>
    <w:rsid w:val="00EB2691"/>
    <w:rsid w:val="00EB303E"/>
    <w:rsid w:val="00EB5A86"/>
    <w:rsid w:val="00EB5B36"/>
    <w:rsid w:val="00EB5FF5"/>
    <w:rsid w:val="00EB7CD5"/>
    <w:rsid w:val="00EC0238"/>
    <w:rsid w:val="00EC1856"/>
    <w:rsid w:val="00EC2216"/>
    <w:rsid w:val="00EC3D8D"/>
    <w:rsid w:val="00EC5BE0"/>
    <w:rsid w:val="00ED1BF8"/>
    <w:rsid w:val="00ED30E9"/>
    <w:rsid w:val="00ED3F68"/>
    <w:rsid w:val="00EE1D4D"/>
    <w:rsid w:val="00EE3585"/>
    <w:rsid w:val="00EE38D9"/>
    <w:rsid w:val="00EE582C"/>
    <w:rsid w:val="00EE6350"/>
    <w:rsid w:val="00EE742F"/>
    <w:rsid w:val="00EF0232"/>
    <w:rsid w:val="00EF1691"/>
    <w:rsid w:val="00EF2851"/>
    <w:rsid w:val="00EF48D9"/>
    <w:rsid w:val="00EF5A5B"/>
    <w:rsid w:val="00EF6C7F"/>
    <w:rsid w:val="00EF76A6"/>
    <w:rsid w:val="00EF7939"/>
    <w:rsid w:val="00F0125E"/>
    <w:rsid w:val="00F01CB8"/>
    <w:rsid w:val="00F024E9"/>
    <w:rsid w:val="00F02BC7"/>
    <w:rsid w:val="00F0627F"/>
    <w:rsid w:val="00F102C2"/>
    <w:rsid w:val="00F10C1B"/>
    <w:rsid w:val="00F11198"/>
    <w:rsid w:val="00F11C2F"/>
    <w:rsid w:val="00F12AFC"/>
    <w:rsid w:val="00F14114"/>
    <w:rsid w:val="00F144BE"/>
    <w:rsid w:val="00F15038"/>
    <w:rsid w:val="00F15268"/>
    <w:rsid w:val="00F155DE"/>
    <w:rsid w:val="00F15DD8"/>
    <w:rsid w:val="00F23B84"/>
    <w:rsid w:val="00F24D49"/>
    <w:rsid w:val="00F24F0D"/>
    <w:rsid w:val="00F264E8"/>
    <w:rsid w:val="00F27259"/>
    <w:rsid w:val="00F3262C"/>
    <w:rsid w:val="00F339C5"/>
    <w:rsid w:val="00F34853"/>
    <w:rsid w:val="00F350CB"/>
    <w:rsid w:val="00F36639"/>
    <w:rsid w:val="00F3713B"/>
    <w:rsid w:val="00F377EB"/>
    <w:rsid w:val="00F40BE9"/>
    <w:rsid w:val="00F41068"/>
    <w:rsid w:val="00F41C88"/>
    <w:rsid w:val="00F41D3D"/>
    <w:rsid w:val="00F44352"/>
    <w:rsid w:val="00F448D2"/>
    <w:rsid w:val="00F461D6"/>
    <w:rsid w:val="00F4636F"/>
    <w:rsid w:val="00F47185"/>
    <w:rsid w:val="00F53892"/>
    <w:rsid w:val="00F543D2"/>
    <w:rsid w:val="00F5472E"/>
    <w:rsid w:val="00F573A2"/>
    <w:rsid w:val="00F5782A"/>
    <w:rsid w:val="00F62F5A"/>
    <w:rsid w:val="00F64967"/>
    <w:rsid w:val="00F667C9"/>
    <w:rsid w:val="00F671A7"/>
    <w:rsid w:val="00F71BB7"/>
    <w:rsid w:val="00F73508"/>
    <w:rsid w:val="00F77288"/>
    <w:rsid w:val="00F77E4F"/>
    <w:rsid w:val="00F81ACE"/>
    <w:rsid w:val="00F81F37"/>
    <w:rsid w:val="00F828CA"/>
    <w:rsid w:val="00F82C12"/>
    <w:rsid w:val="00F83F62"/>
    <w:rsid w:val="00F841B5"/>
    <w:rsid w:val="00F84F0D"/>
    <w:rsid w:val="00F85048"/>
    <w:rsid w:val="00F902C0"/>
    <w:rsid w:val="00F90523"/>
    <w:rsid w:val="00F90564"/>
    <w:rsid w:val="00F90683"/>
    <w:rsid w:val="00F914DA"/>
    <w:rsid w:val="00F915DB"/>
    <w:rsid w:val="00F92CE9"/>
    <w:rsid w:val="00F93179"/>
    <w:rsid w:val="00F93C37"/>
    <w:rsid w:val="00F95B89"/>
    <w:rsid w:val="00F95F63"/>
    <w:rsid w:val="00F972D4"/>
    <w:rsid w:val="00FA0795"/>
    <w:rsid w:val="00FA1EFE"/>
    <w:rsid w:val="00FA2553"/>
    <w:rsid w:val="00FA2FF3"/>
    <w:rsid w:val="00FA3567"/>
    <w:rsid w:val="00FA549D"/>
    <w:rsid w:val="00FA5DCE"/>
    <w:rsid w:val="00FA7831"/>
    <w:rsid w:val="00FA791F"/>
    <w:rsid w:val="00FB34BB"/>
    <w:rsid w:val="00FB663B"/>
    <w:rsid w:val="00FC1FDA"/>
    <w:rsid w:val="00FC2372"/>
    <w:rsid w:val="00FC480B"/>
    <w:rsid w:val="00FC4904"/>
    <w:rsid w:val="00FC4FD1"/>
    <w:rsid w:val="00FC5146"/>
    <w:rsid w:val="00FC5ACC"/>
    <w:rsid w:val="00FD1258"/>
    <w:rsid w:val="00FD1995"/>
    <w:rsid w:val="00FD2927"/>
    <w:rsid w:val="00FD36EC"/>
    <w:rsid w:val="00FD5E24"/>
    <w:rsid w:val="00FD7078"/>
    <w:rsid w:val="00FD7B7C"/>
    <w:rsid w:val="00FE3432"/>
    <w:rsid w:val="00FE3E22"/>
    <w:rsid w:val="00FE53F6"/>
    <w:rsid w:val="00FE6441"/>
    <w:rsid w:val="00FE6831"/>
    <w:rsid w:val="00FE7E61"/>
    <w:rsid w:val="00FE7FE2"/>
    <w:rsid w:val="00FF0FE2"/>
    <w:rsid w:val="00FF2548"/>
    <w:rsid w:val="00FF287B"/>
    <w:rsid w:val="00FF2BB6"/>
    <w:rsid w:val="00FF42B7"/>
    <w:rsid w:val="00FF43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A1492F"/>
  <w15:docId w15:val="{2581DD8A-9C29-4279-9450-24BC41AC51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libri" w:hAnsi="Cambria"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1AFA"/>
    <w:pPr>
      <w:spacing w:after="240" w:line="240" w:lineRule="atLeast"/>
      <w:jc w:val="both"/>
    </w:pPr>
    <w:rPr>
      <w:rFonts w:eastAsia="MS Mincho"/>
      <w:sz w:val="22"/>
      <w:lang w:val="en-GB" w:eastAsia="ja-JP"/>
    </w:rPr>
  </w:style>
  <w:style w:type="paragraph" w:styleId="Heading1">
    <w:name w:val="heading 1"/>
    <w:basedOn w:val="BaseHeading"/>
    <w:next w:val="Normal"/>
    <w:link w:val="Heading1Char"/>
    <w:uiPriority w:val="9"/>
    <w:qFormat/>
    <w:rsid w:val="008A1AFA"/>
    <w:pPr>
      <w:keepNext/>
      <w:numPr>
        <w:numId w:val="1"/>
      </w:numPr>
      <w:tabs>
        <w:tab w:val="clear" w:pos="432"/>
        <w:tab w:val="left" w:pos="400"/>
        <w:tab w:val="left" w:pos="560"/>
      </w:tabs>
      <w:suppressAutoHyphens/>
      <w:spacing w:before="270" w:line="270" w:lineRule="exact"/>
      <w:ind w:left="0" w:firstLine="0"/>
    </w:pPr>
    <w:rPr>
      <w:rFonts w:eastAsia="MS Mincho"/>
      <w:b/>
      <w:sz w:val="26"/>
      <w:szCs w:val="20"/>
      <w:lang w:eastAsia="ja-JP"/>
    </w:rPr>
  </w:style>
  <w:style w:type="paragraph" w:styleId="Heading2">
    <w:name w:val="heading 2"/>
    <w:basedOn w:val="Heading1"/>
    <w:next w:val="Normal"/>
    <w:link w:val="Heading2Char"/>
    <w:uiPriority w:val="9"/>
    <w:qFormat/>
    <w:rsid w:val="008A1AFA"/>
    <w:pPr>
      <w:numPr>
        <w:ilvl w:val="1"/>
      </w:numPr>
      <w:tabs>
        <w:tab w:val="clear" w:pos="360"/>
        <w:tab w:val="clear" w:pos="400"/>
        <w:tab w:val="clear" w:pos="560"/>
        <w:tab w:val="left" w:pos="540"/>
        <w:tab w:val="left" w:pos="700"/>
      </w:tabs>
      <w:spacing w:before="60" w:line="250" w:lineRule="exact"/>
      <w:outlineLvl w:val="1"/>
    </w:pPr>
    <w:rPr>
      <w:sz w:val="24"/>
    </w:rPr>
  </w:style>
  <w:style w:type="paragraph" w:styleId="Heading3">
    <w:name w:val="heading 3"/>
    <w:basedOn w:val="Heading1"/>
    <w:next w:val="Normal"/>
    <w:link w:val="Heading3Char"/>
    <w:uiPriority w:val="9"/>
    <w:qFormat/>
    <w:rsid w:val="008A1AFA"/>
    <w:pPr>
      <w:numPr>
        <w:ilvl w:val="2"/>
      </w:numPr>
      <w:tabs>
        <w:tab w:val="clear" w:pos="400"/>
        <w:tab w:val="clear" w:pos="560"/>
        <w:tab w:val="left" w:pos="880"/>
      </w:tabs>
      <w:spacing w:before="60" w:line="230" w:lineRule="exact"/>
      <w:outlineLvl w:val="2"/>
    </w:pPr>
    <w:rPr>
      <w:sz w:val="22"/>
    </w:rPr>
  </w:style>
  <w:style w:type="paragraph" w:styleId="Heading4">
    <w:name w:val="heading 4"/>
    <w:basedOn w:val="Heading3"/>
    <w:next w:val="Normal"/>
    <w:link w:val="Heading4Char"/>
    <w:uiPriority w:val="9"/>
    <w:qFormat/>
    <w:rsid w:val="008A1AFA"/>
    <w:pPr>
      <w:numPr>
        <w:ilvl w:val="3"/>
      </w:numPr>
      <w:tabs>
        <w:tab w:val="clear" w:pos="880"/>
        <w:tab w:val="left" w:pos="940"/>
        <w:tab w:val="left" w:pos="1140"/>
        <w:tab w:val="left" w:pos="1360"/>
      </w:tabs>
      <w:outlineLvl w:val="3"/>
    </w:pPr>
  </w:style>
  <w:style w:type="paragraph" w:styleId="Heading5">
    <w:name w:val="heading 5"/>
    <w:basedOn w:val="Heading4"/>
    <w:next w:val="Normal"/>
    <w:link w:val="Heading5Char"/>
    <w:uiPriority w:val="9"/>
    <w:qFormat/>
    <w:rsid w:val="008A1AFA"/>
    <w:pPr>
      <w:numPr>
        <w:ilvl w:val="4"/>
      </w:numPr>
      <w:tabs>
        <w:tab w:val="clear" w:pos="940"/>
        <w:tab w:val="clear" w:pos="1140"/>
        <w:tab w:val="clear" w:pos="1360"/>
      </w:tabs>
      <w:outlineLvl w:val="4"/>
    </w:pPr>
  </w:style>
  <w:style w:type="paragraph" w:styleId="Heading6">
    <w:name w:val="heading 6"/>
    <w:basedOn w:val="Heading5"/>
    <w:next w:val="Normal"/>
    <w:link w:val="Heading6Char"/>
    <w:uiPriority w:val="9"/>
    <w:qFormat/>
    <w:rsid w:val="008A1AFA"/>
    <w:pPr>
      <w:numPr>
        <w:ilvl w:val="5"/>
      </w:numPr>
      <w:outlineLvl w:val="5"/>
    </w:pPr>
  </w:style>
  <w:style w:type="paragraph" w:styleId="Heading7">
    <w:name w:val="heading 7"/>
    <w:basedOn w:val="Normal"/>
    <w:next w:val="Normal"/>
    <w:link w:val="Heading7Char"/>
    <w:uiPriority w:val="9"/>
    <w:semiHidden/>
    <w:unhideWhenUsed/>
    <w:qFormat/>
    <w:rsid w:val="000A6B0A"/>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A6B0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A6B0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B51CD"/>
    <w:rPr>
      <w:rFonts w:eastAsia="MS Mincho"/>
      <w:b/>
      <w:sz w:val="26"/>
      <w:lang w:val="en-GB" w:eastAsia="ja-JP"/>
    </w:rPr>
  </w:style>
  <w:style w:type="character" w:customStyle="1" w:styleId="Heading2Char">
    <w:name w:val="Heading 2 Char"/>
    <w:link w:val="Heading2"/>
    <w:uiPriority w:val="9"/>
    <w:rsid w:val="001B51CD"/>
    <w:rPr>
      <w:rFonts w:eastAsia="MS Mincho"/>
      <w:b/>
      <w:sz w:val="24"/>
      <w:lang w:val="en-GB" w:eastAsia="ja-JP"/>
    </w:rPr>
  </w:style>
  <w:style w:type="character" w:customStyle="1" w:styleId="Heading3Char">
    <w:name w:val="Heading 3 Char"/>
    <w:link w:val="Heading3"/>
    <w:uiPriority w:val="9"/>
    <w:rsid w:val="001B51CD"/>
    <w:rPr>
      <w:rFonts w:eastAsia="MS Mincho"/>
      <w:b/>
      <w:sz w:val="22"/>
      <w:lang w:val="en-GB" w:eastAsia="ja-JP"/>
    </w:rPr>
  </w:style>
  <w:style w:type="character" w:customStyle="1" w:styleId="Heading4Char">
    <w:name w:val="Heading 4 Char"/>
    <w:link w:val="Heading4"/>
    <w:uiPriority w:val="9"/>
    <w:rsid w:val="00F828CA"/>
    <w:rPr>
      <w:rFonts w:eastAsia="MS Mincho"/>
      <w:b/>
      <w:sz w:val="22"/>
      <w:lang w:val="en-GB" w:eastAsia="ja-JP"/>
    </w:rPr>
  </w:style>
  <w:style w:type="character" w:customStyle="1" w:styleId="Heading5Char">
    <w:name w:val="Heading 5 Char"/>
    <w:link w:val="Heading5"/>
    <w:uiPriority w:val="9"/>
    <w:rsid w:val="001B51CD"/>
    <w:rPr>
      <w:rFonts w:eastAsia="MS Mincho"/>
      <w:b/>
      <w:sz w:val="22"/>
      <w:lang w:val="en-GB" w:eastAsia="ja-JP"/>
    </w:rPr>
  </w:style>
  <w:style w:type="character" w:customStyle="1" w:styleId="Heading6Char">
    <w:name w:val="Heading 6 Char"/>
    <w:link w:val="Heading6"/>
    <w:uiPriority w:val="9"/>
    <w:rsid w:val="001B51CD"/>
    <w:rPr>
      <w:rFonts w:eastAsia="MS Mincho"/>
      <w:b/>
      <w:sz w:val="22"/>
      <w:lang w:val="en-GB" w:eastAsia="ja-JP"/>
    </w:rPr>
  </w:style>
  <w:style w:type="paragraph" w:customStyle="1" w:styleId="a2">
    <w:name w:val="a2"/>
    <w:basedOn w:val="BaseHeading"/>
    <w:next w:val="Normal"/>
    <w:rsid w:val="008A1AFA"/>
    <w:pPr>
      <w:numPr>
        <w:ilvl w:val="1"/>
        <w:numId w:val="2"/>
      </w:numPr>
      <w:tabs>
        <w:tab w:val="left" w:pos="500"/>
        <w:tab w:val="left" w:pos="720"/>
      </w:tabs>
      <w:spacing w:before="270" w:line="270" w:lineRule="exact"/>
    </w:pPr>
    <w:rPr>
      <w:b/>
      <w:sz w:val="28"/>
    </w:rPr>
  </w:style>
  <w:style w:type="paragraph" w:customStyle="1" w:styleId="a3">
    <w:name w:val="a3"/>
    <w:basedOn w:val="BaseHeading"/>
    <w:next w:val="Normal"/>
    <w:rsid w:val="008A1AFA"/>
    <w:pPr>
      <w:numPr>
        <w:ilvl w:val="2"/>
        <w:numId w:val="2"/>
      </w:numPr>
      <w:tabs>
        <w:tab w:val="left" w:pos="640"/>
      </w:tabs>
      <w:spacing w:line="250" w:lineRule="exact"/>
    </w:pPr>
    <w:rPr>
      <w:b/>
    </w:rPr>
  </w:style>
  <w:style w:type="paragraph" w:customStyle="1" w:styleId="a4">
    <w:name w:val="a4"/>
    <w:basedOn w:val="BaseHeading"/>
    <w:next w:val="Normal"/>
    <w:rsid w:val="008A1AFA"/>
    <w:pPr>
      <w:numPr>
        <w:ilvl w:val="3"/>
        <w:numId w:val="2"/>
      </w:numPr>
      <w:tabs>
        <w:tab w:val="left" w:pos="880"/>
      </w:tabs>
    </w:pPr>
    <w:rPr>
      <w:b/>
      <w:bCs/>
      <w:iCs/>
    </w:rPr>
  </w:style>
  <w:style w:type="paragraph" w:customStyle="1" w:styleId="a5">
    <w:name w:val="a5"/>
    <w:basedOn w:val="BaseHeading"/>
    <w:next w:val="Normal"/>
    <w:rsid w:val="008A1AFA"/>
    <w:pPr>
      <w:numPr>
        <w:ilvl w:val="4"/>
        <w:numId w:val="2"/>
      </w:numPr>
      <w:tabs>
        <w:tab w:val="left" w:pos="1140"/>
        <w:tab w:val="left" w:pos="1360"/>
      </w:tabs>
    </w:pPr>
    <w:rPr>
      <w:b/>
      <w:bCs/>
      <w:iCs/>
    </w:rPr>
  </w:style>
  <w:style w:type="paragraph" w:customStyle="1" w:styleId="a6">
    <w:name w:val="a6"/>
    <w:basedOn w:val="BaseHeading"/>
    <w:next w:val="Normal"/>
    <w:rsid w:val="008A1AFA"/>
    <w:pPr>
      <w:numPr>
        <w:ilvl w:val="5"/>
        <w:numId w:val="2"/>
      </w:numPr>
      <w:tabs>
        <w:tab w:val="left" w:pos="1140"/>
        <w:tab w:val="left" w:pos="1360"/>
      </w:tabs>
    </w:pPr>
    <w:rPr>
      <w:b/>
      <w:bCs/>
    </w:rPr>
  </w:style>
  <w:style w:type="paragraph" w:customStyle="1" w:styleId="ANNEX">
    <w:name w:val="ANNEX"/>
    <w:basedOn w:val="BaseHeading"/>
    <w:next w:val="Normal"/>
    <w:rsid w:val="008A1AFA"/>
    <w:pPr>
      <w:keepNext/>
      <w:pageBreakBefore/>
      <w:numPr>
        <w:numId w:val="2"/>
      </w:numPr>
      <w:spacing w:after="760" w:line="310" w:lineRule="exact"/>
      <w:jc w:val="center"/>
    </w:pPr>
    <w:rPr>
      <w:rFonts w:eastAsia="MS Mincho"/>
      <w:b/>
      <w:sz w:val="28"/>
      <w:szCs w:val="20"/>
      <w:lang w:eastAsia="ja-JP"/>
    </w:rPr>
  </w:style>
  <w:style w:type="paragraph" w:customStyle="1" w:styleId="BiblioTitle">
    <w:name w:val="Biblio Title"/>
    <w:basedOn w:val="BaseHeading"/>
    <w:rsid w:val="008A1AFA"/>
    <w:pPr>
      <w:pageBreakBefore/>
      <w:spacing w:after="760" w:line="280" w:lineRule="atLeast"/>
      <w:jc w:val="center"/>
    </w:pPr>
    <w:rPr>
      <w:b/>
      <w:sz w:val="28"/>
    </w:rPr>
  </w:style>
  <w:style w:type="paragraph" w:customStyle="1" w:styleId="Definition">
    <w:name w:val="Definition"/>
    <w:basedOn w:val="BaseText"/>
    <w:rsid w:val="008A1AFA"/>
    <w:pPr>
      <w:spacing w:line="230" w:lineRule="atLeast"/>
    </w:pPr>
  </w:style>
  <w:style w:type="paragraph" w:customStyle="1" w:styleId="ForewordTitle">
    <w:name w:val="Foreword Title"/>
    <w:basedOn w:val="BaseHeading"/>
    <w:rsid w:val="008A1AFA"/>
    <w:pPr>
      <w:keepNext/>
      <w:pageBreakBefore/>
      <w:suppressAutoHyphens/>
      <w:spacing w:before="310" w:after="310" w:line="310" w:lineRule="atLeast"/>
    </w:pPr>
    <w:rPr>
      <w:b/>
      <w:sz w:val="28"/>
    </w:rPr>
  </w:style>
  <w:style w:type="paragraph" w:customStyle="1" w:styleId="IntroTitle">
    <w:name w:val="Intro Title"/>
    <w:basedOn w:val="ForewordTitle"/>
    <w:rsid w:val="008A1AFA"/>
  </w:style>
  <w:style w:type="paragraph" w:customStyle="1" w:styleId="Terms">
    <w:name w:val="Term(s)"/>
    <w:basedOn w:val="BaseText"/>
    <w:rsid w:val="008A1AFA"/>
    <w:pPr>
      <w:suppressAutoHyphens/>
      <w:spacing w:after="0"/>
      <w:jc w:val="left"/>
    </w:pPr>
    <w:rPr>
      <w:b/>
    </w:rPr>
  </w:style>
  <w:style w:type="paragraph" w:customStyle="1" w:styleId="TermNum">
    <w:name w:val="TermNum"/>
    <w:basedOn w:val="BaseText"/>
    <w:rsid w:val="008A1AFA"/>
    <w:pPr>
      <w:spacing w:after="0"/>
    </w:pPr>
    <w:rPr>
      <w:b/>
    </w:rPr>
  </w:style>
  <w:style w:type="paragraph" w:styleId="TOC1">
    <w:name w:val="toc 1"/>
    <w:basedOn w:val="Normal"/>
    <w:next w:val="Normal"/>
    <w:uiPriority w:val="39"/>
    <w:rsid w:val="00264095"/>
    <w:pPr>
      <w:tabs>
        <w:tab w:val="left" w:pos="720"/>
        <w:tab w:val="right" w:leader="dot" w:pos="9752"/>
      </w:tabs>
      <w:suppressAutoHyphens/>
      <w:spacing w:before="120" w:after="0"/>
      <w:ind w:left="720" w:right="500" w:hanging="720"/>
      <w:jc w:val="left"/>
    </w:pPr>
    <w:rPr>
      <w:b/>
    </w:rPr>
  </w:style>
  <w:style w:type="paragraph" w:styleId="TOC2">
    <w:name w:val="toc 2"/>
    <w:basedOn w:val="TOC1"/>
    <w:next w:val="Normal"/>
    <w:uiPriority w:val="39"/>
    <w:rsid w:val="00264095"/>
    <w:pPr>
      <w:spacing w:before="0"/>
    </w:pPr>
  </w:style>
  <w:style w:type="paragraph" w:styleId="TOC3">
    <w:name w:val="toc 3"/>
    <w:basedOn w:val="TOC2"/>
    <w:next w:val="Normal"/>
    <w:uiPriority w:val="39"/>
    <w:rsid w:val="00264095"/>
  </w:style>
  <w:style w:type="paragraph" w:customStyle="1" w:styleId="zzContents">
    <w:name w:val="zzContents"/>
    <w:basedOn w:val="Normal"/>
    <w:next w:val="TOC1"/>
    <w:semiHidden/>
    <w:rsid w:val="00264095"/>
    <w:pPr>
      <w:keepNext/>
      <w:pageBreakBefore/>
      <w:suppressAutoHyphens/>
      <w:spacing w:before="960" w:after="310" w:line="310" w:lineRule="exact"/>
      <w:jc w:val="left"/>
    </w:pPr>
    <w:rPr>
      <w:b/>
      <w:sz w:val="28"/>
    </w:rPr>
  </w:style>
  <w:style w:type="paragraph" w:customStyle="1" w:styleId="zzCopyright">
    <w:name w:val="zzCopyright"/>
    <w:basedOn w:val="Normal"/>
    <w:next w:val="Normal"/>
    <w:rsid w:val="00264095"/>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zzSTDTitle">
    <w:name w:val="zzSTDTitle"/>
    <w:basedOn w:val="Normal"/>
    <w:next w:val="Normal"/>
    <w:semiHidden/>
    <w:rsid w:val="00264095"/>
    <w:pPr>
      <w:suppressAutoHyphens/>
      <w:spacing w:before="400" w:after="760" w:line="350" w:lineRule="exact"/>
      <w:jc w:val="left"/>
    </w:pPr>
    <w:rPr>
      <w:b/>
      <w:color w:val="0000FF"/>
      <w:sz w:val="32"/>
    </w:rPr>
  </w:style>
  <w:style w:type="table" w:styleId="TableGrid">
    <w:name w:val="Table Grid"/>
    <w:basedOn w:val="TableNormal"/>
    <w:uiPriority w:val="39"/>
    <w:rsid w:val="001A33D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semiHidden/>
    <w:rsid w:val="00526284"/>
    <w:pPr>
      <w:tabs>
        <w:tab w:val="right" w:pos="9752"/>
      </w:tabs>
      <w:spacing w:before="360" w:after="120" w:line="220" w:lineRule="exact"/>
    </w:pPr>
  </w:style>
  <w:style w:type="character" w:customStyle="1" w:styleId="FooterChar">
    <w:name w:val="Footer Char"/>
    <w:link w:val="Footer"/>
    <w:uiPriority w:val="99"/>
    <w:semiHidden/>
    <w:rsid w:val="00526284"/>
    <w:rPr>
      <w:sz w:val="22"/>
      <w:szCs w:val="22"/>
      <w:lang w:val="en-GB"/>
    </w:rPr>
  </w:style>
  <w:style w:type="paragraph" w:styleId="Header">
    <w:name w:val="header"/>
    <w:basedOn w:val="Normal"/>
    <w:link w:val="HeaderChar"/>
    <w:uiPriority w:val="99"/>
    <w:semiHidden/>
    <w:rsid w:val="00526284"/>
    <w:pPr>
      <w:spacing w:after="600" w:line="220" w:lineRule="exact"/>
    </w:pPr>
    <w:rPr>
      <w:b/>
    </w:rPr>
  </w:style>
  <w:style w:type="character" w:customStyle="1" w:styleId="HeaderChar">
    <w:name w:val="Header Char"/>
    <w:link w:val="Header"/>
    <w:uiPriority w:val="99"/>
    <w:semiHidden/>
    <w:rsid w:val="00526284"/>
    <w:rPr>
      <w:b/>
      <w:sz w:val="22"/>
      <w:szCs w:val="22"/>
      <w:lang w:val="en-GB"/>
    </w:rPr>
  </w:style>
  <w:style w:type="character" w:styleId="Hyperlink">
    <w:name w:val="Hyperlink"/>
    <w:uiPriority w:val="99"/>
    <w:rsid w:val="001A33D0"/>
    <w:rPr>
      <w:color w:val="0000FF"/>
      <w:u w:val="single"/>
      <w:lang w:val="fr-FR"/>
    </w:rPr>
  </w:style>
  <w:style w:type="paragraph" w:customStyle="1" w:styleId="Code">
    <w:name w:val="Cod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styleId="BodyText">
    <w:name w:val="Body Text"/>
    <w:basedOn w:val="BaseText"/>
    <w:link w:val="BodyTextChar"/>
    <w:uiPriority w:val="99"/>
    <w:unhideWhenUsed/>
    <w:rsid w:val="008A1AFA"/>
    <w:pPr>
      <w:spacing w:after="120"/>
    </w:pPr>
  </w:style>
  <w:style w:type="character" w:customStyle="1" w:styleId="BodyTextChar">
    <w:name w:val="Body Text Char"/>
    <w:link w:val="BodyText"/>
    <w:uiPriority w:val="99"/>
    <w:rsid w:val="008A1AFA"/>
    <w:rPr>
      <w:sz w:val="22"/>
      <w:szCs w:val="22"/>
      <w:lang w:val="en-GB"/>
    </w:rPr>
  </w:style>
  <w:style w:type="paragraph" w:customStyle="1" w:styleId="Formula">
    <w:name w:val="Formula"/>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right" w:pos="9749"/>
      </w:tabs>
      <w:spacing w:after="220"/>
      <w:ind w:left="403"/>
      <w:jc w:val="left"/>
    </w:pPr>
  </w:style>
  <w:style w:type="paragraph" w:customStyle="1" w:styleId="Tablebody">
    <w:name w:val="Table body"/>
    <w:basedOn w:val="BaseText"/>
    <w:rsid w:val="008A1AFA"/>
    <w:pPr>
      <w:spacing w:before="60" w:after="60" w:line="210" w:lineRule="atLeast"/>
      <w:jc w:val="left"/>
    </w:pPr>
    <w:rPr>
      <w:sz w:val="20"/>
    </w:rPr>
  </w:style>
  <w:style w:type="character" w:styleId="PlaceholderText">
    <w:name w:val="Placeholder Text"/>
    <w:basedOn w:val="DefaultParagraphFont"/>
    <w:uiPriority w:val="99"/>
    <w:semiHidden/>
    <w:rsid w:val="00610D56"/>
    <w:rPr>
      <w:color w:val="808080"/>
    </w:rPr>
  </w:style>
  <w:style w:type="paragraph" w:customStyle="1" w:styleId="ForewordText">
    <w:name w:val="Foreword Text"/>
    <w:basedOn w:val="BaseText"/>
    <w:link w:val="ForewordTextChar"/>
    <w:rsid w:val="008A1AFA"/>
  </w:style>
  <w:style w:type="character" w:customStyle="1" w:styleId="ForewordTextChar">
    <w:name w:val="Foreword Text Char"/>
    <w:link w:val="ForewordText"/>
    <w:locked/>
    <w:rsid w:val="00BC394B"/>
    <w:rPr>
      <w:sz w:val="22"/>
      <w:szCs w:val="22"/>
      <w:lang w:val="en-GB"/>
    </w:rPr>
  </w:style>
  <w:style w:type="paragraph" w:styleId="BalloonText">
    <w:name w:val="Balloon Text"/>
    <w:basedOn w:val="Normal"/>
    <w:link w:val="BalloonTextChar"/>
    <w:uiPriority w:val="99"/>
    <w:semiHidden/>
    <w:unhideWhenUsed/>
    <w:rsid w:val="000C03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33F"/>
    <w:rPr>
      <w:rFonts w:ascii="Segoe UI" w:hAnsi="Segoe UI" w:cs="Segoe UI"/>
      <w:sz w:val="18"/>
      <w:szCs w:val="18"/>
      <w:lang w:val="en-GB"/>
    </w:rPr>
  </w:style>
  <w:style w:type="character" w:styleId="FollowedHyperlink">
    <w:name w:val="FollowedHyperlink"/>
    <w:basedOn w:val="DefaultParagraphFont"/>
    <w:uiPriority w:val="99"/>
    <w:unhideWhenUsed/>
    <w:rsid w:val="00F81ACE"/>
    <w:rPr>
      <w:color w:val="954F72" w:themeColor="followedHyperlink"/>
      <w:u w:val="single"/>
    </w:rPr>
  </w:style>
  <w:style w:type="paragraph" w:styleId="NormalWeb">
    <w:name w:val="Normal (Web)"/>
    <w:basedOn w:val="Normal"/>
    <w:uiPriority w:val="99"/>
    <w:unhideWhenUsed/>
    <w:rsid w:val="00DF121D"/>
    <w:pPr>
      <w:spacing w:before="100" w:beforeAutospacing="1" w:after="100" w:afterAutospacing="1" w:line="240" w:lineRule="auto"/>
      <w:jc w:val="left"/>
    </w:pPr>
    <w:rPr>
      <w:rFonts w:ascii="Times New Roman" w:eastAsia="Times New Roman" w:hAnsi="Times New Roman"/>
      <w:sz w:val="24"/>
      <w:szCs w:val="24"/>
      <w:lang w:val="en-US"/>
    </w:rPr>
  </w:style>
  <w:style w:type="character" w:customStyle="1" w:styleId="UnresolvedMention1">
    <w:name w:val="Unresolved Mention1"/>
    <w:basedOn w:val="DefaultParagraphFont"/>
    <w:uiPriority w:val="99"/>
    <w:unhideWhenUsed/>
    <w:rsid w:val="00672B45"/>
    <w:rPr>
      <w:color w:val="605E5C"/>
      <w:shd w:val="clear" w:color="auto" w:fill="E1DFDD"/>
    </w:rPr>
  </w:style>
  <w:style w:type="paragraph" w:styleId="FootnoteText">
    <w:name w:val="footnote text"/>
    <w:basedOn w:val="Normal"/>
    <w:link w:val="FootnoteTextChar"/>
    <w:uiPriority w:val="99"/>
    <w:semiHidden/>
    <w:unhideWhenUsed/>
    <w:rsid w:val="00F02BC7"/>
    <w:pPr>
      <w:spacing w:after="0" w:line="240" w:lineRule="auto"/>
    </w:pPr>
    <w:rPr>
      <w:sz w:val="20"/>
    </w:rPr>
  </w:style>
  <w:style w:type="character" w:customStyle="1" w:styleId="FootnoteTextChar">
    <w:name w:val="Footnote Text Char"/>
    <w:basedOn w:val="DefaultParagraphFont"/>
    <w:link w:val="FootnoteText"/>
    <w:uiPriority w:val="99"/>
    <w:semiHidden/>
    <w:rsid w:val="00F02BC7"/>
    <w:rPr>
      <w:lang w:val="en-GB"/>
    </w:rPr>
  </w:style>
  <w:style w:type="character" w:styleId="FootnoteReference">
    <w:name w:val="footnote reference"/>
    <w:basedOn w:val="DefaultParagraphFont"/>
    <w:uiPriority w:val="99"/>
    <w:semiHidden/>
    <w:unhideWhenUsed/>
    <w:rsid w:val="00F02BC7"/>
    <w:rPr>
      <w:vertAlign w:val="superscript"/>
    </w:rPr>
  </w:style>
  <w:style w:type="paragraph" w:styleId="ListParagraph">
    <w:name w:val="List Paragraph"/>
    <w:basedOn w:val="Normal"/>
    <w:uiPriority w:val="34"/>
    <w:qFormat/>
    <w:rsid w:val="008060DE"/>
    <w:pPr>
      <w:ind w:left="720"/>
      <w:contextualSpacing/>
      <w:jc w:val="left"/>
    </w:pPr>
  </w:style>
  <w:style w:type="paragraph" w:styleId="Caption">
    <w:name w:val="caption"/>
    <w:basedOn w:val="Normal"/>
    <w:next w:val="Normal"/>
    <w:uiPriority w:val="35"/>
    <w:unhideWhenUsed/>
    <w:qFormat/>
    <w:rsid w:val="001A0988"/>
    <w:pPr>
      <w:spacing w:after="200" w:line="240" w:lineRule="auto"/>
    </w:pPr>
    <w:rPr>
      <w:b/>
      <w:iCs/>
      <w:color w:val="000000" w:themeColor="text1"/>
      <w:sz w:val="20"/>
      <w:szCs w:val="18"/>
    </w:rPr>
  </w:style>
  <w:style w:type="paragraph" w:styleId="TOC4">
    <w:name w:val="toc 4"/>
    <w:basedOn w:val="Normal"/>
    <w:next w:val="Normal"/>
    <w:autoRedefine/>
    <w:uiPriority w:val="39"/>
    <w:unhideWhenUsed/>
    <w:rsid w:val="00960F54"/>
    <w:pPr>
      <w:spacing w:after="100" w:line="240" w:lineRule="auto"/>
      <w:ind w:left="720"/>
      <w:jc w:val="left"/>
    </w:pPr>
    <w:rPr>
      <w:rFonts w:asciiTheme="minorHAnsi" w:eastAsiaTheme="minorEastAsia" w:hAnsiTheme="minorHAnsi" w:cstheme="minorBidi"/>
      <w:sz w:val="24"/>
      <w:szCs w:val="24"/>
      <w:lang w:eastAsia="en-GB"/>
    </w:rPr>
  </w:style>
  <w:style w:type="paragraph" w:styleId="TOC5">
    <w:name w:val="toc 5"/>
    <w:basedOn w:val="Normal"/>
    <w:next w:val="Normal"/>
    <w:autoRedefine/>
    <w:uiPriority w:val="39"/>
    <w:unhideWhenUsed/>
    <w:rsid w:val="00960F54"/>
    <w:pPr>
      <w:spacing w:after="100" w:line="240" w:lineRule="auto"/>
      <w:ind w:left="960"/>
      <w:jc w:val="left"/>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960F54"/>
    <w:pPr>
      <w:spacing w:after="100" w:line="240" w:lineRule="auto"/>
      <w:ind w:left="1200"/>
      <w:jc w:val="left"/>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960F54"/>
    <w:pPr>
      <w:spacing w:after="100" w:line="240" w:lineRule="auto"/>
      <w:ind w:left="1440"/>
      <w:jc w:val="left"/>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960F54"/>
    <w:pPr>
      <w:spacing w:after="100" w:line="240" w:lineRule="auto"/>
      <w:ind w:left="1680"/>
      <w:jc w:val="left"/>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960F54"/>
    <w:pPr>
      <w:spacing w:after="100" w:line="240" w:lineRule="auto"/>
      <w:ind w:left="1920"/>
      <w:jc w:val="left"/>
    </w:pPr>
    <w:rPr>
      <w:rFonts w:asciiTheme="minorHAnsi" w:eastAsiaTheme="minorEastAsia" w:hAnsiTheme="minorHAnsi" w:cstheme="minorBidi"/>
      <w:sz w:val="24"/>
      <w:szCs w:val="24"/>
      <w:lang w:eastAsia="en-GB"/>
    </w:rPr>
  </w:style>
  <w:style w:type="paragraph" w:styleId="TOCHeading">
    <w:name w:val="TOC Heading"/>
    <w:basedOn w:val="Heading1"/>
    <w:next w:val="Normal"/>
    <w:uiPriority w:val="39"/>
    <w:semiHidden/>
    <w:unhideWhenUsed/>
    <w:qFormat/>
    <w:rsid w:val="00584282"/>
    <w:pPr>
      <w:keepLines/>
      <w:numPr>
        <w:numId w:val="0"/>
      </w:numPr>
      <w:tabs>
        <w:tab w:val="clear" w:pos="400"/>
        <w:tab w:val="clear" w:pos="560"/>
        <w:tab w:val="left" w:pos="403"/>
      </w:tabs>
      <w:suppressAutoHyphens w:val="0"/>
      <w:spacing w:before="240" w:after="0" w:line="240" w:lineRule="atLeast"/>
      <w:jc w:val="both"/>
      <w:outlineLvl w:val="9"/>
    </w:pPr>
    <w:rPr>
      <w:rFonts w:asciiTheme="majorHAnsi" w:eastAsiaTheme="majorEastAsia" w:hAnsiTheme="majorHAnsi" w:cstheme="majorBidi"/>
      <w:b w:val="0"/>
      <w:color w:val="2E74B5" w:themeColor="accent1" w:themeShade="BF"/>
      <w:sz w:val="32"/>
      <w:szCs w:val="32"/>
      <w:lang w:eastAsia="en-US"/>
    </w:rPr>
  </w:style>
  <w:style w:type="paragraph" w:customStyle="1" w:styleId="zzCover">
    <w:name w:val="zzCover"/>
    <w:basedOn w:val="Normal"/>
    <w:link w:val="zzCoverChar"/>
    <w:rsid w:val="00584282"/>
    <w:pPr>
      <w:spacing w:after="220" w:line="240" w:lineRule="auto"/>
      <w:jc w:val="right"/>
    </w:pPr>
    <w:rPr>
      <w:rFonts w:ascii="Times New Roman" w:eastAsia="Times New Roman" w:hAnsi="Times New Roman"/>
      <w:b/>
      <w:color w:val="000000"/>
      <w:sz w:val="24"/>
    </w:rPr>
  </w:style>
  <w:style w:type="paragraph" w:customStyle="1" w:styleId="OGCClause">
    <w:name w:val="OGC Clause"/>
    <w:basedOn w:val="Normal"/>
    <w:next w:val="Normal"/>
    <w:autoRedefine/>
    <w:rsid w:val="00BC4EF9"/>
    <w:pPr>
      <w:keepNext/>
      <w:numPr>
        <w:numId w:val="3"/>
      </w:numPr>
      <w:tabs>
        <w:tab w:val="left" w:pos="400"/>
      </w:tabs>
      <w:spacing w:before="960" w:after="310" w:line="240" w:lineRule="auto"/>
      <w:jc w:val="left"/>
    </w:pPr>
    <w:rPr>
      <w:rFonts w:ascii="Times New Roman" w:eastAsia="Times New Roman" w:hAnsi="Times New Roman"/>
      <w:b/>
      <w:sz w:val="28"/>
      <w:lang w:val="en-US"/>
    </w:rPr>
  </w:style>
  <w:style w:type="paragraph" w:customStyle="1" w:styleId="introelements">
    <w:name w:val="intro elements"/>
    <w:basedOn w:val="OGCClause"/>
    <w:qFormat/>
    <w:rsid w:val="00BC4EF9"/>
    <w:pPr>
      <w:spacing w:before="360" w:after="70"/>
    </w:pPr>
  </w:style>
  <w:style w:type="paragraph" w:customStyle="1" w:styleId="OGCtableheader">
    <w:name w:val="OGC table header"/>
    <w:basedOn w:val="Normal"/>
    <w:autoRedefine/>
    <w:qFormat/>
    <w:rsid w:val="00BC4EF9"/>
    <w:pPr>
      <w:spacing w:before="60" w:after="60" w:line="211" w:lineRule="auto"/>
      <w:jc w:val="left"/>
    </w:pPr>
    <w:rPr>
      <w:rFonts w:ascii="Times New Roman" w:eastAsia="Times New Roman" w:hAnsi="Times New Roman"/>
      <w:color w:val="FF0000"/>
      <w:sz w:val="24"/>
      <w:szCs w:val="24"/>
    </w:rPr>
  </w:style>
  <w:style w:type="paragraph" w:customStyle="1" w:styleId="OGCtabletext">
    <w:name w:val="OGC table text"/>
    <w:basedOn w:val="OGCtableheader"/>
    <w:autoRedefine/>
    <w:rsid w:val="00BC4EF9"/>
    <w:rPr>
      <w:b/>
      <w:color w:val="008000"/>
    </w:rPr>
  </w:style>
  <w:style w:type="character" w:styleId="CommentReference">
    <w:name w:val="annotation reference"/>
    <w:basedOn w:val="DefaultParagraphFont"/>
    <w:uiPriority w:val="99"/>
    <w:semiHidden/>
    <w:unhideWhenUsed/>
    <w:rsid w:val="001B02F3"/>
    <w:rPr>
      <w:sz w:val="16"/>
      <w:szCs w:val="16"/>
    </w:rPr>
  </w:style>
  <w:style w:type="paragraph" w:styleId="CommentText">
    <w:name w:val="annotation text"/>
    <w:basedOn w:val="Normal"/>
    <w:link w:val="CommentTextChar"/>
    <w:uiPriority w:val="99"/>
    <w:unhideWhenUsed/>
    <w:rsid w:val="001B02F3"/>
    <w:pPr>
      <w:spacing w:line="240" w:lineRule="auto"/>
    </w:pPr>
    <w:rPr>
      <w:sz w:val="20"/>
    </w:rPr>
  </w:style>
  <w:style w:type="character" w:customStyle="1" w:styleId="CommentTextChar">
    <w:name w:val="Comment Text Char"/>
    <w:basedOn w:val="DefaultParagraphFont"/>
    <w:link w:val="CommentText"/>
    <w:uiPriority w:val="99"/>
    <w:rsid w:val="001B02F3"/>
    <w:rPr>
      <w:lang w:val="en-GB"/>
    </w:rPr>
  </w:style>
  <w:style w:type="paragraph" w:styleId="CommentSubject">
    <w:name w:val="annotation subject"/>
    <w:basedOn w:val="CommentText"/>
    <w:next w:val="CommentText"/>
    <w:link w:val="CommentSubjectChar"/>
    <w:uiPriority w:val="99"/>
    <w:semiHidden/>
    <w:unhideWhenUsed/>
    <w:rsid w:val="001B02F3"/>
    <w:rPr>
      <w:b/>
      <w:bCs/>
    </w:rPr>
  </w:style>
  <w:style w:type="character" w:customStyle="1" w:styleId="CommentSubjectChar">
    <w:name w:val="Comment Subject Char"/>
    <w:basedOn w:val="CommentTextChar"/>
    <w:link w:val="CommentSubject"/>
    <w:uiPriority w:val="99"/>
    <w:semiHidden/>
    <w:rsid w:val="001B02F3"/>
    <w:rPr>
      <w:b/>
      <w:bCs/>
      <w:lang w:val="en-GB"/>
    </w:rPr>
  </w:style>
  <w:style w:type="paragraph" w:styleId="EndnoteText">
    <w:name w:val="endnote text"/>
    <w:basedOn w:val="Normal"/>
    <w:link w:val="EndnoteTextChar"/>
    <w:uiPriority w:val="99"/>
    <w:semiHidden/>
    <w:unhideWhenUsed/>
    <w:rsid w:val="003A68D3"/>
    <w:pPr>
      <w:spacing w:after="0" w:line="240" w:lineRule="auto"/>
    </w:pPr>
    <w:rPr>
      <w:sz w:val="20"/>
    </w:rPr>
  </w:style>
  <w:style w:type="character" w:customStyle="1" w:styleId="EndnoteTextChar">
    <w:name w:val="Endnote Text Char"/>
    <w:basedOn w:val="DefaultParagraphFont"/>
    <w:link w:val="EndnoteText"/>
    <w:uiPriority w:val="99"/>
    <w:semiHidden/>
    <w:rsid w:val="003A68D3"/>
    <w:rPr>
      <w:lang w:val="en-GB"/>
    </w:rPr>
  </w:style>
  <w:style w:type="character" w:styleId="EndnoteReference">
    <w:name w:val="endnote reference"/>
    <w:basedOn w:val="DefaultParagraphFont"/>
    <w:uiPriority w:val="99"/>
    <w:semiHidden/>
    <w:unhideWhenUsed/>
    <w:rsid w:val="003A68D3"/>
    <w:rPr>
      <w:vertAlign w:val="superscript"/>
    </w:rPr>
  </w:style>
  <w:style w:type="paragraph" w:styleId="Revision">
    <w:name w:val="Revision"/>
    <w:hidden/>
    <w:uiPriority w:val="99"/>
    <w:semiHidden/>
    <w:rsid w:val="00AE5CAB"/>
    <w:rPr>
      <w:sz w:val="22"/>
      <w:szCs w:val="22"/>
      <w:lang w:val="en-GB"/>
    </w:rPr>
  </w:style>
  <w:style w:type="character" w:customStyle="1" w:styleId="UnresolvedMention2">
    <w:name w:val="Unresolved Mention2"/>
    <w:basedOn w:val="DefaultParagraphFont"/>
    <w:uiPriority w:val="99"/>
    <w:unhideWhenUsed/>
    <w:rsid w:val="00E9415D"/>
    <w:rPr>
      <w:color w:val="605E5C"/>
      <w:shd w:val="clear" w:color="auto" w:fill="E1DFDD"/>
    </w:rPr>
  </w:style>
  <w:style w:type="paragraph" w:styleId="ListBullet">
    <w:name w:val="List Bullet"/>
    <w:basedOn w:val="Normal"/>
    <w:uiPriority w:val="99"/>
    <w:semiHidden/>
    <w:unhideWhenUsed/>
    <w:rsid w:val="00C0265A"/>
    <w:pPr>
      <w:tabs>
        <w:tab w:val="num" w:pos="360"/>
      </w:tabs>
      <w:ind w:left="360" w:hanging="360"/>
      <w:contextualSpacing/>
    </w:pPr>
  </w:style>
  <w:style w:type="paragraph" w:styleId="ListBullet2">
    <w:name w:val="List Bullet 2"/>
    <w:basedOn w:val="Normal"/>
    <w:uiPriority w:val="99"/>
    <w:semiHidden/>
    <w:unhideWhenUsed/>
    <w:rsid w:val="00C0265A"/>
    <w:pPr>
      <w:tabs>
        <w:tab w:val="num" w:pos="643"/>
      </w:tabs>
      <w:ind w:left="643" w:hanging="360"/>
      <w:contextualSpacing/>
    </w:pPr>
  </w:style>
  <w:style w:type="paragraph" w:styleId="ListBullet3">
    <w:name w:val="List Bullet 3"/>
    <w:basedOn w:val="Normal"/>
    <w:uiPriority w:val="99"/>
    <w:semiHidden/>
    <w:unhideWhenUsed/>
    <w:rsid w:val="00C0265A"/>
    <w:pPr>
      <w:tabs>
        <w:tab w:val="num" w:pos="926"/>
      </w:tabs>
      <w:ind w:left="926" w:hanging="360"/>
      <w:contextualSpacing/>
    </w:pPr>
  </w:style>
  <w:style w:type="paragraph" w:customStyle="1" w:styleId="Source">
    <w:name w:val="Source"/>
    <w:basedOn w:val="BaseText"/>
    <w:next w:val="Definition"/>
    <w:link w:val="SourceChar"/>
    <w:qFormat/>
    <w:rsid w:val="008A1AFA"/>
  </w:style>
  <w:style w:type="character" w:customStyle="1" w:styleId="SourceChar">
    <w:name w:val="Source Char"/>
    <w:basedOn w:val="DefaultParagraphFont"/>
    <w:link w:val="Source"/>
    <w:rsid w:val="00C0265A"/>
    <w:rPr>
      <w:sz w:val="22"/>
      <w:szCs w:val="22"/>
      <w:lang w:val="en-GB"/>
    </w:rPr>
  </w:style>
  <w:style w:type="paragraph" w:customStyle="1" w:styleId="Note">
    <w:name w:val="Note"/>
    <w:basedOn w:val="BaseText"/>
    <w:link w:val="Not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965"/>
      </w:tabs>
      <w:spacing w:line="220" w:lineRule="atLeast"/>
    </w:pPr>
    <w:rPr>
      <w:sz w:val="20"/>
    </w:rPr>
  </w:style>
  <w:style w:type="character" w:customStyle="1" w:styleId="NoteChar">
    <w:name w:val="Note Char"/>
    <w:basedOn w:val="DefaultParagraphFont"/>
    <w:link w:val="Note"/>
    <w:rsid w:val="00C0265A"/>
    <w:rPr>
      <w:szCs w:val="22"/>
      <w:lang w:val="en-GB"/>
    </w:rPr>
  </w:style>
  <w:style w:type="paragraph" w:customStyle="1" w:styleId="Example">
    <w:name w:val="Example"/>
    <w:basedOn w:val="BaseText"/>
    <w:link w:val="ExampleChar"/>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354"/>
      </w:tabs>
      <w:spacing w:line="220" w:lineRule="atLeast"/>
    </w:pPr>
    <w:rPr>
      <w:sz w:val="20"/>
    </w:rPr>
  </w:style>
  <w:style w:type="character" w:customStyle="1" w:styleId="ExampleChar">
    <w:name w:val="Example Char"/>
    <w:basedOn w:val="DefaultParagraphFont"/>
    <w:link w:val="Example"/>
    <w:rsid w:val="00B314CC"/>
    <w:rPr>
      <w:szCs w:val="22"/>
      <w:lang w:val="en-GB"/>
    </w:rPr>
  </w:style>
  <w:style w:type="paragraph" w:styleId="List">
    <w:name w:val="List"/>
    <w:basedOn w:val="Normal"/>
    <w:uiPriority w:val="99"/>
    <w:unhideWhenUsed/>
    <w:rsid w:val="00EB303E"/>
    <w:pPr>
      <w:ind w:left="283" w:hanging="283"/>
      <w:contextualSpacing/>
    </w:pPr>
  </w:style>
  <w:style w:type="paragraph" w:customStyle="1" w:styleId="Noe">
    <w:name w:val="Noe"/>
    <w:basedOn w:val="Normal"/>
    <w:qFormat/>
    <w:rsid w:val="00621DFB"/>
  </w:style>
  <w:style w:type="character" w:customStyle="1" w:styleId="UnresolvedMention3">
    <w:name w:val="Unresolved Mention3"/>
    <w:basedOn w:val="DefaultParagraphFont"/>
    <w:uiPriority w:val="99"/>
    <w:unhideWhenUsed/>
    <w:rsid w:val="00482C25"/>
    <w:rPr>
      <w:color w:val="605E5C"/>
      <w:shd w:val="clear" w:color="auto" w:fill="E1DFDD"/>
    </w:rPr>
  </w:style>
  <w:style w:type="paragraph" w:styleId="HTMLPreformatted">
    <w:name w:val="HTML Preformatted"/>
    <w:basedOn w:val="Normal"/>
    <w:link w:val="HTMLPreformattedChar"/>
    <w:uiPriority w:val="99"/>
    <w:semiHidden/>
    <w:unhideWhenUsed/>
    <w:rsid w:val="005C3420"/>
    <w:pPr>
      <w:spacing w:after="0" w:line="240" w:lineRule="auto"/>
    </w:pPr>
    <w:rPr>
      <w:rFonts w:ascii="Consolas" w:hAnsi="Consolas"/>
      <w:sz w:val="20"/>
    </w:rPr>
  </w:style>
  <w:style w:type="character" w:customStyle="1" w:styleId="HTMLPreformattedChar">
    <w:name w:val="HTML Preformatted Char"/>
    <w:basedOn w:val="DefaultParagraphFont"/>
    <w:link w:val="HTMLPreformatted"/>
    <w:uiPriority w:val="99"/>
    <w:semiHidden/>
    <w:rsid w:val="005C3420"/>
    <w:rPr>
      <w:rFonts w:ascii="Consolas" w:hAnsi="Consolas"/>
      <w:lang w:val="en-GB"/>
    </w:rPr>
  </w:style>
  <w:style w:type="character" w:customStyle="1" w:styleId="aubase">
    <w:name w:val="au_base"/>
    <w:rsid w:val="008A1AFA"/>
    <w:rPr>
      <w:rFonts w:ascii="Cambria" w:hAnsi="Cambria"/>
    </w:rPr>
  </w:style>
  <w:style w:type="character" w:customStyle="1" w:styleId="aucollab">
    <w:name w:val="au_collab"/>
    <w:rsid w:val="008A1AFA"/>
    <w:rPr>
      <w:rFonts w:ascii="Cambria" w:hAnsi="Cambria"/>
      <w:bdr w:val="none" w:sz="0" w:space="0" w:color="auto"/>
      <w:shd w:val="clear" w:color="auto" w:fill="C0C0C0"/>
    </w:rPr>
  </w:style>
  <w:style w:type="character" w:customStyle="1" w:styleId="audeg">
    <w:name w:val="au_deg"/>
    <w:rsid w:val="008A1AFA"/>
    <w:rPr>
      <w:rFonts w:ascii="Cambria" w:hAnsi="Cambria"/>
      <w:sz w:val="22"/>
      <w:bdr w:val="none" w:sz="0" w:space="0" w:color="auto"/>
      <w:shd w:val="clear" w:color="auto" w:fill="FFFF00"/>
    </w:rPr>
  </w:style>
  <w:style w:type="character" w:customStyle="1" w:styleId="aufname">
    <w:name w:val="au_fname"/>
    <w:rsid w:val="008A1AFA"/>
    <w:rPr>
      <w:rFonts w:ascii="Cambria" w:hAnsi="Cambria"/>
      <w:sz w:val="22"/>
      <w:bdr w:val="none" w:sz="0" w:space="0" w:color="auto"/>
      <w:shd w:val="clear" w:color="auto" w:fill="FFFFCC"/>
    </w:rPr>
  </w:style>
  <w:style w:type="character" w:customStyle="1" w:styleId="aurole">
    <w:name w:val="au_role"/>
    <w:rsid w:val="008A1AFA"/>
    <w:rPr>
      <w:rFonts w:ascii="Cambria" w:hAnsi="Cambria"/>
      <w:sz w:val="22"/>
      <w:bdr w:val="none" w:sz="0" w:space="0" w:color="auto"/>
      <w:shd w:val="clear" w:color="auto" w:fill="808000"/>
    </w:rPr>
  </w:style>
  <w:style w:type="character" w:customStyle="1" w:styleId="ausuffix">
    <w:name w:val="au_suffix"/>
    <w:rsid w:val="008A1AFA"/>
    <w:rPr>
      <w:rFonts w:ascii="Cambria" w:hAnsi="Cambria"/>
      <w:sz w:val="22"/>
      <w:bdr w:val="none" w:sz="0" w:space="0" w:color="auto"/>
      <w:shd w:val="clear" w:color="auto" w:fill="FF00FF"/>
    </w:rPr>
  </w:style>
  <w:style w:type="character" w:customStyle="1" w:styleId="ausurname">
    <w:name w:val="au_surname"/>
    <w:rsid w:val="008A1AFA"/>
    <w:rPr>
      <w:rFonts w:ascii="Cambria" w:hAnsi="Cambria"/>
      <w:sz w:val="22"/>
      <w:bdr w:val="none" w:sz="0" w:space="0" w:color="auto"/>
      <w:shd w:val="clear" w:color="auto" w:fill="CCFF99"/>
    </w:rPr>
  </w:style>
  <w:style w:type="character" w:customStyle="1" w:styleId="bibbase">
    <w:name w:val="bib_base"/>
    <w:rsid w:val="008A1AFA"/>
    <w:rPr>
      <w:rFonts w:ascii="Cambria" w:hAnsi="Cambria"/>
    </w:rPr>
  </w:style>
  <w:style w:type="character" w:customStyle="1" w:styleId="bibarticle">
    <w:name w:val="bib_article"/>
    <w:rsid w:val="008A1AFA"/>
    <w:rPr>
      <w:rFonts w:ascii="Cambria" w:hAnsi="Cambria"/>
      <w:bdr w:val="none" w:sz="0" w:space="0" w:color="auto"/>
      <w:shd w:val="clear" w:color="auto" w:fill="CCFFFF"/>
    </w:rPr>
  </w:style>
  <w:style w:type="character" w:customStyle="1" w:styleId="bibcomment">
    <w:name w:val="bib_comment"/>
    <w:basedOn w:val="bibbase"/>
    <w:rsid w:val="008A1AFA"/>
    <w:rPr>
      <w:rFonts w:ascii="Cambria" w:hAnsi="Cambria"/>
    </w:rPr>
  </w:style>
  <w:style w:type="character" w:customStyle="1" w:styleId="bibdeg">
    <w:name w:val="bib_deg"/>
    <w:basedOn w:val="bibbase"/>
    <w:rsid w:val="008A1AFA"/>
    <w:rPr>
      <w:rFonts w:ascii="Cambria" w:hAnsi="Cambria"/>
    </w:rPr>
  </w:style>
  <w:style w:type="character" w:customStyle="1" w:styleId="bibdoi">
    <w:name w:val="bib_doi"/>
    <w:rsid w:val="008A1AFA"/>
    <w:rPr>
      <w:rFonts w:ascii="Cambria" w:hAnsi="Cambria"/>
      <w:bdr w:val="none" w:sz="0" w:space="0" w:color="auto"/>
      <w:shd w:val="clear" w:color="auto" w:fill="CCFFCC"/>
    </w:rPr>
  </w:style>
  <w:style w:type="character" w:customStyle="1" w:styleId="bibetal">
    <w:name w:val="bib_etal"/>
    <w:rsid w:val="008A1AFA"/>
    <w:rPr>
      <w:rFonts w:ascii="Cambria" w:hAnsi="Cambria"/>
      <w:bdr w:val="none" w:sz="0" w:space="0" w:color="auto"/>
      <w:shd w:val="clear" w:color="auto" w:fill="CCFF99"/>
    </w:rPr>
  </w:style>
  <w:style w:type="character" w:customStyle="1" w:styleId="bibfname">
    <w:name w:val="bib_fname"/>
    <w:rsid w:val="008A1AFA"/>
    <w:rPr>
      <w:rFonts w:ascii="Cambria" w:hAnsi="Cambria"/>
      <w:bdr w:val="none" w:sz="0" w:space="0" w:color="auto"/>
      <w:shd w:val="clear" w:color="auto" w:fill="FFFFCC"/>
    </w:rPr>
  </w:style>
  <w:style w:type="character" w:customStyle="1" w:styleId="bibfpage">
    <w:name w:val="bib_fpage"/>
    <w:rsid w:val="008A1AFA"/>
    <w:rPr>
      <w:rFonts w:ascii="Cambria" w:hAnsi="Cambria"/>
      <w:bdr w:val="none" w:sz="0" w:space="0" w:color="auto"/>
      <w:shd w:val="clear" w:color="auto" w:fill="E6E6E6"/>
    </w:rPr>
  </w:style>
  <w:style w:type="character" w:customStyle="1" w:styleId="bibissue">
    <w:name w:val="bib_issue"/>
    <w:rsid w:val="008A1AFA"/>
    <w:rPr>
      <w:rFonts w:ascii="Cambria" w:hAnsi="Cambria"/>
      <w:bdr w:val="none" w:sz="0" w:space="0" w:color="auto"/>
      <w:shd w:val="clear" w:color="auto" w:fill="FFFFAB"/>
    </w:rPr>
  </w:style>
  <w:style w:type="character" w:customStyle="1" w:styleId="bibjournal">
    <w:name w:val="bib_journal"/>
    <w:rsid w:val="008A1AFA"/>
    <w:rPr>
      <w:rFonts w:ascii="Cambria" w:hAnsi="Cambria"/>
      <w:bdr w:val="none" w:sz="0" w:space="0" w:color="auto"/>
      <w:shd w:val="clear" w:color="auto" w:fill="F9DECF"/>
    </w:rPr>
  </w:style>
  <w:style w:type="character" w:customStyle="1" w:styleId="biblpage">
    <w:name w:val="bib_lpage"/>
    <w:rsid w:val="008A1AFA"/>
    <w:rPr>
      <w:rFonts w:ascii="Cambria" w:hAnsi="Cambria"/>
      <w:bdr w:val="none" w:sz="0" w:space="0" w:color="auto"/>
      <w:shd w:val="clear" w:color="auto" w:fill="D9D9D9"/>
    </w:rPr>
  </w:style>
  <w:style w:type="character" w:customStyle="1" w:styleId="bibnumber">
    <w:name w:val="bib_number"/>
    <w:rsid w:val="008A1AFA"/>
    <w:rPr>
      <w:rFonts w:ascii="Cambria" w:hAnsi="Cambria"/>
      <w:bdr w:val="none" w:sz="0" w:space="0" w:color="auto"/>
      <w:shd w:val="clear" w:color="auto" w:fill="CCCCFF"/>
    </w:rPr>
  </w:style>
  <w:style w:type="character" w:customStyle="1" w:styleId="biborganization">
    <w:name w:val="bib_organization"/>
    <w:rsid w:val="008A1AFA"/>
    <w:rPr>
      <w:rFonts w:ascii="Cambria" w:hAnsi="Cambria"/>
      <w:bdr w:val="none" w:sz="0" w:space="0" w:color="auto"/>
      <w:shd w:val="clear" w:color="auto" w:fill="CCFF99"/>
    </w:rPr>
  </w:style>
  <w:style w:type="character" w:customStyle="1" w:styleId="bibsuffix">
    <w:name w:val="bib_suffix"/>
    <w:basedOn w:val="bibbase"/>
    <w:rsid w:val="008A1AFA"/>
    <w:rPr>
      <w:rFonts w:ascii="Cambria" w:hAnsi="Cambria"/>
    </w:rPr>
  </w:style>
  <w:style w:type="character" w:customStyle="1" w:styleId="bibsuppl">
    <w:name w:val="bib_suppl"/>
    <w:rsid w:val="008A1AFA"/>
    <w:rPr>
      <w:rFonts w:ascii="Cambria" w:hAnsi="Cambria"/>
      <w:bdr w:val="none" w:sz="0" w:space="0" w:color="auto"/>
      <w:shd w:val="clear" w:color="auto" w:fill="FFCC66"/>
    </w:rPr>
  </w:style>
  <w:style w:type="character" w:customStyle="1" w:styleId="bibsurname">
    <w:name w:val="bib_surname"/>
    <w:rsid w:val="008A1AFA"/>
    <w:rPr>
      <w:rFonts w:ascii="Cambria" w:hAnsi="Cambria"/>
      <w:bdr w:val="none" w:sz="0" w:space="0" w:color="auto"/>
      <w:shd w:val="clear" w:color="auto" w:fill="CCFF99"/>
    </w:rPr>
  </w:style>
  <w:style w:type="character" w:customStyle="1" w:styleId="bibunpubl">
    <w:name w:val="bib_unpubl"/>
    <w:basedOn w:val="bibbase"/>
    <w:rsid w:val="008A1AFA"/>
    <w:rPr>
      <w:rFonts w:ascii="Cambria" w:hAnsi="Cambria"/>
    </w:rPr>
  </w:style>
  <w:style w:type="character" w:customStyle="1" w:styleId="biburl">
    <w:name w:val="bib_url"/>
    <w:rsid w:val="008A1AFA"/>
    <w:rPr>
      <w:rFonts w:ascii="Cambria" w:hAnsi="Cambria"/>
      <w:bdr w:val="none" w:sz="0" w:space="0" w:color="auto"/>
      <w:shd w:val="clear" w:color="auto" w:fill="CCFF66"/>
    </w:rPr>
  </w:style>
  <w:style w:type="character" w:customStyle="1" w:styleId="bibvolume">
    <w:name w:val="bib_volume"/>
    <w:rsid w:val="008A1AFA"/>
    <w:rPr>
      <w:rFonts w:ascii="Cambria" w:hAnsi="Cambria"/>
      <w:bdr w:val="none" w:sz="0" w:space="0" w:color="auto"/>
      <w:shd w:val="clear" w:color="auto" w:fill="CCECFF"/>
    </w:rPr>
  </w:style>
  <w:style w:type="character" w:customStyle="1" w:styleId="bibyear">
    <w:name w:val="bib_year"/>
    <w:rsid w:val="008A1AFA"/>
    <w:rPr>
      <w:rFonts w:ascii="Cambria" w:hAnsi="Cambria"/>
      <w:bdr w:val="none" w:sz="0" w:space="0" w:color="auto"/>
      <w:shd w:val="clear" w:color="auto" w:fill="FFCCFF"/>
    </w:rPr>
  </w:style>
  <w:style w:type="character" w:customStyle="1" w:styleId="citebase">
    <w:name w:val="cite_base"/>
    <w:rsid w:val="008A1AFA"/>
    <w:rPr>
      <w:rFonts w:ascii="Cambria" w:hAnsi="Cambria"/>
    </w:rPr>
  </w:style>
  <w:style w:type="character" w:customStyle="1" w:styleId="citebib">
    <w:name w:val="cite_bib"/>
    <w:rsid w:val="008A1AFA"/>
    <w:rPr>
      <w:rFonts w:ascii="Cambria" w:hAnsi="Cambria"/>
      <w:bdr w:val="none" w:sz="0" w:space="0" w:color="auto"/>
      <w:shd w:val="clear" w:color="auto" w:fill="CCFFFF"/>
    </w:rPr>
  </w:style>
  <w:style w:type="character" w:customStyle="1" w:styleId="citebox">
    <w:name w:val="cite_box"/>
    <w:basedOn w:val="citebase"/>
    <w:rsid w:val="008A1AFA"/>
    <w:rPr>
      <w:rFonts w:ascii="Cambria" w:hAnsi="Cambria"/>
    </w:rPr>
  </w:style>
  <w:style w:type="character" w:customStyle="1" w:styleId="citeen">
    <w:name w:val="cite_en"/>
    <w:rsid w:val="008A1AFA"/>
    <w:rPr>
      <w:rFonts w:ascii="Cambria" w:hAnsi="Cambria"/>
      <w:bdr w:val="none" w:sz="0" w:space="0" w:color="auto"/>
      <w:shd w:val="clear" w:color="auto" w:fill="FFFF99"/>
      <w:vertAlign w:val="superscript"/>
    </w:rPr>
  </w:style>
  <w:style w:type="character" w:customStyle="1" w:styleId="citefig">
    <w:name w:val="cite_fig"/>
    <w:rsid w:val="008A1AFA"/>
    <w:rPr>
      <w:rFonts w:ascii="Cambria" w:hAnsi="Cambria"/>
      <w:color w:val="auto"/>
      <w:bdr w:val="none" w:sz="0" w:space="0" w:color="auto"/>
      <w:shd w:val="clear" w:color="auto" w:fill="CCFFCC"/>
    </w:rPr>
  </w:style>
  <w:style w:type="character" w:customStyle="1" w:styleId="citefn">
    <w:name w:val="cite_fn"/>
    <w:rsid w:val="008A1AFA"/>
    <w:rPr>
      <w:rFonts w:ascii="Cambria" w:hAnsi="Cambria"/>
      <w:color w:val="auto"/>
      <w:sz w:val="22"/>
      <w:bdr w:val="none" w:sz="0" w:space="0" w:color="auto"/>
      <w:shd w:val="clear" w:color="auto" w:fill="FF99CC"/>
      <w:vertAlign w:val="baseline"/>
    </w:rPr>
  </w:style>
  <w:style w:type="character" w:customStyle="1" w:styleId="citetbl">
    <w:name w:val="cite_tbl"/>
    <w:rsid w:val="008A1AFA"/>
    <w:rPr>
      <w:rFonts w:ascii="Cambria" w:hAnsi="Cambria"/>
      <w:color w:val="auto"/>
      <w:bdr w:val="none" w:sz="0" w:space="0" w:color="auto"/>
      <w:shd w:val="clear" w:color="auto" w:fill="FF9999"/>
    </w:rPr>
  </w:style>
  <w:style w:type="character" w:customStyle="1" w:styleId="stdbase">
    <w:name w:val="std_base"/>
    <w:rsid w:val="008A1AFA"/>
    <w:rPr>
      <w:rFonts w:ascii="Cambria" w:hAnsi="Cambria"/>
    </w:rPr>
  </w:style>
  <w:style w:type="character" w:customStyle="1" w:styleId="bibextlink">
    <w:name w:val="bib_extlink"/>
    <w:rsid w:val="008A1AFA"/>
    <w:rPr>
      <w:rFonts w:ascii="Cambria" w:hAnsi="Cambria"/>
      <w:bdr w:val="none" w:sz="0" w:space="0" w:color="auto"/>
      <w:shd w:val="clear" w:color="auto" w:fill="6CCE9D"/>
    </w:rPr>
  </w:style>
  <w:style w:type="character" w:customStyle="1" w:styleId="citeeq">
    <w:name w:val="cite_eq"/>
    <w:rsid w:val="008A1AFA"/>
    <w:rPr>
      <w:rFonts w:ascii="Cambria" w:hAnsi="Cambria"/>
      <w:bdr w:val="none" w:sz="0" w:space="0" w:color="auto"/>
      <w:shd w:val="clear" w:color="auto" w:fill="FFAE37"/>
    </w:rPr>
  </w:style>
  <w:style w:type="character" w:customStyle="1" w:styleId="bibmedline">
    <w:name w:val="bib_medline"/>
    <w:basedOn w:val="bibbase"/>
    <w:rsid w:val="008A1AFA"/>
    <w:rPr>
      <w:rFonts w:ascii="Cambria" w:hAnsi="Cambria"/>
    </w:rPr>
  </w:style>
  <w:style w:type="character" w:customStyle="1" w:styleId="citetfn">
    <w:name w:val="cite_tfn"/>
    <w:rsid w:val="008A1AFA"/>
    <w:rPr>
      <w:rFonts w:ascii="Cambria" w:hAnsi="Cambria"/>
      <w:bdr w:val="none" w:sz="0" w:space="0" w:color="auto"/>
      <w:shd w:val="clear" w:color="auto" w:fill="FBBA79"/>
    </w:rPr>
  </w:style>
  <w:style w:type="character" w:customStyle="1" w:styleId="auprefix">
    <w:name w:val="au_prefix"/>
    <w:rsid w:val="008A1AFA"/>
    <w:rPr>
      <w:rFonts w:ascii="Cambria" w:hAnsi="Cambria"/>
      <w:sz w:val="22"/>
      <w:bdr w:val="none" w:sz="0" w:space="0" w:color="auto"/>
      <w:shd w:val="clear" w:color="auto" w:fill="FFCC99"/>
    </w:rPr>
  </w:style>
  <w:style w:type="character" w:customStyle="1" w:styleId="citeapp">
    <w:name w:val="cite_app"/>
    <w:rsid w:val="008A1AFA"/>
    <w:rPr>
      <w:rFonts w:ascii="Cambria" w:hAnsi="Cambria"/>
      <w:bdr w:val="none" w:sz="0" w:space="0" w:color="auto"/>
      <w:shd w:val="clear" w:color="auto" w:fill="CCFF33"/>
    </w:rPr>
  </w:style>
  <w:style w:type="character" w:customStyle="1" w:styleId="citesec">
    <w:name w:val="cite_sec"/>
    <w:rsid w:val="008A1AFA"/>
    <w:rPr>
      <w:rFonts w:ascii="Cambria" w:hAnsi="Cambria"/>
      <w:bdr w:val="none" w:sz="0" w:space="0" w:color="auto"/>
      <w:shd w:val="clear" w:color="auto" w:fill="FFCCCC"/>
    </w:rPr>
  </w:style>
  <w:style w:type="character" w:customStyle="1" w:styleId="stddocNumber">
    <w:name w:val="std_docNumber"/>
    <w:rsid w:val="008A1AFA"/>
    <w:rPr>
      <w:rFonts w:ascii="Cambria" w:hAnsi="Cambria"/>
      <w:bdr w:val="none" w:sz="0" w:space="0" w:color="auto"/>
      <w:shd w:val="clear" w:color="auto" w:fill="F2DBDB"/>
    </w:rPr>
  </w:style>
  <w:style w:type="character" w:customStyle="1" w:styleId="stddocPartNumber">
    <w:name w:val="std_docPartNumber"/>
    <w:rsid w:val="008A1AFA"/>
    <w:rPr>
      <w:rFonts w:ascii="Cambria" w:hAnsi="Cambria"/>
      <w:bdr w:val="none" w:sz="0" w:space="0" w:color="auto"/>
      <w:shd w:val="clear" w:color="auto" w:fill="EAF1DD"/>
    </w:rPr>
  </w:style>
  <w:style w:type="character" w:customStyle="1" w:styleId="stddocTitle">
    <w:name w:val="std_docTitle"/>
    <w:rsid w:val="008A1AFA"/>
    <w:rPr>
      <w:rFonts w:ascii="Cambria" w:hAnsi="Cambria"/>
      <w:i/>
      <w:bdr w:val="none" w:sz="0" w:space="0" w:color="auto"/>
      <w:shd w:val="clear" w:color="auto" w:fill="FDE9D9"/>
    </w:rPr>
  </w:style>
  <w:style w:type="character" w:customStyle="1" w:styleId="aumember">
    <w:name w:val="au_member"/>
    <w:rsid w:val="008A1AFA"/>
    <w:rPr>
      <w:rFonts w:ascii="Cambria" w:hAnsi="Cambria"/>
      <w:sz w:val="22"/>
      <w:bdr w:val="none" w:sz="0" w:space="0" w:color="auto"/>
      <w:shd w:val="clear" w:color="auto" w:fill="FF99CC"/>
    </w:rPr>
  </w:style>
  <w:style w:type="character" w:customStyle="1" w:styleId="stdfootnote">
    <w:name w:val="std_footnote"/>
    <w:rsid w:val="008A1AFA"/>
    <w:rPr>
      <w:rFonts w:ascii="Cambria" w:hAnsi="Cambria"/>
      <w:bdr w:val="none" w:sz="0" w:space="0" w:color="auto"/>
      <w:shd w:val="clear" w:color="auto" w:fill="F2F2F2"/>
    </w:rPr>
  </w:style>
  <w:style w:type="character" w:customStyle="1" w:styleId="stdpublisher">
    <w:name w:val="std_publisher"/>
    <w:rsid w:val="008A1AFA"/>
    <w:rPr>
      <w:rFonts w:ascii="Cambria" w:hAnsi="Cambria"/>
      <w:bdr w:val="none" w:sz="0" w:space="0" w:color="auto"/>
      <w:shd w:val="clear" w:color="auto" w:fill="C6D9F1"/>
    </w:rPr>
  </w:style>
  <w:style w:type="character" w:customStyle="1" w:styleId="stdsection">
    <w:name w:val="std_section"/>
    <w:rsid w:val="008A1AFA"/>
    <w:rPr>
      <w:rFonts w:ascii="Cambria" w:hAnsi="Cambria"/>
      <w:bdr w:val="none" w:sz="0" w:space="0" w:color="auto"/>
      <w:shd w:val="clear" w:color="auto" w:fill="E5DFEC"/>
    </w:rPr>
  </w:style>
  <w:style w:type="character" w:customStyle="1" w:styleId="stdyear">
    <w:name w:val="std_year"/>
    <w:rsid w:val="008A1AFA"/>
    <w:rPr>
      <w:rFonts w:ascii="Cambria" w:hAnsi="Cambria"/>
      <w:bdr w:val="none" w:sz="0" w:space="0" w:color="auto"/>
      <w:shd w:val="clear" w:color="auto" w:fill="DAEEF3"/>
    </w:rPr>
  </w:style>
  <w:style w:type="character" w:customStyle="1" w:styleId="stddocumentType">
    <w:name w:val="std_documentType"/>
    <w:rsid w:val="008A1AFA"/>
    <w:rPr>
      <w:rFonts w:ascii="Cambria" w:hAnsi="Cambria"/>
      <w:bdr w:val="none" w:sz="0" w:space="0" w:color="auto"/>
      <w:shd w:val="clear" w:color="auto" w:fill="7DE1DF"/>
    </w:rPr>
  </w:style>
  <w:style w:type="character" w:customStyle="1" w:styleId="bibalt-year">
    <w:name w:val="bib_alt-year"/>
    <w:rsid w:val="008A1AFA"/>
    <w:rPr>
      <w:rFonts w:ascii="Cambria" w:hAnsi="Cambria"/>
      <w:szCs w:val="24"/>
      <w:bdr w:val="none" w:sz="0" w:space="0" w:color="auto"/>
      <w:shd w:val="clear" w:color="auto" w:fill="CC99FF"/>
    </w:rPr>
  </w:style>
  <w:style w:type="character" w:customStyle="1" w:styleId="bibbook">
    <w:name w:val="bib_book"/>
    <w:rsid w:val="008A1AFA"/>
    <w:rPr>
      <w:rFonts w:ascii="Cambria" w:hAnsi="Cambria"/>
      <w:bdr w:val="none" w:sz="0" w:space="0" w:color="auto"/>
      <w:shd w:val="clear" w:color="auto" w:fill="99CCFF"/>
    </w:rPr>
  </w:style>
  <w:style w:type="character" w:customStyle="1" w:styleId="bibchapterno">
    <w:name w:val="bib_chapterno"/>
    <w:rsid w:val="008A1AFA"/>
    <w:rPr>
      <w:rFonts w:ascii="Cambria" w:hAnsi="Cambria"/>
      <w:bdr w:val="none" w:sz="0" w:space="0" w:color="auto"/>
      <w:shd w:val="clear" w:color="auto" w:fill="D9D9D9"/>
    </w:rPr>
  </w:style>
  <w:style w:type="character" w:customStyle="1" w:styleId="bibchaptertitle">
    <w:name w:val="bib_chaptertitle"/>
    <w:rsid w:val="008A1AFA"/>
    <w:rPr>
      <w:rFonts w:ascii="Cambria" w:hAnsi="Cambria"/>
      <w:bdr w:val="none" w:sz="0" w:space="0" w:color="auto"/>
      <w:shd w:val="clear" w:color="auto" w:fill="FF9D5B"/>
    </w:rPr>
  </w:style>
  <w:style w:type="character" w:customStyle="1" w:styleId="bibed-etal">
    <w:name w:val="bib_ed-etal"/>
    <w:rsid w:val="008A1AFA"/>
    <w:rPr>
      <w:rFonts w:ascii="Cambria" w:hAnsi="Cambria"/>
      <w:bdr w:val="none" w:sz="0" w:space="0" w:color="auto"/>
      <w:shd w:val="clear" w:color="auto" w:fill="00F4EE"/>
    </w:rPr>
  </w:style>
  <w:style w:type="character" w:customStyle="1" w:styleId="bibed-fname">
    <w:name w:val="bib_ed-fname"/>
    <w:rsid w:val="008A1AFA"/>
    <w:rPr>
      <w:rFonts w:ascii="Cambria" w:hAnsi="Cambria"/>
      <w:bdr w:val="none" w:sz="0" w:space="0" w:color="auto"/>
      <w:shd w:val="clear" w:color="auto" w:fill="FFFFB7"/>
    </w:rPr>
  </w:style>
  <w:style w:type="character" w:customStyle="1" w:styleId="bibeditionno">
    <w:name w:val="bib_editionno"/>
    <w:rsid w:val="008A1AFA"/>
    <w:rPr>
      <w:rFonts w:ascii="Cambria" w:hAnsi="Cambria"/>
      <w:bdr w:val="none" w:sz="0" w:space="0" w:color="auto"/>
      <w:shd w:val="clear" w:color="auto" w:fill="FFCC00"/>
    </w:rPr>
  </w:style>
  <w:style w:type="character" w:customStyle="1" w:styleId="bibed-organization">
    <w:name w:val="bib_ed-organization"/>
    <w:rsid w:val="008A1AFA"/>
    <w:rPr>
      <w:rFonts w:ascii="Cambria" w:hAnsi="Cambria"/>
      <w:bdr w:val="none" w:sz="0" w:space="0" w:color="auto"/>
      <w:shd w:val="clear" w:color="auto" w:fill="FCAAC3"/>
    </w:rPr>
  </w:style>
  <w:style w:type="character" w:customStyle="1" w:styleId="bibed-suffix">
    <w:name w:val="bib_ed-suffix"/>
    <w:rsid w:val="008A1AFA"/>
    <w:rPr>
      <w:rFonts w:ascii="Cambria" w:hAnsi="Cambria"/>
      <w:bdr w:val="none" w:sz="0" w:space="0" w:color="auto"/>
      <w:shd w:val="clear" w:color="auto" w:fill="CCFFCC"/>
    </w:rPr>
  </w:style>
  <w:style w:type="character" w:customStyle="1" w:styleId="bibed-surname">
    <w:name w:val="bib_ed-surname"/>
    <w:rsid w:val="008A1AFA"/>
    <w:rPr>
      <w:rFonts w:ascii="Cambria" w:hAnsi="Cambria"/>
      <w:bdr w:val="none" w:sz="0" w:space="0" w:color="auto"/>
      <w:shd w:val="clear" w:color="auto" w:fill="FFFF00"/>
    </w:rPr>
  </w:style>
  <w:style w:type="character" w:customStyle="1" w:styleId="bibinstitution">
    <w:name w:val="bib_institution"/>
    <w:rsid w:val="008A1AFA"/>
    <w:rPr>
      <w:rFonts w:ascii="Cambria" w:hAnsi="Cambria"/>
      <w:bdr w:val="none" w:sz="0" w:space="0" w:color="auto"/>
      <w:shd w:val="clear" w:color="auto" w:fill="CCFFCC"/>
    </w:rPr>
  </w:style>
  <w:style w:type="character" w:customStyle="1" w:styleId="bibisbn">
    <w:name w:val="bib_isbn"/>
    <w:rsid w:val="008A1AFA"/>
    <w:rPr>
      <w:rFonts w:ascii="Cambria" w:hAnsi="Cambria"/>
      <w:shd w:val="clear" w:color="auto" w:fill="D9D9D9"/>
    </w:rPr>
  </w:style>
  <w:style w:type="character" w:customStyle="1" w:styleId="biblocation">
    <w:name w:val="bib_location"/>
    <w:rsid w:val="008A1AFA"/>
    <w:rPr>
      <w:rFonts w:ascii="Cambria" w:hAnsi="Cambria"/>
      <w:bdr w:val="none" w:sz="0" w:space="0" w:color="auto"/>
      <w:shd w:val="clear" w:color="auto" w:fill="FFCCCC"/>
    </w:rPr>
  </w:style>
  <w:style w:type="character" w:customStyle="1" w:styleId="bibpagecount">
    <w:name w:val="bib_pagecount"/>
    <w:rsid w:val="008A1AFA"/>
    <w:rPr>
      <w:rFonts w:ascii="Cambria" w:hAnsi="Cambria"/>
      <w:bdr w:val="none" w:sz="0" w:space="0" w:color="auto"/>
      <w:shd w:val="clear" w:color="auto" w:fill="00FF00"/>
    </w:rPr>
  </w:style>
  <w:style w:type="character" w:customStyle="1" w:styleId="bibpatent">
    <w:name w:val="bib_patent"/>
    <w:rsid w:val="008A1AFA"/>
    <w:rPr>
      <w:rFonts w:ascii="Cambria" w:hAnsi="Cambria"/>
      <w:bdr w:val="none" w:sz="0" w:space="0" w:color="auto"/>
      <w:shd w:val="clear" w:color="auto" w:fill="66FFCC"/>
    </w:rPr>
  </w:style>
  <w:style w:type="character" w:customStyle="1" w:styleId="bibpublisher">
    <w:name w:val="bib_publisher"/>
    <w:rsid w:val="008A1AFA"/>
    <w:rPr>
      <w:rFonts w:ascii="Cambria" w:hAnsi="Cambria"/>
      <w:bdr w:val="none" w:sz="0" w:space="0" w:color="auto"/>
      <w:shd w:val="clear" w:color="auto" w:fill="FF99CC"/>
    </w:rPr>
  </w:style>
  <w:style w:type="character" w:customStyle="1" w:styleId="bibreportnum">
    <w:name w:val="bib_reportnum"/>
    <w:rsid w:val="008A1AFA"/>
    <w:rPr>
      <w:rFonts w:ascii="Cambria" w:hAnsi="Cambria"/>
      <w:bdr w:val="none" w:sz="0" w:space="0" w:color="auto"/>
      <w:shd w:val="clear" w:color="auto" w:fill="CCCCFF"/>
    </w:rPr>
  </w:style>
  <w:style w:type="character" w:customStyle="1" w:styleId="bibschool">
    <w:name w:val="bib_school"/>
    <w:rsid w:val="008A1AFA"/>
    <w:rPr>
      <w:rFonts w:ascii="Cambria" w:hAnsi="Cambria"/>
      <w:bdr w:val="none" w:sz="0" w:space="0" w:color="auto"/>
      <w:shd w:val="clear" w:color="auto" w:fill="FFCC66"/>
    </w:rPr>
  </w:style>
  <w:style w:type="character" w:customStyle="1" w:styleId="bibseries">
    <w:name w:val="bib_series"/>
    <w:rsid w:val="008A1AFA"/>
    <w:rPr>
      <w:rFonts w:ascii="Cambria" w:hAnsi="Cambria"/>
      <w:shd w:val="clear" w:color="auto" w:fill="FFCC99"/>
    </w:rPr>
  </w:style>
  <w:style w:type="character" w:customStyle="1" w:styleId="bibseriesno">
    <w:name w:val="bib_seriesno"/>
    <w:rsid w:val="008A1AFA"/>
    <w:rPr>
      <w:rFonts w:ascii="Cambria" w:hAnsi="Cambria"/>
      <w:shd w:val="clear" w:color="auto" w:fill="FFFF99"/>
    </w:rPr>
  </w:style>
  <w:style w:type="character" w:customStyle="1" w:styleId="bibtrans">
    <w:name w:val="bib_trans"/>
    <w:rsid w:val="008A1AFA"/>
    <w:rPr>
      <w:rFonts w:ascii="Cambria" w:hAnsi="Cambria"/>
      <w:shd w:val="clear" w:color="auto" w:fill="99CC00"/>
    </w:rPr>
  </w:style>
  <w:style w:type="character" w:customStyle="1" w:styleId="stdsuppl">
    <w:name w:val="std_suppl"/>
    <w:rsid w:val="008A1AFA"/>
    <w:rPr>
      <w:rFonts w:ascii="Cambria" w:hAnsi="Cambria"/>
      <w:bdr w:val="none" w:sz="0" w:space="0" w:color="auto"/>
      <w:shd w:val="clear" w:color="auto" w:fill="F6FBB5"/>
    </w:rPr>
  </w:style>
  <w:style w:type="character" w:customStyle="1" w:styleId="citesection">
    <w:name w:val="cite_section"/>
    <w:rsid w:val="008A1AFA"/>
    <w:rPr>
      <w:rFonts w:ascii="Cambria" w:hAnsi="Cambria"/>
      <w:bdr w:val="none" w:sz="0" w:space="0" w:color="auto"/>
      <w:shd w:val="clear" w:color="auto" w:fill="FF7C80"/>
    </w:rPr>
  </w:style>
  <w:style w:type="paragraph" w:customStyle="1" w:styleId="BaseHeading">
    <w:name w:val="Base_Heading"/>
    <w:qFormat/>
    <w:rsid w:val="008A1AFA"/>
    <w:pPr>
      <w:spacing w:after="240" w:line="240" w:lineRule="atLeast"/>
      <w:outlineLvl w:val="0"/>
    </w:pPr>
    <w:rPr>
      <w:sz w:val="22"/>
      <w:szCs w:val="22"/>
      <w:lang w:val="en-GB"/>
    </w:rPr>
  </w:style>
  <w:style w:type="paragraph" w:customStyle="1" w:styleId="BaseText">
    <w:name w:val="Base_Text"/>
    <w:link w:val="BaseTextChar"/>
    <w:qFormat/>
    <w:rsid w:val="008A1AFA"/>
    <w:pPr>
      <w:tabs>
        <w:tab w:val="left" w:pos="397"/>
        <w:tab w:val="left" w:pos="794"/>
        <w:tab w:val="left" w:pos="1191"/>
        <w:tab w:val="left" w:pos="1588"/>
        <w:tab w:val="left" w:pos="1985"/>
        <w:tab w:val="left" w:pos="2381"/>
        <w:tab w:val="left" w:pos="2778"/>
        <w:tab w:val="left" w:pos="3175"/>
        <w:tab w:val="left" w:pos="3572"/>
        <w:tab w:val="left" w:pos="3969"/>
      </w:tabs>
      <w:spacing w:after="240" w:line="240" w:lineRule="atLeast"/>
      <w:jc w:val="both"/>
    </w:pPr>
    <w:rPr>
      <w:sz w:val="22"/>
      <w:szCs w:val="22"/>
      <w:lang w:val="en-GB"/>
    </w:rPr>
  </w:style>
  <w:style w:type="paragraph" w:customStyle="1" w:styleId="BiblioEntry">
    <w:name w:val="Biblio Entry"/>
    <w:basedOn w:val="BaseText"/>
    <w:rsid w:val="008A1AFA"/>
    <w:pPr>
      <w:ind w:left="662" w:hanging="662"/>
      <w:jc w:val="left"/>
    </w:pPr>
  </w:style>
  <w:style w:type="paragraph" w:customStyle="1" w:styleId="BodyText-">
    <w:name w:val="Body Text (-)"/>
    <w:basedOn w:val="BaseText"/>
    <w:rsid w:val="008A1AFA"/>
    <w:pPr>
      <w:spacing w:line="220" w:lineRule="atLeast"/>
    </w:pPr>
    <w:rPr>
      <w:sz w:val="18"/>
    </w:rPr>
  </w:style>
  <w:style w:type="paragraph" w:customStyle="1" w:styleId="BodyTextindent1">
    <w:name w:val="Body Text indent 1"/>
    <w:basedOn w:val="BaseText"/>
    <w:rsid w:val="008A1AFA"/>
    <w:pPr>
      <w:ind w:left="403"/>
    </w:pPr>
  </w:style>
  <w:style w:type="paragraph" w:customStyle="1" w:styleId="BodyTextindent1-">
    <w:name w:val="Body Text indent 1 (-)"/>
    <w:basedOn w:val="BodyTextindent1"/>
    <w:rsid w:val="008A1AFA"/>
    <w:pPr>
      <w:spacing w:line="220" w:lineRule="atLeast"/>
    </w:pPr>
    <w:rPr>
      <w:sz w:val="18"/>
    </w:rPr>
  </w:style>
  <w:style w:type="paragraph" w:customStyle="1" w:styleId="BodyTextIndent21">
    <w:name w:val="Body Text Indent 21"/>
    <w:basedOn w:val="Normal"/>
    <w:rsid w:val="005C3420"/>
    <w:pPr>
      <w:ind w:left="805"/>
    </w:pPr>
  </w:style>
  <w:style w:type="paragraph" w:customStyle="1" w:styleId="BodyTextindent2-">
    <w:name w:val="Body Text indent 2 (-)"/>
    <w:basedOn w:val="BodyTextIndent22"/>
    <w:rsid w:val="008A1AFA"/>
    <w:pPr>
      <w:spacing w:line="220" w:lineRule="atLeast"/>
    </w:pPr>
    <w:rPr>
      <w:sz w:val="18"/>
    </w:rPr>
  </w:style>
  <w:style w:type="paragraph" w:customStyle="1" w:styleId="BodyTextIndent31">
    <w:name w:val="Body Text Indent 31"/>
    <w:basedOn w:val="BodyTextIndent21"/>
    <w:rsid w:val="005C3420"/>
    <w:pPr>
      <w:ind w:left="1202"/>
    </w:pPr>
  </w:style>
  <w:style w:type="paragraph" w:customStyle="1" w:styleId="BodyTextindent3-">
    <w:name w:val="Body Text indent 3 (-)"/>
    <w:basedOn w:val="BodyTextIndent32"/>
    <w:rsid w:val="008A1AFA"/>
    <w:pPr>
      <w:spacing w:line="220" w:lineRule="atLeast"/>
    </w:pPr>
    <w:rPr>
      <w:sz w:val="18"/>
    </w:rPr>
  </w:style>
  <w:style w:type="paragraph" w:customStyle="1" w:styleId="BodyTextindent4">
    <w:name w:val="Body Text indent 4"/>
    <w:basedOn w:val="BodyTextIndent32"/>
    <w:rsid w:val="008A1AFA"/>
    <w:pPr>
      <w:ind w:left="1605"/>
    </w:pPr>
  </w:style>
  <w:style w:type="paragraph" w:customStyle="1" w:styleId="BodyTextindent4-">
    <w:name w:val="Body Text indent 4 (-)"/>
    <w:basedOn w:val="BodyTextindent4"/>
    <w:rsid w:val="008A1AFA"/>
    <w:pPr>
      <w:spacing w:line="220" w:lineRule="atLeast"/>
    </w:pPr>
    <w:rPr>
      <w:sz w:val="18"/>
    </w:rPr>
  </w:style>
  <w:style w:type="paragraph" w:customStyle="1" w:styleId="BodyTextCenter">
    <w:name w:val="Body Text_Cen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jc w:val="center"/>
    </w:pPr>
  </w:style>
  <w:style w:type="paragraph" w:customStyle="1" w:styleId="Code-">
    <w:name w:val="Code (-)"/>
    <w:basedOn w:val="Code"/>
    <w:rsid w:val="008A1AFA"/>
    <w:pPr>
      <w:spacing w:line="220" w:lineRule="atLeast"/>
    </w:pPr>
    <w:rPr>
      <w:sz w:val="18"/>
    </w:rPr>
  </w:style>
  <w:style w:type="paragraph" w:customStyle="1" w:styleId="Code--">
    <w:name w:val="Code (--)"/>
    <w:basedOn w:val="Code"/>
    <w:rsid w:val="008A1AFA"/>
    <w:pPr>
      <w:spacing w:line="200" w:lineRule="atLeast"/>
    </w:pPr>
    <w:rPr>
      <w:sz w:val="16"/>
    </w:rPr>
  </w:style>
  <w:style w:type="paragraph" w:customStyle="1" w:styleId="CoverTitleA1">
    <w:name w:val="Cover Title_A1"/>
    <w:basedOn w:val="BaseHeading"/>
    <w:rsid w:val="008A1AFA"/>
    <w:pPr>
      <w:spacing w:line="360" w:lineRule="exact"/>
      <w:outlineLvl w:val="9"/>
    </w:pPr>
    <w:rPr>
      <w:b/>
      <w:sz w:val="32"/>
    </w:rPr>
  </w:style>
  <w:style w:type="paragraph" w:customStyle="1" w:styleId="CoverTitleA2">
    <w:name w:val="Cover Title_A2"/>
    <w:basedOn w:val="CoverTitleA1"/>
    <w:rsid w:val="008A1AFA"/>
  </w:style>
  <w:style w:type="paragraph" w:customStyle="1" w:styleId="CoverTitleA3">
    <w:name w:val="Cover Title_A3"/>
    <w:basedOn w:val="CoverTitleA1"/>
    <w:rsid w:val="008A1AFA"/>
    <w:rPr>
      <w:b w:val="0"/>
    </w:rPr>
  </w:style>
  <w:style w:type="paragraph" w:customStyle="1" w:styleId="CoverTitleB">
    <w:name w:val="Cover Title_B"/>
    <w:basedOn w:val="BaseHeading"/>
    <w:rsid w:val="008A1AFA"/>
    <w:pPr>
      <w:outlineLvl w:val="9"/>
    </w:pPr>
    <w:rPr>
      <w:i/>
      <w:lang w:val="fr-FR"/>
    </w:rPr>
  </w:style>
  <w:style w:type="paragraph" w:customStyle="1" w:styleId="Dimension100">
    <w:name w:val="Dimension_100"/>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after="60" w:line="220" w:lineRule="atLeast"/>
      <w:jc w:val="right"/>
    </w:pPr>
    <w:rPr>
      <w:sz w:val="20"/>
    </w:rPr>
  </w:style>
  <w:style w:type="paragraph" w:customStyle="1" w:styleId="Dimension50">
    <w:name w:val="Dimension_50"/>
    <w:basedOn w:val="Dimension100"/>
    <w:rsid w:val="008A1AFA"/>
    <w:pPr>
      <w:ind w:right="2434"/>
    </w:pPr>
  </w:style>
  <w:style w:type="paragraph" w:customStyle="1" w:styleId="Dimension75">
    <w:name w:val="Dimension_75"/>
    <w:basedOn w:val="Dimension100"/>
    <w:rsid w:val="008A1AFA"/>
    <w:pPr>
      <w:ind w:right="1253"/>
    </w:pPr>
  </w:style>
  <w:style w:type="paragraph" w:customStyle="1" w:styleId="dl">
    <w:name w:val="dl"/>
    <w:basedOn w:val="BaseText"/>
    <w:rsid w:val="008A1AFA"/>
    <w:pPr>
      <w:ind w:left="806" w:hanging="403"/>
    </w:pPr>
  </w:style>
  <w:style w:type="paragraph" w:customStyle="1" w:styleId="Examplecontinued">
    <w:name w:val="Example continued"/>
    <w:basedOn w:val="Example"/>
    <w:rsid w:val="008A1AFA"/>
  </w:style>
  <w:style w:type="paragraph" w:customStyle="1" w:styleId="Exampleindent">
    <w:name w:val="Example indent"/>
    <w:basedOn w:val="Example"/>
    <w:rsid w:val="008A1AFA"/>
    <w:pPr>
      <w:tabs>
        <w:tab w:val="clear" w:pos="1354"/>
        <w:tab w:val="left" w:pos="1757"/>
      </w:tabs>
      <w:ind w:left="403"/>
    </w:pPr>
  </w:style>
  <w:style w:type="paragraph" w:customStyle="1" w:styleId="Exampleindentcontinued">
    <w:name w:val="Example indent continued"/>
    <w:basedOn w:val="Exampleindent"/>
    <w:rsid w:val="008A1AFA"/>
  </w:style>
  <w:style w:type="paragraph" w:customStyle="1" w:styleId="Figureexample">
    <w:name w:val="Figure example"/>
    <w:basedOn w:val="Example"/>
    <w:rsid w:val="008A1AFA"/>
  </w:style>
  <w:style w:type="paragraph" w:customStyle="1" w:styleId="FigureGraphic">
    <w:name w:val="Figure Graphic"/>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240" w:after="120"/>
      <w:jc w:val="center"/>
    </w:pPr>
  </w:style>
  <w:style w:type="paragraph" w:customStyle="1" w:styleId="Figurenote">
    <w:name w:val="Figure note"/>
    <w:basedOn w:val="Note"/>
    <w:rsid w:val="008A1AFA"/>
  </w:style>
  <w:style w:type="paragraph" w:customStyle="1" w:styleId="Figuresubtitle">
    <w:name w:val="Figure subtitle"/>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spacing w:before="120" w:after="120"/>
      <w:jc w:val="center"/>
    </w:pPr>
    <w:rPr>
      <w:b/>
    </w:rPr>
  </w:style>
  <w:style w:type="paragraph" w:customStyle="1" w:styleId="Figuretitle">
    <w:name w:val="Figure title"/>
    <w:basedOn w:val="BaseHeading"/>
    <w:rsid w:val="008A1AFA"/>
    <w:pPr>
      <w:suppressAutoHyphens/>
      <w:spacing w:before="240" w:after="360"/>
      <w:jc w:val="center"/>
      <w:outlineLvl w:val="9"/>
    </w:pPr>
    <w:rPr>
      <w:b/>
    </w:rPr>
  </w:style>
  <w:style w:type="paragraph" w:customStyle="1" w:styleId="KeyText">
    <w:name w:val="Key Text"/>
    <w:basedOn w:val="Body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after="60"/>
      <w:ind w:left="346" w:hanging="346"/>
    </w:pPr>
  </w:style>
  <w:style w:type="paragraph" w:customStyle="1" w:styleId="KeyTitle">
    <w:name w:val="Key Title"/>
    <w:basedOn w:val="KeyText"/>
    <w:next w:val="KeyText"/>
    <w:rsid w:val="008A1AFA"/>
    <w:pPr>
      <w:jc w:val="left"/>
    </w:pPr>
    <w:rPr>
      <w:b/>
    </w:rPr>
  </w:style>
  <w:style w:type="paragraph" w:customStyle="1" w:styleId="ListContinue1">
    <w:name w:val="List Continue 1"/>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Continue1-">
    <w:name w:val="List Continue 1 (-)"/>
    <w:basedOn w:val="ListContinue1"/>
    <w:rsid w:val="008A1AFA"/>
    <w:pPr>
      <w:spacing w:line="210" w:lineRule="atLeast"/>
    </w:pPr>
    <w:rPr>
      <w:sz w:val="20"/>
    </w:rPr>
  </w:style>
  <w:style w:type="paragraph" w:styleId="ListContinue2">
    <w:name w:val="List Continue 2"/>
    <w:basedOn w:val="ListContinue1"/>
    <w:uiPriority w:val="99"/>
    <w:rsid w:val="008A1AFA"/>
    <w:pPr>
      <w:tabs>
        <w:tab w:val="left" w:pos="800"/>
      </w:tabs>
      <w:ind w:left="1209" w:hanging="806"/>
    </w:pPr>
  </w:style>
  <w:style w:type="paragraph" w:customStyle="1" w:styleId="ListContinue2-">
    <w:name w:val="List Continue 2 (-)"/>
    <w:basedOn w:val="ListContinue1-"/>
    <w:rsid w:val="008A1AFA"/>
    <w:pPr>
      <w:tabs>
        <w:tab w:val="left" w:pos="806"/>
      </w:tabs>
      <w:ind w:left="1200" w:hanging="810"/>
      <w:jc w:val="left"/>
    </w:pPr>
    <w:rPr>
      <w:rFonts w:ascii="Arial" w:hAnsi="Arial"/>
      <w:sz w:val="18"/>
    </w:rPr>
  </w:style>
  <w:style w:type="paragraph" w:styleId="ListContinue3">
    <w:name w:val="List Continue 3"/>
    <w:basedOn w:val="ListContinue1"/>
    <w:uiPriority w:val="99"/>
    <w:rsid w:val="008A1AFA"/>
    <w:pPr>
      <w:tabs>
        <w:tab w:val="left" w:pos="1200"/>
      </w:tabs>
      <w:ind w:left="2001" w:hanging="1195"/>
    </w:pPr>
  </w:style>
  <w:style w:type="paragraph" w:customStyle="1" w:styleId="ListContinue3-">
    <w:name w:val="List Continue 3 (-)"/>
    <w:basedOn w:val="ListContinue1-"/>
    <w:rsid w:val="008A1AFA"/>
    <w:pPr>
      <w:ind w:left="1209"/>
    </w:pPr>
  </w:style>
  <w:style w:type="paragraph" w:styleId="ListContinue4">
    <w:name w:val="List Continue 4"/>
    <w:basedOn w:val="ListContinue1"/>
    <w:uiPriority w:val="99"/>
    <w:rsid w:val="008A1AFA"/>
    <w:pPr>
      <w:tabs>
        <w:tab w:val="left" w:pos="1600"/>
      </w:tabs>
      <w:ind w:left="2793" w:hanging="1598"/>
    </w:pPr>
  </w:style>
  <w:style w:type="paragraph" w:customStyle="1" w:styleId="ListContinue4-">
    <w:name w:val="List Continue 4 (-)"/>
    <w:basedOn w:val="ListContinue1-"/>
    <w:rsid w:val="008A1AFA"/>
    <w:pPr>
      <w:ind w:left="1598"/>
    </w:pPr>
  </w:style>
  <w:style w:type="paragraph" w:customStyle="1" w:styleId="ListNumber1">
    <w:name w:val="List Number 1"/>
    <w:basedOn w:val="BaseText"/>
    <w:link w:val="ListNumber1Char"/>
    <w:rsid w:val="008A1AFA"/>
    <w:pPr>
      <w:tabs>
        <w:tab w:val="clear" w:pos="397"/>
        <w:tab w:val="clear" w:pos="794"/>
        <w:tab w:val="clear" w:pos="1191"/>
        <w:tab w:val="clear" w:pos="1588"/>
        <w:tab w:val="clear" w:pos="1985"/>
        <w:tab w:val="clear" w:pos="2381"/>
        <w:tab w:val="clear" w:pos="2778"/>
        <w:tab w:val="clear" w:pos="3175"/>
        <w:tab w:val="clear" w:pos="3572"/>
        <w:tab w:val="clear" w:pos="3969"/>
      </w:tabs>
      <w:ind w:left="403" w:hanging="403"/>
    </w:pPr>
  </w:style>
  <w:style w:type="paragraph" w:customStyle="1" w:styleId="ListNumber1-">
    <w:name w:val="List Number 1 (-)"/>
    <w:basedOn w:val="ListNumber1"/>
    <w:link w:val="ListNumber1-Char"/>
    <w:rsid w:val="008A1AFA"/>
    <w:pPr>
      <w:spacing w:line="210" w:lineRule="atLeast"/>
    </w:pPr>
    <w:rPr>
      <w:sz w:val="20"/>
    </w:rPr>
  </w:style>
  <w:style w:type="paragraph" w:styleId="ListNumber2">
    <w:name w:val="List Number 2"/>
    <w:basedOn w:val="ListNumber1"/>
    <w:uiPriority w:val="99"/>
    <w:rsid w:val="008A1AFA"/>
    <w:pPr>
      <w:tabs>
        <w:tab w:val="left" w:pos="800"/>
      </w:tabs>
      <w:ind w:left="806"/>
    </w:pPr>
  </w:style>
  <w:style w:type="paragraph" w:customStyle="1" w:styleId="ListNumber2-">
    <w:name w:val="List Number 2 (-)"/>
    <w:basedOn w:val="ListNumber1-"/>
    <w:qFormat/>
    <w:rsid w:val="008A1AFA"/>
    <w:pPr>
      <w:ind w:left="806"/>
    </w:pPr>
  </w:style>
  <w:style w:type="paragraph" w:styleId="ListNumber3">
    <w:name w:val="List Number 3"/>
    <w:basedOn w:val="ListNumber1"/>
    <w:uiPriority w:val="99"/>
    <w:rsid w:val="008A1AFA"/>
    <w:pPr>
      <w:tabs>
        <w:tab w:val="left" w:pos="1200"/>
      </w:tabs>
      <w:ind w:left="1209"/>
    </w:pPr>
  </w:style>
  <w:style w:type="paragraph" w:customStyle="1" w:styleId="ListNumber3-">
    <w:name w:val="List Number 3 (-)"/>
    <w:basedOn w:val="ListNumber1-"/>
    <w:rsid w:val="008A1AFA"/>
    <w:pPr>
      <w:ind w:left="1209"/>
    </w:pPr>
  </w:style>
  <w:style w:type="paragraph" w:styleId="ListNumber4">
    <w:name w:val="List Number 4"/>
    <w:basedOn w:val="ListNumber1"/>
    <w:uiPriority w:val="99"/>
    <w:rsid w:val="008A1AFA"/>
    <w:pPr>
      <w:tabs>
        <w:tab w:val="left" w:pos="1600"/>
      </w:tabs>
      <w:ind w:left="1598"/>
    </w:pPr>
  </w:style>
  <w:style w:type="paragraph" w:customStyle="1" w:styleId="ListNumber4-">
    <w:name w:val="List Number 4 (-)"/>
    <w:basedOn w:val="ListNumber1-"/>
    <w:rsid w:val="008A1AFA"/>
    <w:pPr>
      <w:ind w:left="1598"/>
    </w:pPr>
  </w:style>
  <w:style w:type="paragraph" w:customStyle="1" w:styleId="Tabletitle">
    <w:name w:val="Table title"/>
    <w:basedOn w:val="Figuretitle"/>
    <w:rsid w:val="008A1AFA"/>
    <w:pPr>
      <w:spacing w:before="120" w:after="120"/>
    </w:pPr>
  </w:style>
  <w:style w:type="paragraph" w:customStyle="1" w:styleId="Tablebody-">
    <w:name w:val="Table body (-)"/>
    <w:basedOn w:val="Tablebody"/>
    <w:rsid w:val="008A1AFA"/>
    <w:rPr>
      <w:sz w:val="18"/>
    </w:rPr>
  </w:style>
  <w:style w:type="paragraph" w:customStyle="1" w:styleId="Tablebody--">
    <w:name w:val="Table body (--)"/>
    <w:basedOn w:val="Tablebody"/>
    <w:rsid w:val="008A1AFA"/>
    <w:rPr>
      <w:sz w:val="16"/>
    </w:rPr>
  </w:style>
  <w:style w:type="paragraph" w:customStyle="1" w:styleId="Tablebody0">
    <w:name w:val="Table body (+)"/>
    <w:basedOn w:val="Tablebody"/>
    <w:rsid w:val="008A1AFA"/>
    <w:pPr>
      <w:spacing w:line="230" w:lineRule="atLeast"/>
    </w:pPr>
    <w:rPr>
      <w:sz w:val="22"/>
    </w:rPr>
  </w:style>
  <w:style w:type="paragraph" w:customStyle="1" w:styleId="Tablefooter">
    <w:name w:val="Table footer"/>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346"/>
      </w:tabs>
      <w:spacing w:before="60" w:after="60" w:line="200" w:lineRule="atLeast"/>
    </w:pPr>
    <w:rPr>
      <w:sz w:val="18"/>
    </w:rPr>
  </w:style>
  <w:style w:type="paragraph" w:customStyle="1" w:styleId="Tableheader">
    <w:name w:val="Table header"/>
    <w:basedOn w:val="Tablebody"/>
    <w:rsid w:val="008A1AFA"/>
  </w:style>
  <w:style w:type="paragraph" w:customStyle="1" w:styleId="Tableheader-">
    <w:name w:val="Table header (-)"/>
    <w:basedOn w:val="Tablebody-"/>
    <w:rsid w:val="008A1AFA"/>
  </w:style>
  <w:style w:type="paragraph" w:customStyle="1" w:styleId="Tableheader--">
    <w:name w:val="Table header (--)"/>
    <w:basedOn w:val="Tablebody--"/>
    <w:rsid w:val="008A1AFA"/>
  </w:style>
  <w:style w:type="paragraph" w:customStyle="1" w:styleId="Tableheader0">
    <w:name w:val="Table header (+)"/>
    <w:basedOn w:val="Tablebody0"/>
    <w:rsid w:val="008A1AFA"/>
  </w:style>
  <w:style w:type="paragraph" w:customStyle="1" w:styleId="Notice">
    <w:name w:val="Notice"/>
    <w:basedOn w:val="BaseText"/>
    <w:rsid w:val="008A1AFA"/>
  </w:style>
  <w:style w:type="paragraph" w:customStyle="1" w:styleId="p2">
    <w:name w:val="p2"/>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562"/>
      </w:tabs>
    </w:pPr>
  </w:style>
  <w:style w:type="paragraph" w:customStyle="1" w:styleId="p3">
    <w:name w:val="p3"/>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720"/>
      </w:tabs>
    </w:pPr>
  </w:style>
  <w:style w:type="paragraph" w:customStyle="1" w:styleId="p4">
    <w:name w:val="p4"/>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5">
    <w:name w:val="p5"/>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094"/>
      </w:tabs>
    </w:pPr>
  </w:style>
  <w:style w:type="paragraph" w:customStyle="1" w:styleId="p6">
    <w:name w:val="p6"/>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 w:val="left" w:pos="1440"/>
      </w:tabs>
    </w:pPr>
  </w:style>
  <w:style w:type="paragraph" w:customStyle="1" w:styleId="RefNorm">
    <w:name w:val="RefNorm"/>
    <w:basedOn w:val="BaseText"/>
    <w:rsid w:val="008A1AFA"/>
    <w:pPr>
      <w:tabs>
        <w:tab w:val="clear" w:pos="397"/>
        <w:tab w:val="clear" w:pos="794"/>
        <w:tab w:val="clear" w:pos="1191"/>
        <w:tab w:val="clear" w:pos="1588"/>
        <w:tab w:val="clear" w:pos="1985"/>
        <w:tab w:val="clear" w:pos="2381"/>
        <w:tab w:val="clear" w:pos="2778"/>
        <w:tab w:val="clear" w:pos="3175"/>
        <w:tab w:val="clear" w:pos="3572"/>
        <w:tab w:val="clear" w:pos="3969"/>
      </w:tabs>
    </w:pPr>
  </w:style>
  <w:style w:type="paragraph" w:customStyle="1" w:styleId="Notecontinued">
    <w:name w:val="Note continued"/>
    <w:basedOn w:val="Note"/>
    <w:rsid w:val="008A1AFA"/>
  </w:style>
  <w:style w:type="paragraph" w:customStyle="1" w:styleId="Noteindent">
    <w:name w:val="Note indent"/>
    <w:basedOn w:val="Note"/>
    <w:rsid w:val="008A1AFA"/>
    <w:pPr>
      <w:tabs>
        <w:tab w:val="clear" w:pos="965"/>
        <w:tab w:val="left" w:pos="1368"/>
      </w:tabs>
      <w:ind w:left="403"/>
    </w:pPr>
  </w:style>
  <w:style w:type="paragraph" w:customStyle="1" w:styleId="Noteindentcontinued">
    <w:name w:val="Note indent continued"/>
    <w:basedOn w:val="Noteindent"/>
    <w:qFormat/>
    <w:rsid w:val="008A1AFA"/>
  </w:style>
  <w:style w:type="paragraph" w:customStyle="1" w:styleId="MainTitle1">
    <w:name w:val="Main Title 1"/>
    <w:basedOn w:val="CoverTitleA1"/>
    <w:rsid w:val="008A1AFA"/>
    <w:pPr>
      <w:spacing w:before="400"/>
    </w:pPr>
  </w:style>
  <w:style w:type="paragraph" w:customStyle="1" w:styleId="MainTitle2">
    <w:name w:val="Main Title 2"/>
    <w:basedOn w:val="CoverTitleA2"/>
    <w:rsid w:val="008A1AFA"/>
    <w:pPr>
      <w:outlineLvl w:val="1"/>
    </w:pPr>
  </w:style>
  <w:style w:type="paragraph" w:customStyle="1" w:styleId="MainTitle3">
    <w:name w:val="Main Title 3"/>
    <w:basedOn w:val="CoverTitleA3"/>
    <w:rsid w:val="008A1AFA"/>
    <w:pPr>
      <w:outlineLvl w:val="2"/>
    </w:pPr>
  </w:style>
  <w:style w:type="paragraph" w:customStyle="1" w:styleId="TableGraphic">
    <w:name w:val="Table Graphic"/>
    <w:basedOn w:val="FigureGraphic"/>
    <w:rsid w:val="008A1AFA"/>
  </w:style>
  <w:style w:type="paragraph" w:styleId="ListContinue">
    <w:name w:val="List Continue"/>
    <w:basedOn w:val="Normal"/>
    <w:uiPriority w:val="99"/>
    <w:unhideWhenUsed/>
    <w:rsid w:val="008A1AFA"/>
    <w:pPr>
      <w:spacing w:after="120"/>
      <w:ind w:left="360"/>
      <w:contextualSpacing/>
    </w:pPr>
  </w:style>
  <w:style w:type="character" w:customStyle="1" w:styleId="Courier">
    <w:name w:val="Courier"/>
    <w:rsid w:val="008A1AFA"/>
    <w:rPr>
      <w:rFonts w:ascii="Courier New" w:hAnsi="Courier New"/>
    </w:rPr>
  </w:style>
  <w:style w:type="paragraph" w:customStyle="1" w:styleId="BiblioDescription">
    <w:name w:val="Biblio Description"/>
    <w:basedOn w:val="BaseText"/>
    <w:next w:val="BiblioEntry"/>
    <w:rsid w:val="008A1AFA"/>
  </w:style>
  <w:style w:type="paragraph" w:customStyle="1" w:styleId="ListNumber5-">
    <w:name w:val="List Number 5 (-)"/>
    <w:basedOn w:val="ListNumber1-"/>
    <w:qFormat/>
    <w:rsid w:val="008A1AFA"/>
    <w:pPr>
      <w:ind w:left="1996"/>
    </w:pPr>
  </w:style>
  <w:style w:type="paragraph" w:customStyle="1" w:styleId="ListContinue5-">
    <w:name w:val="List Continue 5 (-)"/>
    <w:basedOn w:val="ListContinue1-"/>
    <w:qFormat/>
    <w:rsid w:val="008A1AFA"/>
    <w:pPr>
      <w:ind w:left="1593"/>
    </w:pPr>
  </w:style>
  <w:style w:type="paragraph" w:customStyle="1" w:styleId="BiblioText">
    <w:name w:val="Biblio Text"/>
    <w:basedOn w:val="BaseText"/>
    <w:qFormat/>
    <w:rsid w:val="008A1AFA"/>
  </w:style>
  <w:style w:type="paragraph" w:customStyle="1" w:styleId="FigureImage">
    <w:name w:val="Figure Image"/>
    <w:basedOn w:val="FigureGraphic"/>
    <w:rsid w:val="008A1AFA"/>
  </w:style>
  <w:style w:type="paragraph" w:customStyle="1" w:styleId="Figuredescription">
    <w:name w:val="Figure description"/>
    <w:basedOn w:val="Figuretitle"/>
    <w:rsid w:val="008A1AFA"/>
    <w:pPr>
      <w:shd w:val="pct10" w:color="auto" w:fill="auto"/>
    </w:pPr>
    <w:rPr>
      <w:szCs w:val="24"/>
    </w:rPr>
  </w:style>
  <w:style w:type="paragraph" w:customStyle="1" w:styleId="Formuladescription">
    <w:name w:val="Formula description"/>
    <w:basedOn w:val="Formula"/>
    <w:rsid w:val="008A1AFA"/>
    <w:pPr>
      <w:shd w:val="pct10" w:color="auto" w:fill="auto"/>
    </w:pPr>
    <w:rPr>
      <w:szCs w:val="24"/>
    </w:rPr>
  </w:style>
  <w:style w:type="paragraph" w:customStyle="1" w:styleId="Tabledescription">
    <w:name w:val="Table description"/>
    <w:basedOn w:val="Tabletitle"/>
    <w:rsid w:val="008A1AFA"/>
    <w:pPr>
      <w:shd w:val="pct10" w:color="auto" w:fill="auto"/>
    </w:pPr>
    <w:rPr>
      <w:szCs w:val="24"/>
    </w:rPr>
  </w:style>
  <w:style w:type="paragraph" w:customStyle="1" w:styleId="Box-begin">
    <w:name w:val="Box-begin"/>
    <w:basedOn w:val="BaseText"/>
    <w:rsid w:val="008A1AFA"/>
    <w:pPr>
      <w:shd w:val="clear" w:color="auto" w:fill="D9D9D9"/>
      <w:jc w:val="left"/>
    </w:pPr>
    <w:rPr>
      <w:szCs w:val="24"/>
    </w:rPr>
  </w:style>
  <w:style w:type="paragraph" w:customStyle="1" w:styleId="Box-end">
    <w:name w:val="Box-end"/>
    <w:basedOn w:val="BaseText"/>
    <w:rsid w:val="008A1AFA"/>
    <w:pPr>
      <w:shd w:val="clear" w:color="auto" w:fill="D9D9D9"/>
      <w:jc w:val="left"/>
    </w:pPr>
    <w:rPr>
      <w:szCs w:val="24"/>
    </w:rPr>
  </w:style>
  <w:style w:type="paragraph" w:customStyle="1" w:styleId="Box-title">
    <w:name w:val="Box-title"/>
    <w:basedOn w:val="BaseHeading"/>
    <w:rsid w:val="008A1AFA"/>
    <w:pPr>
      <w:shd w:val="clear" w:color="auto" w:fill="E6E6E6"/>
    </w:pPr>
    <w:rPr>
      <w:b/>
      <w:sz w:val="26"/>
      <w:szCs w:val="24"/>
    </w:rPr>
  </w:style>
  <w:style w:type="paragraph" w:customStyle="1" w:styleId="FrontHead">
    <w:name w:val="Front Head"/>
    <w:basedOn w:val="BaseHeading"/>
    <w:next w:val="BodyText"/>
    <w:qFormat/>
    <w:rsid w:val="008A1AFA"/>
    <w:pPr>
      <w:keepNext/>
      <w:pageBreakBefore/>
      <w:suppressAutoHyphens/>
      <w:spacing w:before="310" w:after="310" w:line="310" w:lineRule="atLeast"/>
    </w:pPr>
    <w:rPr>
      <w:b/>
      <w:sz w:val="28"/>
    </w:rPr>
  </w:style>
  <w:style w:type="paragraph" w:customStyle="1" w:styleId="IndexHead">
    <w:name w:val="Index Head"/>
    <w:basedOn w:val="BaseHeading"/>
    <w:rsid w:val="008A1AFA"/>
    <w:pPr>
      <w:pageBreakBefore/>
      <w:spacing w:after="760" w:line="280" w:lineRule="atLeast"/>
      <w:jc w:val="center"/>
    </w:pPr>
    <w:rPr>
      <w:b/>
      <w:sz w:val="28"/>
      <w:szCs w:val="28"/>
    </w:rPr>
  </w:style>
  <w:style w:type="paragraph" w:styleId="BodyTextIndent2">
    <w:name w:val="Body Text Indent 2"/>
    <w:basedOn w:val="Normal"/>
    <w:link w:val="BodyTextIndent2Char"/>
    <w:uiPriority w:val="99"/>
    <w:rsid w:val="00AE6A87"/>
    <w:pPr>
      <w:ind w:left="805"/>
    </w:pPr>
  </w:style>
  <w:style w:type="character" w:customStyle="1" w:styleId="BodyTextIndent2Char">
    <w:name w:val="Body Text Indent 2 Char"/>
    <w:basedOn w:val="DefaultParagraphFont"/>
    <w:link w:val="BodyTextIndent2"/>
    <w:uiPriority w:val="99"/>
    <w:rsid w:val="00AE6A87"/>
    <w:rPr>
      <w:rFonts w:eastAsia="MS Mincho"/>
      <w:sz w:val="22"/>
      <w:lang w:val="en-GB" w:eastAsia="ja-JP"/>
    </w:rPr>
  </w:style>
  <w:style w:type="paragraph" w:styleId="BodyTextIndent3">
    <w:name w:val="Body Text Indent 3"/>
    <w:basedOn w:val="BodyTextIndent2"/>
    <w:link w:val="BodyTextIndent3Char"/>
    <w:uiPriority w:val="99"/>
    <w:rsid w:val="00AE6A87"/>
    <w:pPr>
      <w:ind w:left="1202"/>
    </w:pPr>
  </w:style>
  <w:style w:type="character" w:customStyle="1" w:styleId="BodyTextIndent3Char">
    <w:name w:val="Body Text Indent 3 Char"/>
    <w:basedOn w:val="DefaultParagraphFont"/>
    <w:link w:val="BodyTextIndent3"/>
    <w:uiPriority w:val="99"/>
    <w:rsid w:val="00AE6A87"/>
    <w:rPr>
      <w:rFonts w:eastAsia="MS Mincho"/>
      <w:sz w:val="22"/>
      <w:lang w:val="en-GB" w:eastAsia="ja-JP"/>
    </w:rPr>
  </w:style>
  <w:style w:type="paragraph" w:customStyle="1" w:styleId="BodyTextIndent22">
    <w:name w:val="Body Text Indent 22"/>
    <w:basedOn w:val="Normal"/>
    <w:rsid w:val="008A1AFA"/>
    <w:pPr>
      <w:ind w:left="805"/>
    </w:pPr>
  </w:style>
  <w:style w:type="paragraph" w:customStyle="1" w:styleId="BodyTextIndent32">
    <w:name w:val="Body Text Indent 32"/>
    <w:basedOn w:val="BodyTextIndent22"/>
    <w:rsid w:val="008A1AFA"/>
    <w:pPr>
      <w:ind w:left="1202"/>
    </w:pPr>
  </w:style>
  <w:style w:type="paragraph" w:customStyle="1" w:styleId="Exampleindent2">
    <w:name w:val="Example indent 2"/>
    <w:basedOn w:val="Example"/>
    <w:rsid w:val="008A1AFA"/>
    <w:pPr>
      <w:tabs>
        <w:tab w:val="left" w:pos="1758"/>
      </w:tabs>
      <w:ind w:left="805"/>
    </w:pPr>
  </w:style>
  <w:style w:type="paragraph" w:customStyle="1" w:styleId="Exampleindent2continued">
    <w:name w:val="Example indent 2 continued"/>
    <w:basedOn w:val="BaseText"/>
    <w:rsid w:val="008A1AFA"/>
    <w:pPr>
      <w:spacing w:line="220" w:lineRule="atLeast"/>
      <w:ind w:left="805"/>
    </w:pPr>
    <w:rPr>
      <w:sz w:val="20"/>
    </w:rPr>
  </w:style>
  <w:style w:type="paragraph" w:customStyle="1" w:styleId="Noteindent2continued">
    <w:name w:val="Note indent 2 continued"/>
    <w:basedOn w:val="Note"/>
    <w:rsid w:val="008A1AFA"/>
    <w:pPr>
      <w:tabs>
        <w:tab w:val="clear" w:pos="965"/>
        <w:tab w:val="left" w:pos="1758"/>
      </w:tabs>
      <w:ind w:left="805"/>
    </w:pPr>
  </w:style>
  <w:style w:type="paragraph" w:customStyle="1" w:styleId="Noteindent2">
    <w:name w:val="Note indent 2"/>
    <w:basedOn w:val="Note"/>
    <w:rsid w:val="008A1AFA"/>
    <w:pPr>
      <w:tabs>
        <w:tab w:val="clear" w:pos="965"/>
        <w:tab w:val="left" w:pos="1758"/>
      </w:tabs>
      <w:ind w:left="805"/>
    </w:pPr>
  </w:style>
  <w:style w:type="character" w:customStyle="1" w:styleId="Chinese">
    <w:name w:val="Chinese"/>
    <w:uiPriority w:val="1"/>
    <w:qFormat/>
    <w:rsid w:val="008A1AFA"/>
    <w:rPr>
      <w:rFonts w:ascii="MS Gothic" w:hAnsi="MS Gothic"/>
      <w:i w:val="0"/>
      <w:iCs/>
      <w:color w:val="auto"/>
      <w:bdr w:val="none" w:sz="0" w:space="0" w:color="auto"/>
      <w:shd w:val="clear" w:color="auto" w:fill="A8D08D"/>
    </w:rPr>
  </w:style>
  <w:style w:type="paragraph" w:customStyle="1" w:styleId="AMENDTermsHeading">
    <w:name w:val="AMEND Terms Heading"/>
    <w:basedOn w:val="Heading1"/>
    <w:next w:val="BodyText"/>
    <w:qFormat/>
    <w:rsid w:val="008A1AFA"/>
    <w:pPr>
      <w:numPr>
        <w:numId w:val="0"/>
      </w:numPr>
      <w:shd w:val="pct15" w:color="auto" w:fill="auto"/>
    </w:pPr>
  </w:style>
  <w:style w:type="paragraph" w:customStyle="1" w:styleId="AMENDHeading1Unnumbered">
    <w:name w:val="AMEND Heading 1 Unnumbered"/>
    <w:basedOn w:val="Heading1"/>
    <w:next w:val="BodyText"/>
    <w:qFormat/>
    <w:rsid w:val="008A1AFA"/>
    <w:pPr>
      <w:numPr>
        <w:numId w:val="0"/>
      </w:numPr>
      <w:shd w:val="pct15" w:color="auto" w:fill="auto"/>
    </w:pPr>
  </w:style>
  <w:style w:type="paragraph" w:customStyle="1" w:styleId="AdmittedTerm">
    <w:name w:val="Admitted Term"/>
    <w:basedOn w:val="BaseText"/>
    <w:next w:val="Definition"/>
    <w:qFormat/>
    <w:rsid w:val="008A1AFA"/>
    <w:pPr>
      <w:spacing w:after="0"/>
      <w:jc w:val="left"/>
    </w:pPr>
  </w:style>
  <w:style w:type="paragraph" w:styleId="ListContinue5">
    <w:name w:val="List Continue 5"/>
    <w:basedOn w:val="ListContinue1"/>
    <w:uiPriority w:val="99"/>
    <w:semiHidden/>
    <w:unhideWhenUsed/>
    <w:rsid w:val="008A1AFA"/>
    <w:pPr>
      <w:spacing w:after="120"/>
      <w:ind w:left="1415"/>
      <w:contextualSpacing/>
    </w:pPr>
  </w:style>
  <w:style w:type="paragraph" w:customStyle="1" w:styleId="dlnoindent">
    <w:name w:val="dl_no indent"/>
    <w:basedOn w:val="BaseText"/>
    <w:rsid w:val="008A1AFA"/>
  </w:style>
  <w:style w:type="character" w:customStyle="1" w:styleId="BaseTextChar">
    <w:name w:val="Base_Text Char"/>
    <w:basedOn w:val="DefaultParagraphFont"/>
    <w:link w:val="BaseText"/>
    <w:rsid w:val="00FD7078"/>
    <w:rPr>
      <w:sz w:val="22"/>
      <w:szCs w:val="22"/>
      <w:lang w:val="en-GB"/>
    </w:rPr>
  </w:style>
  <w:style w:type="character" w:customStyle="1" w:styleId="ListNumber1Char">
    <w:name w:val="List Number 1 Char"/>
    <w:basedOn w:val="BaseTextChar"/>
    <w:link w:val="ListNumber1"/>
    <w:rsid w:val="00FD7078"/>
    <w:rPr>
      <w:sz w:val="22"/>
      <w:szCs w:val="22"/>
      <w:lang w:val="en-GB"/>
    </w:rPr>
  </w:style>
  <w:style w:type="character" w:customStyle="1" w:styleId="ListNumber1-Char">
    <w:name w:val="List Number 1 (-) Char"/>
    <w:basedOn w:val="ListNumber1Char"/>
    <w:link w:val="ListNumber1-"/>
    <w:rsid w:val="00FD7078"/>
    <w:rPr>
      <w:sz w:val="22"/>
      <w:szCs w:val="22"/>
      <w:lang w:val="en-GB"/>
    </w:rPr>
  </w:style>
  <w:style w:type="character" w:customStyle="1" w:styleId="zzCoverChar">
    <w:name w:val="zzCover Char"/>
    <w:basedOn w:val="DefaultParagraphFont"/>
    <w:link w:val="zzCover"/>
    <w:rsid w:val="00C72066"/>
    <w:rPr>
      <w:rFonts w:ascii="Times New Roman" w:eastAsia="Times New Roman" w:hAnsi="Times New Roman"/>
      <w:b/>
      <w:color w:val="000000"/>
      <w:sz w:val="24"/>
      <w:lang w:val="en-GB" w:eastAsia="ja-JP"/>
    </w:rPr>
  </w:style>
  <w:style w:type="paragraph" w:styleId="Bibliography">
    <w:name w:val="Bibliography"/>
    <w:basedOn w:val="Normal"/>
    <w:next w:val="Normal"/>
    <w:uiPriority w:val="37"/>
    <w:semiHidden/>
    <w:unhideWhenUsed/>
    <w:rsid w:val="000A6B0A"/>
  </w:style>
  <w:style w:type="paragraph" w:styleId="BlockText">
    <w:name w:val="Block Text"/>
    <w:basedOn w:val="Normal"/>
    <w:uiPriority w:val="99"/>
    <w:semiHidden/>
    <w:unhideWhenUsed/>
    <w:rsid w:val="000A6B0A"/>
    <w:pPr>
      <w:pBdr>
        <w:top w:val="single" w:sz="2" w:space="10" w:color="5B9BD5" w:themeColor="accent1"/>
        <w:left w:val="single" w:sz="2" w:space="10" w:color="5B9BD5" w:themeColor="accent1"/>
        <w:bottom w:val="single" w:sz="2" w:space="10" w:color="5B9BD5" w:themeColor="accent1"/>
        <w:right w:val="single" w:sz="2" w:space="10" w:color="5B9BD5" w:themeColor="accent1"/>
      </w:pBdr>
      <w:ind w:left="1152" w:right="1152"/>
    </w:pPr>
    <w:rPr>
      <w:rFonts w:asciiTheme="minorHAnsi" w:eastAsiaTheme="minorEastAsia" w:hAnsiTheme="minorHAnsi" w:cstheme="minorBidi"/>
      <w:i/>
      <w:iCs/>
      <w:color w:val="5B9BD5" w:themeColor="accent1"/>
    </w:rPr>
  </w:style>
  <w:style w:type="paragraph" w:styleId="BodyText2">
    <w:name w:val="Body Text 2"/>
    <w:basedOn w:val="Normal"/>
    <w:link w:val="BodyText2Char"/>
    <w:uiPriority w:val="99"/>
    <w:semiHidden/>
    <w:unhideWhenUsed/>
    <w:rsid w:val="000A6B0A"/>
    <w:pPr>
      <w:spacing w:after="120" w:line="480" w:lineRule="auto"/>
    </w:pPr>
  </w:style>
  <w:style w:type="character" w:customStyle="1" w:styleId="BodyText2Char">
    <w:name w:val="Body Text 2 Char"/>
    <w:basedOn w:val="DefaultParagraphFont"/>
    <w:link w:val="BodyText2"/>
    <w:uiPriority w:val="99"/>
    <w:semiHidden/>
    <w:rsid w:val="000A6B0A"/>
    <w:rPr>
      <w:rFonts w:eastAsia="MS Mincho"/>
      <w:sz w:val="22"/>
      <w:lang w:val="en-GB" w:eastAsia="ja-JP"/>
    </w:rPr>
  </w:style>
  <w:style w:type="paragraph" w:styleId="BodyText3">
    <w:name w:val="Body Text 3"/>
    <w:basedOn w:val="Normal"/>
    <w:link w:val="BodyText3Char"/>
    <w:uiPriority w:val="99"/>
    <w:semiHidden/>
    <w:unhideWhenUsed/>
    <w:rsid w:val="000A6B0A"/>
    <w:pPr>
      <w:spacing w:after="120"/>
    </w:pPr>
    <w:rPr>
      <w:sz w:val="16"/>
      <w:szCs w:val="16"/>
    </w:rPr>
  </w:style>
  <w:style w:type="character" w:customStyle="1" w:styleId="BodyText3Char">
    <w:name w:val="Body Text 3 Char"/>
    <w:basedOn w:val="DefaultParagraphFont"/>
    <w:link w:val="BodyText3"/>
    <w:uiPriority w:val="99"/>
    <w:semiHidden/>
    <w:rsid w:val="000A6B0A"/>
    <w:rPr>
      <w:rFonts w:eastAsia="MS Mincho"/>
      <w:sz w:val="16"/>
      <w:szCs w:val="16"/>
      <w:lang w:val="en-GB" w:eastAsia="ja-JP"/>
    </w:rPr>
  </w:style>
  <w:style w:type="paragraph" w:styleId="BodyTextFirstIndent">
    <w:name w:val="Body Text First Indent"/>
    <w:basedOn w:val="BodyText"/>
    <w:link w:val="BodyTextFirstIndentChar"/>
    <w:uiPriority w:val="99"/>
    <w:semiHidden/>
    <w:unhideWhenUsed/>
    <w:rsid w:val="000A6B0A"/>
    <w:pPr>
      <w:tabs>
        <w:tab w:val="clear" w:pos="397"/>
        <w:tab w:val="clear" w:pos="794"/>
        <w:tab w:val="clear" w:pos="1191"/>
        <w:tab w:val="clear" w:pos="1588"/>
        <w:tab w:val="clear" w:pos="1985"/>
        <w:tab w:val="clear" w:pos="2381"/>
        <w:tab w:val="clear" w:pos="2778"/>
        <w:tab w:val="clear" w:pos="3175"/>
        <w:tab w:val="clear" w:pos="3572"/>
        <w:tab w:val="clear" w:pos="3969"/>
      </w:tabs>
      <w:spacing w:after="240"/>
      <w:ind w:firstLine="360"/>
    </w:pPr>
    <w:rPr>
      <w:rFonts w:eastAsia="MS Mincho"/>
      <w:szCs w:val="20"/>
      <w:lang w:eastAsia="ja-JP"/>
    </w:rPr>
  </w:style>
  <w:style w:type="character" w:customStyle="1" w:styleId="BodyTextFirstIndentChar">
    <w:name w:val="Body Text First Indent Char"/>
    <w:basedOn w:val="BodyTextChar"/>
    <w:link w:val="BodyTextFirstIndent"/>
    <w:uiPriority w:val="99"/>
    <w:semiHidden/>
    <w:rsid w:val="000A6B0A"/>
    <w:rPr>
      <w:rFonts w:eastAsia="MS Mincho"/>
      <w:sz w:val="22"/>
      <w:szCs w:val="22"/>
      <w:lang w:val="en-GB" w:eastAsia="ja-JP"/>
    </w:rPr>
  </w:style>
  <w:style w:type="paragraph" w:styleId="BodyTextIndent">
    <w:name w:val="Body Text Indent"/>
    <w:basedOn w:val="Normal"/>
    <w:link w:val="BodyTextIndentChar"/>
    <w:uiPriority w:val="99"/>
    <w:semiHidden/>
    <w:unhideWhenUsed/>
    <w:rsid w:val="000A6B0A"/>
    <w:pPr>
      <w:spacing w:after="120"/>
      <w:ind w:left="283"/>
    </w:pPr>
  </w:style>
  <w:style w:type="character" w:customStyle="1" w:styleId="BodyTextIndentChar">
    <w:name w:val="Body Text Indent Char"/>
    <w:basedOn w:val="DefaultParagraphFont"/>
    <w:link w:val="BodyTextIndent"/>
    <w:uiPriority w:val="99"/>
    <w:semiHidden/>
    <w:rsid w:val="000A6B0A"/>
    <w:rPr>
      <w:rFonts w:eastAsia="MS Mincho"/>
      <w:sz w:val="22"/>
      <w:lang w:val="en-GB" w:eastAsia="ja-JP"/>
    </w:rPr>
  </w:style>
  <w:style w:type="paragraph" w:styleId="BodyTextFirstIndent2">
    <w:name w:val="Body Text First Indent 2"/>
    <w:basedOn w:val="BodyTextIndent"/>
    <w:link w:val="BodyTextFirstIndent2Char"/>
    <w:uiPriority w:val="99"/>
    <w:semiHidden/>
    <w:unhideWhenUsed/>
    <w:rsid w:val="000A6B0A"/>
    <w:pPr>
      <w:spacing w:after="240"/>
      <w:ind w:left="360" w:firstLine="360"/>
    </w:pPr>
  </w:style>
  <w:style w:type="character" w:customStyle="1" w:styleId="BodyTextFirstIndent2Char">
    <w:name w:val="Body Text First Indent 2 Char"/>
    <w:basedOn w:val="BodyTextIndentChar"/>
    <w:link w:val="BodyTextFirstIndent2"/>
    <w:uiPriority w:val="99"/>
    <w:semiHidden/>
    <w:rsid w:val="000A6B0A"/>
    <w:rPr>
      <w:rFonts w:eastAsia="MS Mincho"/>
      <w:sz w:val="22"/>
      <w:lang w:val="en-GB" w:eastAsia="ja-JP"/>
    </w:rPr>
  </w:style>
  <w:style w:type="character" w:styleId="BookTitle">
    <w:name w:val="Book Title"/>
    <w:basedOn w:val="DefaultParagraphFont"/>
    <w:uiPriority w:val="33"/>
    <w:semiHidden/>
    <w:qFormat/>
    <w:rsid w:val="000A6B0A"/>
    <w:rPr>
      <w:b/>
      <w:bCs/>
      <w:i/>
      <w:iCs/>
      <w:spacing w:val="5"/>
    </w:rPr>
  </w:style>
  <w:style w:type="paragraph" w:styleId="Closing">
    <w:name w:val="Closing"/>
    <w:basedOn w:val="Normal"/>
    <w:link w:val="ClosingChar"/>
    <w:uiPriority w:val="99"/>
    <w:semiHidden/>
    <w:unhideWhenUsed/>
    <w:rsid w:val="000A6B0A"/>
    <w:pPr>
      <w:spacing w:after="0" w:line="240" w:lineRule="auto"/>
      <w:ind w:left="4252"/>
    </w:pPr>
  </w:style>
  <w:style w:type="character" w:customStyle="1" w:styleId="ClosingChar">
    <w:name w:val="Closing Char"/>
    <w:basedOn w:val="DefaultParagraphFont"/>
    <w:link w:val="Closing"/>
    <w:uiPriority w:val="99"/>
    <w:semiHidden/>
    <w:rsid w:val="000A6B0A"/>
    <w:rPr>
      <w:rFonts w:eastAsia="MS Mincho"/>
      <w:sz w:val="22"/>
      <w:lang w:val="en-GB" w:eastAsia="ja-JP"/>
    </w:rPr>
  </w:style>
  <w:style w:type="paragraph" w:styleId="Date">
    <w:name w:val="Date"/>
    <w:basedOn w:val="Normal"/>
    <w:next w:val="Normal"/>
    <w:link w:val="DateChar"/>
    <w:uiPriority w:val="99"/>
    <w:semiHidden/>
    <w:unhideWhenUsed/>
    <w:rsid w:val="000A6B0A"/>
  </w:style>
  <w:style w:type="character" w:customStyle="1" w:styleId="DateChar">
    <w:name w:val="Date Char"/>
    <w:basedOn w:val="DefaultParagraphFont"/>
    <w:link w:val="Date"/>
    <w:uiPriority w:val="99"/>
    <w:semiHidden/>
    <w:rsid w:val="000A6B0A"/>
    <w:rPr>
      <w:rFonts w:eastAsia="MS Mincho"/>
      <w:sz w:val="22"/>
      <w:lang w:val="en-GB" w:eastAsia="ja-JP"/>
    </w:rPr>
  </w:style>
  <w:style w:type="paragraph" w:styleId="DocumentMap">
    <w:name w:val="Document Map"/>
    <w:basedOn w:val="Normal"/>
    <w:link w:val="DocumentMapChar"/>
    <w:uiPriority w:val="99"/>
    <w:semiHidden/>
    <w:unhideWhenUsed/>
    <w:rsid w:val="000A6B0A"/>
    <w:pPr>
      <w:spacing w:after="0"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0A6B0A"/>
    <w:rPr>
      <w:rFonts w:ascii="Segoe UI" w:eastAsia="MS Mincho" w:hAnsi="Segoe UI" w:cs="Segoe UI"/>
      <w:sz w:val="16"/>
      <w:szCs w:val="16"/>
      <w:lang w:val="en-GB" w:eastAsia="ja-JP"/>
    </w:rPr>
  </w:style>
  <w:style w:type="paragraph" w:styleId="E-mailSignature">
    <w:name w:val="E-mail Signature"/>
    <w:basedOn w:val="Normal"/>
    <w:link w:val="E-mailSignatureChar"/>
    <w:uiPriority w:val="99"/>
    <w:semiHidden/>
    <w:unhideWhenUsed/>
    <w:rsid w:val="000A6B0A"/>
    <w:pPr>
      <w:spacing w:after="0" w:line="240" w:lineRule="auto"/>
    </w:pPr>
  </w:style>
  <w:style w:type="character" w:customStyle="1" w:styleId="E-mailSignatureChar">
    <w:name w:val="E-mail Signature Char"/>
    <w:basedOn w:val="DefaultParagraphFont"/>
    <w:link w:val="E-mailSignature"/>
    <w:uiPriority w:val="99"/>
    <w:semiHidden/>
    <w:rsid w:val="000A6B0A"/>
    <w:rPr>
      <w:rFonts w:eastAsia="MS Mincho"/>
      <w:sz w:val="22"/>
      <w:lang w:val="en-GB" w:eastAsia="ja-JP"/>
    </w:rPr>
  </w:style>
  <w:style w:type="character" w:styleId="Emphasis">
    <w:name w:val="Emphasis"/>
    <w:basedOn w:val="DefaultParagraphFont"/>
    <w:uiPriority w:val="20"/>
    <w:qFormat/>
    <w:rsid w:val="000A6B0A"/>
    <w:rPr>
      <w:i/>
      <w:iCs/>
    </w:rPr>
  </w:style>
  <w:style w:type="paragraph" w:styleId="EnvelopeAddress">
    <w:name w:val="envelope address"/>
    <w:basedOn w:val="Normal"/>
    <w:uiPriority w:val="99"/>
    <w:semiHidden/>
    <w:unhideWhenUsed/>
    <w:rsid w:val="000A6B0A"/>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0A6B0A"/>
    <w:pPr>
      <w:spacing w:after="0" w:line="240" w:lineRule="auto"/>
    </w:pPr>
    <w:rPr>
      <w:rFonts w:asciiTheme="majorHAnsi" w:eastAsiaTheme="majorEastAsia" w:hAnsiTheme="majorHAnsi" w:cstheme="majorBidi"/>
      <w:sz w:val="20"/>
    </w:rPr>
  </w:style>
  <w:style w:type="character" w:styleId="Hashtag">
    <w:name w:val="Hashtag"/>
    <w:basedOn w:val="DefaultParagraphFont"/>
    <w:uiPriority w:val="99"/>
    <w:semiHidden/>
    <w:unhideWhenUsed/>
    <w:rsid w:val="000A6B0A"/>
    <w:rPr>
      <w:color w:val="2B579A"/>
      <w:shd w:val="clear" w:color="auto" w:fill="E1DFDD"/>
    </w:rPr>
  </w:style>
  <w:style w:type="character" w:customStyle="1" w:styleId="Heading7Char">
    <w:name w:val="Heading 7 Char"/>
    <w:basedOn w:val="DefaultParagraphFont"/>
    <w:link w:val="Heading7"/>
    <w:uiPriority w:val="9"/>
    <w:semiHidden/>
    <w:rsid w:val="000A6B0A"/>
    <w:rPr>
      <w:rFonts w:asciiTheme="majorHAnsi" w:eastAsiaTheme="majorEastAsia" w:hAnsiTheme="majorHAnsi" w:cstheme="majorBidi"/>
      <w:i/>
      <w:iCs/>
      <w:color w:val="1F4D78" w:themeColor="accent1" w:themeShade="7F"/>
      <w:sz w:val="22"/>
      <w:lang w:val="en-GB" w:eastAsia="ja-JP"/>
    </w:rPr>
  </w:style>
  <w:style w:type="character" w:customStyle="1" w:styleId="Heading8Char">
    <w:name w:val="Heading 8 Char"/>
    <w:basedOn w:val="DefaultParagraphFont"/>
    <w:link w:val="Heading8"/>
    <w:uiPriority w:val="9"/>
    <w:semiHidden/>
    <w:rsid w:val="000A6B0A"/>
    <w:rPr>
      <w:rFonts w:asciiTheme="majorHAnsi" w:eastAsiaTheme="majorEastAsia" w:hAnsiTheme="majorHAnsi" w:cstheme="majorBidi"/>
      <w:color w:val="272727" w:themeColor="text1" w:themeTint="D8"/>
      <w:sz w:val="21"/>
      <w:szCs w:val="21"/>
      <w:lang w:val="en-GB" w:eastAsia="ja-JP"/>
    </w:rPr>
  </w:style>
  <w:style w:type="character" w:customStyle="1" w:styleId="Heading9Char">
    <w:name w:val="Heading 9 Char"/>
    <w:basedOn w:val="DefaultParagraphFont"/>
    <w:link w:val="Heading9"/>
    <w:uiPriority w:val="9"/>
    <w:semiHidden/>
    <w:rsid w:val="000A6B0A"/>
    <w:rPr>
      <w:rFonts w:asciiTheme="majorHAnsi" w:eastAsiaTheme="majorEastAsia" w:hAnsiTheme="majorHAnsi" w:cstheme="majorBidi"/>
      <w:i/>
      <w:iCs/>
      <w:color w:val="272727" w:themeColor="text1" w:themeTint="D8"/>
      <w:sz w:val="21"/>
      <w:szCs w:val="21"/>
      <w:lang w:val="en-GB" w:eastAsia="ja-JP"/>
    </w:rPr>
  </w:style>
  <w:style w:type="character" w:styleId="HTMLAcronym">
    <w:name w:val="HTML Acronym"/>
    <w:basedOn w:val="DefaultParagraphFont"/>
    <w:uiPriority w:val="99"/>
    <w:semiHidden/>
    <w:unhideWhenUsed/>
    <w:rsid w:val="000A6B0A"/>
  </w:style>
  <w:style w:type="paragraph" w:styleId="HTMLAddress">
    <w:name w:val="HTML Address"/>
    <w:basedOn w:val="Normal"/>
    <w:link w:val="HTMLAddressChar"/>
    <w:uiPriority w:val="99"/>
    <w:semiHidden/>
    <w:unhideWhenUsed/>
    <w:rsid w:val="000A6B0A"/>
    <w:pPr>
      <w:spacing w:after="0" w:line="240" w:lineRule="auto"/>
    </w:pPr>
    <w:rPr>
      <w:i/>
      <w:iCs/>
    </w:rPr>
  </w:style>
  <w:style w:type="character" w:customStyle="1" w:styleId="HTMLAddressChar">
    <w:name w:val="HTML Address Char"/>
    <w:basedOn w:val="DefaultParagraphFont"/>
    <w:link w:val="HTMLAddress"/>
    <w:uiPriority w:val="99"/>
    <w:semiHidden/>
    <w:rsid w:val="000A6B0A"/>
    <w:rPr>
      <w:rFonts w:eastAsia="MS Mincho"/>
      <w:i/>
      <w:iCs/>
      <w:sz w:val="22"/>
      <w:lang w:val="en-GB" w:eastAsia="ja-JP"/>
    </w:rPr>
  </w:style>
  <w:style w:type="character" w:styleId="HTMLCite">
    <w:name w:val="HTML Cite"/>
    <w:basedOn w:val="DefaultParagraphFont"/>
    <w:uiPriority w:val="99"/>
    <w:semiHidden/>
    <w:unhideWhenUsed/>
    <w:rsid w:val="000A6B0A"/>
    <w:rPr>
      <w:i/>
      <w:iCs/>
    </w:rPr>
  </w:style>
  <w:style w:type="character" w:styleId="HTMLCode">
    <w:name w:val="HTML Code"/>
    <w:basedOn w:val="DefaultParagraphFont"/>
    <w:uiPriority w:val="99"/>
    <w:semiHidden/>
    <w:unhideWhenUsed/>
    <w:rsid w:val="000A6B0A"/>
    <w:rPr>
      <w:rFonts w:ascii="Consolas" w:hAnsi="Consolas" w:cs="Consolas"/>
      <w:sz w:val="20"/>
      <w:szCs w:val="20"/>
    </w:rPr>
  </w:style>
  <w:style w:type="character" w:styleId="HTMLDefinition">
    <w:name w:val="HTML Definition"/>
    <w:basedOn w:val="DefaultParagraphFont"/>
    <w:uiPriority w:val="99"/>
    <w:semiHidden/>
    <w:unhideWhenUsed/>
    <w:rsid w:val="000A6B0A"/>
    <w:rPr>
      <w:i/>
      <w:iCs/>
    </w:rPr>
  </w:style>
  <w:style w:type="character" w:styleId="HTMLKeyboard">
    <w:name w:val="HTML Keyboard"/>
    <w:basedOn w:val="DefaultParagraphFont"/>
    <w:uiPriority w:val="99"/>
    <w:semiHidden/>
    <w:unhideWhenUsed/>
    <w:rsid w:val="000A6B0A"/>
    <w:rPr>
      <w:rFonts w:ascii="Consolas" w:hAnsi="Consolas" w:cs="Consolas"/>
      <w:sz w:val="20"/>
      <w:szCs w:val="20"/>
    </w:rPr>
  </w:style>
  <w:style w:type="character" w:styleId="HTMLSample">
    <w:name w:val="HTML Sample"/>
    <w:basedOn w:val="DefaultParagraphFont"/>
    <w:uiPriority w:val="99"/>
    <w:semiHidden/>
    <w:unhideWhenUsed/>
    <w:rsid w:val="000A6B0A"/>
    <w:rPr>
      <w:rFonts w:ascii="Consolas" w:hAnsi="Consolas" w:cs="Consolas"/>
      <w:sz w:val="24"/>
      <w:szCs w:val="24"/>
    </w:rPr>
  </w:style>
  <w:style w:type="character" w:styleId="HTMLTypewriter">
    <w:name w:val="HTML Typewriter"/>
    <w:basedOn w:val="DefaultParagraphFont"/>
    <w:uiPriority w:val="99"/>
    <w:semiHidden/>
    <w:unhideWhenUsed/>
    <w:rsid w:val="000A6B0A"/>
    <w:rPr>
      <w:rFonts w:ascii="Consolas" w:hAnsi="Consolas" w:cs="Consolas"/>
      <w:sz w:val="20"/>
      <w:szCs w:val="20"/>
    </w:rPr>
  </w:style>
  <w:style w:type="character" w:styleId="HTMLVariable">
    <w:name w:val="HTML Variable"/>
    <w:basedOn w:val="DefaultParagraphFont"/>
    <w:uiPriority w:val="99"/>
    <w:semiHidden/>
    <w:unhideWhenUsed/>
    <w:rsid w:val="000A6B0A"/>
    <w:rPr>
      <w:i/>
      <w:iCs/>
    </w:rPr>
  </w:style>
  <w:style w:type="paragraph" w:styleId="Index1">
    <w:name w:val="index 1"/>
    <w:basedOn w:val="Normal"/>
    <w:next w:val="Normal"/>
    <w:autoRedefine/>
    <w:uiPriority w:val="99"/>
    <w:semiHidden/>
    <w:unhideWhenUsed/>
    <w:rsid w:val="000A6B0A"/>
    <w:pPr>
      <w:spacing w:after="0" w:line="240" w:lineRule="auto"/>
      <w:ind w:left="220" w:hanging="220"/>
    </w:pPr>
  </w:style>
  <w:style w:type="paragraph" w:styleId="Index2">
    <w:name w:val="index 2"/>
    <w:basedOn w:val="Normal"/>
    <w:next w:val="Normal"/>
    <w:autoRedefine/>
    <w:uiPriority w:val="99"/>
    <w:semiHidden/>
    <w:unhideWhenUsed/>
    <w:rsid w:val="000A6B0A"/>
    <w:pPr>
      <w:spacing w:after="0" w:line="240" w:lineRule="auto"/>
      <w:ind w:left="440" w:hanging="220"/>
    </w:pPr>
  </w:style>
  <w:style w:type="paragraph" w:styleId="Index3">
    <w:name w:val="index 3"/>
    <w:basedOn w:val="Normal"/>
    <w:next w:val="Normal"/>
    <w:autoRedefine/>
    <w:uiPriority w:val="99"/>
    <w:semiHidden/>
    <w:unhideWhenUsed/>
    <w:rsid w:val="000A6B0A"/>
    <w:pPr>
      <w:spacing w:after="0" w:line="240" w:lineRule="auto"/>
      <w:ind w:left="660" w:hanging="220"/>
    </w:pPr>
  </w:style>
  <w:style w:type="paragraph" w:styleId="Index4">
    <w:name w:val="index 4"/>
    <w:basedOn w:val="Normal"/>
    <w:next w:val="Normal"/>
    <w:autoRedefine/>
    <w:uiPriority w:val="99"/>
    <w:semiHidden/>
    <w:unhideWhenUsed/>
    <w:rsid w:val="000A6B0A"/>
    <w:pPr>
      <w:spacing w:after="0" w:line="240" w:lineRule="auto"/>
      <w:ind w:left="880" w:hanging="220"/>
    </w:pPr>
  </w:style>
  <w:style w:type="paragraph" w:styleId="Index5">
    <w:name w:val="index 5"/>
    <w:basedOn w:val="Normal"/>
    <w:next w:val="Normal"/>
    <w:autoRedefine/>
    <w:uiPriority w:val="99"/>
    <w:semiHidden/>
    <w:unhideWhenUsed/>
    <w:rsid w:val="000A6B0A"/>
    <w:pPr>
      <w:spacing w:after="0" w:line="240" w:lineRule="auto"/>
      <w:ind w:left="1100" w:hanging="220"/>
    </w:pPr>
  </w:style>
  <w:style w:type="paragraph" w:styleId="Index6">
    <w:name w:val="index 6"/>
    <w:basedOn w:val="Normal"/>
    <w:next w:val="Normal"/>
    <w:autoRedefine/>
    <w:uiPriority w:val="99"/>
    <w:semiHidden/>
    <w:unhideWhenUsed/>
    <w:rsid w:val="000A6B0A"/>
    <w:pPr>
      <w:spacing w:after="0" w:line="240" w:lineRule="auto"/>
      <w:ind w:left="1320" w:hanging="220"/>
    </w:pPr>
  </w:style>
  <w:style w:type="paragraph" w:styleId="Index7">
    <w:name w:val="index 7"/>
    <w:basedOn w:val="Normal"/>
    <w:next w:val="Normal"/>
    <w:autoRedefine/>
    <w:uiPriority w:val="99"/>
    <w:semiHidden/>
    <w:unhideWhenUsed/>
    <w:rsid w:val="000A6B0A"/>
    <w:pPr>
      <w:spacing w:after="0" w:line="240" w:lineRule="auto"/>
      <w:ind w:left="1540" w:hanging="220"/>
    </w:pPr>
  </w:style>
  <w:style w:type="paragraph" w:styleId="Index8">
    <w:name w:val="index 8"/>
    <w:basedOn w:val="Normal"/>
    <w:next w:val="Normal"/>
    <w:autoRedefine/>
    <w:uiPriority w:val="99"/>
    <w:semiHidden/>
    <w:unhideWhenUsed/>
    <w:rsid w:val="000A6B0A"/>
    <w:pPr>
      <w:spacing w:after="0" w:line="240" w:lineRule="auto"/>
      <w:ind w:left="1760" w:hanging="220"/>
    </w:pPr>
  </w:style>
  <w:style w:type="paragraph" w:styleId="Index9">
    <w:name w:val="index 9"/>
    <w:basedOn w:val="Normal"/>
    <w:next w:val="Normal"/>
    <w:autoRedefine/>
    <w:uiPriority w:val="99"/>
    <w:semiHidden/>
    <w:unhideWhenUsed/>
    <w:rsid w:val="000A6B0A"/>
    <w:pPr>
      <w:spacing w:after="0" w:line="240" w:lineRule="auto"/>
      <w:ind w:left="1980" w:hanging="220"/>
    </w:pPr>
  </w:style>
  <w:style w:type="paragraph" w:styleId="IndexHeading">
    <w:name w:val="index heading"/>
    <w:basedOn w:val="Normal"/>
    <w:next w:val="Index1"/>
    <w:uiPriority w:val="99"/>
    <w:semiHidden/>
    <w:unhideWhenUsed/>
    <w:rsid w:val="000A6B0A"/>
    <w:rPr>
      <w:rFonts w:asciiTheme="majorHAnsi" w:eastAsiaTheme="majorEastAsia" w:hAnsiTheme="majorHAnsi" w:cstheme="majorBidi"/>
      <w:b/>
      <w:bCs/>
    </w:rPr>
  </w:style>
  <w:style w:type="character" w:styleId="IntenseEmphasis">
    <w:name w:val="Intense Emphasis"/>
    <w:basedOn w:val="DefaultParagraphFont"/>
    <w:uiPriority w:val="21"/>
    <w:qFormat/>
    <w:rsid w:val="000A6B0A"/>
    <w:rPr>
      <w:i/>
      <w:iCs/>
      <w:color w:val="5B9BD5" w:themeColor="accent1"/>
    </w:rPr>
  </w:style>
  <w:style w:type="paragraph" w:styleId="IntenseQuote">
    <w:name w:val="Intense Quote"/>
    <w:basedOn w:val="Normal"/>
    <w:next w:val="Normal"/>
    <w:link w:val="IntenseQuoteChar"/>
    <w:uiPriority w:val="30"/>
    <w:qFormat/>
    <w:rsid w:val="000A6B0A"/>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0A6B0A"/>
    <w:rPr>
      <w:rFonts w:eastAsia="MS Mincho"/>
      <w:i/>
      <w:iCs/>
      <w:color w:val="5B9BD5" w:themeColor="accent1"/>
      <w:sz w:val="22"/>
      <w:lang w:val="en-GB" w:eastAsia="ja-JP"/>
    </w:rPr>
  </w:style>
  <w:style w:type="character" w:styleId="IntenseReference">
    <w:name w:val="Intense Reference"/>
    <w:basedOn w:val="DefaultParagraphFont"/>
    <w:uiPriority w:val="32"/>
    <w:semiHidden/>
    <w:qFormat/>
    <w:rsid w:val="000A6B0A"/>
    <w:rPr>
      <w:b/>
      <w:bCs/>
      <w:smallCaps/>
      <w:color w:val="5B9BD5" w:themeColor="accent1"/>
      <w:spacing w:val="5"/>
    </w:rPr>
  </w:style>
  <w:style w:type="character" w:styleId="LineNumber">
    <w:name w:val="line number"/>
    <w:basedOn w:val="DefaultParagraphFont"/>
    <w:uiPriority w:val="99"/>
    <w:semiHidden/>
    <w:unhideWhenUsed/>
    <w:rsid w:val="000A6B0A"/>
  </w:style>
  <w:style w:type="paragraph" w:styleId="List2">
    <w:name w:val="List 2"/>
    <w:basedOn w:val="Normal"/>
    <w:uiPriority w:val="99"/>
    <w:semiHidden/>
    <w:unhideWhenUsed/>
    <w:rsid w:val="000A6B0A"/>
    <w:pPr>
      <w:ind w:left="566" w:hanging="283"/>
      <w:contextualSpacing/>
    </w:pPr>
  </w:style>
  <w:style w:type="paragraph" w:styleId="List3">
    <w:name w:val="List 3"/>
    <w:basedOn w:val="Normal"/>
    <w:uiPriority w:val="99"/>
    <w:semiHidden/>
    <w:unhideWhenUsed/>
    <w:rsid w:val="000A6B0A"/>
    <w:pPr>
      <w:ind w:left="849" w:hanging="283"/>
      <w:contextualSpacing/>
    </w:pPr>
  </w:style>
  <w:style w:type="paragraph" w:styleId="List4">
    <w:name w:val="List 4"/>
    <w:basedOn w:val="Normal"/>
    <w:uiPriority w:val="99"/>
    <w:semiHidden/>
    <w:unhideWhenUsed/>
    <w:rsid w:val="000A6B0A"/>
    <w:pPr>
      <w:ind w:left="1132" w:hanging="283"/>
      <w:contextualSpacing/>
    </w:pPr>
  </w:style>
  <w:style w:type="paragraph" w:styleId="List5">
    <w:name w:val="List 5"/>
    <w:basedOn w:val="Normal"/>
    <w:uiPriority w:val="99"/>
    <w:semiHidden/>
    <w:unhideWhenUsed/>
    <w:rsid w:val="000A6B0A"/>
    <w:pPr>
      <w:ind w:left="1415" w:hanging="283"/>
      <w:contextualSpacing/>
    </w:pPr>
  </w:style>
  <w:style w:type="paragraph" w:styleId="ListBullet4">
    <w:name w:val="List Bullet 4"/>
    <w:basedOn w:val="Normal"/>
    <w:uiPriority w:val="99"/>
    <w:semiHidden/>
    <w:unhideWhenUsed/>
    <w:rsid w:val="000A6B0A"/>
    <w:pPr>
      <w:numPr>
        <w:numId w:val="10"/>
      </w:numPr>
      <w:contextualSpacing/>
    </w:pPr>
  </w:style>
  <w:style w:type="paragraph" w:styleId="ListBullet5">
    <w:name w:val="List Bullet 5"/>
    <w:basedOn w:val="Normal"/>
    <w:uiPriority w:val="99"/>
    <w:semiHidden/>
    <w:unhideWhenUsed/>
    <w:rsid w:val="000A6B0A"/>
    <w:pPr>
      <w:numPr>
        <w:numId w:val="11"/>
      </w:numPr>
      <w:contextualSpacing/>
    </w:pPr>
  </w:style>
  <w:style w:type="paragraph" w:styleId="ListNumber">
    <w:name w:val="List Number"/>
    <w:basedOn w:val="Normal"/>
    <w:uiPriority w:val="99"/>
    <w:semiHidden/>
    <w:unhideWhenUsed/>
    <w:rsid w:val="000A6B0A"/>
    <w:pPr>
      <w:numPr>
        <w:numId w:val="12"/>
      </w:numPr>
      <w:contextualSpacing/>
    </w:pPr>
  </w:style>
  <w:style w:type="paragraph" w:styleId="ListNumber5">
    <w:name w:val="List Number 5"/>
    <w:basedOn w:val="Normal"/>
    <w:uiPriority w:val="99"/>
    <w:semiHidden/>
    <w:unhideWhenUsed/>
    <w:rsid w:val="000A6B0A"/>
    <w:pPr>
      <w:numPr>
        <w:numId w:val="13"/>
      </w:numPr>
      <w:contextualSpacing/>
    </w:pPr>
  </w:style>
  <w:style w:type="paragraph" w:styleId="MacroText">
    <w:name w:val="macro"/>
    <w:link w:val="MacroTextChar"/>
    <w:uiPriority w:val="99"/>
    <w:semiHidden/>
    <w:unhideWhenUsed/>
    <w:rsid w:val="000A6B0A"/>
    <w:pPr>
      <w:tabs>
        <w:tab w:val="left" w:pos="480"/>
        <w:tab w:val="left" w:pos="960"/>
        <w:tab w:val="left" w:pos="1440"/>
        <w:tab w:val="left" w:pos="1920"/>
        <w:tab w:val="left" w:pos="2400"/>
        <w:tab w:val="left" w:pos="2880"/>
        <w:tab w:val="left" w:pos="3360"/>
        <w:tab w:val="left" w:pos="3840"/>
        <w:tab w:val="left" w:pos="4320"/>
      </w:tabs>
      <w:spacing w:line="240" w:lineRule="atLeast"/>
      <w:jc w:val="both"/>
    </w:pPr>
    <w:rPr>
      <w:rFonts w:ascii="Consolas" w:eastAsia="MS Mincho" w:hAnsi="Consolas" w:cs="Consolas"/>
      <w:lang w:val="en-GB" w:eastAsia="ja-JP"/>
    </w:rPr>
  </w:style>
  <w:style w:type="character" w:customStyle="1" w:styleId="MacroTextChar">
    <w:name w:val="Macro Text Char"/>
    <w:basedOn w:val="DefaultParagraphFont"/>
    <w:link w:val="MacroText"/>
    <w:uiPriority w:val="99"/>
    <w:semiHidden/>
    <w:rsid w:val="000A6B0A"/>
    <w:rPr>
      <w:rFonts w:ascii="Consolas" w:eastAsia="MS Mincho" w:hAnsi="Consolas" w:cs="Consolas"/>
      <w:lang w:val="en-GB" w:eastAsia="ja-JP"/>
    </w:rPr>
  </w:style>
  <w:style w:type="character" w:styleId="Mention">
    <w:name w:val="Mention"/>
    <w:basedOn w:val="DefaultParagraphFont"/>
    <w:uiPriority w:val="99"/>
    <w:semiHidden/>
    <w:unhideWhenUsed/>
    <w:rsid w:val="000A6B0A"/>
    <w:rPr>
      <w:color w:val="2B579A"/>
      <w:shd w:val="clear" w:color="auto" w:fill="E1DFDD"/>
    </w:rPr>
  </w:style>
  <w:style w:type="paragraph" w:styleId="MessageHeader">
    <w:name w:val="Message Header"/>
    <w:basedOn w:val="Normal"/>
    <w:link w:val="MessageHeaderChar"/>
    <w:uiPriority w:val="99"/>
    <w:semiHidden/>
    <w:unhideWhenUsed/>
    <w:rsid w:val="000A6B0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0A6B0A"/>
    <w:rPr>
      <w:rFonts w:asciiTheme="majorHAnsi" w:eastAsiaTheme="majorEastAsia" w:hAnsiTheme="majorHAnsi" w:cstheme="majorBidi"/>
      <w:sz w:val="24"/>
      <w:szCs w:val="24"/>
      <w:shd w:val="pct20" w:color="auto" w:fill="auto"/>
      <w:lang w:val="en-GB" w:eastAsia="ja-JP"/>
    </w:rPr>
  </w:style>
  <w:style w:type="paragraph" w:styleId="NoSpacing">
    <w:name w:val="No Spacing"/>
    <w:uiPriority w:val="1"/>
    <w:semiHidden/>
    <w:qFormat/>
    <w:rsid w:val="000A6B0A"/>
    <w:pPr>
      <w:jc w:val="both"/>
    </w:pPr>
    <w:rPr>
      <w:rFonts w:eastAsia="MS Mincho"/>
      <w:sz w:val="22"/>
      <w:lang w:val="en-GB" w:eastAsia="ja-JP"/>
    </w:rPr>
  </w:style>
  <w:style w:type="paragraph" w:styleId="NormalIndent">
    <w:name w:val="Normal Indent"/>
    <w:basedOn w:val="Normal"/>
    <w:uiPriority w:val="99"/>
    <w:semiHidden/>
    <w:unhideWhenUsed/>
    <w:rsid w:val="000A6B0A"/>
    <w:pPr>
      <w:ind w:left="720"/>
    </w:pPr>
  </w:style>
  <w:style w:type="paragraph" w:styleId="NoteHeading">
    <w:name w:val="Note Heading"/>
    <w:basedOn w:val="Normal"/>
    <w:next w:val="Normal"/>
    <w:link w:val="NoteHeadingChar"/>
    <w:uiPriority w:val="99"/>
    <w:semiHidden/>
    <w:unhideWhenUsed/>
    <w:rsid w:val="000A6B0A"/>
    <w:pPr>
      <w:spacing w:after="0" w:line="240" w:lineRule="auto"/>
    </w:pPr>
  </w:style>
  <w:style w:type="character" w:customStyle="1" w:styleId="NoteHeadingChar">
    <w:name w:val="Note Heading Char"/>
    <w:basedOn w:val="DefaultParagraphFont"/>
    <w:link w:val="NoteHeading"/>
    <w:uiPriority w:val="99"/>
    <w:semiHidden/>
    <w:rsid w:val="000A6B0A"/>
    <w:rPr>
      <w:rFonts w:eastAsia="MS Mincho"/>
      <w:sz w:val="22"/>
      <w:lang w:val="en-GB" w:eastAsia="ja-JP"/>
    </w:rPr>
  </w:style>
  <w:style w:type="character" w:styleId="PageNumber">
    <w:name w:val="page number"/>
    <w:basedOn w:val="DefaultParagraphFont"/>
    <w:uiPriority w:val="99"/>
    <w:semiHidden/>
    <w:unhideWhenUsed/>
    <w:rsid w:val="000A6B0A"/>
  </w:style>
  <w:style w:type="paragraph" w:styleId="PlainText">
    <w:name w:val="Plain Text"/>
    <w:basedOn w:val="Normal"/>
    <w:link w:val="PlainTextChar"/>
    <w:uiPriority w:val="99"/>
    <w:semiHidden/>
    <w:unhideWhenUsed/>
    <w:rsid w:val="000A6B0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0A6B0A"/>
    <w:rPr>
      <w:rFonts w:ascii="Consolas" w:eastAsia="MS Mincho" w:hAnsi="Consolas" w:cs="Consolas"/>
      <w:sz w:val="21"/>
      <w:szCs w:val="21"/>
      <w:lang w:val="en-GB" w:eastAsia="ja-JP"/>
    </w:rPr>
  </w:style>
  <w:style w:type="paragraph" w:styleId="Quote">
    <w:name w:val="Quote"/>
    <w:basedOn w:val="Normal"/>
    <w:next w:val="Normal"/>
    <w:link w:val="QuoteChar"/>
    <w:uiPriority w:val="29"/>
    <w:qFormat/>
    <w:rsid w:val="000A6B0A"/>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A6B0A"/>
    <w:rPr>
      <w:rFonts w:eastAsia="MS Mincho"/>
      <w:i/>
      <w:iCs/>
      <w:color w:val="404040" w:themeColor="text1" w:themeTint="BF"/>
      <w:sz w:val="22"/>
      <w:lang w:val="en-GB" w:eastAsia="ja-JP"/>
    </w:rPr>
  </w:style>
  <w:style w:type="paragraph" w:styleId="Salutation">
    <w:name w:val="Salutation"/>
    <w:basedOn w:val="Normal"/>
    <w:next w:val="Normal"/>
    <w:link w:val="SalutationChar"/>
    <w:uiPriority w:val="99"/>
    <w:semiHidden/>
    <w:unhideWhenUsed/>
    <w:rsid w:val="000A6B0A"/>
  </w:style>
  <w:style w:type="character" w:customStyle="1" w:styleId="SalutationChar">
    <w:name w:val="Salutation Char"/>
    <w:basedOn w:val="DefaultParagraphFont"/>
    <w:link w:val="Salutation"/>
    <w:uiPriority w:val="99"/>
    <w:semiHidden/>
    <w:rsid w:val="000A6B0A"/>
    <w:rPr>
      <w:rFonts w:eastAsia="MS Mincho"/>
      <w:sz w:val="22"/>
      <w:lang w:val="en-GB" w:eastAsia="ja-JP"/>
    </w:rPr>
  </w:style>
  <w:style w:type="paragraph" w:styleId="Signature">
    <w:name w:val="Signature"/>
    <w:basedOn w:val="Normal"/>
    <w:link w:val="SignatureChar"/>
    <w:uiPriority w:val="99"/>
    <w:semiHidden/>
    <w:unhideWhenUsed/>
    <w:rsid w:val="000A6B0A"/>
    <w:pPr>
      <w:spacing w:after="0" w:line="240" w:lineRule="auto"/>
      <w:ind w:left="4252"/>
    </w:pPr>
  </w:style>
  <w:style w:type="character" w:customStyle="1" w:styleId="SignatureChar">
    <w:name w:val="Signature Char"/>
    <w:basedOn w:val="DefaultParagraphFont"/>
    <w:link w:val="Signature"/>
    <w:uiPriority w:val="99"/>
    <w:semiHidden/>
    <w:rsid w:val="000A6B0A"/>
    <w:rPr>
      <w:rFonts w:eastAsia="MS Mincho"/>
      <w:sz w:val="22"/>
      <w:lang w:val="en-GB" w:eastAsia="ja-JP"/>
    </w:rPr>
  </w:style>
  <w:style w:type="character" w:styleId="SmartHyperlink">
    <w:name w:val="Smart Hyperlink"/>
    <w:basedOn w:val="DefaultParagraphFont"/>
    <w:uiPriority w:val="99"/>
    <w:semiHidden/>
    <w:unhideWhenUsed/>
    <w:rsid w:val="000A6B0A"/>
    <w:rPr>
      <w:u w:val="dotted"/>
    </w:rPr>
  </w:style>
  <w:style w:type="character" w:styleId="Strong">
    <w:name w:val="Strong"/>
    <w:basedOn w:val="DefaultParagraphFont"/>
    <w:uiPriority w:val="22"/>
    <w:qFormat/>
    <w:rsid w:val="000A6B0A"/>
    <w:rPr>
      <w:b/>
      <w:bCs/>
    </w:rPr>
  </w:style>
  <w:style w:type="paragraph" w:styleId="Subtitle">
    <w:name w:val="Subtitle"/>
    <w:basedOn w:val="Normal"/>
    <w:next w:val="Normal"/>
    <w:link w:val="SubtitleChar"/>
    <w:uiPriority w:val="11"/>
    <w:qFormat/>
    <w:rsid w:val="000A6B0A"/>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itleChar">
    <w:name w:val="Subtitle Char"/>
    <w:basedOn w:val="DefaultParagraphFont"/>
    <w:link w:val="Subtitle"/>
    <w:uiPriority w:val="11"/>
    <w:rsid w:val="000A6B0A"/>
    <w:rPr>
      <w:rFonts w:asciiTheme="minorHAnsi" w:eastAsiaTheme="minorEastAsia" w:hAnsiTheme="minorHAnsi" w:cstheme="minorBidi"/>
      <w:color w:val="5A5A5A" w:themeColor="text1" w:themeTint="A5"/>
      <w:spacing w:val="15"/>
      <w:sz w:val="22"/>
      <w:szCs w:val="22"/>
      <w:lang w:val="en-GB" w:eastAsia="ja-JP"/>
    </w:rPr>
  </w:style>
  <w:style w:type="character" w:styleId="SubtleEmphasis">
    <w:name w:val="Subtle Emphasis"/>
    <w:basedOn w:val="DefaultParagraphFont"/>
    <w:uiPriority w:val="19"/>
    <w:qFormat/>
    <w:rsid w:val="000A6B0A"/>
    <w:rPr>
      <w:i/>
      <w:iCs/>
      <w:color w:val="404040" w:themeColor="text1" w:themeTint="BF"/>
    </w:rPr>
  </w:style>
  <w:style w:type="character" w:styleId="SubtleReference">
    <w:name w:val="Subtle Reference"/>
    <w:basedOn w:val="DefaultParagraphFont"/>
    <w:uiPriority w:val="31"/>
    <w:qFormat/>
    <w:rsid w:val="000A6B0A"/>
    <w:rPr>
      <w:smallCaps/>
      <w:color w:val="5A5A5A" w:themeColor="text1" w:themeTint="A5"/>
    </w:rPr>
  </w:style>
  <w:style w:type="paragraph" w:styleId="TableofAuthorities">
    <w:name w:val="table of authorities"/>
    <w:basedOn w:val="Normal"/>
    <w:next w:val="Normal"/>
    <w:uiPriority w:val="99"/>
    <w:semiHidden/>
    <w:unhideWhenUsed/>
    <w:rsid w:val="000A6B0A"/>
    <w:pPr>
      <w:spacing w:after="0"/>
      <w:ind w:left="220" w:hanging="220"/>
    </w:pPr>
  </w:style>
  <w:style w:type="paragraph" w:styleId="TableofFigures">
    <w:name w:val="table of figures"/>
    <w:basedOn w:val="Normal"/>
    <w:next w:val="Normal"/>
    <w:uiPriority w:val="99"/>
    <w:semiHidden/>
    <w:unhideWhenUsed/>
    <w:rsid w:val="000A6B0A"/>
    <w:pPr>
      <w:spacing w:after="0"/>
    </w:pPr>
  </w:style>
  <w:style w:type="paragraph" w:styleId="Title">
    <w:name w:val="Title"/>
    <w:basedOn w:val="Normal"/>
    <w:next w:val="Normal"/>
    <w:link w:val="TitleChar"/>
    <w:uiPriority w:val="10"/>
    <w:qFormat/>
    <w:rsid w:val="000A6B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6B0A"/>
    <w:rPr>
      <w:rFonts w:asciiTheme="majorHAnsi" w:eastAsiaTheme="majorEastAsia" w:hAnsiTheme="majorHAnsi" w:cstheme="majorBidi"/>
      <w:spacing w:val="-10"/>
      <w:kern w:val="28"/>
      <w:sz w:val="56"/>
      <w:szCs w:val="56"/>
      <w:lang w:val="en-GB" w:eastAsia="ja-JP"/>
    </w:rPr>
  </w:style>
  <w:style w:type="paragraph" w:styleId="TOAHeading">
    <w:name w:val="toa heading"/>
    <w:basedOn w:val="Normal"/>
    <w:next w:val="Normal"/>
    <w:uiPriority w:val="99"/>
    <w:semiHidden/>
    <w:unhideWhenUsed/>
    <w:rsid w:val="000A6B0A"/>
    <w:pPr>
      <w:spacing w:before="120"/>
    </w:pPr>
    <w:rPr>
      <w:rFonts w:asciiTheme="majorHAnsi" w:eastAsiaTheme="majorEastAsia" w:hAnsiTheme="majorHAnsi" w:cstheme="majorBidi"/>
      <w:b/>
      <w:bCs/>
      <w:sz w:val="24"/>
      <w:szCs w:val="24"/>
    </w:rPr>
  </w:style>
  <w:style w:type="character" w:styleId="UnresolvedMention">
    <w:name w:val="Unresolved Mention"/>
    <w:basedOn w:val="DefaultParagraphFont"/>
    <w:uiPriority w:val="99"/>
    <w:semiHidden/>
    <w:unhideWhenUsed/>
    <w:rsid w:val="000A6B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241710">
      <w:bodyDiv w:val="1"/>
      <w:marLeft w:val="0"/>
      <w:marRight w:val="0"/>
      <w:marTop w:val="0"/>
      <w:marBottom w:val="0"/>
      <w:divBdr>
        <w:top w:val="none" w:sz="0" w:space="0" w:color="auto"/>
        <w:left w:val="none" w:sz="0" w:space="0" w:color="auto"/>
        <w:bottom w:val="none" w:sz="0" w:space="0" w:color="auto"/>
        <w:right w:val="none" w:sz="0" w:space="0" w:color="auto"/>
      </w:divBdr>
    </w:div>
    <w:div w:id="23603590">
      <w:bodyDiv w:val="1"/>
      <w:marLeft w:val="0"/>
      <w:marRight w:val="0"/>
      <w:marTop w:val="0"/>
      <w:marBottom w:val="0"/>
      <w:divBdr>
        <w:top w:val="none" w:sz="0" w:space="0" w:color="auto"/>
        <w:left w:val="none" w:sz="0" w:space="0" w:color="auto"/>
        <w:bottom w:val="none" w:sz="0" w:space="0" w:color="auto"/>
        <w:right w:val="none" w:sz="0" w:space="0" w:color="auto"/>
      </w:divBdr>
    </w:div>
    <w:div w:id="107742961">
      <w:bodyDiv w:val="1"/>
      <w:marLeft w:val="0"/>
      <w:marRight w:val="0"/>
      <w:marTop w:val="0"/>
      <w:marBottom w:val="0"/>
      <w:divBdr>
        <w:top w:val="none" w:sz="0" w:space="0" w:color="auto"/>
        <w:left w:val="none" w:sz="0" w:space="0" w:color="auto"/>
        <w:bottom w:val="none" w:sz="0" w:space="0" w:color="auto"/>
        <w:right w:val="none" w:sz="0" w:space="0" w:color="auto"/>
      </w:divBdr>
    </w:div>
    <w:div w:id="167520002">
      <w:bodyDiv w:val="1"/>
      <w:marLeft w:val="0"/>
      <w:marRight w:val="0"/>
      <w:marTop w:val="0"/>
      <w:marBottom w:val="0"/>
      <w:divBdr>
        <w:top w:val="none" w:sz="0" w:space="0" w:color="auto"/>
        <w:left w:val="none" w:sz="0" w:space="0" w:color="auto"/>
        <w:bottom w:val="none" w:sz="0" w:space="0" w:color="auto"/>
        <w:right w:val="none" w:sz="0" w:space="0" w:color="auto"/>
      </w:divBdr>
    </w:div>
    <w:div w:id="217132236">
      <w:bodyDiv w:val="1"/>
      <w:marLeft w:val="0"/>
      <w:marRight w:val="0"/>
      <w:marTop w:val="0"/>
      <w:marBottom w:val="0"/>
      <w:divBdr>
        <w:top w:val="none" w:sz="0" w:space="0" w:color="auto"/>
        <w:left w:val="none" w:sz="0" w:space="0" w:color="auto"/>
        <w:bottom w:val="none" w:sz="0" w:space="0" w:color="auto"/>
        <w:right w:val="none" w:sz="0" w:space="0" w:color="auto"/>
      </w:divBdr>
    </w:div>
    <w:div w:id="304162440">
      <w:bodyDiv w:val="1"/>
      <w:marLeft w:val="0"/>
      <w:marRight w:val="0"/>
      <w:marTop w:val="0"/>
      <w:marBottom w:val="0"/>
      <w:divBdr>
        <w:top w:val="none" w:sz="0" w:space="0" w:color="auto"/>
        <w:left w:val="none" w:sz="0" w:space="0" w:color="auto"/>
        <w:bottom w:val="none" w:sz="0" w:space="0" w:color="auto"/>
        <w:right w:val="none" w:sz="0" w:space="0" w:color="auto"/>
      </w:divBdr>
    </w:div>
    <w:div w:id="413673184">
      <w:bodyDiv w:val="1"/>
      <w:marLeft w:val="0"/>
      <w:marRight w:val="0"/>
      <w:marTop w:val="0"/>
      <w:marBottom w:val="0"/>
      <w:divBdr>
        <w:top w:val="none" w:sz="0" w:space="0" w:color="auto"/>
        <w:left w:val="none" w:sz="0" w:space="0" w:color="auto"/>
        <w:bottom w:val="none" w:sz="0" w:space="0" w:color="auto"/>
        <w:right w:val="none" w:sz="0" w:space="0" w:color="auto"/>
      </w:divBdr>
    </w:div>
    <w:div w:id="417751790">
      <w:bodyDiv w:val="1"/>
      <w:marLeft w:val="0"/>
      <w:marRight w:val="0"/>
      <w:marTop w:val="0"/>
      <w:marBottom w:val="0"/>
      <w:divBdr>
        <w:top w:val="none" w:sz="0" w:space="0" w:color="auto"/>
        <w:left w:val="none" w:sz="0" w:space="0" w:color="auto"/>
        <w:bottom w:val="none" w:sz="0" w:space="0" w:color="auto"/>
        <w:right w:val="none" w:sz="0" w:space="0" w:color="auto"/>
      </w:divBdr>
    </w:div>
    <w:div w:id="436293054">
      <w:bodyDiv w:val="1"/>
      <w:marLeft w:val="0"/>
      <w:marRight w:val="0"/>
      <w:marTop w:val="0"/>
      <w:marBottom w:val="0"/>
      <w:divBdr>
        <w:top w:val="none" w:sz="0" w:space="0" w:color="auto"/>
        <w:left w:val="none" w:sz="0" w:space="0" w:color="auto"/>
        <w:bottom w:val="none" w:sz="0" w:space="0" w:color="auto"/>
        <w:right w:val="none" w:sz="0" w:space="0" w:color="auto"/>
      </w:divBdr>
    </w:div>
    <w:div w:id="497041183">
      <w:bodyDiv w:val="1"/>
      <w:marLeft w:val="0"/>
      <w:marRight w:val="0"/>
      <w:marTop w:val="0"/>
      <w:marBottom w:val="0"/>
      <w:divBdr>
        <w:top w:val="none" w:sz="0" w:space="0" w:color="auto"/>
        <w:left w:val="none" w:sz="0" w:space="0" w:color="auto"/>
        <w:bottom w:val="none" w:sz="0" w:space="0" w:color="auto"/>
        <w:right w:val="none" w:sz="0" w:space="0" w:color="auto"/>
      </w:divBdr>
    </w:div>
    <w:div w:id="562639778">
      <w:bodyDiv w:val="1"/>
      <w:marLeft w:val="0"/>
      <w:marRight w:val="0"/>
      <w:marTop w:val="0"/>
      <w:marBottom w:val="0"/>
      <w:divBdr>
        <w:top w:val="none" w:sz="0" w:space="0" w:color="auto"/>
        <w:left w:val="none" w:sz="0" w:space="0" w:color="auto"/>
        <w:bottom w:val="none" w:sz="0" w:space="0" w:color="auto"/>
        <w:right w:val="none" w:sz="0" w:space="0" w:color="auto"/>
      </w:divBdr>
    </w:div>
    <w:div w:id="569001394">
      <w:bodyDiv w:val="1"/>
      <w:marLeft w:val="0"/>
      <w:marRight w:val="0"/>
      <w:marTop w:val="0"/>
      <w:marBottom w:val="0"/>
      <w:divBdr>
        <w:top w:val="none" w:sz="0" w:space="0" w:color="auto"/>
        <w:left w:val="none" w:sz="0" w:space="0" w:color="auto"/>
        <w:bottom w:val="none" w:sz="0" w:space="0" w:color="auto"/>
        <w:right w:val="none" w:sz="0" w:space="0" w:color="auto"/>
      </w:divBdr>
    </w:div>
    <w:div w:id="592470883">
      <w:bodyDiv w:val="1"/>
      <w:marLeft w:val="0"/>
      <w:marRight w:val="0"/>
      <w:marTop w:val="0"/>
      <w:marBottom w:val="0"/>
      <w:divBdr>
        <w:top w:val="none" w:sz="0" w:space="0" w:color="auto"/>
        <w:left w:val="none" w:sz="0" w:space="0" w:color="auto"/>
        <w:bottom w:val="none" w:sz="0" w:space="0" w:color="auto"/>
        <w:right w:val="none" w:sz="0" w:space="0" w:color="auto"/>
      </w:divBdr>
    </w:div>
    <w:div w:id="681736717">
      <w:bodyDiv w:val="1"/>
      <w:marLeft w:val="0"/>
      <w:marRight w:val="0"/>
      <w:marTop w:val="0"/>
      <w:marBottom w:val="0"/>
      <w:divBdr>
        <w:top w:val="none" w:sz="0" w:space="0" w:color="auto"/>
        <w:left w:val="none" w:sz="0" w:space="0" w:color="auto"/>
        <w:bottom w:val="none" w:sz="0" w:space="0" w:color="auto"/>
        <w:right w:val="none" w:sz="0" w:space="0" w:color="auto"/>
      </w:divBdr>
    </w:div>
    <w:div w:id="741559546">
      <w:bodyDiv w:val="1"/>
      <w:marLeft w:val="0"/>
      <w:marRight w:val="0"/>
      <w:marTop w:val="0"/>
      <w:marBottom w:val="0"/>
      <w:divBdr>
        <w:top w:val="none" w:sz="0" w:space="0" w:color="auto"/>
        <w:left w:val="none" w:sz="0" w:space="0" w:color="auto"/>
        <w:bottom w:val="none" w:sz="0" w:space="0" w:color="auto"/>
        <w:right w:val="none" w:sz="0" w:space="0" w:color="auto"/>
      </w:divBdr>
    </w:div>
    <w:div w:id="831943685">
      <w:bodyDiv w:val="1"/>
      <w:marLeft w:val="0"/>
      <w:marRight w:val="0"/>
      <w:marTop w:val="0"/>
      <w:marBottom w:val="0"/>
      <w:divBdr>
        <w:top w:val="none" w:sz="0" w:space="0" w:color="auto"/>
        <w:left w:val="none" w:sz="0" w:space="0" w:color="auto"/>
        <w:bottom w:val="none" w:sz="0" w:space="0" w:color="auto"/>
        <w:right w:val="none" w:sz="0" w:space="0" w:color="auto"/>
      </w:divBdr>
    </w:div>
    <w:div w:id="871264623">
      <w:bodyDiv w:val="1"/>
      <w:marLeft w:val="0"/>
      <w:marRight w:val="0"/>
      <w:marTop w:val="0"/>
      <w:marBottom w:val="0"/>
      <w:divBdr>
        <w:top w:val="none" w:sz="0" w:space="0" w:color="auto"/>
        <w:left w:val="none" w:sz="0" w:space="0" w:color="auto"/>
        <w:bottom w:val="none" w:sz="0" w:space="0" w:color="auto"/>
        <w:right w:val="none" w:sz="0" w:space="0" w:color="auto"/>
      </w:divBdr>
    </w:div>
    <w:div w:id="944120651">
      <w:bodyDiv w:val="1"/>
      <w:marLeft w:val="0"/>
      <w:marRight w:val="0"/>
      <w:marTop w:val="0"/>
      <w:marBottom w:val="0"/>
      <w:divBdr>
        <w:top w:val="none" w:sz="0" w:space="0" w:color="auto"/>
        <w:left w:val="none" w:sz="0" w:space="0" w:color="auto"/>
        <w:bottom w:val="none" w:sz="0" w:space="0" w:color="auto"/>
        <w:right w:val="none" w:sz="0" w:space="0" w:color="auto"/>
      </w:divBdr>
    </w:div>
    <w:div w:id="1038240637">
      <w:bodyDiv w:val="1"/>
      <w:marLeft w:val="0"/>
      <w:marRight w:val="0"/>
      <w:marTop w:val="0"/>
      <w:marBottom w:val="0"/>
      <w:divBdr>
        <w:top w:val="none" w:sz="0" w:space="0" w:color="auto"/>
        <w:left w:val="none" w:sz="0" w:space="0" w:color="auto"/>
        <w:bottom w:val="none" w:sz="0" w:space="0" w:color="auto"/>
        <w:right w:val="none" w:sz="0" w:space="0" w:color="auto"/>
      </w:divBdr>
    </w:div>
    <w:div w:id="1095593113">
      <w:bodyDiv w:val="1"/>
      <w:marLeft w:val="0"/>
      <w:marRight w:val="0"/>
      <w:marTop w:val="0"/>
      <w:marBottom w:val="0"/>
      <w:divBdr>
        <w:top w:val="none" w:sz="0" w:space="0" w:color="auto"/>
        <w:left w:val="none" w:sz="0" w:space="0" w:color="auto"/>
        <w:bottom w:val="none" w:sz="0" w:space="0" w:color="auto"/>
        <w:right w:val="none" w:sz="0" w:space="0" w:color="auto"/>
      </w:divBdr>
    </w:div>
    <w:div w:id="1158499533">
      <w:bodyDiv w:val="1"/>
      <w:marLeft w:val="0"/>
      <w:marRight w:val="0"/>
      <w:marTop w:val="0"/>
      <w:marBottom w:val="0"/>
      <w:divBdr>
        <w:top w:val="none" w:sz="0" w:space="0" w:color="auto"/>
        <w:left w:val="none" w:sz="0" w:space="0" w:color="auto"/>
        <w:bottom w:val="none" w:sz="0" w:space="0" w:color="auto"/>
        <w:right w:val="none" w:sz="0" w:space="0" w:color="auto"/>
      </w:divBdr>
    </w:div>
    <w:div w:id="1224870745">
      <w:bodyDiv w:val="1"/>
      <w:marLeft w:val="0"/>
      <w:marRight w:val="0"/>
      <w:marTop w:val="0"/>
      <w:marBottom w:val="0"/>
      <w:divBdr>
        <w:top w:val="none" w:sz="0" w:space="0" w:color="auto"/>
        <w:left w:val="none" w:sz="0" w:space="0" w:color="auto"/>
        <w:bottom w:val="none" w:sz="0" w:space="0" w:color="auto"/>
        <w:right w:val="none" w:sz="0" w:space="0" w:color="auto"/>
      </w:divBdr>
    </w:div>
    <w:div w:id="1245844064">
      <w:bodyDiv w:val="1"/>
      <w:marLeft w:val="0"/>
      <w:marRight w:val="0"/>
      <w:marTop w:val="0"/>
      <w:marBottom w:val="0"/>
      <w:divBdr>
        <w:top w:val="none" w:sz="0" w:space="0" w:color="auto"/>
        <w:left w:val="none" w:sz="0" w:space="0" w:color="auto"/>
        <w:bottom w:val="none" w:sz="0" w:space="0" w:color="auto"/>
        <w:right w:val="none" w:sz="0" w:space="0" w:color="auto"/>
      </w:divBdr>
    </w:div>
    <w:div w:id="1277566822">
      <w:bodyDiv w:val="1"/>
      <w:marLeft w:val="0"/>
      <w:marRight w:val="0"/>
      <w:marTop w:val="0"/>
      <w:marBottom w:val="0"/>
      <w:divBdr>
        <w:top w:val="none" w:sz="0" w:space="0" w:color="auto"/>
        <w:left w:val="none" w:sz="0" w:space="0" w:color="auto"/>
        <w:bottom w:val="none" w:sz="0" w:space="0" w:color="auto"/>
        <w:right w:val="none" w:sz="0" w:space="0" w:color="auto"/>
      </w:divBdr>
    </w:div>
    <w:div w:id="1488283090">
      <w:bodyDiv w:val="1"/>
      <w:marLeft w:val="0"/>
      <w:marRight w:val="0"/>
      <w:marTop w:val="0"/>
      <w:marBottom w:val="0"/>
      <w:divBdr>
        <w:top w:val="none" w:sz="0" w:space="0" w:color="auto"/>
        <w:left w:val="none" w:sz="0" w:space="0" w:color="auto"/>
        <w:bottom w:val="none" w:sz="0" w:space="0" w:color="auto"/>
        <w:right w:val="none" w:sz="0" w:space="0" w:color="auto"/>
      </w:divBdr>
    </w:div>
    <w:div w:id="1518037729">
      <w:bodyDiv w:val="1"/>
      <w:marLeft w:val="0"/>
      <w:marRight w:val="0"/>
      <w:marTop w:val="0"/>
      <w:marBottom w:val="0"/>
      <w:divBdr>
        <w:top w:val="none" w:sz="0" w:space="0" w:color="auto"/>
        <w:left w:val="none" w:sz="0" w:space="0" w:color="auto"/>
        <w:bottom w:val="none" w:sz="0" w:space="0" w:color="auto"/>
        <w:right w:val="none" w:sz="0" w:space="0" w:color="auto"/>
      </w:divBdr>
    </w:div>
    <w:div w:id="1694726729">
      <w:bodyDiv w:val="1"/>
      <w:marLeft w:val="0"/>
      <w:marRight w:val="0"/>
      <w:marTop w:val="0"/>
      <w:marBottom w:val="0"/>
      <w:divBdr>
        <w:top w:val="none" w:sz="0" w:space="0" w:color="auto"/>
        <w:left w:val="none" w:sz="0" w:space="0" w:color="auto"/>
        <w:bottom w:val="none" w:sz="0" w:space="0" w:color="auto"/>
        <w:right w:val="none" w:sz="0" w:space="0" w:color="auto"/>
      </w:divBdr>
    </w:div>
    <w:div w:id="1709140435">
      <w:bodyDiv w:val="1"/>
      <w:marLeft w:val="0"/>
      <w:marRight w:val="0"/>
      <w:marTop w:val="0"/>
      <w:marBottom w:val="0"/>
      <w:divBdr>
        <w:top w:val="none" w:sz="0" w:space="0" w:color="auto"/>
        <w:left w:val="none" w:sz="0" w:space="0" w:color="auto"/>
        <w:bottom w:val="none" w:sz="0" w:space="0" w:color="auto"/>
        <w:right w:val="none" w:sz="0" w:space="0" w:color="auto"/>
      </w:divBdr>
    </w:div>
    <w:div w:id="1718238733">
      <w:bodyDiv w:val="1"/>
      <w:marLeft w:val="0"/>
      <w:marRight w:val="0"/>
      <w:marTop w:val="0"/>
      <w:marBottom w:val="0"/>
      <w:divBdr>
        <w:top w:val="none" w:sz="0" w:space="0" w:color="auto"/>
        <w:left w:val="none" w:sz="0" w:space="0" w:color="auto"/>
        <w:bottom w:val="none" w:sz="0" w:space="0" w:color="auto"/>
        <w:right w:val="none" w:sz="0" w:space="0" w:color="auto"/>
      </w:divBdr>
    </w:div>
    <w:div w:id="1747412083">
      <w:bodyDiv w:val="1"/>
      <w:marLeft w:val="0"/>
      <w:marRight w:val="0"/>
      <w:marTop w:val="0"/>
      <w:marBottom w:val="0"/>
      <w:divBdr>
        <w:top w:val="none" w:sz="0" w:space="0" w:color="auto"/>
        <w:left w:val="none" w:sz="0" w:space="0" w:color="auto"/>
        <w:bottom w:val="none" w:sz="0" w:space="0" w:color="auto"/>
        <w:right w:val="none" w:sz="0" w:space="0" w:color="auto"/>
      </w:divBdr>
    </w:div>
    <w:div w:id="1769308006">
      <w:bodyDiv w:val="1"/>
      <w:marLeft w:val="0"/>
      <w:marRight w:val="0"/>
      <w:marTop w:val="0"/>
      <w:marBottom w:val="0"/>
      <w:divBdr>
        <w:top w:val="none" w:sz="0" w:space="0" w:color="auto"/>
        <w:left w:val="none" w:sz="0" w:space="0" w:color="auto"/>
        <w:bottom w:val="none" w:sz="0" w:space="0" w:color="auto"/>
        <w:right w:val="none" w:sz="0" w:space="0" w:color="auto"/>
      </w:divBdr>
    </w:div>
    <w:div w:id="1773816037">
      <w:bodyDiv w:val="1"/>
      <w:marLeft w:val="0"/>
      <w:marRight w:val="0"/>
      <w:marTop w:val="0"/>
      <w:marBottom w:val="0"/>
      <w:divBdr>
        <w:top w:val="none" w:sz="0" w:space="0" w:color="auto"/>
        <w:left w:val="none" w:sz="0" w:space="0" w:color="auto"/>
        <w:bottom w:val="none" w:sz="0" w:space="0" w:color="auto"/>
        <w:right w:val="none" w:sz="0" w:space="0" w:color="auto"/>
      </w:divBdr>
    </w:div>
    <w:div w:id="1779639258">
      <w:bodyDiv w:val="1"/>
      <w:marLeft w:val="0"/>
      <w:marRight w:val="0"/>
      <w:marTop w:val="0"/>
      <w:marBottom w:val="0"/>
      <w:divBdr>
        <w:top w:val="none" w:sz="0" w:space="0" w:color="auto"/>
        <w:left w:val="none" w:sz="0" w:space="0" w:color="auto"/>
        <w:bottom w:val="none" w:sz="0" w:space="0" w:color="auto"/>
        <w:right w:val="none" w:sz="0" w:space="0" w:color="auto"/>
      </w:divBdr>
    </w:div>
    <w:div w:id="1788308298">
      <w:bodyDiv w:val="1"/>
      <w:marLeft w:val="0"/>
      <w:marRight w:val="0"/>
      <w:marTop w:val="0"/>
      <w:marBottom w:val="0"/>
      <w:divBdr>
        <w:top w:val="none" w:sz="0" w:space="0" w:color="auto"/>
        <w:left w:val="none" w:sz="0" w:space="0" w:color="auto"/>
        <w:bottom w:val="none" w:sz="0" w:space="0" w:color="auto"/>
        <w:right w:val="none" w:sz="0" w:space="0" w:color="auto"/>
      </w:divBdr>
    </w:div>
    <w:div w:id="1864435682">
      <w:bodyDiv w:val="1"/>
      <w:marLeft w:val="0"/>
      <w:marRight w:val="0"/>
      <w:marTop w:val="0"/>
      <w:marBottom w:val="0"/>
      <w:divBdr>
        <w:top w:val="none" w:sz="0" w:space="0" w:color="auto"/>
        <w:left w:val="none" w:sz="0" w:space="0" w:color="auto"/>
        <w:bottom w:val="none" w:sz="0" w:space="0" w:color="auto"/>
        <w:right w:val="none" w:sz="0" w:space="0" w:color="auto"/>
      </w:divBdr>
    </w:div>
    <w:div w:id="1949266259">
      <w:bodyDiv w:val="1"/>
      <w:marLeft w:val="0"/>
      <w:marRight w:val="0"/>
      <w:marTop w:val="0"/>
      <w:marBottom w:val="0"/>
      <w:divBdr>
        <w:top w:val="none" w:sz="0" w:space="0" w:color="auto"/>
        <w:left w:val="none" w:sz="0" w:space="0" w:color="auto"/>
        <w:bottom w:val="none" w:sz="0" w:space="0" w:color="auto"/>
        <w:right w:val="none" w:sz="0" w:space="0" w:color="auto"/>
      </w:divBdr>
    </w:div>
    <w:div w:id="2072732755">
      <w:bodyDiv w:val="1"/>
      <w:marLeft w:val="0"/>
      <w:marRight w:val="0"/>
      <w:marTop w:val="0"/>
      <w:marBottom w:val="0"/>
      <w:divBdr>
        <w:top w:val="none" w:sz="0" w:space="0" w:color="auto"/>
        <w:left w:val="none" w:sz="0" w:space="0" w:color="auto"/>
        <w:bottom w:val="none" w:sz="0" w:space="0" w:color="auto"/>
        <w:right w:val="none" w:sz="0" w:space="0" w:color="auto"/>
      </w:divBdr>
    </w:div>
    <w:div w:id="2112966389">
      <w:bodyDiv w:val="1"/>
      <w:marLeft w:val="0"/>
      <w:marRight w:val="0"/>
      <w:marTop w:val="0"/>
      <w:marBottom w:val="0"/>
      <w:divBdr>
        <w:top w:val="none" w:sz="0" w:space="0" w:color="auto"/>
        <w:left w:val="none" w:sz="0" w:space="0" w:color="auto"/>
        <w:bottom w:val="none" w:sz="0" w:space="0" w:color="auto"/>
        <w:right w:val="none" w:sz="0" w:space="0" w:color="auto"/>
      </w:divBdr>
    </w:div>
    <w:div w:id="21242224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www.iso.org/ISO-house-style.htm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76.emf"/><Relationship Id="rId21" Type="http://schemas.openxmlformats.org/officeDocument/2006/relationships/header" Target="header4.xm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hyperlink" Target="https://example.org/collections/42/items/42" TargetMode="External"/><Relationship Id="rId138" Type="http://schemas.openxmlformats.org/officeDocument/2006/relationships/hyperlink" Target="https://content.iospress.com/articles/semantic-web/sw214" TargetMode="External"/><Relationship Id="rId107" Type="http://schemas.openxmlformats.org/officeDocument/2006/relationships/image" Target="media/image68.emf"/><Relationship Id="rId11" Type="http://schemas.openxmlformats.org/officeDocument/2006/relationships/endnotes" Target="endnotes.xml"/><Relationship Id="rId32" Type="http://schemas.openxmlformats.org/officeDocument/2006/relationships/hyperlink" Target="https://inspire-geoportal.ec.europa.eu/resources/INSPIRE-61494ff5-6fad-11e8-b649-52540023a883_20210415-080302/services/1/PullResults/701-750/43.iso19139.xml" TargetMode="External"/><Relationship Id="rId37" Type="http://schemas.openxmlformats.org/officeDocument/2006/relationships/hyperlink" Target="https://www.geodata.rocks/Samples/SD-5054_1_A_564_7WR_20-40" TargetMode="External"/><Relationship Id="rId53" Type="http://schemas.openxmlformats.org/officeDocument/2006/relationships/image" Target="media/image18.emf"/><Relationship Id="rId58" Type="http://schemas.openxmlformats.org/officeDocument/2006/relationships/image" Target="media/image23.png"/><Relationship Id="rId74" Type="http://schemas.openxmlformats.org/officeDocument/2006/relationships/image" Target="media/image39.emf"/><Relationship Id="rId79" Type="http://schemas.openxmlformats.org/officeDocument/2006/relationships/image" Target="media/image44.png"/><Relationship Id="rId102" Type="http://schemas.openxmlformats.org/officeDocument/2006/relationships/image" Target="media/image63.emf"/><Relationship Id="rId123" Type="http://schemas.openxmlformats.org/officeDocument/2006/relationships/image" Target="media/image82.emf"/><Relationship Id="rId128" Type="http://schemas.openxmlformats.org/officeDocument/2006/relationships/image" Target="media/image87.emf"/><Relationship Id="rId5" Type="http://schemas.openxmlformats.org/officeDocument/2006/relationships/customXml" Target="../customXml/item4.xml"/><Relationship Id="rId90" Type="http://schemas.openxmlformats.org/officeDocument/2006/relationships/image" Target="media/image51.emf"/><Relationship Id="rId95" Type="http://schemas.openxmlformats.org/officeDocument/2006/relationships/image" Target="media/image56.png"/><Relationship Id="rId22" Type="http://schemas.openxmlformats.org/officeDocument/2006/relationships/footer" Target="footer3.xml"/><Relationship Id="rId27" Type="http://schemas.openxmlformats.org/officeDocument/2006/relationships/hyperlink" Target="http://www.opengis.net/spec/om/3.0/conf/pkg/classM" TargetMode="External"/><Relationship Id="rId43" Type="http://schemas.openxmlformats.org/officeDocument/2006/relationships/image" Target="media/image8.emf"/><Relationship Id="rId48" Type="http://schemas.openxmlformats.org/officeDocument/2006/relationships/image" Target="media/image13.png"/><Relationship Id="rId64" Type="http://schemas.openxmlformats.org/officeDocument/2006/relationships/image" Target="media/image29.emf"/><Relationship Id="rId69" Type="http://schemas.openxmlformats.org/officeDocument/2006/relationships/image" Target="media/image34.png"/><Relationship Id="rId113" Type="http://schemas.openxmlformats.org/officeDocument/2006/relationships/image" Target="media/image72.emf"/><Relationship Id="rId118" Type="http://schemas.openxmlformats.org/officeDocument/2006/relationships/image" Target="media/image77.png"/><Relationship Id="rId134" Type="http://schemas.openxmlformats.org/officeDocument/2006/relationships/hyperlink" Target="http://www.opengeospatial.org/standards/sensorml" TargetMode="External"/><Relationship Id="rId139" Type="http://schemas.openxmlformats.org/officeDocument/2006/relationships/footer" Target="footer5.xml"/><Relationship Id="rId80" Type="http://schemas.openxmlformats.org/officeDocument/2006/relationships/image" Target="media/image45.emf"/><Relationship Id="rId85" Type="http://schemas.openxmlformats.org/officeDocument/2006/relationships/image" Target="media/image46.png"/><Relationship Id="rId12" Type="http://schemas.openxmlformats.org/officeDocument/2006/relationships/header" Target="header1.xml"/><Relationship Id="rId17" Type="http://schemas.microsoft.com/office/2011/relationships/commentsExtended" Target="commentsExtended.xml"/><Relationship Id="rId33" Type="http://schemas.openxmlformats.org/officeDocument/2006/relationships/hyperlink" Target="https://data.geoscience.fr/id/borehole/BSS001REWW" TargetMode="External"/><Relationship Id="rId38" Type="http://schemas.openxmlformats.org/officeDocument/2006/relationships/image" Target="media/image3.png"/><Relationship Id="rId59" Type="http://schemas.openxmlformats.org/officeDocument/2006/relationships/image" Target="media/image24.emf"/><Relationship Id="rId103" Type="http://schemas.openxmlformats.org/officeDocument/2006/relationships/image" Target="media/image64.png"/><Relationship Id="rId108" Type="http://schemas.openxmlformats.org/officeDocument/2006/relationships/image" Target="media/image69.png"/><Relationship Id="rId124" Type="http://schemas.openxmlformats.org/officeDocument/2006/relationships/image" Target="media/image83.png"/><Relationship Id="rId129" Type="http://schemas.openxmlformats.org/officeDocument/2006/relationships/image" Target="media/image88.emf"/><Relationship Id="rId54" Type="http://schemas.openxmlformats.org/officeDocument/2006/relationships/image" Target="media/image19.png"/><Relationship Id="rId70" Type="http://schemas.openxmlformats.org/officeDocument/2006/relationships/image" Target="media/image35.emf"/><Relationship Id="rId75" Type="http://schemas.openxmlformats.org/officeDocument/2006/relationships/image" Target="media/image40.png"/><Relationship Id="rId91" Type="http://schemas.openxmlformats.org/officeDocument/2006/relationships/image" Target="media/image52.png"/><Relationship Id="rId96" Type="http://schemas.openxmlformats.org/officeDocument/2006/relationships/image" Target="media/image57.emf"/><Relationship Id="rId140" Type="http://schemas.openxmlformats.org/officeDocument/2006/relationships/footer" Target="footer6.xml"/><Relationship Id="rId1" Type="http://schemas.microsoft.com/office/2006/relationships/keyMapCustomizations" Target="customizations.xml"/><Relationship Id="rId6" Type="http://schemas.openxmlformats.org/officeDocument/2006/relationships/numbering" Target="numbering.xml"/><Relationship Id="rId23" Type="http://schemas.openxmlformats.org/officeDocument/2006/relationships/footer" Target="footer4.xml"/><Relationship Id="rId28" Type="http://schemas.openxmlformats.org/officeDocument/2006/relationships/image" Target="media/image1.png"/><Relationship Id="rId49" Type="http://schemas.openxmlformats.org/officeDocument/2006/relationships/image" Target="media/image14.emf"/><Relationship Id="rId114" Type="http://schemas.openxmlformats.org/officeDocument/2006/relationships/image" Target="media/image73.png"/><Relationship Id="rId119" Type="http://schemas.openxmlformats.org/officeDocument/2006/relationships/image" Target="media/image78.emf"/><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hyperlink" Target="https://example.org/collections/42/items/42" TargetMode="External"/><Relationship Id="rId86" Type="http://schemas.openxmlformats.org/officeDocument/2006/relationships/image" Target="media/image47.emf"/><Relationship Id="rId130" Type="http://schemas.openxmlformats.org/officeDocument/2006/relationships/hyperlink" Target="http://infoscience.epfl.ch/record/313/files/Nieva01.pdf" TargetMode="External"/><Relationship Id="rId135" Type="http://schemas.openxmlformats.org/officeDocument/2006/relationships/hyperlink" Target="http://www.qudt.org/" TargetMode="External"/><Relationship Id="rId13" Type="http://schemas.openxmlformats.org/officeDocument/2006/relationships/header" Target="header2.xml"/><Relationship Id="rId18" Type="http://schemas.microsoft.com/office/2016/09/relationships/commentsIds" Target="commentsIds.xml"/><Relationship Id="rId39" Type="http://schemas.openxmlformats.org/officeDocument/2006/relationships/image" Target="media/image4.emf"/><Relationship Id="rId109" Type="http://schemas.openxmlformats.org/officeDocument/2006/relationships/image" Target="media/image70.emf"/><Relationship Id="rId34" Type="http://schemas.openxmlformats.org/officeDocument/2006/relationships/hyperlink" Target="https://iddata.eaufrance.fr/id/HydroStation/Y251002001" TargetMode="External"/><Relationship Id="rId50" Type="http://schemas.openxmlformats.org/officeDocument/2006/relationships/image" Target="media/image15.png"/><Relationship Id="rId55" Type="http://schemas.openxmlformats.org/officeDocument/2006/relationships/image" Target="media/image20.emf"/><Relationship Id="rId76" Type="http://schemas.openxmlformats.org/officeDocument/2006/relationships/image" Target="media/image41.emf"/><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image" Target="media/image79.png"/><Relationship Id="rId125" Type="http://schemas.openxmlformats.org/officeDocument/2006/relationships/image" Target="media/image84.emf"/><Relationship Id="rId141"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36.png"/><Relationship Id="rId92" Type="http://schemas.openxmlformats.org/officeDocument/2006/relationships/image" Target="media/image53.emf"/><Relationship Id="rId2" Type="http://schemas.openxmlformats.org/officeDocument/2006/relationships/customXml" Target="../customXml/item1.xml"/><Relationship Id="rId29" Type="http://schemas.openxmlformats.org/officeDocument/2006/relationships/image" Target="media/image2.emf"/><Relationship Id="rId24" Type="http://schemas.openxmlformats.org/officeDocument/2006/relationships/hyperlink" Target="http://www.opengis.net/spec/om/3.0/req/pkg/classM" TargetMode="External"/><Relationship Id="rId40" Type="http://schemas.openxmlformats.org/officeDocument/2006/relationships/image" Target="media/image5.png"/><Relationship Id="rId45" Type="http://schemas.openxmlformats.org/officeDocument/2006/relationships/image" Target="media/image10.emf"/><Relationship Id="rId66" Type="http://schemas.openxmlformats.org/officeDocument/2006/relationships/image" Target="media/image31.emf"/><Relationship Id="rId87" Type="http://schemas.openxmlformats.org/officeDocument/2006/relationships/image" Target="media/image48.png"/><Relationship Id="rId110" Type="http://schemas.openxmlformats.org/officeDocument/2006/relationships/hyperlink" Target="http://sweetontology.net/realm/PlanetarySurface" TargetMode="External"/><Relationship Id="rId115" Type="http://schemas.openxmlformats.org/officeDocument/2006/relationships/image" Target="media/image74.emf"/><Relationship Id="rId131" Type="http://schemas.openxmlformats.org/officeDocument/2006/relationships/hyperlink" Target="https://www.academia.edu/3337298/Measurement_theory_Frequently_asked_questions" TargetMode="External"/><Relationship Id="rId136" Type="http://schemas.openxmlformats.org/officeDocument/2006/relationships/hyperlink" Target="https://www.w3.org/TR/vocab-ssn/" TargetMode="External"/><Relationship Id="rId61" Type="http://schemas.openxmlformats.org/officeDocument/2006/relationships/image" Target="media/image26.emf"/><Relationship Id="rId82" Type="http://schemas.openxmlformats.org/officeDocument/2006/relationships/hyperlink" Target="https://example.org/v1.1/Sensors/41" TargetMode="External"/><Relationship Id="rId19" Type="http://schemas.microsoft.com/office/2018/08/relationships/commentsExtensible" Target="commentsExtensible.xml"/><Relationship Id="rId14" Type="http://schemas.openxmlformats.org/officeDocument/2006/relationships/footer" Target="footer1.xml"/><Relationship Id="rId30" Type="http://schemas.openxmlformats.org/officeDocument/2006/relationships/hyperlink" Target="http://sweetontology.net/realmAtmoBoundaryLayer" TargetMode="External"/><Relationship Id="rId35" Type="http://schemas.openxmlformats.org/officeDocument/2006/relationships/hyperlink" Target="https://iddata.eaufrance.fr/id/WatercourseLinkSequence/A0080300"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1.emf"/><Relationship Id="rId105" Type="http://schemas.openxmlformats.org/officeDocument/2006/relationships/image" Target="media/image66.emf"/><Relationship Id="rId126" Type="http://schemas.openxmlformats.org/officeDocument/2006/relationships/image" Target="media/image85.emf"/><Relationship Id="rId8" Type="http://schemas.openxmlformats.org/officeDocument/2006/relationships/settings" Target="settings.xml"/><Relationship Id="rId51" Type="http://schemas.openxmlformats.org/officeDocument/2006/relationships/image" Target="media/image16.emf"/><Relationship Id="rId72" Type="http://schemas.openxmlformats.org/officeDocument/2006/relationships/image" Target="media/image37.emf"/><Relationship Id="rId93" Type="http://schemas.openxmlformats.org/officeDocument/2006/relationships/image" Target="media/image54.png"/><Relationship Id="rId98" Type="http://schemas.openxmlformats.org/officeDocument/2006/relationships/image" Target="media/image59.emf"/><Relationship Id="rId121" Type="http://schemas.openxmlformats.org/officeDocument/2006/relationships/image" Target="media/image80.emf"/><Relationship Id="rId142" Type="http://schemas.microsoft.com/office/2011/relationships/people" Target="people.xml"/><Relationship Id="rId3" Type="http://schemas.openxmlformats.org/officeDocument/2006/relationships/customXml" Target="../customXml/item2.xml"/><Relationship Id="rId25" Type="http://schemas.openxmlformats.org/officeDocument/2006/relationships/hyperlink" Target="http://www.opengis.net/spec/om/3.0/req/pkg/classM/reqN"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75.png"/><Relationship Id="rId137" Type="http://schemas.openxmlformats.org/officeDocument/2006/relationships/hyperlink" Target="https://inspire.ec.europa.eu/id/document/tg/d2.9-o%26m-swe" TargetMode="External"/><Relationship Id="rId20" Type="http://schemas.openxmlformats.org/officeDocument/2006/relationships/header" Target="header3.xml"/><Relationship Id="rId41" Type="http://schemas.openxmlformats.org/officeDocument/2006/relationships/image" Target="media/image6.emf"/><Relationship Id="rId62" Type="http://schemas.openxmlformats.org/officeDocument/2006/relationships/image" Target="media/image27.emf"/><Relationship Id="rId83" Type="http://schemas.openxmlformats.org/officeDocument/2006/relationships/hyperlink" Target="https://example.org/v1.1/Sensors/43" TargetMode="External"/><Relationship Id="rId88" Type="http://schemas.openxmlformats.org/officeDocument/2006/relationships/image" Target="media/image49.emf"/><Relationship Id="rId111" Type="http://schemas.openxmlformats.org/officeDocument/2006/relationships/hyperlink" Target="http://sweetontology.net/realm/PlanetarySurface" TargetMode="External"/><Relationship Id="rId132" Type="http://schemas.openxmlformats.org/officeDocument/2006/relationships/hyperlink" Target="https://ucum.org/ucum.html" TargetMode="External"/><Relationship Id="rId15" Type="http://schemas.openxmlformats.org/officeDocument/2006/relationships/footer" Target="footer2.xml"/><Relationship Id="rId36" Type="http://schemas.openxmlformats.org/officeDocument/2006/relationships/hyperlink" Target="https://inspire.rasdaman.org/rasdaman/ows?service=WCS&amp;version=2.0.1&amp;request=GetCoverage&amp;coverageId=INSPIRE_EL&amp;subset=E(494500,496000)&amp;subset=N(4654300,4655000)&amp;format=image/jpeg" TargetMode="External"/><Relationship Id="rId57" Type="http://schemas.openxmlformats.org/officeDocument/2006/relationships/image" Target="media/image22.emf"/><Relationship Id="rId106" Type="http://schemas.openxmlformats.org/officeDocument/2006/relationships/image" Target="media/image67.png"/><Relationship Id="rId127" Type="http://schemas.openxmlformats.org/officeDocument/2006/relationships/image" Target="media/image86.emf"/><Relationship Id="rId10" Type="http://schemas.openxmlformats.org/officeDocument/2006/relationships/footnotes" Target="footnotes.xml"/><Relationship Id="rId31" Type="http://schemas.openxmlformats.org/officeDocument/2006/relationships/hyperlink" Target="https://lubw-frost.docker01.ilt-dmz.iosb.fraunhofer.de/v1.1/Locations(269)"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emf"/><Relationship Id="rId94" Type="http://schemas.openxmlformats.org/officeDocument/2006/relationships/image" Target="media/image55.emf"/><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26" Type="http://schemas.openxmlformats.org/officeDocument/2006/relationships/hyperlink" Target="http://www.opengis.net/spec/om/3.0/rec/pkg/classM/recO" TargetMode="External"/><Relationship Id="rId47" Type="http://schemas.openxmlformats.org/officeDocument/2006/relationships/image" Target="media/image12.emf"/><Relationship Id="rId68" Type="http://schemas.openxmlformats.org/officeDocument/2006/relationships/image" Target="media/image33.emf"/><Relationship Id="rId89" Type="http://schemas.openxmlformats.org/officeDocument/2006/relationships/image" Target="media/image50.png"/><Relationship Id="rId112" Type="http://schemas.openxmlformats.org/officeDocument/2006/relationships/image" Target="media/image71.png"/><Relationship Id="rId133" Type="http://schemas.openxmlformats.org/officeDocument/2006/relationships/hyperlink" Target="http://finto.fi/ucum/en/" TargetMode="External"/><Relationship Id="rId1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244DA6ACFCC746A8985CEF23DD5ED7" ma:contentTypeVersion="10" ma:contentTypeDescription="Create a new document." ma:contentTypeScope="" ma:versionID="c93ad925dd41e603a97fc5f5ae062a6c">
  <xsd:schema xmlns:xsd="http://www.w3.org/2001/XMLSchema" xmlns:xs="http://www.w3.org/2001/XMLSchema" xmlns:p="http://schemas.microsoft.com/office/2006/metadata/properties" xmlns:ns3="adc68fad-067a-4f26-b193-95114b2a9284" targetNamespace="http://schemas.microsoft.com/office/2006/metadata/properties" ma:root="true" ma:fieldsID="d4852727d1b9934608128626647f3106" ns3:_="">
    <xsd:import namespace="adc68fad-067a-4f26-b193-95114b2a928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c68fad-067a-4f26-b193-95114b2a92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DE4E23-9290-4473-B6F5-769DA7DF9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c68fad-067a-4f26-b193-95114b2a928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AA83CC2-FCAD-463F-ACDA-2F7AC6A95F9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F4DD16B-FDFF-4335-844D-764AAC57FF17}">
  <ds:schemaRefs>
    <ds:schemaRef ds:uri="http://schemas.microsoft.com/sharepoint/v3/contenttype/forms"/>
  </ds:schemaRefs>
</ds:datastoreItem>
</file>

<file path=customXml/itemProps4.xml><?xml version="1.0" encoding="utf-8"?>
<ds:datastoreItem xmlns:ds="http://schemas.openxmlformats.org/officeDocument/2006/customXml" ds:itemID="{C2B27521-F85D-4B7B-ABFE-264CD40D44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112</Pages>
  <Words>45741</Words>
  <Characters>260730</Characters>
  <Application>Microsoft Office Word</Application>
  <DocSecurity>0</DocSecurity>
  <Lines>2172</Lines>
  <Paragraphs>611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OGC Abstract Specification Topic 20 - Observations and measurements</vt:lpstr>
      <vt:lpstr>OGC Abstract Specification Topic 20 - Observations and measurements</vt:lpstr>
    </vt:vector>
  </TitlesOfParts>
  <Manager/>
  <Company>OGC</Company>
  <LinksUpToDate>false</LinksUpToDate>
  <CharactersWithSpaces>305860</CharactersWithSpaces>
  <SharedDoc>false</SharedDoc>
  <HyperlinkBase/>
  <HLinks>
    <vt:vector size="132" baseType="variant">
      <vt:variant>
        <vt:i4>2752545</vt:i4>
      </vt:variant>
      <vt:variant>
        <vt:i4>111</vt:i4>
      </vt:variant>
      <vt:variant>
        <vt:i4>0</vt:i4>
      </vt:variant>
      <vt:variant>
        <vt:i4>5</vt:i4>
      </vt:variant>
      <vt:variant>
        <vt:lpwstr>https://www.iso.org/obp</vt:lpwstr>
      </vt:variant>
      <vt:variant>
        <vt:lpwstr/>
      </vt:variant>
      <vt:variant>
        <vt:i4>5177424</vt:i4>
      </vt:variant>
      <vt:variant>
        <vt:i4>108</vt:i4>
      </vt:variant>
      <vt:variant>
        <vt:i4>0</vt:i4>
      </vt:variant>
      <vt:variant>
        <vt:i4>5</vt:i4>
      </vt:variant>
      <vt:variant>
        <vt:lpwstr>http://www.electropedia.org/</vt:lpwstr>
      </vt:variant>
      <vt:variant>
        <vt:lpwstr/>
      </vt:variant>
      <vt:variant>
        <vt:i4>1048579</vt:i4>
      </vt:variant>
      <vt:variant>
        <vt:i4>105</vt:i4>
      </vt:variant>
      <vt:variant>
        <vt:i4>0</vt:i4>
      </vt:variant>
      <vt:variant>
        <vt:i4>5</vt:i4>
      </vt:variant>
      <vt:variant>
        <vt:lpwstr>https://www.iso.org/iso/foreword.html</vt:lpwstr>
      </vt:variant>
      <vt:variant>
        <vt:lpwstr/>
      </vt:variant>
      <vt:variant>
        <vt:i4>3670052</vt:i4>
      </vt:variant>
      <vt:variant>
        <vt:i4>102</vt:i4>
      </vt:variant>
      <vt:variant>
        <vt:i4>0</vt:i4>
      </vt:variant>
      <vt:variant>
        <vt:i4>5</vt:i4>
      </vt:variant>
      <vt:variant>
        <vt:lpwstr>https://www.iso.org/patents</vt:lpwstr>
      </vt:variant>
      <vt:variant>
        <vt:lpwstr/>
      </vt:variant>
      <vt:variant>
        <vt:i4>1835072</vt:i4>
      </vt:variant>
      <vt:variant>
        <vt:i4>99</vt:i4>
      </vt:variant>
      <vt:variant>
        <vt:i4>0</vt:i4>
      </vt:variant>
      <vt:variant>
        <vt:i4>5</vt:i4>
      </vt:variant>
      <vt:variant>
        <vt:lpwstr>https://www.iso.org/directives-and-policies.html</vt:lpwstr>
      </vt:variant>
      <vt:variant>
        <vt:lpwstr/>
      </vt:variant>
      <vt:variant>
        <vt:i4>1507376</vt:i4>
      </vt:variant>
      <vt:variant>
        <vt:i4>92</vt:i4>
      </vt:variant>
      <vt:variant>
        <vt:i4>0</vt:i4>
      </vt:variant>
      <vt:variant>
        <vt:i4>5</vt:i4>
      </vt:variant>
      <vt:variant>
        <vt:lpwstr/>
      </vt:variant>
      <vt:variant>
        <vt:lpwstr>_Toc464216121</vt:lpwstr>
      </vt:variant>
      <vt:variant>
        <vt:i4>1507376</vt:i4>
      </vt:variant>
      <vt:variant>
        <vt:i4>86</vt:i4>
      </vt:variant>
      <vt:variant>
        <vt:i4>0</vt:i4>
      </vt:variant>
      <vt:variant>
        <vt:i4>5</vt:i4>
      </vt:variant>
      <vt:variant>
        <vt:lpwstr/>
      </vt:variant>
      <vt:variant>
        <vt:lpwstr>_Toc464216120</vt:lpwstr>
      </vt:variant>
      <vt:variant>
        <vt:i4>1310768</vt:i4>
      </vt:variant>
      <vt:variant>
        <vt:i4>80</vt:i4>
      </vt:variant>
      <vt:variant>
        <vt:i4>0</vt:i4>
      </vt:variant>
      <vt:variant>
        <vt:i4>5</vt:i4>
      </vt:variant>
      <vt:variant>
        <vt:lpwstr/>
      </vt:variant>
      <vt:variant>
        <vt:lpwstr>_Toc464216119</vt:lpwstr>
      </vt:variant>
      <vt:variant>
        <vt:i4>1310768</vt:i4>
      </vt:variant>
      <vt:variant>
        <vt:i4>74</vt:i4>
      </vt:variant>
      <vt:variant>
        <vt:i4>0</vt:i4>
      </vt:variant>
      <vt:variant>
        <vt:i4>5</vt:i4>
      </vt:variant>
      <vt:variant>
        <vt:lpwstr/>
      </vt:variant>
      <vt:variant>
        <vt:lpwstr>_Toc464216118</vt:lpwstr>
      </vt:variant>
      <vt:variant>
        <vt:i4>1310768</vt:i4>
      </vt:variant>
      <vt:variant>
        <vt:i4>68</vt:i4>
      </vt:variant>
      <vt:variant>
        <vt:i4>0</vt:i4>
      </vt:variant>
      <vt:variant>
        <vt:i4>5</vt:i4>
      </vt:variant>
      <vt:variant>
        <vt:lpwstr/>
      </vt:variant>
      <vt:variant>
        <vt:lpwstr>_Toc464216117</vt:lpwstr>
      </vt:variant>
      <vt:variant>
        <vt:i4>1310768</vt:i4>
      </vt:variant>
      <vt:variant>
        <vt:i4>62</vt:i4>
      </vt:variant>
      <vt:variant>
        <vt:i4>0</vt:i4>
      </vt:variant>
      <vt:variant>
        <vt:i4>5</vt:i4>
      </vt:variant>
      <vt:variant>
        <vt:lpwstr/>
      </vt:variant>
      <vt:variant>
        <vt:lpwstr>_Toc464216116</vt:lpwstr>
      </vt:variant>
      <vt:variant>
        <vt:i4>1310768</vt:i4>
      </vt:variant>
      <vt:variant>
        <vt:i4>56</vt:i4>
      </vt:variant>
      <vt:variant>
        <vt:i4>0</vt:i4>
      </vt:variant>
      <vt:variant>
        <vt:i4>5</vt:i4>
      </vt:variant>
      <vt:variant>
        <vt:lpwstr/>
      </vt:variant>
      <vt:variant>
        <vt:lpwstr>_Toc464216115</vt:lpwstr>
      </vt:variant>
      <vt:variant>
        <vt:i4>1310768</vt:i4>
      </vt:variant>
      <vt:variant>
        <vt:i4>50</vt:i4>
      </vt:variant>
      <vt:variant>
        <vt:i4>0</vt:i4>
      </vt:variant>
      <vt:variant>
        <vt:i4>5</vt:i4>
      </vt:variant>
      <vt:variant>
        <vt:lpwstr/>
      </vt:variant>
      <vt:variant>
        <vt:lpwstr>_Toc464216114</vt:lpwstr>
      </vt:variant>
      <vt:variant>
        <vt:i4>1310768</vt:i4>
      </vt:variant>
      <vt:variant>
        <vt:i4>44</vt:i4>
      </vt:variant>
      <vt:variant>
        <vt:i4>0</vt:i4>
      </vt:variant>
      <vt:variant>
        <vt:i4>5</vt:i4>
      </vt:variant>
      <vt:variant>
        <vt:lpwstr/>
      </vt:variant>
      <vt:variant>
        <vt:lpwstr>_Toc464216113</vt:lpwstr>
      </vt:variant>
      <vt:variant>
        <vt:i4>1310768</vt:i4>
      </vt:variant>
      <vt:variant>
        <vt:i4>38</vt:i4>
      </vt:variant>
      <vt:variant>
        <vt:i4>0</vt:i4>
      </vt:variant>
      <vt:variant>
        <vt:i4>5</vt:i4>
      </vt:variant>
      <vt:variant>
        <vt:lpwstr/>
      </vt:variant>
      <vt:variant>
        <vt:lpwstr>_Toc464216112</vt:lpwstr>
      </vt:variant>
      <vt:variant>
        <vt:i4>1310768</vt:i4>
      </vt:variant>
      <vt:variant>
        <vt:i4>32</vt:i4>
      </vt:variant>
      <vt:variant>
        <vt:i4>0</vt:i4>
      </vt:variant>
      <vt:variant>
        <vt:i4>5</vt:i4>
      </vt:variant>
      <vt:variant>
        <vt:lpwstr/>
      </vt:variant>
      <vt:variant>
        <vt:lpwstr>_Toc464216111</vt:lpwstr>
      </vt:variant>
      <vt:variant>
        <vt:i4>1310768</vt:i4>
      </vt:variant>
      <vt:variant>
        <vt:i4>26</vt:i4>
      </vt:variant>
      <vt:variant>
        <vt:i4>0</vt:i4>
      </vt:variant>
      <vt:variant>
        <vt:i4>5</vt:i4>
      </vt:variant>
      <vt:variant>
        <vt:lpwstr/>
      </vt:variant>
      <vt:variant>
        <vt:lpwstr>_Toc464216110</vt:lpwstr>
      </vt:variant>
      <vt:variant>
        <vt:i4>1376304</vt:i4>
      </vt:variant>
      <vt:variant>
        <vt:i4>20</vt:i4>
      </vt:variant>
      <vt:variant>
        <vt:i4>0</vt:i4>
      </vt:variant>
      <vt:variant>
        <vt:i4>5</vt:i4>
      </vt:variant>
      <vt:variant>
        <vt:lpwstr/>
      </vt:variant>
      <vt:variant>
        <vt:lpwstr>_Toc464216109</vt:lpwstr>
      </vt:variant>
      <vt:variant>
        <vt:i4>1376304</vt:i4>
      </vt:variant>
      <vt:variant>
        <vt:i4>14</vt:i4>
      </vt:variant>
      <vt:variant>
        <vt:i4>0</vt:i4>
      </vt:variant>
      <vt:variant>
        <vt:i4>5</vt:i4>
      </vt:variant>
      <vt:variant>
        <vt:lpwstr/>
      </vt:variant>
      <vt:variant>
        <vt:lpwstr>_Toc464216108</vt:lpwstr>
      </vt:variant>
      <vt:variant>
        <vt:i4>1376304</vt:i4>
      </vt:variant>
      <vt:variant>
        <vt:i4>8</vt:i4>
      </vt:variant>
      <vt:variant>
        <vt:i4>0</vt:i4>
      </vt:variant>
      <vt:variant>
        <vt:i4>5</vt:i4>
      </vt:variant>
      <vt:variant>
        <vt:lpwstr/>
      </vt:variant>
      <vt:variant>
        <vt:lpwstr>_Toc464216107</vt:lpwstr>
      </vt:variant>
      <vt:variant>
        <vt:i4>4456477</vt:i4>
      </vt:variant>
      <vt:variant>
        <vt:i4>3</vt:i4>
      </vt:variant>
      <vt:variant>
        <vt:i4>0</vt:i4>
      </vt:variant>
      <vt:variant>
        <vt:i4>5</vt:i4>
      </vt:variant>
      <vt:variant>
        <vt:lpwstr>https://www.iso.org/iso/model_document-rice_model.pdf</vt:lpwstr>
      </vt:variant>
      <vt:variant>
        <vt:lpwstr/>
      </vt:variant>
      <vt:variant>
        <vt:i4>2293872</vt:i4>
      </vt:variant>
      <vt:variant>
        <vt:i4>0</vt:i4>
      </vt:variant>
      <vt:variant>
        <vt:i4>0</vt:i4>
      </vt:variant>
      <vt:variant>
        <vt:i4>5</vt:i4>
      </vt:variant>
      <vt:variant>
        <vt:lpwstr>https://www.iso.org/iso/how-to-write-standards.pdf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OGC Abstract Specification Topic 20 - Observations and measurements</dc:title>
  <dc:subject/>
  <dc:creator>Kathi Schleidt, Ilkka Rinne, Sylvain Grellet</dc:creator>
  <cp:keywords/>
  <dc:description/>
  <cp:lastModifiedBy>Katharina Schleidt</cp:lastModifiedBy>
  <cp:revision>59</cp:revision>
  <cp:lastPrinted>2022-09-06T11:34:00Z</cp:lastPrinted>
  <dcterms:created xsi:type="dcterms:W3CDTF">2022-08-13T16:13:00Z</dcterms:created>
  <dcterms:modified xsi:type="dcterms:W3CDTF">2022-09-07T13:41:00Z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0x01010026244DA6ACFCC746A8985CEF23DD5ED7</vt:lpwstr>
  </property>
  <property fmtid="{D5CDD505-2E9C-101B-9397-08002B2CF9AE}" pid="3" name="x_a">
    <vt:bool>false</vt:bool>
  </property>
  <property fmtid="{D5CDD505-2E9C-101B-9397-08002B2CF9AE}" pid="4" name="x_p">
    <vt:bool>false</vt:bool>
  </property>
  <property fmtid="{D5CDD505-2E9C-101B-9397-08002B2CF9AE}" pid="5" name="x_t">
    <vt:bool>true</vt:bool>
  </property>
</Properties>
</file>