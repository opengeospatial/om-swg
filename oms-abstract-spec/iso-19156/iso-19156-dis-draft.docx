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69EDB894" w:rsidR="00584282" w:rsidRPr="00584282" w:rsidDel="00D168B1" w:rsidRDefault="00584282" w:rsidP="00584282">
      <w:pPr>
        <w:tabs>
          <w:tab w:val="clear" w:pos="403"/>
        </w:tabs>
        <w:spacing w:after="0" w:line="240" w:lineRule="auto"/>
        <w:jc w:val="left"/>
        <w:rPr>
          <w:del w:id="0" w:author="Ilkka Rinne" w:date="2021-10-20T10:10:00Z"/>
          <w:rFonts w:ascii="Times New Roman" w:eastAsia="Times New Roman" w:hAnsi="Times New Roman"/>
          <w:sz w:val="24"/>
          <w:szCs w:val="24"/>
          <w:lang w:eastAsia="en-GB"/>
        </w:rPr>
      </w:pPr>
    </w:p>
    <w:p w14:paraId="4028EE13" w14:textId="09E6B666" w:rsidR="00584282" w:rsidDel="00D168B1" w:rsidRDefault="00584282" w:rsidP="00584282">
      <w:pPr>
        <w:jc w:val="right"/>
        <w:rPr>
          <w:del w:id="1" w:author="Ilkka Rinne" w:date="2021-10-20T10:10:00Z"/>
          <w:b/>
          <w:color w:val="0000FF"/>
          <w:sz w:val="36"/>
          <w:szCs w:val="36"/>
        </w:rPr>
      </w:pPr>
      <w:del w:id="2" w:author="Ilkka Rinne" w:date="2021-10-20T10:10:00Z">
        <w:r w:rsidDel="00D168B1">
          <w:rPr>
            <w:b/>
            <w:sz w:val="36"/>
            <w:szCs w:val="36"/>
          </w:rPr>
          <w:delText>Open Geospatial Consortium</w:delText>
        </w:r>
        <w:r w:rsidDel="00D168B1">
          <w:rPr>
            <w:b/>
            <w:color w:val="0000FF"/>
            <w:sz w:val="36"/>
            <w:szCs w:val="36"/>
          </w:rPr>
          <w:delText xml:space="preserve"> </w:delText>
        </w:r>
      </w:del>
    </w:p>
    <w:p w14:paraId="7D4237B9" w14:textId="7E9DD8E2" w:rsidR="00584282" w:rsidDel="00D168B1" w:rsidRDefault="00584282" w:rsidP="00584282">
      <w:pPr>
        <w:jc w:val="right"/>
        <w:rPr>
          <w:del w:id="3" w:author="Ilkka Rinne" w:date="2021-10-20T10:10:00Z"/>
          <w:sz w:val="20"/>
          <w:szCs w:val="20"/>
        </w:rPr>
      </w:pPr>
      <w:del w:id="4" w:author="Ilkka Rinne" w:date="2021-10-20T10:10:00Z">
        <w:r w:rsidDel="00D168B1">
          <w:rPr>
            <w:sz w:val="20"/>
            <w:szCs w:val="20"/>
          </w:rPr>
          <w:delText xml:space="preserve">Submission Date: </w:delText>
        </w:r>
        <w:r w:rsidDel="00D168B1">
          <w:rPr>
            <w:color w:val="FF0000"/>
            <w:sz w:val="20"/>
            <w:szCs w:val="20"/>
          </w:rPr>
          <w:delText>&lt;yyyy-mm-dd</w:delText>
        </w:r>
        <w:r w:rsidRPr="00154114" w:rsidDel="00D168B1">
          <w:rPr>
            <w:color w:val="FF0000"/>
            <w:sz w:val="20"/>
            <w:szCs w:val="20"/>
          </w:rPr>
          <w:delText>&gt;</w:delText>
        </w:r>
      </w:del>
    </w:p>
    <w:p w14:paraId="7060B8D4" w14:textId="0D9DA7C2" w:rsidR="00584282" w:rsidDel="00D168B1" w:rsidRDefault="00584282" w:rsidP="00584282">
      <w:pPr>
        <w:jc w:val="right"/>
        <w:rPr>
          <w:del w:id="5" w:author="Ilkka Rinne" w:date="2021-10-20T10:10:00Z"/>
          <w:color w:val="FF0000"/>
          <w:sz w:val="20"/>
          <w:szCs w:val="20"/>
        </w:rPr>
      </w:pPr>
      <w:del w:id="6" w:author="Ilkka Rinne" w:date="2021-10-20T10:10:00Z">
        <w:r w:rsidRPr="00154114" w:rsidDel="00D168B1">
          <w:rPr>
            <w:sz w:val="20"/>
            <w:szCs w:val="20"/>
          </w:rPr>
          <w:delText>Approval Date:</w:delText>
        </w:r>
        <w:r w:rsidRPr="00154114" w:rsidDel="00D168B1">
          <w:rPr>
            <w:color w:val="0000FF"/>
            <w:sz w:val="20"/>
            <w:szCs w:val="20"/>
          </w:rPr>
          <w:delText>   </w:delText>
        </w:r>
        <w:r w:rsidDel="00D168B1">
          <w:rPr>
            <w:color w:val="FF0000"/>
            <w:sz w:val="20"/>
            <w:szCs w:val="20"/>
          </w:rPr>
          <w:delText>&lt;yyyy-mm-dd</w:delText>
        </w:r>
        <w:r w:rsidRPr="00154114" w:rsidDel="00D168B1">
          <w:rPr>
            <w:color w:val="FF0000"/>
            <w:sz w:val="20"/>
            <w:szCs w:val="20"/>
          </w:rPr>
          <w:delText>&gt;</w:delText>
        </w:r>
      </w:del>
    </w:p>
    <w:p w14:paraId="499F8A56" w14:textId="0F2C1962" w:rsidR="00584282" w:rsidRPr="00154114" w:rsidDel="00D168B1" w:rsidRDefault="00584282" w:rsidP="00584282">
      <w:pPr>
        <w:jc w:val="right"/>
        <w:rPr>
          <w:del w:id="7" w:author="Ilkka Rinne" w:date="2021-10-20T10:10:00Z"/>
          <w:color w:val="FF0000"/>
          <w:sz w:val="20"/>
          <w:szCs w:val="20"/>
        </w:rPr>
      </w:pPr>
      <w:del w:id="8" w:author="Ilkka Rinne" w:date="2021-10-20T10:10:00Z">
        <w:r w:rsidDel="00D168B1">
          <w:rPr>
            <w:sz w:val="20"/>
            <w:szCs w:val="20"/>
          </w:rPr>
          <w:delText>Publication</w:delText>
        </w:r>
        <w:r w:rsidRPr="00154114" w:rsidDel="00D168B1">
          <w:rPr>
            <w:sz w:val="20"/>
            <w:szCs w:val="20"/>
          </w:rPr>
          <w:delText xml:space="preserve"> Date:</w:delText>
        </w:r>
        <w:r w:rsidRPr="00154114" w:rsidDel="00D168B1">
          <w:rPr>
            <w:color w:val="0000FF"/>
            <w:sz w:val="20"/>
            <w:szCs w:val="20"/>
          </w:rPr>
          <w:delText>   </w:delText>
        </w:r>
        <w:r w:rsidDel="00D168B1">
          <w:rPr>
            <w:color w:val="FF0000"/>
            <w:sz w:val="20"/>
            <w:szCs w:val="20"/>
          </w:rPr>
          <w:delText>&lt;yyyy-mm-dd</w:delText>
        </w:r>
        <w:r w:rsidRPr="00154114" w:rsidDel="00D168B1">
          <w:rPr>
            <w:color w:val="FF0000"/>
            <w:sz w:val="20"/>
            <w:szCs w:val="20"/>
          </w:rPr>
          <w:delText>&gt;</w:delText>
        </w:r>
        <w:r w:rsidRPr="00154114" w:rsidDel="00D168B1">
          <w:rPr>
            <w:b/>
            <w:color w:val="0000FF"/>
            <w:sz w:val="20"/>
            <w:szCs w:val="20"/>
          </w:rPr>
          <w:delText xml:space="preserve"> </w:delText>
        </w:r>
      </w:del>
    </w:p>
    <w:p w14:paraId="088ADFAF" w14:textId="4A3C1D49" w:rsidR="00584282" w:rsidRPr="00154114" w:rsidDel="00D168B1" w:rsidRDefault="00584282" w:rsidP="00584282">
      <w:pPr>
        <w:jc w:val="right"/>
        <w:rPr>
          <w:del w:id="9" w:author="Ilkka Rinne" w:date="2021-10-20T10:10:00Z"/>
          <w:sz w:val="20"/>
          <w:szCs w:val="20"/>
        </w:rPr>
      </w:pPr>
      <w:bookmarkStart w:id="10" w:name="Cover_RemoveText2"/>
      <w:del w:id="11" w:author="Ilkka Rinne" w:date="2021-10-20T10:10:00Z">
        <w:r w:rsidRPr="00154114" w:rsidDel="00D168B1">
          <w:rPr>
            <w:sz w:val="20"/>
            <w:szCs w:val="20"/>
          </w:rPr>
          <w:delText>External identifier of this OGC</w:delText>
        </w:r>
        <w:r w:rsidRPr="00154114" w:rsidDel="00D168B1">
          <w:rPr>
            <w:sz w:val="20"/>
            <w:szCs w:val="20"/>
            <w:vertAlign w:val="superscript"/>
          </w:rPr>
          <w:delText>®</w:delText>
        </w:r>
        <w:r w:rsidRPr="00154114" w:rsidDel="00D168B1">
          <w:rPr>
            <w:sz w:val="20"/>
            <w:szCs w:val="20"/>
          </w:rPr>
          <w:delText xml:space="preserve"> document:</w:delText>
        </w:r>
        <w:r w:rsidRPr="00154114" w:rsidDel="00D168B1">
          <w:rPr>
            <w:color w:val="0000FF"/>
            <w:sz w:val="20"/>
            <w:szCs w:val="20"/>
          </w:rPr>
          <w:delText xml:space="preserve"> &lt;</w:delText>
        </w:r>
        <w:r w:rsidR="00C35DAC" w:rsidDel="00D168B1">
          <w:fldChar w:fldCharType="begin"/>
        </w:r>
        <w:r w:rsidR="00C35DAC" w:rsidDel="00D168B1">
          <w:delInstrText xml:space="preserve"> HYPERLINK "http://www.opengis.net/doc/as/om/3.0" </w:delInstrText>
        </w:r>
        <w:r w:rsidR="00C35DAC" w:rsidDel="00D168B1">
          <w:fldChar w:fldCharType="separate"/>
        </w:r>
        <w:r w:rsidR="004D3810" w:rsidRPr="00C35DAC" w:rsidDel="00D168B1">
          <w:rPr>
            <w:rStyle w:val="Hyperlink"/>
            <w:sz w:val="20"/>
            <w:szCs w:val="20"/>
            <w:lang w:val="en-US"/>
            <w:rPrChange w:id="12" w:author="Grellet Sylvain" w:date="2021-06-03T09:06:00Z">
              <w:rPr>
                <w:rStyle w:val="Hyperlink"/>
                <w:sz w:val="20"/>
                <w:szCs w:val="20"/>
              </w:rPr>
            </w:rPrChange>
          </w:rPr>
          <w:delText>http://www.opengis.net/doc/as/om/3.0</w:delText>
        </w:r>
        <w:r w:rsidR="00C35DAC" w:rsidDel="00D168B1">
          <w:rPr>
            <w:rStyle w:val="Hyperlink"/>
            <w:sz w:val="20"/>
            <w:szCs w:val="20"/>
          </w:rPr>
          <w:fldChar w:fldCharType="end"/>
        </w:r>
        <w:r w:rsidRPr="00154114" w:rsidDel="00D168B1">
          <w:rPr>
            <w:sz w:val="20"/>
            <w:szCs w:val="20"/>
          </w:rPr>
          <w:delText>&gt;</w:delText>
        </w:r>
      </w:del>
    </w:p>
    <w:p w14:paraId="52B3F944" w14:textId="2CD912BB" w:rsidR="00584282" w:rsidRPr="004D3810" w:rsidDel="00D168B1" w:rsidRDefault="00584282" w:rsidP="004D3810">
      <w:pPr>
        <w:jc w:val="right"/>
        <w:rPr>
          <w:del w:id="13" w:author="Ilkka Rinne" w:date="2021-10-20T10:10:00Z"/>
          <w:sz w:val="20"/>
          <w:szCs w:val="20"/>
        </w:rPr>
      </w:pPr>
      <w:del w:id="14" w:author="Ilkka Rinne" w:date="2021-10-20T10:10:00Z">
        <w:r w:rsidRPr="00154114" w:rsidDel="00D168B1">
          <w:rPr>
            <w:sz w:val="20"/>
            <w:szCs w:val="20"/>
          </w:rPr>
          <w:delText>Internal reference number of this OGC</w:delText>
        </w:r>
        <w:r w:rsidRPr="00154114" w:rsidDel="00D168B1">
          <w:rPr>
            <w:sz w:val="20"/>
            <w:szCs w:val="20"/>
            <w:vertAlign w:val="superscript"/>
          </w:rPr>
          <w:delText>®</w:delText>
        </w:r>
        <w:r w:rsidRPr="00154114" w:rsidDel="00D168B1">
          <w:rPr>
            <w:sz w:val="20"/>
            <w:szCs w:val="20"/>
          </w:rPr>
          <w:delText xml:space="preserve"> document:</w:delText>
        </w:r>
        <w:r w:rsidRPr="00154114" w:rsidDel="00D168B1">
          <w:rPr>
            <w:color w:val="0000FF"/>
            <w:sz w:val="20"/>
            <w:szCs w:val="20"/>
          </w:rPr>
          <w:delText> </w:delText>
        </w:r>
        <w:bookmarkEnd w:id="10"/>
        <w:r w:rsidR="004D3810" w:rsidRPr="004D3810" w:rsidDel="00D168B1">
          <w:rPr>
            <w:sz w:val="20"/>
            <w:szCs w:val="20"/>
          </w:rPr>
          <w:delText>20-082</w:delText>
        </w:r>
        <w:r w:rsidR="001D7D22" w:rsidDel="00D168B1">
          <w:rPr>
            <w:sz w:val="20"/>
            <w:szCs w:val="20"/>
            <w:lang w:val="fi-FI"/>
          </w:rPr>
          <w:delText>r</w:delText>
        </w:r>
        <w:r w:rsidR="00A94DDF" w:rsidDel="00D168B1">
          <w:rPr>
            <w:sz w:val="20"/>
            <w:szCs w:val="20"/>
            <w:lang w:val="fi-FI"/>
          </w:rPr>
          <w:delText>2</w:delText>
        </w:r>
        <w:r w:rsidRPr="00154114" w:rsidDel="00D168B1">
          <w:rPr>
            <w:sz w:val="20"/>
            <w:szCs w:val="20"/>
          </w:rPr>
          <w:delText xml:space="preserve"> </w:delText>
        </w:r>
      </w:del>
    </w:p>
    <w:p w14:paraId="5D6E847C" w14:textId="047A69F3" w:rsidR="00584282" w:rsidRPr="00154114" w:rsidDel="00D168B1" w:rsidRDefault="00584282" w:rsidP="00584282">
      <w:pPr>
        <w:jc w:val="right"/>
        <w:rPr>
          <w:del w:id="15" w:author="Ilkka Rinne" w:date="2021-10-20T10:10:00Z"/>
          <w:sz w:val="20"/>
          <w:szCs w:val="20"/>
        </w:rPr>
      </w:pPr>
      <w:del w:id="16" w:author="Ilkka Rinne" w:date="2021-10-20T10:10:00Z">
        <w:r w:rsidRPr="00154114" w:rsidDel="00D168B1">
          <w:rPr>
            <w:sz w:val="20"/>
            <w:szCs w:val="20"/>
          </w:rPr>
          <w:delText>Version</w:delText>
        </w:r>
        <w:r w:rsidRPr="004D3810" w:rsidDel="00D168B1">
          <w:rPr>
            <w:sz w:val="20"/>
            <w:szCs w:val="20"/>
          </w:rPr>
          <w:delText xml:space="preserve">: </w:delText>
        </w:r>
        <w:r w:rsidR="004D3810" w:rsidRPr="004D3810" w:rsidDel="00D168B1">
          <w:rPr>
            <w:sz w:val="20"/>
            <w:szCs w:val="20"/>
          </w:rPr>
          <w:delText>3.0.0</w:delText>
        </w:r>
      </w:del>
    </w:p>
    <w:p w14:paraId="73DD80A1" w14:textId="51D62189" w:rsidR="00584282" w:rsidRPr="004D3810" w:rsidDel="00D168B1" w:rsidRDefault="00584282" w:rsidP="00584282">
      <w:pPr>
        <w:jc w:val="right"/>
        <w:rPr>
          <w:del w:id="17" w:author="Ilkka Rinne" w:date="2021-10-20T10:10:00Z"/>
          <w:sz w:val="20"/>
          <w:szCs w:val="20"/>
        </w:rPr>
      </w:pPr>
      <w:del w:id="18" w:author="Ilkka Rinne" w:date="2021-10-20T10:10:00Z">
        <w:r w:rsidRPr="00154114" w:rsidDel="00D168B1">
          <w:rPr>
            <w:sz w:val="20"/>
            <w:szCs w:val="20"/>
          </w:rPr>
          <w:delText>Category: OGC</w:delText>
        </w:r>
        <w:r w:rsidRPr="004D3810" w:rsidDel="00D168B1">
          <w:rPr>
            <w:sz w:val="20"/>
            <w:szCs w:val="20"/>
            <w:vertAlign w:val="superscript"/>
          </w:rPr>
          <w:delText>®</w:delText>
        </w:r>
        <w:r w:rsidRPr="004D3810" w:rsidDel="00D168B1">
          <w:rPr>
            <w:sz w:val="20"/>
            <w:szCs w:val="20"/>
          </w:rPr>
          <w:delText xml:space="preserve">  Abstract Specification</w:delText>
        </w:r>
      </w:del>
    </w:p>
    <w:p w14:paraId="139C9CCC" w14:textId="05B79D70" w:rsidR="00584282" w:rsidRPr="00A81E15" w:rsidDel="00D168B1" w:rsidRDefault="00584282" w:rsidP="00584282">
      <w:pPr>
        <w:jc w:val="right"/>
        <w:rPr>
          <w:del w:id="19" w:author="Ilkka Rinne" w:date="2021-10-20T10:10:00Z"/>
          <w:b/>
          <w:sz w:val="20"/>
          <w:szCs w:val="20"/>
        </w:rPr>
      </w:pPr>
      <w:del w:id="20" w:author="Ilkka Rinne" w:date="2021-10-20T10:10:00Z">
        <w:r w:rsidRPr="00A81E15" w:rsidDel="00D168B1">
          <w:rPr>
            <w:sz w:val="20"/>
            <w:szCs w:val="20"/>
          </w:rPr>
          <w:delText>Editor</w:delText>
        </w:r>
        <w:r w:rsidR="004D3810" w:rsidRPr="00A81E15" w:rsidDel="00D168B1">
          <w:rPr>
            <w:sz w:val="20"/>
            <w:szCs w:val="20"/>
          </w:rPr>
          <w:delText>s</w:delText>
        </w:r>
        <w:r w:rsidRPr="00A81E15" w:rsidDel="00D168B1">
          <w:rPr>
            <w:sz w:val="20"/>
            <w:szCs w:val="20"/>
          </w:rPr>
          <w:delText>:  </w:delText>
        </w:r>
        <w:r w:rsidR="000A0A7E" w:rsidRPr="000A0A7E" w:rsidDel="00D168B1">
          <w:rPr>
            <w:sz w:val="20"/>
            <w:szCs w:val="20"/>
          </w:rPr>
          <w:delText>Katharina</w:delText>
        </w:r>
        <w:r w:rsidR="00A81E15" w:rsidRPr="00A81E15" w:rsidDel="00D168B1">
          <w:rPr>
            <w:sz w:val="20"/>
            <w:szCs w:val="20"/>
          </w:rPr>
          <w:delText xml:space="preserve"> Schleidt</w:delText>
        </w:r>
        <w:r w:rsidR="00A81E15" w:rsidRPr="00A81E15" w:rsidDel="00D168B1">
          <w:rPr>
            <w:b/>
            <w:sz w:val="20"/>
            <w:szCs w:val="20"/>
          </w:rPr>
          <w:delText xml:space="preserve">, </w:delText>
        </w:r>
        <w:r w:rsidR="004D3810" w:rsidRPr="00A81E15" w:rsidDel="00D168B1">
          <w:rPr>
            <w:sz w:val="20"/>
            <w:szCs w:val="20"/>
          </w:rPr>
          <w:delText xml:space="preserve">Ilkka Rinne </w:delText>
        </w:r>
      </w:del>
    </w:p>
    <w:p w14:paraId="7A37FEC5" w14:textId="701F89E2" w:rsidR="00584282" w:rsidDel="00D168B1" w:rsidRDefault="00584282" w:rsidP="00584282">
      <w:pPr>
        <w:jc w:val="right"/>
        <w:rPr>
          <w:del w:id="21" w:author="Ilkka Rinne" w:date="2021-10-20T10:10:00Z"/>
          <w:b/>
          <w:color w:val="FF0000"/>
          <w:sz w:val="28"/>
          <w:szCs w:val="28"/>
        </w:rPr>
      </w:pPr>
    </w:p>
    <w:p w14:paraId="5135C267" w14:textId="04F985C9" w:rsidR="00584282" w:rsidDel="00D168B1" w:rsidRDefault="00584282" w:rsidP="00584282">
      <w:pPr>
        <w:jc w:val="right"/>
        <w:rPr>
          <w:del w:id="22" w:author="Ilkka Rinne" w:date="2021-10-20T10:10:00Z"/>
          <w:b/>
          <w:color w:val="FF0000"/>
          <w:sz w:val="28"/>
          <w:szCs w:val="28"/>
        </w:rPr>
      </w:pPr>
    </w:p>
    <w:p w14:paraId="166FC68F" w14:textId="738E2C09" w:rsidR="00584282" w:rsidDel="00D168B1" w:rsidRDefault="00584282" w:rsidP="00584282">
      <w:pPr>
        <w:jc w:val="right"/>
        <w:rPr>
          <w:del w:id="23" w:author="Ilkka Rinne" w:date="2021-10-20T10:10:00Z"/>
          <w:b/>
          <w:color w:val="FF0000"/>
          <w:sz w:val="28"/>
          <w:szCs w:val="28"/>
        </w:rPr>
      </w:pPr>
    </w:p>
    <w:p w14:paraId="4E534247" w14:textId="5157DC32" w:rsidR="004D3810" w:rsidRPr="004D3810" w:rsidDel="00D168B1" w:rsidRDefault="00584282" w:rsidP="004D3810">
      <w:pPr>
        <w:jc w:val="center"/>
        <w:rPr>
          <w:del w:id="24" w:author="Ilkka Rinne" w:date="2021-10-20T10:10:00Z"/>
          <w:sz w:val="36"/>
          <w:szCs w:val="36"/>
        </w:rPr>
      </w:pPr>
      <w:del w:id="25" w:author="Ilkka Rinne" w:date="2021-10-20T10:10:00Z">
        <w:r w:rsidDel="00D168B1">
          <w:rPr>
            <w:sz w:val="36"/>
            <w:szCs w:val="36"/>
          </w:rPr>
          <w:delText xml:space="preserve">OGC </w:delText>
        </w:r>
        <w:r w:rsidR="004D3810" w:rsidRPr="004D3810" w:rsidDel="00D168B1">
          <w:rPr>
            <w:sz w:val="36"/>
            <w:szCs w:val="36"/>
          </w:rPr>
          <w:delText>Abstract Specification</w:delText>
        </w:r>
      </w:del>
    </w:p>
    <w:p w14:paraId="6314C8E2" w14:textId="0C229DBE" w:rsidR="00584282" w:rsidRPr="0054133A" w:rsidDel="00D168B1" w:rsidRDefault="004D3810" w:rsidP="0054133A">
      <w:pPr>
        <w:jc w:val="center"/>
        <w:rPr>
          <w:del w:id="26" w:author="Ilkka Rinne" w:date="2021-10-20T10:10:00Z"/>
          <w:sz w:val="36"/>
          <w:szCs w:val="36"/>
        </w:rPr>
      </w:pPr>
      <w:del w:id="27" w:author="Ilkka Rinne" w:date="2021-10-20T10:10:00Z">
        <w:r w:rsidRPr="004D3810" w:rsidDel="00D168B1">
          <w:rPr>
            <w:sz w:val="36"/>
            <w:szCs w:val="36"/>
          </w:rPr>
          <w:delText>Geographic information — Observations</w:delText>
        </w:r>
      </w:del>
      <w:commentRangeStart w:id="28"/>
      <w:del w:id="29" w:author="Ilkka Rinne" w:date="2021-05-24T16:41:00Z">
        <w:r w:rsidRPr="004D3810" w:rsidDel="000D0B49">
          <w:rPr>
            <w:sz w:val="36"/>
            <w:szCs w:val="36"/>
          </w:rPr>
          <w:delText xml:space="preserve"> and </w:delText>
        </w:r>
      </w:del>
      <w:del w:id="30" w:author="Ilkka Rinne" w:date="2021-10-20T10:10:00Z">
        <w:r w:rsidRPr="004D3810" w:rsidDel="00D168B1">
          <w:rPr>
            <w:sz w:val="36"/>
            <w:szCs w:val="36"/>
          </w:rPr>
          <w:delText>measurements</w:delText>
        </w:r>
      </w:del>
      <w:ins w:id="31" w:author="Katharina Schleidt" w:date="2021-07-05T19:43:00Z">
        <w:del w:id="32" w:author="Ilkka Rinne" w:date="2021-10-20T10:10:00Z">
          <w:r w:rsidR="0082047C" w:rsidDel="00D168B1">
            <w:rPr>
              <w:sz w:val="36"/>
              <w:szCs w:val="36"/>
            </w:rPr>
            <w:delText>M</w:delText>
          </w:r>
          <w:r w:rsidR="0082047C" w:rsidRPr="004D3810" w:rsidDel="00D168B1">
            <w:rPr>
              <w:sz w:val="36"/>
              <w:szCs w:val="36"/>
            </w:rPr>
            <w:delText>easurements</w:delText>
          </w:r>
          <w:r w:rsidR="0082047C" w:rsidDel="00D168B1">
            <w:rPr>
              <w:sz w:val="36"/>
              <w:szCs w:val="36"/>
            </w:rPr>
            <w:delText xml:space="preserve"> S</w:delText>
          </w:r>
        </w:del>
      </w:ins>
      <w:commentRangeEnd w:id="28"/>
      <w:del w:id="33" w:author="Ilkka Rinne" w:date="2021-10-20T10:10:00Z">
        <w:r w:rsidR="0082047C" w:rsidDel="00D168B1">
          <w:rPr>
            <w:rStyle w:val="CommentReference"/>
          </w:rPr>
          <w:commentReference w:id="28"/>
        </w:r>
      </w:del>
    </w:p>
    <w:p w14:paraId="2F6B64D0" w14:textId="270A35BA" w:rsidR="00584282" w:rsidRPr="00AC2E40" w:rsidDel="00D168B1" w:rsidRDefault="00584282" w:rsidP="00584282">
      <w:pPr>
        <w:rPr>
          <w:del w:id="34" w:author="Ilkka Rinne" w:date="2021-10-20T10:10:00Z"/>
        </w:rPr>
      </w:pPr>
    </w:p>
    <w:p w14:paraId="460749D1" w14:textId="3BAB4C0C" w:rsidR="00584282" w:rsidDel="00D168B1" w:rsidRDefault="00584282" w:rsidP="00584282">
      <w:pPr>
        <w:pStyle w:val="zzCopyright"/>
        <w:pBdr>
          <w:top w:val="none" w:sz="0" w:space="0" w:color="auto"/>
          <w:left w:val="none" w:sz="0" w:space="0" w:color="auto"/>
          <w:bottom w:val="none" w:sz="0" w:space="0" w:color="auto"/>
          <w:right w:val="none" w:sz="0" w:space="0" w:color="auto"/>
        </w:pBdr>
        <w:jc w:val="center"/>
        <w:rPr>
          <w:del w:id="35" w:author="Ilkka Rinne" w:date="2021-10-20T10:10:00Z"/>
          <w:b/>
          <w:color w:val="auto"/>
        </w:rPr>
      </w:pPr>
      <w:del w:id="36" w:author="Ilkka Rinne" w:date="2021-10-20T10:10:00Z">
        <w:r w:rsidDel="00D168B1">
          <w:rPr>
            <w:b/>
            <w:color w:val="auto"/>
          </w:rPr>
          <w:delText>Copyright notice</w:delText>
        </w:r>
      </w:del>
    </w:p>
    <w:p w14:paraId="20A7B0FE" w14:textId="028F194A" w:rsidR="00584282" w:rsidDel="00D168B1" w:rsidRDefault="00584282" w:rsidP="00584282">
      <w:pPr>
        <w:jc w:val="center"/>
        <w:rPr>
          <w:del w:id="37" w:author="Ilkka Rinne" w:date="2021-10-20T10:10:00Z"/>
          <w:b/>
        </w:rPr>
      </w:pPr>
      <w:del w:id="38" w:author="Ilkka Rinne" w:date="2021-10-20T10:10:00Z">
        <w:r w:rsidDel="00D168B1">
          <w:delText>Copyright ©</w:delText>
        </w:r>
        <w:r w:rsidRPr="00A81E15" w:rsidDel="00D168B1">
          <w:delText xml:space="preserve"> </w:delText>
        </w:r>
        <w:r w:rsidR="004D3810" w:rsidRPr="00A81E15" w:rsidDel="00D168B1">
          <w:delText>2020</w:delText>
        </w:r>
        <w:r w:rsidRPr="00A81E15" w:rsidDel="00D168B1">
          <w:delText xml:space="preserve"> </w:delText>
        </w:r>
        <w:r w:rsidDel="00D168B1">
          <w:delText>Open Geospatial Consortium</w:delText>
        </w:r>
        <w:r w:rsidDel="00D168B1">
          <w:br/>
          <w:delText xml:space="preserve">To obtain additional rights of use, visit </w:delText>
        </w:r>
        <w:r w:rsidR="00C35DAC" w:rsidDel="00D168B1">
          <w:fldChar w:fldCharType="begin"/>
        </w:r>
        <w:r w:rsidR="00C35DAC" w:rsidDel="00D168B1">
          <w:delInstrText xml:space="preserve"> HYPERLINK "http://www.opengeospatial.org/legal/" </w:delInstrText>
        </w:r>
        <w:r w:rsidR="00C35DAC" w:rsidDel="00D168B1">
          <w:fldChar w:fldCharType="separate"/>
        </w:r>
        <w:r w:rsidRPr="00C35DAC" w:rsidDel="00D168B1">
          <w:rPr>
            <w:rStyle w:val="Hyperlink"/>
            <w:lang w:val="en-US"/>
            <w:rPrChange w:id="39" w:author="Grellet Sylvain" w:date="2021-06-03T09:06:00Z">
              <w:rPr>
                <w:rStyle w:val="Hyperlink"/>
              </w:rPr>
            </w:rPrChange>
          </w:rPr>
          <w:delText>http://www.opengeospatial.org/legal/</w:delText>
        </w:r>
        <w:r w:rsidR="00C35DAC" w:rsidDel="00D168B1">
          <w:rPr>
            <w:rStyle w:val="Hyperlink"/>
          </w:rPr>
          <w:fldChar w:fldCharType="end"/>
        </w:r>
        <w:r w:rsidDel="00D168B1">
          <w:delText>.</w:delText>
        </w:r>
      </w:del>
    </w:p>
    <w:p w14:paraId="5C3DC07C" w14:textId="46C9E773" w:rsidR="00584282" w:rsidDel="00D168B1" w:rsidRDefault="00584282" w:rsidP="00584282">
      <w:pPr>
        <w:jc w:val="center"/>
        <w:rPr>
          <w:del w:id="40" w:author="Ilkka Rinne" w:date="2021-10-20T10:10:00Z"/>
          <w:b/>
          <w:bCs/>
        </w:rPr>
      </w:pPr>
    </w:p>
    <w:p w14:paraId="480E4870" w14:textId="6B949B4D" w:rsidR="00584282" w:rsidRPr="00684C85" w:rsidDel="00D168B1" w:rsidRDefault="00584282" w:rsidP="00584282">
      <w:pPr>
        <w:jc w:val="center"/>
        <w:rPr>
          <w:del w:id="41" w:author="Ilkka Rinne" w:date="2021-10-20T10:10:00Z"/>
          <w:b/>
          <w:bCs/>
        </w:rPr>
      </w:pPr>
      <w:del w:id="42" w:author="Ilkka Rinne" w:date="2021-10-20T10:10:00Z">
        <w:r w:rsidDel="00D168B1">
          <w:rPr>
            <w:b/>
            <w:bCs/>
          </w:rPr>
          <w:delText>Warning</w:delText>
        </w:r>
      </w:del>
    </w:p>
    <w:p w14:paraId="66FDC009" w14:textId="527A9531" w:rsidR="00584282" w:rsidDel="00D168B1" w:rsidRDefault="00584282" w:rsidP="00584282">
      <w:pPr>
        <w:rPr>
          <w:del w:id="43" w:author="Ilkka Rinne" w:date="2021-10-20T10:10:00Z"/>
        </w:rPr>
      </w:pPr>
      <w:del w:id="44" w:author="Ilkka Rinne" w:date="2021-10-20T10:10:00Z">
        <w:r w:rsidDel="00D168B1">
          <w:delText>This document is not an OGC Standard. This document is distributed for review and comment. This document is subject to change without notice and may not be referred to as an OGC Standard.</w:delText>
        </w:r>
      </w:del>
    </w:p>
    <w:p w14:paraId="2FBD00D2" w14:textId="222FEA3E" w:rsidR="00584282" w:rsidRPr="00C35DAC" w:rsidDel="00D168B1" w:rsidRDefault="00584282" w:rsidP="00584282">
      <w:pPr>
        <w:pStyle w:val="zzCover"/>
        <w:framePr w:hSpace="142" w:vSpace="142" w:wrap="auto" w:vAnchor="page" w:hAnchor="page" w:x="798" w:y="13865"/>
        <w:tabs>
          <w:tab w:val="left" w:pos="1980"/>
        </w:tabs>
        <w:suppressAutoHyphens/>
        <w:spacing w:after="0"/>
        <w:jc w:val="left"/>
        <w:rPr>
          <w:del w:id="45" w:author="Ilkka Rinne" w:date="2021-10-20T10:10:00Z"/>
          <w:b w:val="0"/>
          <w:color w:val="auto"/>
          <w:sz w:val="20"/>
          <w:lang w:val="fr-FR"/>
          <w:rPrChange w:id="46" w:author="Grellet Sylvain" w:date="2021-06-03T09:06:00Z">
            <w:rPr>
              <w:del w:id="47" w:author="Ilkka Rinne" w:date="2021-10-20T10:10:00Z"/>
              <w:b w:val="0"/>
              <w:color w:val="auto"/>
              <w:sz w:val="20"/>
            </w:rPr>
          </w:rPrChange>
        </w:rPr>
      </w:pPr>
      <w:del w:id="48" w:author="Ilkka Rinne" w:date="2021-10-20T10:10:00Z">
        <w:r w:rsidRPr="00C35DAC" w:rsidDel="00D168B1">
          <w:rPr>
            <w:b w:val="0"/>
            <w:color w:val="auto"/>
            <w:sz w:val="20"/>
            <w:lang w:val="fr-FR"/>
            <w:rPrChange w:id="49" w:author="Grellet Sylvain" w:date="2021-06-03T09:06:00Z">
              <w:rPr>
                <w:b w:val="0"/>
                <w:color w:val="auto"/>
                <w:sz w:val="20"/>
              </w:rPr>
            </w:rPrChange>
          </w:rPr>
          <w:delText>Document type:   </w:delText>
        </w:r>
        <w:r w:rsidRPr="00C35DAC" w:rsidDel="00D168B1">
          <w:rPr>
            <w:b w:val="0"/>
            <w:color w:val="auto"/>
            <w:sz w:val="20"/>
            <w:lang w:val="fr-FR"/>
            <w:rPrChange w:id="50" w:author="Grellet Sylvain" w:date="2021-06-03T09:06:00Z">
              <w:rPr>
                <w:b w:val="0"/>
                <w:color w:val="auto"/>
                <w:sz w:val="20"/>
              </w:rPr>
            </w:rPrChange>
          </w:rPr>
          <w:tab/>
          <w:delText>OGC</w:delText>
        </w:r>
        <w:r w:rsidRPr="00C35DAC" w:rsidDel="00D168B1">
          <w:rPr>
            <w:b w:val="0"/>
            <w:color w:val="auto"/>
            <w:sz w:val="20"/>
            <w:vertAlign w:val="superscript"/>
            <w:lang w:val="fr-FR"/>
            <w:rPrChange w:id="51" w:author="Grellet Sylvain" w:date="2021-06-03T09:06:00Z">
              <w:rPr>
                <w:b w:val="0"/>
                <w:color w:val="auto"/>
                <w:sz w:val="20"/>
                <w:vertAlign w:val="superscript"/>
              </w:rPr>
            </w:rPrChange>
          </w:rPr>
          <w:delText>®</w:delText>
        </w:r>
        <w:r w:rsidRPr="00C35DAC" w:rsidDel="00D168B1">
          <w:rPr>
            <w:b w:val="0"/>
            <w:color w:val="auto"/>
            <w:sz w:val="20"/>
            <w:lang w:val="fr-FR"/>
            <w:rPrChange w:id="52" w:author="Grellet Sylvain" w:date="2021-06-03T09:06:00Z">
              <w:rPr>
                <w:b w:val="0"/>
                <w:color w:val="auto"/>
                <w:sz w:val="20"/>
              </w:rPr>
            </w:rPrChange>
          </w:rPr>
          <w:delText xml:space="preserve"> Abstract Specification</w:delText>
        </w:r>
      </w:del>
    </w:p>
    <w:p w14:paraId="00D5532E" w14:textId="07632088" w:rsidR="00584282" w:rsidRPr="00C35DAC" w:rsidDel="00D168B1" w:rsidRDefault="00584282" w:rsidP="00584282">
      <w:pPr>
        <w:pStyle w:val="zzCover"/>
        <w:framePr w:hSpace="142" w:vSpace="142" w:wrap="auto" w:vAnchor="page" w:hAnchor="page" w:x="798" w:y="13865"/>
        <w:tabs>
          <w:tab w:val="left" w:pos="1980"/>
        </w:tabs>
        <w:suppressAutoHyphens/>
        <w:spacing w:after="0"/>
        <w:jc w:val="left"/>
        <w:rPr>
          <w:del w:id="53" w:author="Ilkka Rinne" w:date="2021-10-20T10:10:00Z"/>
          <w:b w:val="0"/>
          <w:color w:val="auto"/>
          <w:sz w:val="20"/>
          <w:lang w:val="fr-FR"/>
          <w:rPrChange w:id="54" w:author="Grellet Sylvain" w:date="2021-06-03T09:06:00Z">
            <w:rPr>
              <w:del w:id="55" w:author="Ilkka Rinne" w:date="2021-10-20T10:10:00Z"/>
              <w:b w:val="0"/>
              <w:color w:val="auto"/>
              <w:sz w:val="20"/>
            </w:rPr>
          </w:rPrChange>
        </w:rPr>
      </w:pPr>
      <w:del w:id="56" w:author="Ilkka Rinne" w:date="2021-10-20T10:10:00Z">
        <w:r w:rsidRPr="00C35DAC" w:rsidDel="00D168B1">
          <w:rPr>
            <w:b w:val="0"/>
            <w:color w:val="auto"/>
            <w:sz w:val="20"/>
            <w:lang w:val="fr-FR"/>
            <w:rPrChange w:id="57" w:author="Grellet Sylvain" w:date="2021-06-03T09:06:00Z">
              <w:rPr>
                <w:b w:val="0"/>
                <w:color w:val="auto"/>
                <w:sz w:val="20"/>
              </w:rPr>
            </w:rPrChange>
          </w:rPr>
          <w:delText>Document subtype:   </w:delText>
        </w:r>
        <w:r w:rsidRPr="00C35DAC" w:rsidDel="00D168B1">
          <w:rPr>
            <w:b w:val="0"/>
            <w:color w:val="auto"/>
            <w:sz w:val="20"/>
            <w:lang w:val="fr-FR"/>
            <w:rPrChange w:id="58" w:author="Grellet Sylvain" w:date="2021-06-03T09:06:00Z">
              <w:rPr>
                <w:b w:val="0"/>
                <w:color w:val="auto"/>
                <w:sz w:val="20"/>
              </w:rPr>
            </w:rPrChange>
          </w:rPr>
          <w:tab/>
        </w:r>
      </w:del>
    </w:p>
    <w:p w14:paraId="12E4CBDA" w14:textId="3B9648A7" w:rsidR="00584282" w:rsidDel="00D168B1" w:rsidRDefault="00584282" w:rsidP="00584282">
      <w:pPr>
        <w:pStyle w:val="zzCover"/>
        <w:framePr w:hSpace="142" w:vSpace="142" w:wrap="auto" w:vAnchor="page" w:hAnchor="page" w:x="798" w:y="13865"/>
        <w:tabs>
          <w:tab w:val="left" w:pos="1980"/>
        </w:tabs>
        <w:suppressAutoHyphens/>
        <w:spacing w:after="0"/>
        <w:jc w:val="left"/>
        <w:rPr>
          <w:del w:id="59" w:author="Ilkka Rinne" w:date="2021-10-20T10:10:00Z"/>
          <w:b w:val="0"/>
          <w:color w:val="auto"/>
          <w:sz w:val="20"/>
        </w:rPr>
      </w:pPr>
      <w:del w:id="60" w:author="Ilkka Rinne" w:date="2021-10-20T10:10:00Z">
        <w:r w:rsidDel="00D168B1">
          <w:rPr>
            <w:b w:val="0"/>
            <w:color w:val="auto"/>
            <w:sz w:val="20"/>
          </w:rPr>
          <w:delText>Document stage:   </w:delText>
        </w:r>
        <w:r w:rsidDel="00D168B1">
          <w:rPr>
            <w:b w:val="0"/>
            <w:color w:val="auto"/>
            <w:sz w:val="20"/>
          </w:rPr>
          <w:tab/>
          <w:delText>Draft</w:delText>
        </w:r>
      </w:del>
    </w:p>
    <w:p w14:paraId="6E6D3040" w14:textId="09D950EB" w:rsidR="00584282" w:rsidDel="00D168B1" w:rsidRDefault="00584282" w:rsidP="00584282">
      <w:pPr>
        <w:pStyle w:val="zzCover"/>
        <w:framePr w:hSpace="142" w:vSpace="142" w:wrap="auto" w:vAnchor="page" w:hAnchor="page" w:x="798" w:y="13865"/>
        <w:tabs>
          <w:tab w:val="left" w:pos="1980"/>
        </w:tabs>
        <w:suppressAutoHyphens/>
        <w:spacing w:after="0"/>
        <w:jc w:val="left"/>
        <w:rPr>
          <w:del w:id="61" w:author="Ilkka Rinne" w:date="2021-10-20T10:10:00Z"/>
          <w:color w:val="auto"/>
          <w:sz w:val="16"/>
        </w:rPr>
      </w:pPr>
      <w:del w:id="62" w:author="Ilkka Rinne" w:date="2021-10-20T10:10:00Z">
        <w:r w:rsidDel="00D168B1">
          <w:rPr>
            <w:b w:val="0"/>
            <w:color w:val="auto"/>
            <w:sz w:val="20"/>
          </w:rPr>
          <w:delText>Document language: </w:delText>
        </w:r>
        <w:r w:rsidDel="00D168B1">
          <w:rPr>
            <w:b w:val="0"/>
            <w:color w:val="auto"/>
            <w:sz w:val="20"/>
          </w:rPr>
          <w:tab/>
          <w:delText>English</w:delText>
        </w:r>
      </w:del>
    </w:p>
    <w:p w14:paraId="1012EA21" w14:textId="410CAF9E" w:rsidR="0054133A" w:rsidRPr="0054133A" w:rsidDel="00D168B1" w:rsidRDefault="00584282" w:rsidP="0054133A">
      <w:pPr>
        <w:rPr>
          <w:del w:id="63" w:author="Ilkka Rinne" w:date="2021-10-20T10:10:00Z"/>
        </w:rPr>
      </w:pPr>
      <w:del w:id="64" w:author="Ilkka Rinne" w:date="2021-10-20T10:10:00Z">
        <w:r w:rsidDel="00D168B1">
          <w:delText>Recipients of this document are invited to submit, with their comments, notification of any relevant patent rights of which they are aware and to provide supporting documentation.</w:delText>
        </w:r>
        <w:r w:rsidR="0054133A" w:rsidDel="00D168B1">
          <w:delText xml:space="preserve"> </w:delText>
        </w:r>
        <w:r w:rsidR="0054133A" w:rsidRPr="0054133A" w:rsidDel="00D168B1">
          <w:delText>This standard was jointly developed between the OGC and ISO TC 211 and is double branded.</w:delText>
        </w:r>
      </w:del>
    </w:p>
    <w:p w14:paraId="6DE10C95" w14:textId="55E834D3" w:rsidR="00584282" w:rsidDel="00D168B1" w:rsidRDefault="00584282" w:rsidP="00584282">
      <w:pPr>
        <w:rPr>
          <w:del w:id="65" w:author="Ilkka Rinne" w:date="2021-10-20T10:11:00Z"/>
        </w:rPr>
      </w:pPr>
    </w:p>
    <w:p w14:paraId="6DACA5FD" w14:textId="350D9703" w:rsidR="00584282" w:rsidRPr="000B65F0" w:rsidDel="00D168B1" w:rsidRDefault="00584282" w:rsidP="00584282">
      <w:pPr>
        <w:rPr>
          <w:del w:id="66" w:author="Ilkka Rinne" w:date="2021-10-20T10:11:00Z"/>
          <w:sz w:val="16"/>
          <w:szCs w:val="16"/>
        </w:rPr>
      </w:pPr>
      <w:del w:id="67" w:author="Ilkka Rinne" w:date="2021-10-20T10:11:00Z">
        <w:r w:rsidDel="00D168B1">
          <w:br w:type="page"/>
        </w:r>
        <w:r w:rsidRPr="000B65F0" w:rsidDel="00D168B1">
          <w:rPr>
            <w:sz w:val="16"/>
            <w:szCs w:val="16"/>
          </w:rPr>
          <w:delText>License Agreement</w:delText>
        </w:r>
      </w:del>
    </w:p>
    <w:p w14:paraId="1368D07A" w14:textId="0FD7ADC0" w:rsidR="00584282" w:rsidRPr="000B65F0" w:rsidDel="00D168B1" w:rsidRDefault="00584282" w:rsidP="00584282">
      <w:pPr>
        <w:rPr>
          <w:del w:id="68" w:author="Ilkka Rinne" w:date="2021-10-20T10:11:00Z"/>
          <w:sz w:val="16"/>
          <w:szCs w:val="16"/>
        </w:rPr>
      </w:pPr>
      <w:del w:id="69" w:author="Ilkka Rinne" w:date="2021-10-20T10:11:00Z">
        <w:r w:rsidRPr="000B65F0" w:rsidDel="00D168B1">
          <w:rPr>
            <w:sz w:val="16"/>
            <w:szCs w:val="16"/>
          </w:rPr>
          <w:delTex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delText>
        </w:r>
      </w:del>
    </w:p>
    <w:p w14:paraId="37128BA6" w14:textId="78F9EC1F" w:rsidR="00584282" w:rsidRPr="000B65F0" w:rsidDel="00D168B1" w:rsidRDefault="00584282" w:rsidP="00584282">
      <w:pPr>
        <w:rPr>
          <w:del w:id="70" w:author="Ilkka Rinne" w:date="2021-10-20T10:11:00Z"/>
          <w:sz w:val="16"/>
          <w:szCs w:val="16"/>
        </w:rPr>
      </w:pPr>
      <w:del w:id="71" w:author="Ilkka Rinne" w:date="2021-10-20T10:11:00Z">
        <w:r w:rsidRPr="000B65F0" w:rsidDel="00D168B1">
          <w:rPr>
            <w:sz w:val="16"/>
            <w:szCs w:val="16"/>
          </w:rPr>
          <w:delText>If you modify the Intellectual Property, all copies of the modified Intellectual Property must include, in addition to the above copyright notice, a notice that the Intellectual Property includes modifications that have not been approved or adopted by LICENSOR.</w:delText>
        </w:r>
      </w:del>
    </w:p>
    <w:p w14:paraId="5D84230A" w14:textId="70231598" w:rsidR="00584282" w:rsidRPr="000B65F0" w:rsidDel="00D168B1" w:rsidRDefault="00584282" w:rsidP="00584282">
      <w:pPr>
        <w:rPr>
          <w:del w:id="72" w:author="Ilkka Rinne" w:date="2021-10-20T10:11:00Z"/>
          <w:sz w:val="16"/>
          <w:szCs w:val="16"/>
        </w:rPr>
      </w:pPr>
      <w:del w:id="73" w:author="Ilkka Rinne" w:date="2021-10-20T10:11:00Z">
        <w:r w:rsidRPr="000B65F0" w:rsidDel="00D168B1">
          <w:rPr>
            <w:sz w:val="16"/>
            <w:szCs w:val="16"/>
          </w:rPr>
          <w:delText>THIS LICENSE IS A COPYRIGHT LICENSE ONLY, AND DOES NOT CONVEY ANY RIGHTS UNDER ANY PATENTS THAT MAY BE IN FORCE ANYWHERE IN THE WORLD.</w:delText>
        </w:r>
      </w:del>
    </w:p>
    <w:p w14:paraId="31411844" w14:textId="1B709F8E" w:rsidR="00584282" w:rsidRPr="000B65F0" w:rsidDel="00D168B1" w:rsidRDefault="00584282" w:rsidP="00584282">
      <w:pPr>
        <w:rPr>
          <w:del w:id="74" w:author="Ilkka Rinne" w:date="2021-10-20T10:11:00Z"/>
          <w:sz w:val="16"/>
          <w:szCs w:val="16"/>
        </w:rPr>
      </w:pPr>
      <w:del w:id="75" w:author="Ilkka Rinne" w:date="2021-10-20T10:11:00Z">
        <w:r w:rsidRPr="000B65F0" w:rsidDel="00D168B1">
          <w:rPr>
            <w:sz w:val="16"/>
            <w:szCs w:val="16"/>
          </w:rPr>
          <w:delTex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delText>
        </w:r>
      </w:del>
    </w:p>
    <w:p w14:paraId="294CB62E" w14:textId="0E086F6F" w:rsidR="00584282" w:rsidRPr="000B65F0" w:rsidDel="00D168B1" w:rsidRDefault="00584282" w:rsidP="00584282">
      <w:pPr>
        <w:rPr>
          <w:del w:id="76" w:author="Ilkka Rinne" w:date="2021-10-20T10:11:00Z"/>
          <w:sz w:val="16"/>
          <w:szCs w:val="16"/>
        </w:rPr>
      </w:pPr>
      <w:del w:id="77" w:author="Ilkka Rinne" w:date="2021-10-20T10:11:00Z">
        <w:r w:rsidRPr="000B65F0" w:rsidDel="00D168B1">
          <w:rPr>
            <w:sz w:val="16"/>
            <w:szCs w:val="16"/>
          </w:rPr>
          <w:delTex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delText>
        </w:r>
      </w:del>
    </w:p>
    <w:p w14:paraId="7EF5D581" w14:textId="3EE17F69" w:rsidR="00584282" w:rsidRPr="00F60CB2" w:rsidDel="00D168B1" w:rsidRDefault="00584282" w:rsidP="00584282">
      <w:pPr>
        <w:rPr>
          <w:del w:id="78" w:author="Ilkka Rinne" w:date="2021-10-20T10:11:00Z"/>
          <w:sz w:val="16"/>
          <w:szCs w:val="16"/>
        </w:rPr>
      </w:pPr>
      <w:del w:id="79" w:author="Ilkka Rinne" w:date="2021-10-20T10:11:00Z">
        <w:r w:rsidRPr="00F60CB2" w:rsidDel="00D168B1">
          <w:rPr>
            <w:sz w:val="16"/>
            <w:szCs w:val="16"/>
          </w:rPr>
          <w:delTex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delText>
        </w:r>
        <w:r w:rsidDel="00D168B1">
          <w:rPr>
            <w:sz w:val="16"/>
            <w:szCs w:val="16"/>
          </w:rPr>
          <w:delText xml:space="preserve"> </w:delText>
        </w:r>
        <w:r w:rsidRPr="00F60CB2" w:rsidDel="00D168B1">
          <w:rPr>
            <w:sz w:val="16"/>
            <w:szCs w:val="16"/>
          </w:rPr>
          <w:delTex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delText>
        </w:r>
      </w:del>
    </w:p>
    <w:p w14:paraId="4D2BA367" w14:textId="4B7A24A0" w:rsidR="00BC4EF9" w:rsidDel="00D168B1" w:rsidRDefault="00BC4EF9">
      <w:pPr>
        <w:tabs>
          <w:tab w:val="clear" w:pos="403"/>
        </w:tabs>
        <w:spacing w:after="0" w:line="240" w:lineRule="auto"/>
        <w:jc w:val="left"/>
        <w:rPr>
          <w:del w:id="80" w:author="Ilkka Rinne" w:date="2021-10-20T10:11:00Z"/>
          <w:rFonts w:ascii="Times New Roman" w:eastAsia="Times New Roman" w:hAnsi="Times New Roman"/>
          <w:b/>
          <w:sz w:val="28"/>
          <w:szCs w:val="20"/>
          <w:lang w:val="en-US"/>
        </w:rPr>
      </w:pPr>
      <w:bookmarkStart w:id="81" w:name="_Toc165888230"/>
      <w:del w:id="82" w:author="Ilkka Rinne" w:date="2021-10-20T10:11:00Z">
        <w:r w:rsidDel="00D168B1">
          <w:br w:type="page"/>
        </w:r>
      </w:del>
    </w:p>
    <w:p w14:paraId="5BA7A722" w14:textId="51D03DCE" w:rsidR="00A81E15" w:rsidDel="00D168B1" w:rsidRDefault="00BC4EF9" w:rsidP="00BC4EF9">
      <w:pPr>
        <w:pStyle w:val="introelements"/>
        <w:numPr>
          <w:ilvl w:val="0"/>
          <w:numId w:val="0"/>
        </w:numPr>
        <w:rPr>
          <w:del w:id="83" w:author="Ilkka Rinne" w:date="2021-10-20T10:11:00Z"/>
        </w:rPr>
      </w:pPr>
      <w:del w:id="84" w:author="Ilkka Rinne" w:date="2021-10-20T10:11:00Z">
        <w:r w:rsidDel="00D168B1">
          <w:delText>Submi</w:delText>
        </w:r>
        <w:bookmarkEnd w:id="81"/>
        <w:r w:rsidDel="00D168B1">
          <w:delText>tters</w:delText>
        </w:r>
      </w:del>
    </w:p>
    <w:p w14:paraId="467DE7CF" w14:textId="6B77AA06" w:rsidR="00BC4EF9" w:rsidDel="00D168B1" w:rsidRDefault="00BC4EF9" w:rsidP="00BC4EF9">
      <w:pPr>
        <w:rPr>
          <w:del w:id="85" w:author="Ilkka Rinne" w:date="2021-10-20T10:11:00Z"/>
        </w:rPr>
      </w:pPr>
      <w:del w:id="86" w:author="Ilkka Rinne" w:date="2021-10-20T10:11:00Z">
        <w:r w:rsidDel="00D168B1">
          <w:delText>All questions regarding this submission should be directed to the editor</w:delText>
        </w:r>
        <w:r w:rsidR="009617CA" w:rsidDel="00D168B1">
          <w:delText>s</w:delText>
        </w:r>
        <w:r w:rsidDel="00D168B1">
          <w:delText xml:space="preserve"> or the submitters:</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rsidDel="00D168B1" w14:paraId="7B0AE113" w14:textId="60C4938F" w:rsidTr="00BC4EF9">
        <w:trPr>
          <w:jc w:val="center"/>
          <w:del w:id="87" w:author="Ilkka Rinne" w:date="2021-10-20T10:11:00Z"/>
        </w:trPr>
        <w:tc>
          <w:tcPr>
            <w:tcW w:w="3718" w:type="dxa"/>
          </w:tcPr>
          <w:p w14:paraId="6732B7FA" w14:textId="0D38BB25" w:rsidR="00BC4EF9" w:rsidRPr="00154114" w:rsidDel="00D168B1" w:rsidRDefault="00BC4EF9" w:rsidP="00D471BA">
            <w:pPr>
              <w:pStyle w:val="OGCtableheader"/>
              <w:jc w:val="center"/>
              <w:rPr>
                <w:del w:id="88" w:author="Ilkka Rinne" w:date="2021-10-20T10:11:00Z"/>
                <w:color w:val="auto"/>
              </w:rPr>
            </w:pPr>
            <w:del w:id="89" w:author="Ilkka Rinne" w:date="2021-10-20T10:11:00Z">
              <w:r w:rsidRPr="00154114" w:rsidDel="00D168B1">
                <w:rPr>
                  <w:color w:val="auto"/>
                </w:rPr>
                <w:delText>Name</w:delText>
              </w:r>
            </w:del>
          </w:p>
        </w:tc>
        <w:tc>
          <w:tcPr>
            <w:tcW w:w="3790" w:type="dxa"/>
          </w:tcPr>
          <w:p w14:paraId="1FC8F279" w14:textId="6F02FD84" w:rsidR="00BC4EF9" w:rsidRPr="00154114" w:rsidDel="00D168B1" w:rsidRDefault="00BC4EF9" w:rsidP="00D471BA">
            <w:pPr>
              <w:pStyle w:val="OGCtableheader"/>
              <w:jc w:val="center"/>
              <w:rPr>
                <w:del w:id="90" w:author="Ilkka Rinne" w:date="2021-10-20T10:11:00Z"/>
                <w:color w:val="auto"/>
              </w:rPr>
            </w:pPr>
            <w:del w:id="91" w:author="Ilkka Rinne" w:date="2021-10-20T10:11:00Z">
              <w:r w:rsidRPr="00154114" w:rsidDel="00D168B1">
                <w:rPr>
                  <w:color w:val="auto"/>
                </w:rPr>
                <w:delText>Affiliation</w:delText>
              </w:r>
            </w:del>
          </w:p>
        </w:tc>
      </w:tr>
      <w:tr w:rsidR="00BC4EF9" w:rsidDel="00D168B1" w14:paraId="684A3BC1" w14:textId="7654F88C" w:rsidTr="00BC4EF9">
        <w:trPr>
          <w:jc w:val="center"/>
          <w:del w:id="92" w:author="Ilkka Rinne" w:date="2021-10-20T10:11:00Z"/>
        </w:trPr>
        <w:tc>
          <w:tcPr>
            <w:tcW w:w="3718" w:type="dxa"/>
          </w:tcPr>
          <w:p w14:paraId="6B697CED" w14:textId="31A43171" w:rsidR="00BC4EF9" w:rsidRPr="00BC4EF9" w:rsidDel="00D168B1" w:rsidRDefault="00BC4EF9" w:rsidP="00D471BA">
            <w:pPr>
              <w:pStyle w:val="OGCtabletext"/>
              <w:rPr>
                <w:del w:id="93" w:author="Ilkka Rinne" w:date="2021-10-20T10:11:00Z"/>
                <w:color w:val="auto"/>
              </w:rPr>
            </w:pPr>
            <w:del w:id="94" w:author="Ilkka Rinne" w:date="2021-10-20T10:11:00Z">
              <w:r w:rsidRPr="00BC4EF9" w:rsidDel="00D168B1">
                <w:rPr>
                  <w:color w:val="auto"/>
                </w:rPr>
                <w:delText>Ilkka Rinne</w:delText>
              </w:r>
              <w:r w:rsidR="00A81E15" w:rsidDel="00D168B1">
                <w:rPr>
                  <w:color w:val="auto"/>
                </w:rPr>
                <w:delText xml:space="preserve"> (ed.)</w:delText>
              </w:r>
            </w:del>
          </w:p>
        </w:tc>
        <w:tc>
          <w:tcPr>
            <w:tcW w:w="3790" w:type="dxa"/>
          </w:tcPr>
          <w:p w14:paraId="48EA8702" w14:textId="1D80EEC7" w:rsidR="00BC4EF9" w:rsidRPr="00BC4EF9" w:rsidDel="00D168B1" w:rsidRDefault="00BC4EF9" w:rsidP="00D471BA">
            <w:pPr>
              <w:pStyle w:val="OGCtabletext"/>
              <w:rPr>
                <w:del w:id="95" w:author="Ilkka Rinne" w:date="2021-10-20T10:11:00Z"/>
                <w:color w:val="auto"/>
              </w:rPr>
            </w:pPr>
            <w:del w:id="96" w:author="Ilkka Rinne" w:date="2021-10-20T10:11:00Z">
              <w:r w:rsidRPr="00BC4EF9" w:rsidDel="00D168B1">
                <w:rPr>
                  <w:color w:val="auto"/>
                </w:rPr>
                <w:delText>Spatineo Oy</w:delText>
              </w:r>
            </w:del>
          </w:p>
        </w:tc>
      </w:tr>
      <w:tr w:rsidR="00BC4EF9" w:rsidDel="00D168B1" w14:paraId="3D671703" w14:textId="445653CF" w:rsidTr="00BC4EF9">
        <w:trPr>
          <w:jc w:val="center"/>
          <w:del w:id="97" w:author="Ilkka Rinne" w:date="2021-10-20T10:11:00Z"/>
        </w:trPr>
        <w:tc>
          <w:tcPr>
            <w:tcW w:w="3718" w:type="dxa"/>
          </w:tcPr>
          <w:p w14:paraId="02E347C3" w14:textId="4821602B" w:rsidR="00BC4EF9" w:rsidRPr="00BC4EF9" w:rsidDel="00D168B1" w:rsidRDefault="00BC4EF9" w:rsidP="00D471BA">
            <w:pPr>
              <w:pStyle w:val="OGCtabletext"/>
              <w:rPr>
                <w:del w:id="98" w:author="Ilkka Rinne" w:date="2021-10-20T10:11:00Z"/>
                <w:color w:val="auto"/>
              </w:rPr>
            </w:pPr>
            <w:del w:id="99" w:author="Ilkka Rinne" w:date="2021-10-20T10:11:00Z">
              <w:r w:rsidRPr="00BC4EF9" w:rsidDel="00D168B1">
                <w:rPr>
                  <w:color w:val="auto"/>
                </w:rPr>
                <w:delText>Kath</w:delText>
              </w:r>
              <w:r w:rsidR="000A0A7E" w:rsidDel="00D168B1">
                <w:rPr>
                  <w:color w:val="auto"/>
                </w:rPr>
                <w:delText>arina</w:delText>
              </w:r>
              <w:r w:rsidRPr="00BC4EF9" w:rsidDel="00D168B1">
                <w:rPr>
                  <w:color w:val="auto"/>
                </w:rPr>
                <w:delText xml:space="preserve"> Schleidt</w:delText>
              </w:r>
              <w:r w:rsidR="00A81E15" w:rsidDel="00D168B1">
                <w:rPr>
                  <w:color w:val="auto"/>
                </w:rPr>
                <w:delText xml:space="preserve"> (ed.)</w:delText>
              </w:r>
            </w:del>
          </w:p>
        </w:tc>
        <w:tc>
          <w:tcPr>
            <w:tcW w:w="3790" w:type="dxa"/>
          </w:tcPr>
          <w:p w14:paraId="6444C5DA" w14:textId="3570D2DE" w:rsidR="00BC4EF9" w:rsidRPr="00BC4EF9" w:rsidDel="00D168B1" w:rsidRDefault="00BC4EF9" w:rsidP="00D471BA">
            <w:pPr>
              <w:pStyle w:val="OGCtabletext"/>
              <w:rPr>
                <w:del w:id="100" w:author="Ilkka Rinne" w:date="2021-10-20T10:11:00Z"/>
                <w:color w:val="auto"/>
              </w:rPr>
            </w:pPr>
            <w:del w:id="101" w:author="Ilkka Rinne" w:date="2021-10-20T10:11:00Z">
              <w:r w:rsidRPr="00BC4EF9" w:rsidDel="00D168B1">
                <w:rPr>
                  <w:color w:val="auto"/>
                </w:rPr>
                <w:delText>Datacove</w:delText>
              </w:r>
            </w:del>
          </w:p>
        </w:tc>
      </w:tr>
      <w:tr w:rsidR="00BC4EF9" w:rsidDel="00D168B1" w14:paraId="462F89AD" w14:textId="49CC5A8D" w:rsidTr="00BC4EF9">
        <w:trPr>
          <w:jc w:val="center"/>
          <w:del w:id="102" w:author="Ilkka Rinne" w:date="2021-10-20T10:11:00Z"/>
        </w:trPr>
        <w:tc>
          <w:tcPr>
            <w:tcW w:w="3718" w:type="dxa"/>
          </w:tcPr>
          <w:p w14:paraId="2227A859" w14:textId="4B29B632" w:rsidR="00BC4EF9" w:rsidRPr="00BC4EF9" w:rsidDel="00D168B1" w:rsidRDefault="00BC4EF9" w:rsidP="00BC4EF9">
            <w:pPr>
              <w:pStyle w:val="OGCtabletext"/>
              <w:rPr>
                <w:del w:id="103" w:author="Ilkka Rinne" w:date="2021-10-20T10:11:00Z"/>
                <w:color w:val="auto"/>
              </w:rPr>
            </w:pPr>
            <w:del w:id="104" w:author="Ilkka Rinne" w:date="2021-10-20T10:11:00Z">
              <w:r w:rsidRPr="00BC4EF9" w:rsidDel="00D168B1">
                <w:rPr>
                  <w:color w:val="auto"/>
                </w:rPr>
                <w:delText>Linda van den Brink</w:delText>
              </w:r>
            </w:del>
          </w:p>
        </w:tc>
        <w:tc>
          <w:tcPr>
            <w:tcW w:w="3790" w:type="dxa"/>
          </w:tcPr>
          <w:p w14:paraId="66723386" w14:textId="0FA1B5E9" w:rsidR="00BC4EF9" w:rsidRPr="00BC4EF9" w:rsidDel="00D168B1" w:rsidRDefault="00BC4EF9" w:rsidP="00BC4EF9">
            <w:pPr>
              <w:pStyle w:val="OGCtabletext"/>
              <w:rPr>
                <w:del w:id="105" w:author="Ilkka Rinne" w:date="2021-10-20T10:11:00Z"/>
                <w:color w:val="auto"/>
              </w:rPr>
            </w:pPr>
            <w:del w:id="106" w:author="Ilkka Rinne" w:date="2021-10-20T10:11:00Z">
              <w:r w:rsidRPr="00BC4EF9" w:rsidDel="00D168B1">
                <w:rPr>
                  <w:color w:val="auto"/>
                </w:rPr>
                <w:delText>Geonovum</w:delText>
              </w:r>
            </w:del>
          </w:p>
        </w:tc>
      </w:tr>
      <w:tr w:rsidR="00BC4EF9" w:rsidDel="00D168B1" w14:paraId="46D2E159" w14:textId="0B21B74A" w:rsidTr="00BC4EF9">
        <w:trPr>
          <w:jc w:val="center"/>
          <w:del w:id="107" w:author="Ilkka Rinne" w:date="2021-10-20T10:11:00Z"/>
        </w:trPr>
        <w:tc>
          <w:tcPr>
            <w:tcW w:w="3718" w:type="dxa"/>
          </w:tcPr>
          <w:p w14:paraId="32A66436" w14:textId="75DEE3E1" w:rsidR="00BC4EF9" w:rsidRPr="00BC4EF9" w:rsidDel="00D168B1" w:rsidRDefault="00BC4EF9" w:rsidP="00BC4EF9">
            <w:pPr>
              <w:pStyle w:val="OGCtabletext"/>
              <w:rPr>
                <w:del w:id="108" w:author="Ilkka Rinne" w:date="2021-10-20T10:11:00Z"/>
                <w:color w:val="auto"/>
              </w:rPr>
            </w:pPr>
            <w:del w:id="109" w:author="Ilkka Rinne" w:date="2021-10-20T10:11:00Z">
              <w:r w:rsidRPr="00BC4EF9" w:rsidDel="00D168B1">
                <w:rPr>
                  <w:color w:val="auto"/>
                </w:rPr>
                <w:delText>Sylvain Grellet</w:delText>
              </w:r>
            </w:del>
          </w:p>
        </w:tc>
        <w:tc>
          <w:tcPr>
            <w:tcW w:w="3790" w:type="dxa"/>
          </w:tcPr>
          <w:p w14:paraId="345F4B27" w14:textId="61801E92" w:rsidR="00BC4EF9" w:rsidRPr="00BC4EF9" w:rsidDel="00D168B1" w:rsidRDefault="00BC4EF9" w:rsidP="00BC4EF9">
            <w:pPr>
              <w:pStyle w:val="OGCtabletext"/>
              <w:rPr>
                <w:del w:id="110" w:author="Ilkka Rinne" w:date="2021-10-20T10:11:00Z"/>
                <w:color w:val="auto"/>
              </w:rPr>
            </w:pPr>
            <w:del w:id="111" w:author="Ilkka Rinne" w:date="2021-10-20T10:11:00Z">
              <w:r w:rsidRPr="00BC4EF9" w:rsidDel="00D168B1">
                <w:rPr>
                  <w:color w:val="auto"/>
                </w:rPr>
                <w:delText>BRGM</w:delText>
              </w:r>
            </w:del>
          </w:p>
        </w:tc>
      </w:tr>
      <w:tr w:rsidR="00BC4EF9" w:rsidDel="00D168B1" w14:paraId="7D67F0D6" w14:textId="59E38C9D" w:rsidTr="00BC4EF9">
        <w:trPr>
          <w:jc w:val="center"/>
          <w:del w:id="112" w:author="Ilkka Rinne" w:date="2021-10-20T10:11:00Z"/>
        </w:trPr>
        <w:tc>
          <w:tcPr>
            <w:tcW w:w="3718" w:type="dxa"/>
          </w:tcPr>
          <w:p w14:paraId="31F5B542" w14:textId="23912024" w:rsidR="00BC4EF9" w:rsidRPr="00BC4EF9" w:rsidDel="00D168B1" w:rsidRDefault="00BC4EF9" w:rsidP="00BC4EF9">
            <w:pPr>
              <w:pStyle w:val="OGCtabletext"/>
              <w:rPr>
                <w:del w:id="113" w:author="Ilkka Rinne" w:date="2021-10-20T10:11:00Z"/>
                <w:color w:val="auto"/>
              </w:rPr>
            </w:pPr>
            <w:del w:id="114" w:author="Ilkka Rinne" w:date="2021-10-20T10:11:00Z">
              <w:r w:rsidRPr="00BC4EF9" w:rsidDel="00D168B1">
                <w:rPr>
                  <w:color w:val="auto"/>
                </w:rPr>
                <w:delText>Clemens Portele</w:delText>
              </w:r>
            </w:del>
          </w:p>
        </w:tc>
        <w:tc>
          <w:tcPr>
            <w:tcW w:w="3790" w:type="dxa"/>
          </w:tcPr>
          <w:p w14:paraId="3A377A9F" w14:textId="1582E6F9" w:rsidR="00BC4EF9" w:rsidRPr="00BC4EF9" w:rsidDel="00D168B1" w:rsidRDefault="00BC4EF9" w:rsidP="00BC4EF9">
            <w:pPr>
              <w:pStyle w:val="OGCtabletext"/>
              <w:rPr>
                <w:del w:id="115" w:author="Ilkka Rinne" w:date="2021-10-20T10:11:00Z"/>
                <w:color w:val="auto"/>
              </w:rPr>
            </w:pPr>
            <w:del w:id="116" w:author="Ilkka Rinne" w:date="2021-10-20T10:11:00Z">
              <w:r w:rsidRPr="00BC4EF9" w:rsidDel="00D168B1">
                <w:rPr>
                  <w:color w:val="auto"/>
                </w:rPr>
                <w:delText>Interactive Instruments GmbH</w:delText>
              </w:r>
            </w:del>
          </w:p>
        </w:tc>
      </w:tr>
      <w:tr w:rsidR="00BC4EF9" w:rsidDel="00D168B1" w14:paraId="5443702E" w14:textId="7F4B04E8" w:rsidTr="00BC4EF9">
        <w:trPr>
          <w:jc w:val="center"/>
          <w:del w:id="117" w:author="Ilkka Rinne" w:date="2021-10-20T10:11:00Z"/>
        </w:trPr>
        <w:tc>
          <w:tcPr>
            <w:tcW w:w="3718" w:type="dxa"/>
          </w:tcPr>
          <w:p w14:paraId="0D51951D" w14:textId="6309364A" w:rsidR="00BC4EF9" w:rsidRPr="00BC4EF9" w:rsidDel="00D168B1" w:rsidRDefault="00BC4EF9" w:rsidP="00BC4EF9">
            <w:pPr>
              <w:pStyle w:val="OGCtabletext"/>
              <w:rPr>
                <w:del w:id="118" w:author="Ilkka Rinne" w:date="2021-10-20T10:11:00Z"/>
                <w:color w:val="auto"/>
              </w:rPr>
            </w:pPr>
            <w:del w:id="119" w:author="Ilkka Rinne" w:date="2021-10-20T10:11:00Z">
              <w:r w:rsidRPr="00BC4EF9" w:rsidDel="00D168B1">
                <w:rPr>
                  <w:color w:val="auto"/>
                </w:rPr>
                <w:delText>Hylke van der Schaaf</w:delText>
              </w:r>
            </w:del>
          </w:p>
        </w:tc>
        <w:tc>
          <w:tcPr>
            <w:tcW w:w="3790" w:type="dxa"/>
          </w:tcPr>
          <w:p w14:paraId="0DD234E2" w14:textId="5999E09E" w:rsidR="00BC4EF9" w:rsidRPr="00BC4EF9" w:rsidDel="00D168B1" w:rsidRDefault="00BC4EF9" w:rsidP="00BC4EF9">
            <w:pPr>
              <w:pStyle w:val="OGCtabletext"/>
              <w:rPr>
                <w:del w:id="120" w:author="Ilkka Rinne" w:date="2021-10-20T10:11:00Z"/>
                <w:color w:val="auto"/>
              </w:rPr>
            </w:pPr>
            <w:del w:id="121" w:author="Ilkka Rinne" w:date="2021-10-20T10:11:00Z">
              <w:r w:rsidRPr="00BC4EF9" w:rsidDel="00D168B1">
                <w:rPr>
                  <w:color w:val="auto"/>
                </w:rPr>
                <w:delText>Fraunhofer IOSB</w:delText>
              </w:r>
            </w:del>
          </w:p>
        </w:tc>
      </w:tr>
    </w:tbl>
    <w:p w14:paraId="7152EBF3" w14:textId="7C082D9E" w:rsidR="002C442C" w:rsidDel="00D168B1" w:rsidRDefault="002C442C" w:rsidP="00A81E15">
      <w:pPr>
        <w:pStyle w:val="introelements"/>
        <w:numPr>
          <w:ilvl w:val="0"/>
          <w:numId w:val="0"/>
        </w:numPr>
        <w:rPr>
          <w:del w:id="122" w:author="Ilkka Rinne" w:date="2021-10-20T10:11:00Z"/>
        </w:rPr>
      </w:pPr>
    </w:p>
    <w:p w14:paraId="7B1369D1" w14:textId="0B017C47" w:rsidR="00A81E15" w:rsidDel="00D168B1" w:rsidRDefault="002C442C" w:rsidP="00A81E15">
      <w:pPr>
        <w:pStyle w:val="introelements"/>
        <w:numPr>
          <w:ilvl w:val="0"/>
          <w:numId w:val="0"/>
        </w:numPr>
        <w:rPr>
          <w:del w:id="123" w:author="Ilkka Rinne" w:date="2021-10-20T10:11:00Z"/>
        </w:rPr>
      </w:pPr>
      <w:del w:id="124" w:author="Ilkka Rinne" w:date="2021-10-20T10:11:00Z">
        <w:r w:rsidDel="00D168B1">
          <w:delText>C</w:delText>
        </w:r>
        <w:r w:rsidR="00A81E15" w:rsidDel="00D168B1">
          <w:delText>ontributors</w:delText>
        </w:r>
      </w:del>
    </w:p>
    <w:p w14:paraId="55BFAE0D" w14:textId="7F9DD323" w:rsidR="00A81E15" w:rsidDel="00D168B1" w:rsidRDefault="00A81E15" w:rsidP="00A81E15">
      <w:pPr>
        <w:rPr>
          <w:del w:id="125" w:author="Ilkka Rinne" w:date="2021-10-20T10:11:00Z"/>
        </w:rPr>
      </w:pPr>
      <w:del w:id="126" w:author="Ilkka Rinne" w:date="2021-10-20T10:11:00Z">
        <w:r w:rsidDel="00D168B1">
          <w:delText>The submitters would like to acknowledge the following people as important</w:delText>
        </w:r>
        <w:r w:rsidDel="00D168B1">
          <w:br/>
          <w:delText>contributors to this version of the specification:</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rsidDel="00D168B1" w14:paraId="5885FEE6" w14:textId="12E8412A" w:rsidTr="00D471BA">
        <w:trPr>
          <w:jc w:val="center"/>
          <w:del w:id="127" w:author="Ilkka Rinne" w:date="2021-10-20T10:11:00Z"/>
        </w:trPr>
        <w:tc>
          <w:tcPr>
            <w:tcW w:w="3718" w:type="dxa"/>
          </w:tcPr>
          <w:p w14:paraId="1CEC82D2" w14:textId="4A90DBE0" w:rsidR="00A81E15" w:rsidRPr="00154114" w:rsidDel="00D168B1" w:rsidRDefault="00A81E15" w:rsidP="00D471BA">
            <w:pPr>
              <w:pStyle w:val="OGCtableheader"/>
              <w:jc w:val="center"/>
              <w:rPr>
                <w:del w:id="128" w:author="Ilkka Rinne" w:date="2021-10-20T10:11:00Z"/>
                <w:color w:val="auto"/>
              </w:rPr>
            </w:pPr>
            <w:del w:id="129" w:author="Ilkka Rinne" w:date="2021-10-20T10:11:00Z">
              <w:r w:rsidRPr="00154114" w:rsidDel="00D168B1">
                <w:rPr>
                  <w:color w:val="auto"/>
                </w:rPr>
                <w:delText>Name</w:delText>
              </w:r>
            </w:del>
          </w:p>
        </w:tc>
        <w:tc>
          <w:tcPr>
            <w:tcW w:w="3790" w:type="dxa"/>
          </w:tcPr>
          <w:p w14:paraId="3863677D" w14:textId="3FCC1256" w:rsidR="00A81E15" w:rsidRPr="00154114" w:rsidDel="00D168B1" w:rsidRDefault="00A81E15" w:rsidP="00D471BA">
            <w:pPr>
              <w:pStyle w:val="OGCtableheader"/>
              <w:jc w:val="center"/>
              <w:rPr>
                <w:del w:id="130" w:author="Ilkka Rinne" w:date="2021-10-20T10:11:00Z"/>
                <w:color w:val="auto"/>
              </w:rPr>
            </w:pPr>
            <w:del w:id="131" w:author="Ilkka Rinne" w:date="2021-10-20T10:11:00Z">
              <w:r w:rsidRPr="00154114" w:rsidDel="00D168B1">
                <w:rPr>
                  <w:color w:val="auto"/>
                </w:rPr>
                <w:delText>Affiliation</w:delText>
              </w:r>
            </w:del>
          </w:p>
        </w:tc>
      </w:tr>
      <w:tr w:rsidR="005E29FD" w:rsidDel="00D168B1" w14:paraId="0F5F25F4" w14:textId="5FD8CEF1" w:rsidTr="00D471BA">
        <w:trPr>
          <w:jc w:val="center"/>
          <w:del w:id="132" w:author="Ilkka Rinne" w:date="2021-10-20T10:11:00Z"/>
        </w:trPr>
        <w:tc>
          <w:tcPr>
            <w:tcW w:w="3718" w:type="dxa"/>
          </w:tcPr>
          <w:p w14:paraId="5853A2BD" w14:textId="5E13136E" w:rsidR="005E29FD" w:rsidDel="00D168B1" w:rsidRDefault="005E29FD" w:rsidP="005E29FD">
            <w:pPr>
              <w:pStyle w:val="OGCtabletext"/>
              <w:rPr>
                <w:del w:id="133" w:author="Ilkka Rinne" w:date="2021-10-20T10:11:00Z"/>
                <w:color w:val="auto"/>
              </w:rPr>
            </w:pPr>
            <w:del w:id="134" w:author="Ilkka Rinne" w:date="2021-10-20T10:11:00Z">
              <w:r w:rsidRPr="007C4EEE" w:rsidDel="00D168B1">
                <w:rPr>
                  <w:color w:val="auto"/>
                </w:rPr>
                <w:delText>Mickael</w:delText>
              </w:r>
              <w:r w:rsidDel="00D168B1">
                <w:rPr>
                  <w:color w:val="auto"/>
                </w:rPr>
                <w:delText xml:space="preserve"> </w:delText>
              </w:r>
              <w:r w:rsidRPr="007C4EEE" w:rsidDel="00D168B1">
                <w:rPr>
                  <w:color w:val="auto"/>
                </w:rPr>
                <w:delText>Beaufils</w:delText>
              </w:r>
            </w:del>
          </w:p>
        </w:tc>
        <w:tc>
          <w:tcPr>
            <w:tcW w:w="3790" w:type="dxa"/>
          </w:tcPr>
          <w:p w14:paraId="1B971DCE" w14:textId="735D5D7F" w:rsidR="005E29FD" w:rsidDel="00D168B1" w:rsidRDefault="005E29FD" w:rsidP="005E29FD">
            <w:pPr>
              <w:pStyle w:val="OGCtabletext"/>
              <w:rPr>
                <w:del w:id="135" w:author="Ilkka Rinne" w:date="2021-10-20T10:11:00Z"/>
                <w:color w:val="auto"/>
              </w:rPr>
            </w:pPr>
            <w:del w:id="136" w:author="Ilkka Rinne" w:date="2021-10-20T10:11:00Z">
              <w:r w:rsidDel="00D168B1">
                <w:rPr>
                  <w:color w:val="auto"/>
                </w:rPr>
                <w:delText>BRGM</w:delText>
              </w:r>
            </w:del>
          </w:p>
        </w:tc>
      </w:tr>
      <w:tr w:rsidR="002C442C" w:rsidDel="00D168B1" w14:paraId="7DC20C75" w14:textId="2CCC20E9" w:rsidTr="00D471BA">
        <w:trPr>
          <w:jc w:val="center"/>
          <w:del w:id="137" w:author="Ilkka Rinne" w:date="2021-10-20T10:11:00Z"/>
        </w:trPr>
        <w:tc>
          <w:tcPr>
            <w:tcW w:w="3718" w:type="dxa"/>
          </w:tcPr>
          <w:p w14:paraId="46E302F1" w14:textId="43BCC88D" w:rsidR="002C442C" w:rsidRPr="007C4EEE" w:rsidDel="00D168B1" w:rsidRDefault="002C442C" w:rsidP="005E29FD">
            <w:pPr>
              <w:pStyle w:val="OGCtabletext"/>
              <w:rPr>
                <w:del w:id="138" w:author="Ilkka Rinne" w:date="2021-10-20T10:11:00Z"/>
                <w:color w:val="auto"/>
              </w:rPr>
            </w:pPr>
            <w:del w:id="139" w:author="Ilkka Rinne" w:date="2021-10-20T10:11:00Z">
              <w:r w:rsidDel="00D168B1">
                <w:rPr>
                  <w:color w:val="auto"/>
                </w:rPr>
                <w:delText>Hélène Bressan</w:delText>
              </w:r>
            </w:del>
          </w:p>
        </w:tc>
        <w:tc>
          <w:tcPr>
            <w:tcW w:w="3790" w:type="dxa"/>
          </w:tcPr>
          <w:p w14:paraId="0DF4A747" w14:textId="4A229C1F" w:rsidR="002C442C" w:rsidDel="00D168B1" w:rsidRDefault="002C442C" w:rsidP="005E29FD">
            <w:pPr>
              <w:pStyle w:val="OGCtabletext"/>
              <w:rPr>
                <w:del w:id="140" w:author="Ilkka Rinne" w:date="2021-10-20T10:11:00Z"/>
                <w:color w:val="auto"/>
              </w:rPr>
            </w:pPr>
            <w:del w:id="141" w:author="Ilkka Rinne" w:date="2021-10-20T10:11:00Z">
              <w:r w:rsidDel="00D168B1">
                <w:rPr>
                  <w:color w:val="auto"/>
                </w:rPr>
                <w:delText>BRGM</w:delText>
              </w:r>
            </w:del>
          </w:p>
        </w:tc>
      </w:tr>
      <w:tr w:rsidR="005E29FD" w:rsidDel="00D168B1" w14:paraId="3A5F9933" w14:textId="5EA8DEFF" w:rsidTr="00D471BA">
        <w:trPr>
          <w:jc w:val="center"/>
          <w:del w:id="142" w:author="Ilkka Rinne" w:date="2021-10-20T10:11:00Z"/>
        </w:trPr>
        <w:tc>
          <w:tcPr>
            <w:tcW w:w="3718" w:type="dxa"/>
          </w:tcPr>
          <w:p w14:paraId="2790AB40" w14:textId="33288ABE" w:rsidR="005E29FD" w:rsidRPr="00BC4EF9" w:rsidDel="00D168B1" w:rsidRDefault="005E29FD" w:rsidP="005E29FD">
            <w:pPr>
              <w:pStyle w:val="OGCtabletext"/>
              <w:rPr>
                <w:del w:id="143" w:author="Ilkka Rinne" w:date="2021-10-20T10:11:00Z"/>
                <w:color w:val="auto"/>
              </w:rPr>
            </w:pPr>
            <w:del w:id="144" w:author="Ilkka Rinne" w:date="2021-10-20T10:11:00Z">
              <w:r w:rsidRPr="007C4EEE" w:rsidDel="00D168B1">
                <w:rPr>
                  <w:color w:val="auto"/>
                </w:rPr>
                <w:delText>Abdelfettah</w:delText>
              </w:r>
              <w:r w:rsidDel="00D168B1">
                <w:rPr>
                  <w:color w:val="auto"/>
                </w:rPr>
                <w:delText xml:space="preserve"> </w:delText>
              </w:r>
              <w:r w:rsidRPr="007C4EEE" w:rsidDel="00D168B1">
                <w:rPr>
                  <w:color w:val="auto"/>
                </w:rPr>
                <w:delText>Feliachi</w:delText>
              </w:r>
            </w:del>
          </w:p>
        </w:tc>
        <w:tc>
          <w:tcPr>
            <w:tcW w:w="3790" w:type="dxa"/>
          </w:tcPr>
          <w:p w14:paraId="74068D17" w14:textId="284448C8" w:rsidR="005E29FD" w:rsidRPr="00BC4EF9" w:rsidDel="00D168B1" w:rsidRDefault="005E29FD" w:rsidP="005E29FD">
            <w:pPr>
              <w:pStyle w:val="OGCtabletext"/>
              <w:rPr>
                <w:del w:id="145" w:author="Ilkka Rinne" w:date="2021-10-20T10:11:00Z"/>
                <w:color w:val="auto"/>
              </w:rPr>
            </w:pPr>
            <w:del w:id="146" w:author="Ilkka Rinne" w:date="2021-10-20T10:11:00Z">
              <w:r w:rsidDel="00D168B1">
                <w:rPr>
                  <w:color w:val="auto"/>
                </w:rPr>
                <w:delText>BRGM</w:delText>
              </w:r>
            </w:del>
          </w:p>
        </w:tc>
      </w:tr>
      <w:tr w:rsidR="005E29FD" w:rsidDel="00D168B1" w14:paraId="50CA9C89" w14:textId="4E7935EA" w:rsidTr="00D471BA">
        <w:trPr>
          <w:jc w:val="center"/>
          <w:del w:id="147" w:author="Ilkka Rinne" w:date="2021-10-20T10:11:00Z"/>
        </w:trPr>
        <w:tc>
          <w:tcPr>
            <w:tcW w:w="3718" w:type="dxa"/>
          </w:tcPr>
          <w:p w14:paraId="281FFC95" w14:textId="32402FB7" w:rsidR="005E29FD" w:rsidRPr="00BC4EF9" w:rsidDel="00D168B1" w:rsidRDefault="005E29FD" w:rsidP="005E29FD">
            <w:pPr>
              <w:pStyle w:val="OGCtabletext"/>
              <w:rPr>
                <w:del w:id="148" w:author="Ilkka Rinne" w:date="2021-10-20T10:11:00Z"/>
                <w:color w:val="auto"/>
              </w:rPr>
            </w:pPr>
            <w:del w:id="149" w:author="Ilkka Rinne" w:date="2021-10-20T10:11:00Z">
              <w:r w:rsidDel="00D168B1">
                <w:rPr>
                  <w:color w:val="auto"/>
                </w:rPr>
                <w:delText>Robin Huisman</w:delText>
              </w:r>
            </w:del>
          </w:p>
        </w:tc>
        <w:tc>
          <w:tcPr>
            <w:tcW w:w="3790" w:type="dxa"/>
          </w:tcPr>
          <w:p w14:paraId="6E29B326" w14:textId="5BDD28F5" w:rsidR="005E29FD" w:rsidRPr="00BC4EF9" w:rsidDel="00D168B1" w:rsidRDefault="005E29FD" w:rsidP="005E29FD">
            <w:pPr>
              <w:pStyle w:val="OGCtabletext"/>
              <w:rPr>
                <w:del w:id="150" w:author="Ilkka Rinne" w:date="2021-10-20T10:11:00Z"/>
                <w:color w:val="auto"/>
              </w:rPr>
            </w:pPr>
            <w:del w:id="151" w:author="Ilkka Rinne" w:date="2021-10-20T10:11:00Z">
              <w:r w:rsidDel="00D168B1">
                <w:rPr>
                  <w:color w:val="auto"/>
                </w:rPr>
                <w:delText>Terraindex B.V.</w:delText>
              </w:r>
            </w:del>
          </w:p>
        </w:tc>
      </w:tr>
      <w:tr w:rsidR="0045603C" w:rsidDel="00D168B1" w14:paraId="59B2B6C0" w14:textId="6783FCAC" w:rsidTr="00D471BA">
        <w:trPr>
          <w:jc w:val="center"/>
          <w:del w:id="152" w:author="Ilkka Rinne" w:date="2021-10-20T10:11:00Z"/>
        </w:trPr>
        <w:tc>
          <w:tcPr>
            <w:tcW w:w="3718" w:type="dxa"/>
          </w:tcPr>
          <w:p w14:paraId="0D13D2F3" w14:textId="3E21040C" w:rsidR="0045603C" w:rsidRPr="005E29FD" w:rsidDel="00D168B1" w:rsidRDefault="0045603C" w:rsidP="005E29FD">
            <w:pPr>
              <w:pStyle w:val="OGCtabletext"/>
              <w:rPr>
                <w:del w:id="153" w:author="Ilkka Rinne" w:date="2021-10-20T10:11:00Z"/>
                <w:color w:val="auto"/>
              </w:rPr>
            </w:pPr>
            <w:del w:id="154" w:author="Ilkka Rinne" w:date="2021-10-20T10:11:00Z">
              <w:r w:rsidRPr="0045603C" w:rsidDel="00D168B1">
                <w:rPr>
                  <w:color w:val="auto"/>
                </w:rPr>
                <w:delText>Alistair Ritchie</w:delText>
              </w:r>
            </w:del>
          </w:p>
        </w:tc>
        <w:tc>
          <w:tcPr>
            <w:tcW w:w="3790" w:type="dxa"/>
          </w:tcPr>
          <w:p w14:paraId="4C905FA9" w14:textId="3CF6EA36" w:rsidR="0045603C" w:rsidRPr="005E29FD" w:rsidDel="00D168B1" w:rsidRDefault="0045603C" w:rsidP="005E29FD">
            <w:pPr>
              <w:pStyle w:val="OGCtabletext"/>
              <w:rPr>
                <w:del w:id="155" w:author="Ilkka Rinne" w:date="2021-10-20T10:11:00Z"/>
                <w:color w:val="auto"/>
              </w:rPr>
            </w:pPr>
            <w:del w:id="156" w:author="Ilkka Rinne" w:date="2021-10-20T10:11:00Z">
              <w:r w:rsidRPr="0045603C" w:rsidDel="00D168B1">
                <w:rPr>
                  <w:color w:val="auto"/>
                </w:rPr>
                <w:delText>Landcare Research New Zealand Limited</w:delText>
              </w:r>
            </w:del>
          </w:p>
        </w:tc>
      </w:tr>
      <w:tr w:rsidR="005E29FD" w:rsidDel="00D168B1" w14:paraId="1F9D8428" w14:textId="1B38A6C0" w:rsidTr="00D471BA">
        <w:trPr>
          <w:jc w:val="center"/>
          <w:del w:id="157" w:author="Ilkka Rinne" w:date="2021-10-20T10:11:00Z"/>
        </w:trPr>
        <w:tc>
          <w:tcPr>
            <w:tcW w:w="3718" w:type="dxa"/>
          </w:tcPr>
          <w:p w14:paraId="00C3DE6E" w14:textId="0A699EAF" w:rsidR="005E29FD" w:rsidRPr="00BC4EF9" w:rsidDel="00D168B1" w:rsidRDefault="005E29FD" w:rsidP="005E29FD">
            <w:pPr>
              <w:pStyle w:val="OGCtabletext"/>
              <w:rPr>
                <w:del w:id="158" w:author="Ilkka Rinne" w:date="2021-10-20T10:11:00Z"/>
                <w:color w:val="auto"/>
              </w:rPr>
            </w:pPr>
            <w:del w:id="159" w:author="Ilkka Rinne" w:date="2021-10-20T10:11:00Z">
              <w:r w:rsidRPr="005E29FD" w:rsidDel="00D168B1">
                <w:rPr>
                  <w:color w:val="auto"/>
                </w:rPr>
                <w:delText>László</w:delText>
              </w:r>
              <w:r w:rsidDel="00D168B1">
                <w:rPr>
                  <w:color w:val="auto"/>
                </w:rPr>
                <w:delText xml:space="preserve"> </w:delText>
              </w:r>
              <w:r w:rsidRPr="005E29FD" w:rsidDel="00D168B1">
                <w:rPr>
                  <w:color w:val="auto"/>
                </w:rPr>
                <w:delText>Sőrés</w:delText>
              </w:r>
            </w:del>
          </w:p>
        </w:tc>
        <w:tc>
          <w:tcPr>
            <w:tcW w:w="3790" w:type="dxa"/>
          </w:tcPr>
          <w:p w14:paraId="7538D057" w14:textId="468C9B8F" w:rsidR="005E29FD" w:rsidRPr="00BC4EF9" w:rsidDel="00D168B1" w:rsidRDefault="005E29FD" w:rsidP="005E29FD">
            <w:pPr>
              <w:pStyle w:val="OGCtabletext"/>
              <w:rPr>
                <w:del w:id="160" w:author="Ilkka Rinne" w:date="2021-10-20T10:11:00Z"/>
                <w:color w:val="auto"/>
              </w:rPr>
            </w:pPr>
            <w:del w:id="161" w:author="Ilkka Rinne" w:date="2021-10-20T10:11:00Z">
              <w:r w:rsidRPr="005E29FD" w:rsidDel="00D168B1">
                <w:rPr>
                  <w:color w:val="auto"/>
                </w:rPr>
                <w:delText>Hungarian Mining and Geological Service</w:delText>
              </w:r>
            </w:del>
          </w:p>
        </w:tc>
      </w:tr>
    </w:tbl>
    <w:p w14:paraId="58EC7F7B" w14:textId="6761D982" w:rsidR="002C442C" w:rsidDel="00D168B1" w:rsidRDefault="002C442C" w:rsidP="002C442C">
      <w:pPr>
        <w:pStyle w:val="introelements"/>
        <w:numPr>
          <w:ilvl w:val="0"/>
          <w:numId w:val="0"/>
        </w:numPr>
        <w:rPr>
          <w:del w:id="162" w:author="Ilkka Rinne" w:date="2021-10-20T10:11:00Z"/>
        </w:rPr>
      </w:pPr>
    </w:p>
    <w:p w14:paraId="58937249" w14:textId="23DD9116" w:rsidR="002C442C" w:rsidDel="00D168B1" w:rsidRDefault="002C442C" w:rsidP="002C442C">
      <w:pPr>
        <w:pStyle w:val="introelements"/>
        <w:numPr>
          <w:ilvl w:val="0"/>
          <w:numId w:val="0"/>
        </w:numPr>
        <w:rPr>
          <w:del w:id="163" w:author="Ilkka Rinne" w:date="2021-10-20T10:11:00Z"/>
        </w:rPr>
      </w:pPr>
      <w:del w:id="164" w:author="Ilkka Rinne" w:date="2021-10-20T10:11:00Z">
        <w:r w:rsidDel="00D168B1">
          <w:delText>S</w:delText>
        </w:r>
        <w:r w:rsidR="00371A47" w:rsidDel="00D168B1">
          <w:delText>upporting</w:delText>
        </w:r>
        <w:r w:rsidDel="00D168B1">
          <w:delText xml:space="preserve"> and contributing organizations</w:delText>
        </w:r>
      </w:del>
    </w:p>
    <w:p w14:paraId="7341CE90" w14:textId="3F27C299" w:rsidR="002C442C" w:rsidDel="00D168B1" w:rsidRDefault="00371A47" w:rsidP="002C442C">
      <w:pPr>
        <w:rPr>
          <w:del w:id="165" w:author="Ilkka Rinne" w:date="2021-10-20T10:11:00Z"/>
        </w:rPr>
      </w:pPr>
      <w:del w:id="166" w:author="Ilkka Rinne" w:date="2021-10-20T10:11:00Z">
        <w:r w:rsidDel="00D168B1">
          <w:delText>The submitters would like to acknowledge the following organizations as important</w:delText>
        </w:r>
        <w:r w:rsidDel="00D168B1">
          <w:br/>
          <w:delText>supporters and contributors to this version of the specification:</w:delText>
        </w:r>
      </w:del>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rsidDel="00D168B1" w14:paraId="363E5B84" w14:textId="49A3F012" w:rsidTr="005C46DD">
        <w:trPr>
          <w:jc w:val="center"/>
          <w:del w:id="167" w:author="Ilkka Rinne" w:date="2021-10-20T10:11:00Z"/>
        </w:trPr>
        <w:tc>
          <w:tcPr>
            <w:tcW w:w="3718" w:type="dxa"/>
          </w:tcPr>
          <w:p w14:paraId="5262A538" w14:textId="74570691" w:rsidR="002C442C" w:rsidRPr="00154114" w:rsidDel="00D168B1" w:rsidRDefault="002C442C" w:rsidP="005C46DD">
            <w:pPr>
              <w:pStyle w:val="OGCtableheader"/>
              <w:jc w:val="center"/>
              <w:rPr>
                <w:del w:id="168" w:author="Ilkka Rinne" w:date="2021-10-20T10:11:00Z"/>
                <w:color w:val="auto"/>
              </w:rPr>
            </w:pPr>
            <w:del w:id="169" w:author="Ilkka Rinne" w:date="2021-10-20T10:11:00Z">
              <w:r w:rsidRPr="00154114" w:rsidDel="00D168B1">
                <w:rPr>
                  <w:color w:val="auto"/>
                </w:rPr>
                <w:delText>Name</w:delText>
              </w:r>
            </w:del>
          </w:p>
        </w:tc>
      </w:tr>
      <w:tr w:rsidR="002C442C" w:rsidDel="00D168B1" w14:paraId="619EBCB4" w14:textId="7CA80D59" w:rsidTr="005C46DD">
        <w:trPr>
          <w:jc w:val="center"/>
          <w:del w:id="170" w:author="Ilkka Rinne" w:date="2021-10-20T10:11:00Z"/>
        </w:trPr>
        <w:tc>
          <w:tcPr>
            <w:tcW w:w="3718" w:type="dxa"/>
          </w:tcPr>
          <w:p w14:paraId="4B93011E" w14:textId="29BE17E9" w:rsidR="002C442C" w:rsidRPr="00BC4EF9" w:rsidDel="00D168B1" w:rsidRDefault="002C442C" w:rsidP="005C46DD">
            <w:pPr>
              <w:pStyle w:val="OGCtabletext"/>
              <w:rPr>
                <w:del w:id="171" w:author="Ilkka Rinne" w:date="2021-10-20T10:11:00Z"/>
                <w:color w:val="auto"/>
              </w:rPr>
            </w:pPr>
            <w:del w:id="172" w:author="Ilkka Rinne" w:date="2021-10-20T10:11:00Z">
              <w:r w:rsidRPr="00BC4EF9" w:rsidDel="00D168B1">
                <w:rPr>
                  <w:color w:val="auto"/>
                </w:rPr>
                <w:delText>BRGM</w:delText>
              </w:r>
            </w:del>
          </w:p>
        </w:tc>
      </w:tr>
      <w:tr w:rsidR="002C442C" w:rsidDel="00D168B1" w14:paraId="0F632E7E" w14:textId="431EE7F4" w:rsidTr="005C46DD">
        <w:trPr>
          <w:jc w:val="center"/>
          <w:del w:id="173" w:author="Ilkka Rinne" w:date="2021-10-20T10:11:00Z"/>
        </w:trPr>
        <w:tc>
          <w:tcPr>
            <w:tcW w:w="3718" w:type="dxa"/>
          </w:tcPr>
          <w:p w14:paraId="1149A7BB" w14:textId="0007B7B2" w:rsidR="002C442C" w:rsidDel="00D168B1" w:rsidRDefault="00371A47" w:rsidP="005C46DD">
            <w:pPr>
              <w:pStyle w:val="OGCtabletext"/>
              <w:rPr>
                <w:del w:id="174" w:author="Ilkka Rinne" w:date="2021-10-20T10:11:00Z"/>
                <w:color w:val="auto"/>
              </w:rPr>
            </w:pPr>
            <w:del w:id="175" w:author="Ilkka Rinne" w:date="2021-10-20T10:11:00Z">
              <w:r w:rsidRPr="00BC4EF9" w:rsidDel="00D168B1">
                <w:rPr>
                  <w:color w:val="auto"/>
                </w:rPr>
                <w:delText>Datacove</w:delText>
              </w:r>
            </w:del>
          </w:p>
        </w:tc>
      </w:tr>
      <w:tr w:rsidR="00371A47" w:rsidDel="00D168B1" w14:paraId="790E1568" w14:textId="45AC5E70" w:rsidTr="005C46DD">
        <w:trPr>
          <w:jc w:val="center"/>
          <w:del w:id="176" w:author="Ilkka Rinne" w:date="2021-10-20T10:11:00Z"/>
        </w:trPr>
        <w:tc>
          <w:tcPr>
            <w:tcW w:w="3718" w:type="dxa"/>
          </w:tcPr>
          <w:p w14:paraId="6AFB5F07" w14:textId="2DBCF915" w:rsidR="00371A47" w:rsidRPr="007C4EEE" w:rsidDel="00D168B1" w:rsidRDefault="00371A47" w:rsidP="00371A47">
            <w:pPr>
              <w:pStyle w:val="OGCtabletext"/>
              <w:rPr>
                <w:del w:id="177" w:author="Ilkka Rinne" w:date="2021-10-20T10:11:00Z"/>
                <w:color w:val="auto"/>
              </w:rPr>
            </w:pPr>
            <w:del w:id="178" w:author="Ilkka Rinne" w:date="2021-10-20T10:11:00Z">
              <w:r w:rsidDel="00D168B1">
                <w:rPr>
                  <w:color w:val="auto"/>
                </w:rPr>
                <w:delText>Finnish Meteorological Institute</w:delText>
              </w:r>
            </w:del>
          </w:p>
        </w:tc>
      </w:tr>
      <w:tr w:rsidR="00371A47" w:rsidDel="00D168B1" w14:paraId="08D6FEB5" w14:textId="42CD2655" w:rsidTr="005C46DD">
        <w:trPr>
          <w:jc w:val="center"/>
          <w:del w:id="179" w:author="Ilkka Rinne" w:date="2021-10-20T10:11:00Z"/>
        </w:trPr>
        <w:tc>
          <w:tcPr>
            <w:tcW w:w="3718" w:type="dxa"/>
          </w:tcPr>
          <w:p w14:paraId="2C582920" w14:textId="74E2FB3C" w:rsidR="00371A47" w:rsidRPr="00BC4EF9" w:rsidDel="00D168B1" w:rsidRDefault="00371A47" w:rsidP="00371A47">
            <w:pPr>
              <w:pStyle w:val="OGCtabletext"/>
              <w:rPr>
                <w:del w:id="180" w:author="Ilkka Rinne" w:date="2021-10-20T10:11:00Z"/>
                <w:color w:val="auto"/>
              </w:rPr>
            </w:pPr>
            <w:del w:id="181" w:author="Ilkka Rinne" w:date="2021-10-20T10:11:00Z">
              <w:r w:rsidRPr="00BC4EF9" w:rsidDel="00D168B1">
                <w:rPr>
                  <w:color w:val="auto"/>
                </w:rPr>
                <w:delText>Fraunhofer IOSB</w:delText>
              </w:r>
            </w:del>
          </w:p>
        </w:tc>
      </w:tr>
      <w:tr w:rsidR="00371A47" w:rsidDel="00D168B1" w14:paraId="4A0B4159" w14:textId="372AEDB8" w:rsidTr="005C46DD">
        <w:trPr>
          <w:jc w:val="center"/>
          <w:del w:id="182" w:author="Ilkka Rinne" w:date="2021-10-20T10:11:00Z"/>
        </w:trPr>
        <w:tc>
          <w:tcPr>
            <w:tcW w:w="3718" w:type="dxa"/>
          </w:tcPr>
          <w:p w14:paraId="3AF60CCB" w14:textId="0165BDB1" w:rsidR="00371A47" w:rsidRPr="00BC4EF9" w:rsidDel="00D168B1" w:rsidRDefault="00371A47" w:rsidP="00371A47">
            <w:pPr>
              <w:pStyle w:val="OGCtabletext"/>
              <w:rPr>
                <w:del w:id="183" w:author="Ilkka Rinne" w:date="2021-10-20T10:11:00Z"/>
                <w:color w:val="auto"/>
              </w:rPr>
            </w:pPr>
            <w:del w:id="184" w:author="Ilkka Rinne" w:date="2021-10-20T10:11:00Z">
              <w:r w:rsidRPr="00BC4EF9" w:rsidDel="00D168B1">
                <w:rPr>
                  <w:color w:val="auto"/>
                </w:rPr>
                <w:delText>Geonovum</w:delText>
              </w:r>
            </w:del>
          </w:p>
        </w:tc>
      </w:tr>
      <w:tr w:rsidR="00371A47" w:rsidDel="00D168B1" w14:paraId="5C834228" w14:textId="0C71AB4F" w:rsidTr="005C46DD">
        <w:trPr>
          <w:jc w:val="center"/>
          <w:del w:id="185" w:author="Ilkka Rinne" w:date="2021-10-20T10:11:00Z"/>
        </w:trPr>
        <w:tc>
          <w:tcPr>
            <w:tcW w:w="3718" w:type="dxa"/>
          </w:tcPr>
          <w:p w14:paraId="2CD6D018" w14:textId="498EF59F" w:rsidR="00371A47" w:rsidRPr="005E29FD" w:rsidDel="00D168B1" w:rsidRDefault="00371A47" w:rsidP="00371A47">
            <w:pPr>
              <w:pStyle w:val="OGCtabletext"/>
              <w:rPr>
                <w:del w:id="186" w:author="Ilkka Rinne" w:date="2021-10-20T10:11:00Z"/>
                <w:color w:val="auto"/>
              </w:rPr>
            </w:pPr>
            <w:del w:id="187" w:author="Ilkka Rinne" w:date="2021-10-20T10:11:00Z">
              <w:r w:rsidRPr="005E29FD" w:rsidDel="00D168B1">
                <w:rPr>
                  <w:color w:val="auto"/>
                </w:rPr>
                <w:delText>Hungarian Mining and Geological Service</w:delText>
              </w:r>
            </w:del>
          </w:p>
        </w:tc>
      </w:tr>
      <w:tr w:rsidR="00371A47" w:rsidDel="00D168B1" w14:paraId="46606817" w14:textId="749E2BC2" w:rsidTr="005C46DD">
        <w:trPr>
          <w:jc w:val="center"/>
          <w:del w:id="188" w:author="Ilkka Rinne" w:date="2021-10-20T10:11:00Z"/>
        </w:trPr>
        <w:tc>
          <w:tcPr>
            <w:tcW w:w="3718" w:type="dxa"/>
          </w:tcPr>
          <w:p w14:paraId="328DD55E" w14:textId="5BCA2299" w:rsidR="00371A47" w:rsidRPr="00BC4EF9" w:rsidDel="00D168B1" w:rsidRDefault="00371A47" w:rsidP="00371A47">
            <w:pPr>
              <w:pStyle w:val="OGCtabletext"/>
              <w:rPr>
                <w:del w:id="189" w:author="Ilkka Rinne" w:date="2021-10-20T10:11:00Z"/>
                <w:color w:val="auto"/>
              </w:rPr>
            </w:pPr>
            <w:del w:id="190" w:author="Ilkka Rinne" w:date="2021-10-20T10:11:00Z">
              <w:r w:rsidRPr="00BC4EF9" w:rsidDel="00D168B1">
                <w:rPr>
                  <w:color w:val="auto"/>
                </w:rPr>
                <w:delText>Interactive Instruments GmbH</w:delText>
              </w:r>
            </w:del>
          </w:p>
        </w:tc>
      </w:tr>
      <w:tr w:rsidR="00371A47" w:rsidDel="00D168B1" w14:paraId="469A30F6" w14:textId="0B1704AA" w:rsidTr="005C46DD">
        <w:trPr>
          <w:jc w:val="center"/>
          <w:del w:id="191" w:author="Ilkka Rinne" w:date="2021-10-20T10:11:00Z"/>
        </w:trPr>
        <w:tc>
          <w:tcPr>
            <w:tcW w:w="3718" w:type="dxa"/>
          </w:tcPr>
          <w:p w14:paraId="070E31D3" w14:textId="0A877EC5" w:rsidR="00371A47" w:rsidRPr="00BC4EF9" w:rsidDel="00D168B1" w:rsidRDefault="00371A47" w:rsidP="00371A47">
            <w:pPr>
              <w:pStyle w:val="OGCtabletext"/>
              <w:rPr>
                <w:del w:id="192" w:author="Ilkka Rinne" w:date="2021-10-20T10:11:00Z"/>
                <w:color w:val="auto"/>
              </w:rPr>
            </w:pPr>
            <w:del w:id="193" w:author="Ilkka Rinne" w:date="2021-10-20T10:11:00Z">
              <w:r w:rsidDel="00D168B1">
                <w:rPr>
                  <w:color w:val="auto"/>
                </w:rPr>
                <w:delText xml:space="preserve">Manaaki Whenua - </w:delText>
              </w:r>
              <w:r w:rsidRPr="0045603C" w:rsidDel="00D168B1">
                <w:rPr>
                  <w:color w:val="auto"/>
                </w:rPr>
                <w:delText>Landcare Research New Zealand Limited</w:delText>
              </w:r>
            </w:del>
          </w:p>
        </w:tc>
      </w:tr>
      <w:tr w:rsidR="00371A47" w:rsidDel="00D168B1" w14:paraId="72290741" w14:textId="364D4E06" w:rsidTr="005C46DD">
        <w:trPr>
          <w:jc w:val="center"/>
          <w:del w:id="194" w:author="Ilkka Rinne" w:date="2021-10-20T10:11:00Z"/>
        </w:trPr>
        <w:tc>
          <w:tcPr>
            <w:tcW w:w="3718" w:type="dxa"/>
          </w:tcPr>
          <w:p w14:paraId="06E3F48A" w14:textId="5403F14F" w:rsidR="00371A47" w:rsidRPr="0045603C" w:rsidDel="00D168B1" w:rsidRDefault="00371A47" w:rsidP="00371A47">
            <w:pPr>
              <w:pStyle w:val="OGCtabletext"/>
              <w:rPr>
                <w:del w:id="195" w:author="Ilkka Rinne" w:date="2021-10-20T10:11:00Z"/>
                <w:color w:val="auto"/>
              </w:rPr>
            </w:pPr>
            <w:del w:id="196" w:author="Ilkka Rinne" w:date="2021-10-20T10:11:00Z">
              <w:r w:rsidRPr="00BC4EF9" w:rsidDel="00D168B1">
                <w:rPr>
                  <w:color w:val="auto"/>
                </w:rPr>
                <w:delText>Spatineo Oy</w:delText>
              </w:r>
            </w:del>
          </w:p>
        </w:tc>
      </w:tr>
      <w:tr w:rsidR="00371A47" w:rsidDel="00D168B1" w14:paraId="23EBC120" w14:textId="44162BE7" w:rsidTr="005C46DD">
        <w:trPr>
          <w:jc w:val="center"/>
          <w:del w:id="197" w:author="Ilkka Rinne" w:date="2021-10-20T10:11:00Z"/>
        </w:trPr>
        <w:tc>
          <w:tcPr>
            <w:tcW w:w="3718" w:type="dxa"/>
          </w:tcPr>
          <w:p w14:paraId="727C418D" w14:textId="5F61C02B" w:rsidR="00371A47" w:rsidDel="00D168B1" w:rsidRDefault="00371A47" w:rsidP="00371A47">
            <w:pPr>
              <w:pStyle w:val="OGCtabletext"/>
              <w:rPr>
                <w:del w:id="198" w:author="Ilkka Rinne" w:date="2021-10-20T10:11:00Z"/>
                <w:color w:val="auto"/>
              </w:rPr>
            </w:pPr>
            <w:del w:id="199" w:author="Ilkka Rinne" w:date="2021-10-20T10:11:00Z">
              <w:r w:rsidDel="00D168B1">
                <w:rPr>
                  <w:color w:val="auto"/>
                </w:rPr>
                <w:delText>Terraindex B.V.</w:delText>
              </w:r>
            </w:del>
          </w:p>
        </w:tc>
      </w:tr>
      <w:tr w:rsidR="00371A47" w:rsidDel="00D168B1" w14:paraId="64A72F80" w14:textId="71E54CB3" w:rsidTr="005C46DD">
        <w:trPr>
          <w:jc w:val="center"/>
          <w:del w:id="200" w:author="Ilkka Rinne" w:date="2021-10-20T10:11:00Z"/>
        </w:trPr>
        <w:tc>
          <w:tcPr>
            <w:tcW w:w="3718" w:type="dxa"/>
          </w:tcPr>
          <w:p w14:paraId="71E7CCC2" w14:textId="71BCC52D" w:rsidR="00371A47" w:rsidRPr="00BC4EF9" w:rsidDel="00D168B1" w:rsidRDefault="00371A47" w:rsidP="00371A47">
            <w:pPr>
              <w:pStyle w:val="OGCtabletext"/>
              <w:rPr>
                <w:del w:id="201" w:author="Ilkka Rinne" w:date="2021-10-20T10:11:00Z"/>
                <w:color w:val="auto"/>
              </w:rPr>
            </w:pPr>
            <w:del w:id="202" w:author="Ilkka Rinne" w:date="2021-10-20T10:11:00Z">
              <w:r w:rsidDel="00D168B1">
                <w:rPr>
                  <w:color w:val="auto"/>
                </w:rPr>
                <w:delText>Vaisala Oyj</w:delText>
              </w:r>
            </w:del>
          </w:p>
        </w:tc>
      </w:tr>
    </w:tbl>
    <w:p w14:paraId="5C8DAAE4" w14:textId="04BC6AE3" w:rsidR="002C442C" w:rsidDel="00D168B1" w:rsidRDefault="002C442C" w:rsidP="002C442C">
      <w:pPr>
        <w:rPr>
          <w:del w:id="203" w:author="Ilkka Rinne" w:date="2021-10-20T10:11:00Z"/>
        </w:rPr>
      </w:pPr>
    </w:p>
    <w:p w14:paraId="639152DF" w14:textId="4B5D43AE" w:rsidR="001D7D22" w:rsidDel="00D168B1" w:rsidRDefault="001D7D22" w:rsidP="00A81E15">
      <w:pPr>
        <w:pStyle w:val="introelements"/>
        <w:numPr>
          <w:ilvl w:val="0"/>
          <w:numId w:val="0"/>
        </w:numPr>
        <w:rPr>
          <w:del w:id="204" w:author="Ilkka Rinne" w:date="2021-10-20T10:11:00Z"/>
        </w:rPr>
      </w:pPr>
    </w:p>
    <w:p w14:paraId="0E98C936" w14:textId="53FA5369" w:rsidR="00A81E15" w:rsidDel="00D168B1" w:rsidRDefault="00A81E15" w:rsidP="00A81E15">
      <w:pPr>
        <w:rPr>
          <w:del w:id="205" w:author="Ilkka Rinne" w:date="2021-10-20T10:11:00Z"/>
        </w:rPr>
      </w:pPr>
    </w:p>
    <w:p w14:paraId="3C8FBD25" w14:textId="41BA9621" w:rsidR="00A81E15" w:rsidDel="00D168B1" w:rsidRDefault="00A81E15" w:rsidP="00A81E15">
      <w:pPr>
        <w:rPr>
          <w:del w:id="206" w:author="Ilkka Rinne" w:date="2021-10-20T10:11:00Z"/>
        </w:rPr>
        <w:sectPr w:rsidR="00A81E15" w:rsidDel="00D168B1"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E1E39CB" w:rsidR="00584282" w:rsidDel="00D168B1" w:rsidRDefault="00584282" w:rsidP="00D168B1">
      <w:pPr>
        <w:rPr>
          <w:del w:id="207" w:author="Ilkka Rinne" w:date="2021-10-20T10:11:00Z"/>
          <w:b/>
          <w:sz w:val="28"/>
          <w:szCs w:val="28"/>
        </w:rPr>
        <w:pPrChange w:id="208" w:author="Ilkka Rinne" w:date="2021-10-20T10:11:00Z">
          <w:pPr>
            <w:jc w:val="right"/>
          </w:pPr>
        </w:pPrChange>
      </w:pPr>
    </w:p>
    <w:p w14:paraId="0666C113" w14:textId="6C6EC931" w:rsidR="00584282" w:rsidRDefault="00584282">
      <w:pPr>
        <w:tabs>
          <w:tab w:val="clear" w:pos="403"/>
        </w:tabs>
        <w:spacing w:after="0" w:line="240" w:lineRule="auto"/>
        <w:jc w:val="left"/>
        <w:rPr>
          <w:b/>
          <w:sz w:val="28"/>
          <w:szCs w:val="28"/>
        </w:rPr>
      </w:pPr>
    </w:p>
    <w:p w14:paraId="1843D192" w14:textId="76513514"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ins w:id="209" w:author="Ilkka Rinne" w:date="2021-10-20T10:13:00Z">
        <w:r w:rsidR="00D168B1">
          <w:rPr>
            <w:b/>
            <w:sz w:val="28"/>
            <w:szCs w:val="28"/>
          </w:rPr>
          <w:t>1</w:t>
        </w:r>
      </w:ins>
      <w:del w:id="210" w:author="Ilkka Rinne" w:date="2021-10-20T10:13:00Z">
        <w:r w:rsidR="00A81E15" w:rsidDel="00D168B1">
          <w:rPr>
            <w:b/>
            <w:sz w:val="28"/>
            <w:szCs w:val="28"/>
          </w:rPr>
          <w:delText>0</w:delText>
        </w:r>
      </w:del>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11" w:name="CVP_Secretariat_Loca"/>
      <w:r w:rsidRPr="00F02BC7">
        <w:t>Secretariat</w:t>
      </w:r>
      <w:bookmarkEnd w:id="211"/>
      <w:r w:rsidRPr="00F02BC7">
        <w:t xml:space="preserve">: </w:t>
      </w:r>
      <w:r w:rsidR="00A81E15">
        <w:t>SIS</w:t>
      </w:r>
    </w:p>
    <w:p w14:paraId="2FF21924" w14:textId="1647AB16" w:rsidR="001A33D0" w:rsidRPr="00D168B1" w:rsidRDefault="00672B45" w:rsidP="001A33D0">
      <w:pPr>
        <w:spacing w:line="360" w:lineRule="atLeast"/>
        <w:jc w:val="left"/>
        <w:rPr>
          <w:b/>
          <w:bCs/>
          <w:sz w:val="32"/>
          <w:szCs w:val="32"/>
        </w:rPr>
      </w:pPr>
      <w:r w:rsidRPr="00672B45">
        <w:rPr>
          <w:b/>
          <w:bCs/>
          <w:sz w:val="32"/>
          <w:szCs w:val="32"/>
        </w:rPr>
        <w:t>Geographic information</w:t>
      </w:r>
      <w:r w:rsidRPr="00F02BC7">
        <w:rPr>
          <w:b/>
          <w:sz w:val="32"/>
          <w:szCs w:val="32"/>
        </w:rPr>
        <w:t xml:space="preserve"> </w:t>
      </w:r>
      <w:r w:rsidR="001A33D0" w:rsidRPr="00D168B1">
        <w:rPr>
          <w:b/>
          <w:bCs/>
          <w:sz w:val="32"/>
          <w:szCs w:val="32"/>
          <w:rPrChange w:id="212" w:author="Ilkka Rinne" w:date="2021-10-20T10:14:00Z">
            <w:rPr>
              <w:sz w:val="32"/>
              <w:szCs w:val="32"/>
            </w:rPr>
          </w:rPrChange>
        </w:rPr>
        <w:t xml:space="preserve">— </w:t>
      </w:r>
      <w:r w:rsidRPr="00D168B1">
        <w:rPr>
          <w:b/>
          <w:bCs/>
          <w:sz w:val="32"/>
          <w:szCs w:val="32"/>
          <w:rPrChange w:id="213" w:author="Ilkka Rinne" w:date="2021-10-20T10:14:00Z">
            <w:rPr>
              <w:sz w:val="32"/>
              <w:szCs w:val="32"/>
            </w:rPr>
          </w:rPrChange>
        </w:rPr>
        <w:t>Observations</w:t>
      </w:r>
      <w:ins w:id="214" w:author="Ilkka Rinne" w:date="2021-05-24T16:42:00Z">
        <w:r w:rsidR="00D72BCD" w:rsidRPr="00D168B1">
          <w:rPr>
            <w:b/>
            <w:bCs/>
            <w:sz w:val="32"/>
            <w:szCs w:val="32"/>
            <w:rPrChange w:id="215" w:author="Ilkka Rinne" w:date="2021-10-20T10:14:00Z">
              <w:rPr>
                <w:sz w:val="32"/>
                <w:szCs w:val="32"/>
              </w:rPr>
            </w:rPrChange>
          </w:rPr>
          <w:t xml:space="preserve">, </w:t>
        </w:r>
      </w:ins>
      <w:del w:id="216" w:author="Ilkka Rinne" w:date="2021-05-24T16:42:00Z">
        <w:r w:rsidRPr="00D168B1" w:rsidDel="00D72BCD">
          <w:rPr>
            <w:b/>
            <w:bCs/>
            <w:sz w:val="32"/>
            <w:szCs w:val="32"/>
            <w:rPrChange w:id="217" w:author="Ilkka Rinne" w:date="2021-10-20T10:14:00Z">
              <w:rPr>
                <w:sz w:val="32"/>
                <w:szCs w:val="32"/>
              </w:rPr>
            </w:rPrChange>
          </w:rPr>
          <w:delText xml:space="preserve"> and </w:delText>
        </w:r>
      </w:del>
      <w:r w:rsidRPr="00D168B1">
        <w:rPr>
          <w:b/>
          <w:bCs/>
          <w:sz w:val="32"/>
          <w:szCs w:val="32"/>
          <w:rPrChange w:id="218" w:author="Ilkka Rinne" w:date="2021-10-20T10:14:00Z">
            <w:rPr>
              <w:sz w:val="32"/>
              <w:szCs w:val="32"/>
            </w:rPr>
          </w:rPrChange>
        </w:rPr>
        <w:t>measurements</w:t>
      </w:r>
      <w:ins w:id="219" w:author="Ilkka Rinne" w:date="2021-05-24T16:42:00Z">
        <w:r w:rsidR="00D72BCD" w:rsidRPr="00D168B1">
          <w:rPr>
            <w:b/>
            <w:bCs/>
            <w:sz w:val="32"/>
            <w:szCs w:val="32"/>
            <w:rPrChange w:id="220" w:author="Ilkka Rinne" w:date="2021-10-20T10:14:00Z">
              <w:rPr>
                <w:sz w:val="32"/>
                <w:szCs w:val="32"/>
              </w:rPr>
            </w:rPrChange>
          </w:rPr>
          <w:t xml:space="preserve"> and samples</w:t>
        </w:r>
      </w:ins>
    </w:p>
    <w:p w14:paraId="75BB3F02" w14:textId="77777777" w:rsidR="001A33D0" w:rsidRPr="00F02BC7" w:rsidRDefault="001A33D0" w:rsidP="001A33D0">
      <w:pPr>
        <w:spacing w:before="2000"/>
      </w:pPr>
    </w:p>
    <w:p w14:paraId="2B6D3420" w14:textId="25958959" w:rsidR="001A33D0" w:rsidRPr="00F02BC7" w:rsidRDefault="00D168B1" w:rsidP="001A33D0">
      <w:pPr>
        <w:pBdr>
          <w:top w:val="single" w:sz="4" w:space="1" w:color="auto"/>
          <w:left w:val="single" w:sz="4" w:space="4" w:color="auto"/>
          <w:bottom w:val="single" w:sz="4" w:space="1" w:color="auto"/>
          <w:right w:val="single" w:sz="4" w:space="4" w:color="auto"/>
        </w:pBdr>
        <w:ind w:left="85" w:right="85"/>
        <w:jc w:val="center"/>
        <w:rPr>
          <w:sz w:val="80"/>
          <w:szCs w:val="80"/>
        </w:rPr>
      </w:pPr>
      <w:ins w:id="221" w:author="Ilkka Rinne" w:date="2021-10-20T10:14:00Z">
        <w:r>
          <w:rPr>
            <w:sz w:val="80"/>
            <w:szCs w:val="80"/>
          </w:rPr>
          <w:t>DIS</w:t>
        </w:r>
      </w:ins>
      <w:del w:id="222" w:author="Ilkka Rinne" w:date="2021-10-20T10:14:00Z">
        <w:r w:rsidR="001A33D0" w:rsidRPr="00F02BC7" w:rsidDel="00D168B1">
          <w:rPr>
            <w:sz w:val="80"/>
            <w:szCs w:val="80"/>
          </w:rPr>
          <w:delText>CD</w:delText>
        </w:r>
      </w:del>
      <w:r w:rsidR="001A33D0" w:rsidRPr="00F02BC7">
        <w:rPr>
          <w:sz w:val="80"/>
          <w:szCs w:val="80"/>
        </w:rPr>
        <w:t xml:space="preserve">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headerReference w:type="default" r:id="rId20"/>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346B6C58" w14:textId="1B18C6EB" w:rsidR="0036761B" w:rsidRDefault="00B0271B">
      <w:pPr>
        <w:pStyle w:val="TOC1"/>
        <w:rPr>
          <w:ins w:id="226" w:author="Ilkka Rinne" w:date="2021-10-20T10:16:00Z"/>
          <w:rFonts w:asciiTheme="minorHAnsi" w:eastAsiaTheme="minorEastAsia" w:hAnsiTheme="minorHAnsi" w:cstheme="minorBidi"/>
          <w:b w:val="0"/>
          <w:noProof/>
          <w:sz w:val="24"/>
          <w:szCs w:val="24"/>
          <w:lang w:val="en-FI" w:eastAsia="en-GB"/>
        </w:rPr>
      </w:pPr>
      <w:r>
        <w:fldChar w:fldCharType="begin"/>
      </w:r>
      <w:r>
        <w:instrText xml:space="preserve"> TOC \o "2-2" \h \z \t "Heading 1,1,a2,1,ANNEX,1,Biblio Title,1,Foreword Title,1,Intro Title,1" </w:instrText>
      </w:r>
      <w:r>
        <w:fldChar w:fldCharType="separate"/>
      </w:r>
      <w:ins w:id="227" w:author="Ilkka Rinne" w:date="2021-10-20T10:16:00Z">
        <w:r w:rsidR="0036761B" w:rsidRPr="00335A32">
          <w:rPr>
            <w:rStyle w:val="Hyperlink"/>
            <w:noProof/>
          </w:rPr>
          <w:fldChar w:fldCharType="begin"/>
        </w:r>
        <w:r w:rsidR="0036761B" w:rsidRPr="00335A32">
          <w:rPr>
            <w:rStyle w:val="Hyperlink"/>
            <w:noProof/>
          </w:rPr>
          <w:instrText xml:space="preserve"> </w:instrText>
        </w:r>
        <w:r w:rsidR="0036761B">
          <w:rPr>
            <w:noProof/>
          </w:rPr>
          <w:instrText>HYPERLINK \l "_Toc85617426"</w:instrText>
        </w:r>
        <w:r w:rsidR="0036761B" w:rsidRPr="00335A32">
          <w:rPr>
            <w:rStyle w:val="Hyperlink"/>
            <w:noProof/>
          </w:rPr>
          <w:instrText xml:space="preserve"> </w:instrText>
        </w:r>
        <w:r w:rsidR="0036761B" w:rsidRPr="00335A32">
          <w:rPr>
            <w:rStyle w:val="Hyperlink"/>
            <w:noProof/>
          </w:rPr>
        </w:r>
        <w:r w:rsidR="0036761B" w:rsidRPr="00335A32">
          <w:rPr>
            <w:rStyle w:val="Hyperlink"/>
            <w:noProof/>
          </w:rPr>
          <w:fldChar w:fldCharType="separate"/>
        </w:r>
        <w:r w:rsidR="0036761B" w:rsidRPr="00335A32">
          <w:rPr>
            <w:rStyle w:val="Hyperlink"/>
            <w:noProof/>
          </w:rPr>
          <w:t>Foreword</w:t>
        </w:r>
        <w:r w:rsidR="0036761B">
          <w:rPr>
            <w:noProof/>
            <w:webHidden/>
          </w:rPr>
          <w:tab/>
        </w:r>
        <w:r w:rsidR="0036761B">
          <w:rPr>
            <w:noProof/>
            <w:webHidden/>
          </w:rPr>
          <w:fldChar w:fldCharType="begin"/>
        </w:r>
        <w:r w:rsidR="0036761B">
          <w:rPr>
            <w:noProof/>
            <w:webHidden/>
          </w:rPr>
          <w:instrText xml:space="preserve"> PAGEREF _Toc85617426 \h </w:instrText>
        </w:r>
        <w:r w:rsidR="0036761B">
          <w:rPr>
            <w:noProof/>
            <w:webHidden/>
          </w:rPr>
        </w:r>
      </w:ins>
      <w:r w:rsidR="0036761B">
        <w:rPr>
          <w:noProof/>
          <w:webHidden/>
        </w:rPr>
        <w:fldChar w:fldCharType="separate"/>
      </w:r>
      <w:ins w:id="228" w:author="Ilkka Rinne" w:date="2021-10-20T10:16:00Z">
        <w:r w:rsidR="0036761B">
          <w:rPr>
            <w:noProof/>
            <w:webHidden/>
          </w:rPr>
          <w:t>vi</w:t>
        </w:r>
        <w:r w:rsidR="0036761B">
          <w:rPr>
            <w:noProof/>
            <w:webHidden/>
          </w:rPr>
          <w:fldChar w:fldCharType="end"/>
        </w:r>
        <w:r w:rsidR="0036761B" w:rsidRPr="00335A32">
          <w:rPr>
            <w:rStyle w:val="Hyperlink"/>
            <w:noProof/>
          </w:rPr>
          <w:fldChar w:fldCharType="end"/>
        </w:r>
      </w:ins>
    </w:p>
    <w:p w14:paraId="1828413D" w14:textId="0B085E65" w:rsidR="0036761B" w:rsidRDefault="0036761B">
      <w:pPr>
        <w:pStyle w:val="TOC1"/>
        <w:rPr>
          <w:ins w:id="229" w:author="Ilkka Rinne" w:date="2021-10-20T10:16:00Z"/>
          <w:rFonts w:asciiTheme="minorHAnsi" w:eastAsiaTheme="minorEastAsia" w:hAnsiTheme="minorHAnsi" w:cstheme="minorBidi"/>
          <w:b w:val="0"/>
          <w:noProof/>
          <w:sz w:val="24"/>
          <w:szCs w:val="24"/>
          <w:lang w:val="en-FI" w:eastAsia="en-GB"/>
        </w:rPr>
      </w:pPr>
      <w:ins w:id="23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"_Toc85617427"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Introduction</w:t>
        </w:r>
        <w:r>
          <w:rPr>
            <w:noProof/>
            <w:webHidden/>
          </w:rPr>
          <w:tab/>
        </w:r>
        <w:r>
          <w:rPr>
            <w:noProof/>
            <w:webHidden/>
          </w:rPr>
          <w:fldChar w:fldCharType="begin"/>
        </w:r>
        <w:r>
          <w:rPr>
            <w:noProof/>
            <w:webHidden/>
          </w:rPr>
          <w:instrText xml:space="preserve"> PAGEREF _Toc85617427 \h </w:instrText>
        </w:r>
        <w:r>
          <w:rPr>
            <w:noProof/>
            <w:webHidden/>
          </w:rPr>
        </w:r>
      </w:ins>
      <w:r>
        <w:rPr>
          <w:noProof/>
          <w:webHidden/>
        </w:rPr>
        <w:fldChar w:fldCharType="separate"/>
      </w:r>
      <w:ins w:id="231" w:author="Ilkka Rinne" w:date="2021-10-20T10:16:00Z">
        <w:r>
          <w:rPr>
            <w:noProof/>
            <w:webHidden/>
          </w:rPr>
          <w:t>vii</w:t>
        </w:r>
        <w:r>
          <w:rPr>
            <w:noProof/>
            <w:webHidden/>
          </w:rPr>
          <w:fldChar w:fldCharType="end"/>
        </w:r>
        <w:r w:rsidRPr="00335A32">
          <w:rPr>
            <w:rStyle w:val="Hyperlink"/>
            <w:noProof/>
          </w:rPr>
          <w:fldChar w:fldCharType="end"/>
        </w:r>
      </w:ins>
    </w:p>
    <w:p w14:paraId="5B5B8FC2" w14:textId="5AE68647" w:rsidR="0036761B" w:rsidRDefault="0036761B">
      <w:pPr>
        <w:pStyle w:val="TOC1"/>
        <w:rPr>
          <w:ins w:id="232" w:author="Ilkka Rinne" w:date="2021-10-20T10:16:00Z"/>
          <w:rFonts w:asciiTheme="minorHAnsi" w:eastAsiaTheme="minorEastAsia" w:hAnsiTheme="minorHAnsi" w:cstheme="minorBidi"/>
          <w:b w:val="0"/>
          <w:noProof/>
          <w:sz w:val="24"/>
          <w:szCs w:val="24"/>
          <w:lang w:val="en-FI" w:eastAsia="en-GB"/>
        </w:rPr>
      </w:pPr>
      <w:ins w:id="23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"_Toc85617428"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w:t>
        </w:r>
        <w:r>
          <w:rPr>
            <w:rFonts w:asciiTheme="minorHAnsi" w:eastAsiaTheme="minorEastAsia" w:hAnsiTheme="minorHAnsi" w:cstheme="minorBidi"/>
            <w:b w:val="0"/>
            <w:noProof/>
            <w:sz w:val="24"/>
            <w:szCs w:val="24"/>
            <w:lang w:val="en-FI" w:eastAsia="en-GB"/>
          </w:rPr>
          <w:tab/>
        </w:r>
        <w:r w:rsidRPr="00335A32">
          <w:rPr>
            <w:rStyle w:val="Hyperlink"/>
            <w:noProof/>
          </w:rPr>
          <w:t>Scope</w:t>
        </w:r>
        <w:r>
          <w:rPr>
            <w:noProof/>
            <w:webHidden/>
          </w:rPr>
          <w:tab/>
        </w:r>
        <w:r>
          <w:rPr>
            <w:noProof/>
            <w:webHidden/>
          </w:rPr>
          <w:fldChar w:fldCharType="begin"/>
        </w:r>
        <w:r>
          <w:rPr>
            <w:noProof/>
            <w:webHidden/>
          </w:rPr>
          <w:instrText xml:space="preserve"> PAGEREF _Toc85617428 \h </w:instrText>
        </w:r>
        <w:r>
          <w:rPr>
            <w:noProof/>
            <w:webHidden/>
          </w:rPr>
        </w:r>
      </w:ins>
      <w:r>
        <w:rPr>
          <w:noProof/>
          <w:webHidden/>
        </w:rPr>
        <w:fldChar w:fldCharType="separate"/>
      </w:r>
      <w:ins w:id="234" w:author="Ilkka Rinne" w:date="2021-10-20T10:16:00Z">
        <w:r>
          <w:rPr>
            <w:noProof/>
            <w:webHidden/>
          </w:rPr>
          <w:t>1</w:t>
        </w:r>
        <w:r>
          <w:rPr>
            <w:noProof/>
            <w:webHidden/>
          </w:rPr>
          <w:fldChar w:fldCharType="end"/>
        </w:r>
        <w:r w:rsidRPr="00335A32">
          <w:rPr>
            <w:rStyle w:val="Hyperlink"/>
            <w:noProof/>
          </w:rPr>
          <w:fldChar w:fldCharType="end"/>
        </w:r>
      </w:ins>
    </w:p>
    <w:p w14:paraId="62A6F412" w14:textId="7E84B28A" w:rsidR="0036761B" w:rsidRDefault="0036761B">
      <w:pPr>
        <w:pStyle w:val="TOC1"/>
        <w:rPr>
          <w:ins w:id="235" w:author="Ilkka Rinne" w:date="2021-10-20T10:16:00Z"/>
          <w:rFonts w:asciiTheme="minorHAnsi" w:eastAsiaTheme="minorEastAsia" w:hAnsiTheme="minorHAnsi" w:cstheme="minorBidi"/>
          <w:b w:val="0"/>
          <w:noProof/>
          <w:sz w:val="24"/>
          <w:szCs w:val="24"/>
          <w:lang w:val="en-FI" w:eastAsia="en-GB"/>
        </w:rPr>
      </w:pPr>
      <w:ins w:id="23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"_Toc85617429"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2</w:t>
        </w:r>
        <w:r>
          <w:rPr>
            <w:rFonts w:asciiTheme="minorHAnsi" w:eastAsiaTheme="minorEastAsia" w:hAnsiTheme="minorHAnsi" w:cstheme="minorBidi"/>
            <w:b w:val="0"/>
            <w:noProof/>
            <w:sz w:val="24"/>
            <w:szCs w:val="24"/>
            <w:lang w:val="en-FI" w:eastAsia="en-GB"/>
          </w:rPr>
          <w:tab/>
        </w:r>
        <w:r w:rsidRPr="00335A32">
          <w:rPr>
            <w:rStyle w:val="Hyperlink"/>
            <w:noProof/>
          </w:rPr>
          <w:t>Normative references</w:t>
        </w:r>
        <w:r>
          <w:rPr>
            <w:noProof/>
            <w:webHidden/>
          </w:rPr>
          <w:tab/>
        </w:r>
        <w:r>
          <w:rPr>
            <w:noProof/>
            <w:webHidden/>
          </w:rPr>
          <w:fldChar w:fldCharType="begin"/>
        </w:r>
        <w:r>
          <w:rPr>
            <w:noProof/>
            <w:webHidden/>
          </w:rPr>
          <w:instrText xml:space="preserve"> PAGEREF _Toc85617429 \h </w:instrText>
        </w:r>
        <w:r>
          <w:rPr>
            <w:noProof/>
            <w:webHidden/>
          </w:rPr>
        </w:r>
      </w:ins>
      <w:r>
        <w:rPr>
          <w:noProof/>
          <w:webHidden/>
        </w:rPr>
        <w:fldChar w:fldCharType="separate"/>
      </w:r>
      <w:ins w:id="237" w:author="Ilkka Rinne" w:date="2021-10-20T10:16:00Z">
        <w:r>
          <w:rPr>
            <w:noProof/>
            <w:webHidden/>
          </w:rPr>
          <w:t>1</w:t>
        </w:r>
        <w:r>
          <w:rPr>
            <w:noProof/>
            <w:webHidden/>
          </w:rPr>
          <w:fldChar w:fldCharType="end"/>
        </w:r>
        <w:r w:rsidRPr="00335A32">
          <w:rPr>
            <w:rStyle w:val="Hyperlink"/>
            <w:noProof/>
          </w:rPr>
          <w:fldChar w:fldCharType="end"/>
        </w:r>
      </w:ins>
    </w:p>
    <w:p w14:paraId="39EE3446" w14:textId="29DC2206" w:rsidR="0036761B" w:rsidRDefault="0036761B">
      <w:pPr>
        <w:pStyle w:val="TOC1"/>
        <w:rPr>
          <w:ins w:id="238" w:author="Ilkka Rinne" w:date="2021-10-20T10:16:00Z"/>
          <w:rFonts w:asciiTheme="minorHAnsi" w:eastAsiaTheme="minorEastAsia" w:hAnsiTheme="minorHAnsi" w:cstheme="minorBidi"/>
          <w:b w:val="0"/>
          <w:noProof/>
          <w:sz w:val="24"/>
          <w:szCs w:val="24"/>
          <w:lang w:val="en-FI" w:eastAsia="en-GB"/>
        </w:rPr>
      </w:pPr>
      <w:ins w:id="23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3</w:t>
        </w:r>
        <w:r>
          <w:rPr>
            <w:rFonts w:asciiTheme="minorHAnsi" w:eastAsiaTheme="minorEastAsia" w:hAnsiTheme="minorHAnsi" w:cstheme="minorBidi"/>
            <w:b w:val="0"/>
            <w:noProof/>
            <w:sz w:val="24"/>
            <w:szCs w:val="24"/>
            <w:lang w:val="en-FI" w:eastAsia="en-GB"/>
          </w:rPr>
          <w:tab/>
        </w:r>
        <w:r w:rsidRPr="00335A32">
          <w:rPr>
            <w:rStyle w:val="Hyperlink"/>
            <w:noProof/>
          </w:rPr>
          <w:t>Terms and definitions</w:t>
        </w:r>
        <w:r>
          <w:rPr>
            <w:noProof/>
            <w:webHidden/>
          </w:rPr>
          <w:tab/>
        </w:r>
        <w:r>
          <w:rPr>
            <w:noProof/>
            <w:webHidden/>
          </w:rPr>
          <w:fldChar w:fldCharType="begin"/>
        </w:r>
        <w:r>
          <w:rPr>
            <w:noProof/>
            <w:webHidden/>
          </w:rPr>
          <w:instrText xml:space="preserve"> PAGEREF _Toc85617430 \h </w:instrText>
        </w:r>
        <w:r>
          <w:rPr>
            <w:noProof/>
            <w:webHidden/>
          </w:rPr>
        </w:r>
      </w:ins>
      <w:r>
        <w:rPr>
          <w:noProof/>
          <w:webHidden/>
        </w:rPr>
        <w:fldChar w:fldCharType="separate"/>
      </w:r>
      <w:ins w:id="240" w:author="Ilkka Rinne" w:date="2021-10-20T10:16:00Z">
        <w:r>
          <w:rPr>
            <w:noProof/>
            <w:webHidden/>
          </w:rPr>
          <w:t>1</w:t>
        </w:r>
        <w:r>
          <w:rPr>
            <w:noProof/>
            <w:webHidden/>
          </w:rPr>
          <w:fldChar w:fldCharType="end"/>
        </w:r>
        <w:r w:rsidRPr="00335A32">
          <w:rPr>
            <w:rStyle w:val="Hyperlink"/>
            <w:noProof/>
          </w:rPr>
          <w:fldChar w:fldCharType="end"/>
        </w:r>
      </w:ins>
    </w:p>
    <w:p w14:paraId="02584430" w14:textId="492FEFEB" w:rsidR="0036761B" w:rsidRDefault="0036761B">
      <w:pPr>
        <w:pStyle w:val="TOC2"/>
        <w:rPr>
          <w:ins w:id="241" w:author="Ilkka Rinne" w:date="2021-10-20T10:16:00Z"/>
          <w:rFonts w:asciiTheme="minorHAnsi" w:eastAsiaTheme="minorEastAsia" w:hAnsiTheme="minorHAnsi" w:cstheme="minorBidi"/>
          <w:b w:val="0"/>
          <w:noProof/>
          <w:sz w:val="24"/>
          <w:szCs w:val="24"/>
          <w:lang w:val="en-FI" w:eastAsia="en-GB"/>
        </w:rPr>
      </w:pPr>
      <w:ins w:id="24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3.1</w:t>
        </w:r>
        <w:r>
          <w:rPr>
            <w:rFonts w:asciiTheme="minorHAnsi" w:eastAsiaTheme="minorEastAsia" w:hAnsiTheme="minorHAnsi" w:cstheme="minorBidi"/>
            <w:b w:val="0"/>
            <w:noProof/>
            <w:sz w:val="24"/>
            <w:szCs w:val="24"/>
            <w:lang w:val="en-FI" w:eastAsia="en-GB"/>
          </w:rPr>
          <w:tab/>
        </w:r>
        <w:r w:rsidRPr="00335A32">
          <w:rPr>
            <w:rStyle w:val="Hyperlink"/>
            <w:noProof/>
          </w:rPr>
          <w:t>External Terms and definitions</w:t>
        </w:r>
        <w:r>
          <w:rPr>
            <w:noProof/>
            <w:webHidden/>
          </w:rPr>
          <w:tab/>
        </w:r>
        <w:r>
          <w:rPr>
            <w:noProof/>
            <w:webHidden/>
          </w:rPr>
          <w:fldChar w:fldCharType="begin"/>
        </w:r>
        <w:r>
          <w:rPr>
            <w:noProof/>
            <w:webHidden/>
          </w:rPr>
          <w:instrText xml:space="preserve"> PAGEREF _Toc85617431 \h </w:instrText>
        </w:r>
        <w:r>
          <w:rPr>
            <w:noProof/>
            <w:webHidden/>
          </w:rPr>
        </w:r>
      </w:ins>
      <w:r>
        <w:rPr>
          <w:noProof/>
          <w:webHidden/>
        </w:rPr>
        <w:fldChar w:fldCharType="separate"/>
      </w:r>
      <w:ins w:id="243" w:author="Ilkka Rinne" w:date="2021-10-20T10:16:00Z">
        <w:r>
          <w:rPr>
            <w:noProof/>
            <w:webHidden/>
          </w:rPr>
          <w:t>1</w:t>
        </w:r>
        <w:r>
          <w:rPr>
            <w:noProof/>
            <w:webHidden/>
          </w:rPr>
          <w:fldChar w:fldCharType="end"/>
        </w:r>
        <w:r w:rsidRPr="00335A32">
          <w:rPr>
            <w:rStyle w:val="Hyperlink"/>
            <w:noProof/>
          </w:rPr>
          <w:fldChar w:fldCharType="end"/>
        </w:r>
      </w:ins>
    </w:p>
    <w:p w14:paraId="0F3CA85A" w14:textId="2E6F0030" w:rsidR="0036761B" w:rsidRDefault="0036761B">
      <w:pPr>
        <w:pStyle w:val="TOC2"/>
        <w:rPr>
          <w:ins w:id="244" w:author="Ilkka Rinne" w:date="2021-10-20T10:16:00Z"/>
          <w:rFonts w:asciiTheme="minorHAnsi" w:eastAsiaTheme="minorEastAsia" w:hAnsiTheme="minorHAnsi" w:cstheme="minorBidi"/>
          <w:b w:val="0"/>
          <w:noProof/>
          <w:sz w:val="24"/>
          <w:szCs w:val="24"/>
          <w:lang w:val="en-FI" w:eastAsia="en-GB"/>
        </w:rPr>
      </w:pPr>
      <w:ins w:id="24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3.2</w:t>
        </w:r>
        <w:r>
          <w:rPr>
            <w:rFonts w:asciiTheme="minorHAnsi" w:eastAsiaTheme="minorEastAsia" w:hAnsiTheme="minorHAnsi" w:cstheme="minorBidi"/>
            <w:b w:val="0"/>
            <w:noProof/>
            <w:sz w:val="24"/>
            <w:szCs w:val="24"/>
            <w:lang w:val="en-FI" w:eastAsia="en-GB"/>
          </w:rPr>
          <w:tab/>
        </w:r>
        <w:r w:rsidRPr="00335A32">
          <w:rPr>
            <w:rStyle w:val="Hyperlink"/>
            <w:noProof/>
          </w:rPr>
          <w:t>Internal Terms and definitions</w:t>
        </w:r>
        <w:r>
          <w:rPr>
            <w:noProof/>
            <w:webHidden/>
          </w:rPr>
          <w:tab/>
        </w:r>
        <w:r>
          <w:rPr>
            <w:noProof/>
            <w:webHidden/>
          </w:rPr>
          <w:fldChar w:fldCharType="begin"/>
        </w:r>
        <w:r>
          <w:rPr>
            <w:noProof/>
            <w:webHidden/>
          </w:rPr>
          <w:instrText xml:space="preserve"> PAGEREF _Toc85617432 \h </w:instrText>
        </w:r>
        <w:r>
          <w:rPr>
            <w:noProof/>
            <w:webHidden/>
          </w:rPr>
        </w:r>
      </w:ins>
      <w:r>
        <w:rPr>
          <w:noProof/>
          <w:webHidden/>
        </w:rPr>
        <w:fldChar w:fldCharType="separate"/>
      </w:r>
      <w:ins w:id="246" w:author="Ilkka Rinne" w:date="2021-10-20T10:16:00Z">
        <w:r>
          <w:rPr>
            <w:noProof/>
            <w:webHidden/>
          </w:rPr>
          <w:t>4</w:t>
        </w:r>
        <w:r>
          <w:rPr>
            <w:noProof/>
            <w:webHidden/>
          </w:rPr>
          <w:fldChar w:fldCharType="end"/>
        </w:r>
        <w:r w:rsidRPr="00335A32">
          <w:rPr>
            <w:rStyle w:val="Hyperlink"/>
            <w:noProof/>
          </w:rPr>
          <w:fldChar w:fldCharType="end"/>
        </w:r>
      </w:ins>
    </w:p>
    <w:p w14:paraId="2513400B" w14:textId="56C059AA" w:rsidR="0036761B" w:rsidRDefault="0036761B">
      <w:pPr>
        <w:pStyle w:val="TOC1"/>
        <w:rPr>
          <w:ins w:id="247" w:author="Ilkka Rinne" w:date="2021-10-20T10:16:00Z"/>
          <w:rFonts w:asciiTheme="minorHAnsi" w:eastAsiaTheme="minorEastAsia" w:hAnsiTheme="minorHAnsi" w:cstheme="minorBidi"/>
          <w:b w:val="0"/>
          <w:noProof/>
          <w:sz w:val="24"/>
          <w:szCs w:val="24"/>
          <w:lang w:val="en-FI" w:eastAsia="en-GB"/>
        </w:rPr>
      </w:pPr>
      <w:ins w:id="24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4</w:t>
        </w:r>
        <w:r>
          <w:rPr>
            <w:rFonts w:asciiTheme="minorHAnsi" w:eastAsiaTheme="minorEastAsia" w:hAnsiTheme="minorHAnsi" w:cstheme="minorBidi"/>
            <w:b w:val="0"/>
            <w:noProof/>
            <w:sz w:val="24"/>
            <w:szCs w:val="24"/>
            <w:lang w:val="en-FI" w:eastAsia="en-GB"/>
          </w:rPr>
          <w:tab/>
        </w:r>
        <w:r w:rsidRPr="00335A32">
          <w:rPr>
            <w:rStyle w:val="Hyperlink"/>
            <w:noProof/>
          </w:rPr>
          <w:t>Conformance</w:t>
        </w:r>
        <w:r>
          <w:rPr>
            <w:noProof/>
            <w:webHidden/>
          </w:rPr>
          <w:tab/>
        </w:r>
        <w:r>
          <w:rPr>
            <w:noProof/>
            <w:webHidden/>
          </w:rPr>
          <w:fldChar w:fldCharType="begin"/>
        </w:r>
        <w:r>
          <w:rPr>
            <w:noProof/>
            <w:webHidden/>
          </w:rPr>
          <w:instrText xml:space="preserve"> PAGEREF _Toc85617433 \h </w:instrText>
        </w:r>
        <w:r>
          <w:rPr>
            <w:noProof/>
            <w:webHidden/>
          </w:rPr>
        </w:r>
      </w:ins>
      <w:r>
        <w:rPr>
          <w:noProof/>
          <w:webHidden/>
        </w:rPr>
        <w:fldChar w:fldCharType="separate"/>
      </w:r>
      <w:ins w:id="249" w:author="Ilkka Rinne" w:date="2021-10-20T10:16:00Z">
        <w:r>
          <w:rPr>
            <w:noProof/>
            <w:webHidden/>
          </w:rPr>
          <w:t>6</w:t>
        </w:r>
        <w:r>
          <w:rPr>
            <w:noProof/>
            <w:webHidden/>
          </w:rPr>
          <w:fldChar w:fldCharType="end"/>
        </w:r>
        <w:r w:rsidRPr="00335A32">
          <w:rPr>
            <w:rStyle w:val="Hyperlink"/>
            <w:noProof/>
          </w:rPr>
          <w:fldChar w:fldCharType="end"/>
        </w:r>
      </w:ins>
    </w:p>
    <w:p w14:paraId="6E8CAB14" w14:textId="68F1F8C2" w:rsidR="0036761B" w:rsidRDefault="0036761B">
      <w:pPr>
        <w:pStyle w:val="TOC2"/>
        <w:rPr>
          <w:ins w:id="250" w:author="Ilkka Rinne" w:date="2021-10-20T10:16:00Z"/>
          <w:rFonts w:asciiTheme="minorHAnsi" w:eastAsiaTheme="minorEastAsia" w:hAnsiTheme="minorHAnsi" w:cstheme="minorBidi"/>
          <w:b w:val="0"/>
          <w:noProof/>
          <w:sz w:val="24"/>
          <w:szCs w:val="24"/>
          <w:lang w:val="en-FI" w:eastAsia="en-GB"/>
        </w:rPr>
      </w:pPr>
      <w:ins w:id="25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4.1</w:t>
        </w:r>
        <w:r>
          <w:rPr>
            <w:rFonts w:asciiTheme="minorHAnsi" w:eastAsiaTheme="minorEastAsia" w:hAnsiTheme="minorHAnsi" w:cstheme="minorBidi"/>
            <w:b w:val="0"/>
            <w:noProof/>
            <w:sz w:val="24"/>
            <w:szCs w:val="24"/>
            <w:lang w:val="en-FI" w:eastAsia="en-GB"/>
          </w:rPr>
          <w:tab/>
        </w:r>
        <w:r w:rsidRPr="00335A32">
          <w:rPr>
            <w:rStyle w:val="Hyperlink"/>
            <w:noProof/>
          </w:rPr>
          <w:t>Overview</w:t>
        </w:r>
        <w:r>
          <w:rPr>
            <w:noProof/>
            <w:webHidden/>
          </w:rPr>
          <w:tab/>
        </w:r>
        <w:r>
          <w:rPr>
            <w:noProof/>
            <w:webHidden/>
          </w:rPr>
          <w:fldChar w:fldCharType="begin"/>
        </w:r>
        <w:r>
          <w:rPr>
            <w:noProof/>
            <w:webHidden/>
          </w:rPr>
          <w:instrText xml:space="preserve"> PAGEREF _Toc85617434 \h </w:instrText>
        </w:r>
        <w:r>
          <w:rPr>
            <w:noProof/>
            <w:webHidden/>
          </w:rPr>
        </w:r>
      </w:ins>
      <w:r>
        <w:rPr>
          <w:noProof/>
          <w:webHidden/>
        </w:rPr>
        <w:fldChar w:fldCharType="separate"/>
      </w:r>
      <w:ins w:id="252" w:author="Ilkka Rinne" w:date="2021-10-20T10:16:00Z">
        <w:r>
          <w:rPr>
            <w:noProof/>
            <w:webHidden/>
          </w:rPr>
          <w:t>6</w:t>
        </w:r>
        <w:r>
          <w:rPr>
            <w:noProof/>
            <w:webHidden/>
          </w:rPr>
          <w:fldChar w:fldCharType="end"/>
        </w:r>
        <w:r w:rsidRPr="00335A32">
          <w:rPr>
            <w:rStyle w:val="Hyperlink"/>
            <w:noProof/>
          </w:rPr>
          <w:fldChar w:fldCharType="end"/>
        </w:r>
      </w:ins>
    </w:p>
    <w:p w14:paraId="258C0A3D" w14:textId="1EFE98F1" w:rsidR="0036761B" w:rsidRDefault="0036761B">
      <w:pPr>
        <w:pStyle w:val="TOC2"/>
        <w:rPr>
          <w:ins w:id="253" w:author="Ilkka Rinne" w:date="2021-10-20T10:16:00Z"/>
          <w:rFonts w:asciiTheme="minorHAnsi" w:eastAsiaTheme="minorEastAsia" w:hAnsiTheme="minorHAnsi" w:cstheme="minorBidi"/>
          <w:b w:val="0"/>
          <w:noProof/>
          <w:sz w:val="24"/>
          <w:szCs w:val="24"/>
          <w:lang w:val="en-FI" w:eastAsia="en-GB"/>
        </w:rPr>
      </w:pPr>
      <w:ins w:id="25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4.2</w:t>
        </w:r>
        <w:r>
          <w:rPr>
            <w:rFonts w:asciiTheme="minorHAnsi" w:eastAsiaTheme="minorEastAsia" w:hAnsiTheme="minorHAnsi" w:cstheme="minorBidi"/>
            <w:b w:val="0"/>
            <w:noProof/>
            <w:sz w:val="24"/>
            <w:szCs w:val="24"/>
            <w:lang w:val="en-FI" w:eastAsia="en-GB"/>
          </w:rPr>
          <w:tab/>
        </w:r>
        <w:r w:rsidRPr="00335A32">
          <w:rPr>
            <w:rStyle w:val="Hyperlink"/>
            <w:noProof/>
          </w:rPr>
          <w:t>Conformance classes related to models including Observations, Measurements and Samples</w:t>
        </w:r>
        <w:r>
          <w:rPr>
            <w:noProof/>
            <w:webHidden/>
          </w:rPr>
          <w:tab/>
        </w:r>
        <w:r>
          <w:rPr>
            <w:noProof/>
            <w:webHidden/>
          </w:rPr>
          <w:fldChar w:fldCharType="begin"/>
        </w:r>
        <w:r>
          <w:rPr>
            <w:noProof/>
            <w:webHidden/>
          </w:rPr>
          <w:instrText xml:space="preserve"> PAGEREF _Toc85617435 \h </w:instrText>
        </w:r>
        <w:r>
          <w:rPr>
            <w:noProof/>
            <w:webHidden/>
          </w:rPr>
        </w:r>
      </w:ins>
      <w:r>
        <w:rPr>
          <w:noProof/>
          <w:webHidden/>
        </w:rPr>
        <w:fldChar w:fldCharType="separate"/>
      </w:r>
      <w:ins w:id="255" w:author="Ilkka Rinne" w:date="2021-10-20T10:16:00Z">
        <w:r>
          <w:rPr>
            <w:noProof/>
            <w:webHidden/>
          </w:rPr>
          <w:t>6</w:t>
        </w:r>
        <w:r>
          <w:rPr>
            <w:noProof/>
            <w:webHidden/>
          </w:rPr>
          <w:fldChar w:fldCharType="end"/>
        </w:r>
        <w:r w:rsidRPr="00335A32">
          <w:rPr>
            <w:rStyle w:val="Hyperlink"/>
            <w:noProof/>
          </w:rPr>
          <w:fldChar w:fldCharType="end"/>
        </w:r>
      </w:ins>
    </w:p>
    <w:p w14:paraId="08719643" w14:textId="15D0F25D" w:rsidR="0036761B" w:rsidRDefault="0036761B">
      <w:pPr>
        <w:pStyle w:val="TOC1"/>
        <w:rPr>
          <w:ins w:id="256" w:author="Ilkka Rinne" w:date="2021-10-20T10:16:00Z"/>
          <w:rFonts w:asciiTheme="minorHAnsi" w:eastAsiaTheme="minorEastAsia" w:hAnsiTheme="minorHAnsi" w:cstheme="minorBidi"/>
          <w:b w:val="0"/>
          <w:noProof/>
          <w:sz w:val="24"/>
          <w:szCs w:val="24"/>
          <w:lang w:val="en-FI" w:eastAsia="en-GB"/>
        </w:rPr>
      </w:pPr>
      <w:ins w:id="25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5</w:t>
        </w:r>
        <w:r>
          <w:rPr>
            <w:rFonts w:asciiTheme="minorHAnsi" w:eastAsiaTheme="minorEastAsia" w:hAnsiTheme="minorHAnsi" w:cstheme="minorBidi"/>
            <w:b w:val="0"/>
            <w:noProof/>
            <w:sz w:val="24"/>
            <w:szCs w:val="24"/>
            <w:lang w:val="en-FI" w:eastAsia="en-GB"/>
          </w:rPr>
          <w:tab/>
        </w:r>
        <w:r w:rsidRPr="00335A32">
          <w:rPr>
            <w:rStyle w:val="Hyperlink"/>
            <w:noProof/>
          </w:rPr>
          <w:t>Document conventions</w:t>
        </w:r>
        <w:r>
          <w:rPr>
            <w:noProof/>
            <w:webHidden/>
          </w:rPr>
          <w:tab/>
        </w:r>
        <w:r>
          <w:rPr>
            <w:noProof/>
            <w:webHidden/>
          </w:rPr>
          <w:fldChar w:fldCharType="begin"/>
        </w:r>
        <w:r>
          <w:rPr>
            <w:noProof/>
            <w:webHidden/>
          </w:rPr>
          <w:instrText xml:space="preserve"> PAGEREF _Toc85617436 \h </w:instrText>
        </w:r>
        <w:r>
          <w:rPr>
            <w:noProof/>
            <w:webHidden/>
          </w:rPr>
        </w:r>
      </w:ins>
      <w:r>
        <w:rPr>
          <w:noProof/>
          <w:webHidden/>
        </w:rPr>
        <w:fldChar w:fldCharType="separate"/>
      </w:r>
      <w:ins w:id="258" w:author="Ilkka Rinne" w:date="2021-10-20T10:16:00Z">
        <w:r>
          <w:rPr>
            <w:noProof/>
            <w:webHidden/>
          </w:rPr>
          <w:t>9</w:t>
        </w:r>
        <w:r>
          <w:rPr>
            <w:noProof/>
            <w:webHidden/>
          </w:rPr>
          <w:fldChar w:fldCharType="end"/>
        </w:r>
        <w:r w:rsidRPr="00335A32">
          <w:rPr>
            <w:rStyle w:val="Hyperlink"/>
            <w:noProof/>
          </w:rPr>
          <w:fldChar w:fldCharType="end"/>
        </w:r>
      </w:ins>
    </w:p>
    <w:p w14:paraId="089E427D" w14:textId="5CF2EB46" w:rsidR="0036761B" w:rsidRDefault="0036761B">
      <w:pPr>
        <w:pStyle w:val="TOC2"/>
        <w:rPr>
          <w:ins w:id="259" w:author="Ilkka Rinne" w:date="2021-10-20T10:16:00Z"/>
          <w:rFonts w:asciiTheme="minorHAnsi" w:eastAsiaTheme="minorEastAsia" w:hAnsiTheme="minorHAnsi" w:cstheme="minorBidi"/>
          <w:b w:val="0"/>
          <w:noProof/>
          <w:sz w:val="24"/>
          <w:szCs w:val="24"/>
          <w:lang w:val="en-FI" w:eastAsia="en-GB"/>
        </w:rPr>
      </w:pPr>
      <w:ins w:id="26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5.1</w:t>
        </w:r>
        <w:r>
          <w:rPr>
            <w:rFonts w:asciiTheme="minorHAnsi" w:eastAsiaTheme="minorEastAsia" w:hAnsiTheme="minorHAnsi" w:cstheme="minorBidi"/>
            <w:b w:val="0"/>
            <w:noProof/>
            <w:sz w:val="24"/>
            <w:szCs w:val="24"/>
            <w:lang w:val="en-FI" w:eastAsia="en-GB"/>
          </w:rPr>
          <w:tab/>
        </w:r>
        <w:r w:rsidRPr="00335A32">
          <w:rPr>
            <w:rStyle w:val="Hyperlink"/>
            <w:noProof/>
          </w:rPr>
          <w:t>Abbreviated terms and acronyms</w:t>
        </w:r>
        <w:r>
          <w:rPr>
            <w:noProof/>
            <w:webHidden/>
          </w:rPr>
          <w:tab/>
        </w:r>
        <w:r>
          <w:rPr>
            <w:noProof/>
            <w:webHidden/>
          </w:rPr>
          <w:fldChar w:fldCharType="begin"/>
        </w:r>
        <w:r>
          <w:rPr>
            <w:noProof/>
            <w:webHidden/>
          </w:rPr>
          <w:instrText xml:space="preserve"> PAGEREF _Toc85617437 \h </w:instrText>
        </w:r>
        <w:r>
          <w:rPr>
            <w:noProof/>
            <w:webHidden/>
          </w:rPr>
        </w:r>
      </w:ins>
      <w:r>
        <w:rPr>
          <w:noProof/>
          <w:webHidden/>
        </w:rPr>
        <w:fldChar w:fldCharType="separate"/>
      </w:r>
      <w:ins w:id="261" w:author="Ilkka Rinne" w:date="2021-10-20T10:16:00Z">
        <w:r>
          <w:rPr>
            <w:noProof/>
            <w:webHidden/>
          </w:rPr>
          <w:t>9</w:t>
        </w:r>
        <w:r>
          <w:rPr>
            <w:noProof/>
            <w:webHidden/>
          </w:rPr>
          <w:fldChar w:fldCharType="end"/>
        </w:r>
        <w:r w:rsidRPr="00335A32">
          <w:rPr>
            <w:rStyle w:val="Hyperlink"/>
            <w:noProof/>
          </w:rPr>
          <w:fldChar w:fldCharType="end"/>
        </w:r>
      </w:ins>
    </w:p>
    <w:p w14:paraId="3A696717" w14:textId="7A602677" w:rsidR="0036761B" w:rsidRDefault="0036761B">
      <w:pPr>
        <w:pStyle w:val="TOC2"/>
        <w:rPr>
          <w:ins w:id="262" w:author="Ilkka Rinne" w:date="2021-10-20T10:16:00Z"/>
          <w:rFonts w:asciiTheme="minorHAnsi" w:eastAsiaTheme="minorEastAsia" w:hAnsiTheme="minorHAnsi" w:cstheme="minorBidi"/>
          <w:b w:val="0"/>
          <w:noProof/>
          <w:sz w:val="24"/>
          <w:szCs w:val="24"/>
          <w:lang w:val="en-FI" w:eastAsia="en-GB"/>
        </w:rPr>
      </w:pPr>
      <w:ins w:id="26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5.2</w:t>
        </w:r>
        <w:r>
          <w:rPr>
            <w:rFonts w:asciiTheme="minorHAnsi" w:eastAsiaTheme="minorEastAsia" w:hAnsiTheme="minorHAnsi" w:cstheme="minorBidi"/>
            <w:b w:val="0"/>
            <w:noProof/>
            <w:sz w:val="24"/>
            <w:szCs w:val="24"/>
            <w:lang w:val="en-FI" w:eastAsia="en-GB"/>
          </w:rPr>
          <w:tab/>
        </w:r>
        <w:r w:rsidRPr="00335A32">
          <w:rPr>
            <w:rStyle w:val="Hyperlink"/>
            <w:noProof/>
          </w:rPr>
          <w:t>Schema language</w:t>
        </w:r>
        <w:r>
          <w:rPr>
            <w:noProof/>
            <w:webHidden/>
          </w:rPr>
          <w:tab/>
        </w:r>
        <w:r>
          <w:rPr>
            <w:noProof/>
            <w:webHidden/>
          </w:rPr>
          <w:fldChar w:fldCharType="begin"/>
        </w:r>
        <w:r>
          <w:rPr>
            <w:noProof/>
            <w:webHidden/>
          </w:rPr>
          <w:instrText xml:space="preserve"> PAGEREF _Toc85617438 \h </w:instrText>
        </w:r>
        <w:r>
          <w:rPr>
            <w:noProof/>
            <w:webHidden/>
          </w:rPr>
        </w:r>
      </w:ins>
      <w:r>
        <w:rPr>
          <w:noProof/>
          <w:webHidden/>
        </w:rPr>
        <w:fldChar w:fldCharType="separate"/>
      </w:r>
      <w:ins w:id="264" w:author="Ilkka Rinne" w:date="2021-10-20T10:16:00Z">
        <w:r>
          <w:rPr>
            <w:noProof/>
            <w:webHidden/>
          </w:rPr>
          <w:t>10</w:t>
        </w:r>
        <w:r>
          <w:rPr>
            <w:noProof/>
            <w:webHidden/>
          </w:rPr>
          <w:fldChar w:fldCharType="end"/>
        </w:r>
        <w:r w:rsidRPr="00335A32">
          <w:rPr>
            <w:rStyle w:val="Hyperlink"/>
            <w:noProof/>
          </w:rPr>
          <w:fldChar w:fldCharType="end"/>
        </w:r>
      </w:ins>
    </w:p>
    <w:p w14:paraId="78A4A13D" w14:textId="08375073" w:rsidR="0036761B" w:rsidRDefault="0036761B">
      <w:pPr>
        <w:pStyle w:val="TOC2"/>
        <w:rPr>
          <w:ins w:id="265" w:author="Ilkka Rinne" w:date="2021-10-20T10:16:00Z"/>
          <w:rFonts w:asciiTheme="minorHAnsi" w:eastAsiaTheme="minorEastAsia" w:hAnsiTheme="minorHAnsi" w:cstheme="minorBidi"/>
          <w:b w:val="0"/>
          <w:noProof/>
          <w:sz w:val="24"/>
          <w:szCs w:val="24"/>
          <w:lang w:val="en-FI" w:eastAsia="en-GB"/>
        </w:rPr>
      </w:pPr>
      <w:ins w:id="26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"_Toc85617439"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5.3</w:t>
        </w:r>
        <w:r>
          <w:rPr>
            <w:rFonts w:asciiTheme="minorHAnsi" w:eastAsiaTheme="minorEastAsia" w:hAnsiTheme="minorHAnsi" w:cstheme="minorBidi"/>
            <w:b w:val="0"/>
            <w:noProof/>
            <w:sz w:val="24"/>
            <w:szCs w:val="24"/>
            <w:lang w:val="en-FI" w:eastAsia="en-GB"/>
          </w:rPr>
          <w:tab/>
        </w:r>
        <w:r w:rsidRPr="00335A32">
          <w:rPr>
            <w:rStyle w:val="Hyperlink"/>
            <w:noProof/>
          </w:rPr>
          <w:t>Model element names</w:t>
        </w:r>
        <w:r>
          <w:rPr>
            <w:noProof/>
            <w:webHidden/>
          </w:rPr>
          <w:tab/>
        </w:r>
        <w:r>
          <w:rPr>
            <w:noProof/>
            <w:webHidden/>
          </w:rPr>
          <w:fldChar w:fldCharType="begin"/>
        </w:r>
        <w:r>
          <w:rPr>
            <w:noProof/>
            <w:webHidden/>
          </w:rPr>
          <w:instrText xml:space="preserve"> PAGEREF _Toc85617439 \h </w:instrText>
        </w:r>
        <w:r>
          <w:rPr>
            <w:noProof/>
            <w:webHidden/>
          </w:rPr>
        </w:r>
      </w:ins>
      <w:r>
        <w:rPr>
          <w:noProof/>
          <w:webHidden/>
        </w:rPr>
        <w:fldChar w:fldCharType="separate"/>
      </w:r>
      <w:ins w:id="267" w:author="Ilkka Rinne" w:date="2021-10-20T10:16:00Z">
        <w:r>
          <w:rPr>
            <w:noProof/>
            <w:webHidden/>
          </w:rPr>
          <w:t>10</w:t>
        </w:r>
        <w:r>
          <w:rPr>
            <w:noProof/>
            <w:webHidden/>
          </w:rPr>
          <w:fldChar w:fldCharType="end"/>
        </w:r>
        <w:r w:rsidRPr="00335A32">
          <w:rPr>
            <w:rStyle w:val="Hyperlink"/>
            <w:noProof/>
          </w:rPr>
          <w:fldChar w:fldCharType="end"/>
        </w:r>
      </w:ins>
    </w:p>
    <w:p w14:paraId="5ECA90BA" w14:textId="3FF5F6EC" w:rsidR="0036761B" w:rsidRDefault="0036761B">
      <w:pPr>
        <w:pStyle w:val="TOC2"/>
        <w:rPr>
          <w:ins w:id="268" w:author="Ilkka Rinne" w:date="2021-10-20T10:16:00Z"/>
          <w:rFonts w:asciiTheme="minorHAnsi" w:eastAsiaTheme="minorEastAsia" w:hAnsiTheme="minorHAnsi" w:cstheme="minorBidi"/>
          <w:b w:val="0"/>
          <w:noProof/>
          <w:sz w:val="24"/>
          <w:szCs w:val="24"/>
          <w:lang w:val="en-FI" w:eastAsia="en-GB"/>
        </w:rPr>
      </w:pPr>
      <w:ins w:id="26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5.4</w:t>
        </w:r>
        <w:r>
          <w:rPr>
            <w:rFonts w:asciiTheme="minorHAnsi" w:eastAsiaTheme="minorEastAsia" w:hAnsiTheme="minorHAnsi" w:cstheme="minorBidi"/>
            <w:b w:val="0"/>
            <w:noProof/>
            <w:sz w:val="24"/>
            <w:szCs w:val="24"/>
            <w:lang w:val="en-FI" w:eastAsia="en-GB"/>
          </w:rPr>
          <w:tab/>
        </w:r>
        <w:r w:rsidRPr="00335A32">
          <w:rPr>
            <w:rStyle w:val="Hyperlink"/>
            <w:noProof/>
          </w:rPr>
          <w:t>Requirements and recommendations</w:t>
        </w:r>
        <w:r>
          <w:rPr>
            <w:noProof/>
            <w:webHidden/>
          </w:rPr>
          <w:tab/>
        </w:r>
        <w:r>
          <w:rPr>
            <w:noProof/>
            <w:webHidden/>
          </w:rPr>
          <w:fldChar w:fldCharType="begin"/>
        </w:r>
        <w:r>
          <w:rPr>
            <w:noProof/>
            <w:webHidden/>
          </w:rPr>
          <w:instrText xml:space="preserve"> PAGEREF _Toc85617440 \h </w:instrText>
        </w:r>
        <w:r>
          <w:rPr>
            <w:noProof/>
            <w:webHidden/>
          </w:rPr>
        </w:r>
      </w:ins>
      <w:r>
        <w:rPr>
          <w:noProof/>
          <w:webHidden/>
        </w:rPr>
        <w:fldChar w:fldCharType="separate"/>
      </w:r>
      <w:ins w:id="270" w:author="Ilkka Rinne" w:date="2021-10-20T10:16:00Z">
        <w:r>
          <w:rPr>
            <w:noProof/>
            <w:webHidden/>
          </w:rPr>
          <w:t>10</w:t>
        </w:r>
        <w:r>
          <w:rPr>
            <w:noProof/>
            <w:webHidden/>
          </w:rPr>
          <w:fldChar w:fldCharType="end"/>
        </w:r>
        <w:r w:rsidRPr="00335A32">
          <w:rPr>
            <w:rStyle w:val="Hyperlink"/>
            <w:noProof/>
          </w:rPr>
          <w:fldChar w:fldCharType="end"/>
        </w:r>
      </w:ins>
    </w:p>
    <w:p w14:paraId="1C1F1B3F" w14:textId="413EADAE" w:rsidR="0036761B" w:rsidRDefault="0036761B">
      <w:pPr>
        <w:pStyle w:val="TOC2"/>
        <w:rPr>
          <w:ins w:id="271" w:author="Ilkka Rinne" w:date="2021-10-20T10:16:00Z"/>
          <w:rFonts w:asciiTheme="minorHAnsi" w:eastAsiaTheme="minorEastAsia" w:hAnsiTheme="minorHAnsi" w:cstheme="minorBidi"/>
          <w:b w:val="0"/>
          <w:noProof/>
          <w:sz w:val="24"/>
          <w:szCs w:val="24"/>
          <w:lang w:val="en-FI" w:eastAsia="en-GB"/>
        </w:rPr>
      </w:pPr>
      <w:ins w:id="27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5.5</w:t>
        </w:r>
        <w:r>
          <w:rPr>
            <w:rFonts w:asciiTheme="minorHAnsi" w:eastAsiaTheme="minorEastAsia" w:hAnsiTheme="minorHAnsi" w:cstheme="minorBidi"/>
            <w:b w:val="0"/>
            <w:noProof/>
            <w:sz w:val="24"/>
            <w:szCs w:val="24"/>
            <w:lang w:val="en-FI" w:eastAsia="en-GB"/>
          </w:rPr>
          <w:tab/>
        </w:r>
        <w:r w:rsidRPr="00335A32">
          <w:rPr>
            <w:rStyle w:val="Hyperlink"/>
            <w:noProof/>
          </w:rPr>
          <w:t>Requirements classes</w:t>
        </w:r>
        <w:r>
          <w:rPr>
            <w:noProof/>
            <w:webHidden/>
          </w:rPr>
          <w:tab/>
        </w:r>
        <w:r>
          <w:rPr>
            <w:noProof/>
            <w:webHidden/>
          </w:rPr>
          <w:fldChar w:fldCharType="begin"/>
        </w:r>
        <w:r>
          <w:rPr>
            <w:noProof/>
            <w:webHidden/>
          </w:rPr>
          <w:instrText xml:space="preserve"> PAGEREF _Toc85617441 \h </w:instrText>
        </w:r>
        <w:r>
          <w:rPr>
            <w:noProof/>
            <w:webHidden/>
          </w:rPr>
        </w:r>
      </w:ins>
      <w:r>
        <w:rPr>
          <w:noProof/>
          <w:webHidden/>
        </w:rPr>
        <w:fldChar w:fldCharType="separate"/>
      </w:r>
      <w:ins w:id="273" w:author="Ilkka Rinne" w:date="2021-10-20T10:16:00Z">
        <w:r>
          <w:rPr>
            <w:noProof/>
            <w:webHidden/>
          </w:rPr>
          <w:t>11</w:t>
        </w:r>
        <w:r>
          <w:rPr>
            <w:noProof/>
            <w:webHidden/>
          </w:rPr>
          <w:fldChar w:fldCharType="end"/>
        </w:r>
        <w:r w:rsidRPr="00335A32">
          <w:rPr>
            <w:rStyle w:val="Hyperlink"/>
            <w:noProof/>
          </w:rPr>
          <w:fldChar w:fldCharType="end"/>
        </w:r>
      </w:ins>
    </w:p>
    <w:p w14:paraId="7064F409" w14:textId="591F05B6" w:rsidR="0036761B" w:rsidRDefault="0036761B">
      <w:pPr>
        <w:pStyle w:val="TOC2"/>
        <w:rPr>
          <w:ins w:id="274" w:author="Ilkka Rinne" w:date="2021-10-20T10:16:00Z"/>
          <w:rFonts w:asciiTheme="minorHAnsi" w:eastAsiaTheme="minorEastAsia" w:hAnsiTheme="minorHAnsi" w:cstheme="minorBidi"/>
          <w:b w:val="0"/>
          <w:noProof/>
          <w:sz w:val="24"/>
          <w:szCs w:val="24"/>
          <w:lang w:val="en-FI" w:eastAsia="en-GB"/>
        </w:rPr>
      </w:pPr>
      <w:ins w:id="27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5.6</w:t>
        </w:r>
        <w:r>
          <w:rPr>
            <w:rFonts w:asciiTheme="minorHAnsi" w:eastAsiaTheme="minorEastAsia" w:hAnsiTheme="minorHAnsi" w:cstheme="minorBidi"/>
            <w:b w:val="0"/>
            <w:noProof/>
            <w:sz w:val="24"/>
            <w:szCs w:val="24"/>
            <w:lang w:val="en-FI" w:eastAsia="en-GB"/>
          </w:rPr>
          <w:tab/>
        </w:r>
        <w:r w:rsidRPr="00335A32">
          <w:rPr>
            <w:rStyle w:val="Hyperlink"/>
            <w:noProof/>
          </w:rPr>
          <w:t>Conformance classes</w:t>
        </w:r>
        <w:r>
          <w:rPr>
            <w:noProof/>
            <w:webHidden/>
          </w:rPr>
          <w:tab/>
        </w:r>
        <w:r>
          <w:rPr>
            <w:noProof/>
            <w:webHidden/>
          </w:rPr>
          <w:fldChar w:fldCharType="begin"/>
        </w:r>
        <w:r>
          <w:rPr>
            <w:noProof/>
            <w:webHidden/>
          </w:rPr>
          <w:instrText xml:space="preserve"> PAGEREF _Toc85617442 \h </w:instrText>
        </w:r>
        <w:r>
          <w:rPr>
            <w:noProof/>
            <w:webHidden/>
          </w:rPr>
        </w:r>
      </w:ins>
      <w:r>
        <w:rPr>
          <w:noProof/>
          <w:webHidden/>
        </w:rPr>
        <w:fldChar w:fldCharType="separate"/>
      </w:r>
      <w:ins w:id="276" w:author="Ilkka Rinne" w:date="2021-10-20T10:16:00Z">
        <w:r>
          <w:rPr>
            <w:noProof/>
            <w:webHidden/>
          </w:rPr>
          <w:t>12</w:t>
        </w:r>
        <w:r>
          <w:rPr>
            <w:noProof/>
            <w:webHidden/>
          </w:rPr>
          <w:fldChar w:fldCharType="end"/>
        </w:r>
        <w:r w:rsidRPr="00335A32">
          <w:rPr>
            <w:rStyle w:val="Hyperlink"/>
            <w:noProof/>
          </w:rPr>
          <w:fldChar w:fldCharType="end"/>
        </w:r>
      </w:ins>
    </w:p>
    <w:p w14:paraId="6BF2E74A" w14:textId="03E7149A" w:rsidR="0036761B" w:rsidRDefault="0036761B">
      <w:pPr>
        <w:pStyle w:val="TOC2"/>
        <w:rPr>
          <w:ins w:id="277" w:author="Ilkka Rinne" w:date="2021-10-20T10:16:00Z"/>
          <w:rFonts w:asciiTheme="minorHAnsi" w:eastAsiaTheme="minorEastAsia" w:hAnsiTheme="minorHAnsi" w:cstheme="minorBidi"/>
          <w:b w:val="0"/>
          <w:noProof/>
          <w:sz w:val="24"/>
          <w:szCs w:val="24"/>
          <w:lang w:val="en-FI" w:eastAsia="en-GB"/>
        </w:rPr>
      </w:pPr>
      <w:ins w:id="27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5.7</w:t>
        </w:r>
        <w:r>
          <w:rPr>
            <w:rFonts w:asciiTheme="minorHAnsi" w:eastAsiaTheme="minorEastAsia" w:hAnsiTheme="minorHAnsi" w:cstheme="minorBidi"/>
            <w:b w:val="0"/>
            <w:noProof/>
            <w:sz w:val="24"/>
            <w:szCs w:val="24"/>
            <w:lang w:val="en-FI" w:eastAsia="en-GB"/>
          </w:rPr>
          <w:tab/>
        </w:r>
        <w:r w:rsidRPr="00335A32">
          <w:rPr>
            <w:rStyle w:val="Hyperlink"/>
            <w:noProof/>
          </w:rPr>
          <w:t>Identifiers</w:t>
        </w:r>
        <w:r>
          <w:rPr>
            <w:noProof/>
            <w:webHidden/>
          </w:rPr>
          <w:tab/>
        </w:r>
        <w:r>
          <w:rPr>
            <w:noProof/>
            <w:webHidden/>
          </w:rPr>
          <w:fldChar w:fldCharType="begin"/>
        </w:r>
        <w:r>
          <w:rPr>
            <w:noProof/>
            <w:webHidden/>
          </w:rPr>
          <w:instrText xml:space="preserve"> PAGEREF _Toc85617443 \h </w:instrText>
        </w:r>
        <w:r>
          <w:rPr>
            <w:noProof/>
            <w:webHidden/>
          </w:rPr>
        </w:r>
      </w:ins>
      <w:r>
        <w:rPr>
          <w:noProof/>
          <w:webHidden/>
        </w:rPr>
        <w:fldChar w:fldCharType="separate"/>
      </w:r>
      <w:ins w:id="279" w:author="Ilkka Rinne" w:date="2021-10-20T10:16:00Z">
        <w:r>
          <w:rPr>
            <w:noProof/>
            <w:webHidden/>
          </w:rPr>
          <w:t>13</w:t>
        </w:r>
        <w:r>
          <w:rPr>
            <w:noProof/>
            <w:webHidden/>
          </w:rPr>
          <w:fldChar w:fldCharType="end"/>
        </w:r>
        <w:r w:rsidRPr="00335A32">
          <w:rPr>
            <w:rStyle w:val="Hyperlink"/>
            <w:noProof/>
          </w:rPr>
          <w:fldChar w:fldCharType="end"/>
        </w:r>
      </w:ins>
    </w:p>
    <w:p w14:paraId="60A002FC" w14:textId="003856B0" w:rsidR="0036761B" w:rsidRDefault="0036761B">
      <w:pPr>
        <w:pStyle w:val="TOC1"/>
        <w:rPr>
          <w:ins w:id="280" w:author="Ilkka Rinne" w:date="2021-10-20T10:16:00Z"/>
          <w:rFonts w:asciiTheme="minorHAnsi" w:eastAsiaTheme="minorEastAsia" w:hAnsiTheme="minorHAnsi" w:cstheme="minorBidi"/>
          <w:b w:val="0"/>
          <w:noProof/>
          <w:sz w:val="24"/>
          <w:szCs w:val="24"/>
          <w:lang w:val="en-FI" w:eastAsia="en-GB"/>
        </w:rPr>
      </w:pPr>
      <w:ins w:id="28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6</w:t>
        </w:r>
        <w:r>
          <w:rPr>
            <w:rFonts w:asciiTheme="minorHAnsi" w:eastAsiaTheme="minorEastAsia" w:hAnsiTheme="minorHAnsi" w:cstheme="minorBidi"/>
            <w:b w:val="0"/>
            <w:noProof/>
            <w:sz w:val="24"/>
            <w:szCs w:val="24"/>
            <w:lang w:val="en-FI" w:eastAsia="en-GB"/>
          </w:rPr>
          <w:tab/>
        </w:r>
        <w:r w:rsidRPr="00335A32">
          <w:rPr>
            <w:rStyle w:val="Hyperlink"/>
            <w:noProof/>
          </w:rPr>
          <w:t>Packaging, requirements and dependencies</w:t>
        </w:r>
        <w:r>
          <w:rPr>
            <w:noProof/>
            <w:webHidden/>
          </w:rPr>
          <w:tab/>
        </w:r>
        <w:r>
          <w:rPr>
            <w:noProof/>
            <w:webHidden/>
          </w:rPr>
          <w:fldChar w:fldCharType="begin"/>
        </w:r>
        <w:r>
          <w:rPr>
            <w:noProof/>
            <w:webHidden/>
          </w:rPr>
          <w:instrText xml:space="preserve"> PAGEREF _Toc85617444 \h </w:instrText>
        </w:r>
        <w:r>
          <w:rPr>
            <w:noProof/>
            <w:webHidden/>
          </w:rPr>
        </w:r>
      </w:ins>
      <w:r>
        <w:rPr>
          <w:noProof/>
          <w:webHidden/>
        </w:rPr>
        <w:fldChar w:fldCharType="separate"/>
      </w:r>
      <w:ins w:id="282" w:author="Ilkka Rinne" w:date="2021-10-20T10:16:00Z">
        <w:r>
          <w:rPr>
            <w:noProof/>
            <w:webHidden/>
          </w:rPr>
          <w:t>13</w:t>
        </w:r>
        <w:r>
          <w:rPr>
            <w:noProof/>
            <w:webHidden/>
          </w:rPr>
          <w:fldChar w:fldCharType="end"/>
        </w:r>
        <w:r w:rsidRPr="00335A32">
          <w:rPr>
            <w:rStyle w:val="Hyperlink"/>
            <w:noProof/>
          </w:rPr>
          <w:fldChar w:fldCharType="end"/>
        </w:r>
      </w:ins>
    </w:p>
    <w:p w14:paraId="759F562F" w14:textId="0BC77969" w:rsidR="0036761B" w:rsidRDefault="0036761B">
      <w:pPr>
        <w:pStyle w:val="TOC2"/>
        <w:rPr>
          <w:ins w:id="283" w:author="Ilkka Rinne" w:date="2021-10-20T10:16:00Z"/>
          <w:rFonts w:asciiTheme="minorHAnsi" w:eastAsiaTheme="minorEastAsia" w:hAnsiTheme="minorHAnsi" w:cstheme="minorBidi"/>
          <w:b w:val="0"/>
          <w:noProof/>
          <w:sz w:val="24"/>
          <w:szCs w:val="24"/>
          <w:lang w:val="en-FI" w:eastAsia="en-GB"/>
        </w:rPr>
      </w:pPr>
      <w:ins w:id="28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6.1</w:t>
        </w:r>
        <w:r>
          <w:rPr>
            <w:rFonts w:asciiTheme="minorHAnsi" w:eastAsiaTheme="minorEastAsia" w:hAnsiTheme="minorHAnsi" w:cstheme="minorBidi"/>
            <w:b w:val="0"/>
            <w:noProof/>
            <w:sz w:val="24"/>
            <w:szCs w:val="24"/>
            <w:lang w:val="en-FI" w:eastAsia="en-GB"/>
          </w:rPr>
          <w:tab/>
        </w:r>
        <w:r w:rsidRPr="00335A32">
          <w:rPr>
            <w:rStyle w:val="Hyperlink"/>
            <w:noProof/>
          </w:rPr>
          <w:t>Requirements</w:t>
        </w:r>
        <w:r>
          <w:rPr>
            <w:noProof/>
            <w:webHidden/>
          </w:rPr>
          <w:tab/>
        </w:r>
        <w:r>
          <w:rPr>
            <w:noProof/>
            <w:webHidden/>
          </w:rPr>
          <w:fldChar w:fldCharType="begin"/>
        </w:r>
        <w:r>
          <w:rPr>
            <w:noProof/>
            <w:webHidden/>
          </w:rPr>
          <w:instrText xml:space="preserve"> PAGEREF _Toc85617445 \h </w:instrText>
        </w:r>
        <w:r>
          <w:rPr>
            <w:noProof/>
            <w:webHidden/>
          </w:rPr>
        </w:r>
      </w:ins>
      <w:r>
        <w:rPr>
          <w:noProof/>
          <w:webHidden/>
        </w:rPr>
        <w:fldChar w:fldCharType="separate"/>
      </w:r>
      <w:ins w:id="285" w:author="Ilkka Rinne" w:date="2021-10-20T10:16:00Z">
        <w:r>
          <w:rPr>
            <w:noProof/>
            <w:webHidden/>
          </w:rPr>
          <w:t>13</w:t>
        </w:r>
        <w:r>
          <w:rPr>
            <w:noProof/>
            <w:webHidden/>
          </w:rPr>
          <w:fldChar w:fldCharType="end"/>
        </w:r>
        <w:r w:rsidRPr="00335A32">
          <w:rPr>
            <w:rStyle w:val="Hyperlink"/>
            <w:noProof/>
          </w:rPr>
          <w:fldChar w:fldCharType="end"/>
        </w:r>
      </w:ins>
    </w:p>
    <w:p w14:paraId="7CBA44B4" w14:textId="28E46635" w:rsidR="0036761B" w:rsidRDefault="0036761B">
      <w:pPr>
        <w:pStyle w:val="TOC2"/>
        <w:rPr>
          <w:ins w:id="286" w:author="Ilkka Rinne" w:date="2021-10-20T10:16:00Z"/>
          <w:rFonts w:asciiTheme="minorHAnsi" w:eastAsiaTheme="minorEastAsia" w:hAnsiTheme="minorHAnsi" w:cstheme="minorBidi"/>
          <w:b w:val="0"/>
          <w:noProof/>
          <w:sz w:val="24"/>
          <w:szCs w:val="24"/>
          <w:lang w:val="en-FI" w:eastAsia="en-GB"/>
        </w:rPr>
      </w:pPr>
      <w:ins w:id="28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6.2</w:t>
        </w:r>
        <w:r>
          <w:rPr>
            <w:rFonts w:asciiTheme="minorHAnsi" w:eastAsiaTheme="minorEastAsia" w:hAnsiTheme="minorHAnsi" w:cstheme="minorBidi"/>
            <w:b w:val="0"/>
            <w:noProof/>
            <w:sz w:val="24"/>
            <w:szCs w:val="24"/>
            <w:lang w:val="en-FI" w:eastAsia="en-GB"/>
          </w:rPr>
          <w:tab/>
        </w:r>
        <w:r w:rsidRPr="00335A32">
          <w:rPr>
            <w:rStyle w:val="Hyperlink"/>
            <w:noProof/>
          </w:rPr>
          <w:t>UML</w:t>
        </w:r>
        <w:r>
          <w:rPr>
            <w:noProof/>
            <w:webHidden/>
          </w:rPr>
          <w:tab/>
        </w:r>
        <w:r>
          <w:rPr>
            <w:noProof/>
            <w:webHidden/>
          </w:rPr>
          <w:fldChar w:fldCharType="begin"/>
        </w:r>
        <w:r>
          <w:rPr>
            <w:noProof/>
            <w:webHidden/>
          </w:rPr>
          <w:instrText xml:space="preserve"> PAGEREF _Toc85617446 \h </w:instrText>
        </w:r>
        <w:r>
          <w:rPr>
            <w:noProof/>
            <w:webHidden/>
          </w:rPr>
        </w:r>
      </w:ins>
      <w:r>
        <w:rPr>
          <w:noProof/>
          <w:webHidden/>
        </w:rPr>
        <w:fldChar w:fldCharType="separate"/>
      </w:r>
      <w:ins w:id="288" w:author="Ilkka Rinne" w:date="2021-10-20T10:16:00Z">
        <w:r>
          <w:rPr>
            <w:noProof/>
            <w:webHidden/>
          </w:rPr>
          <w:t>15</w:t>
        </w:r>
        <w:r>
          <w:rPr>
            <w:noProof/>
            <w:webHidden/>
          </w:rPr>
          <w:fldChar w:fldCharType="end"/>
        </w:r>
        <w:r w:rsidRPr="00335A32">
          <w:rPr>
            <w:rStyle w:val="Hyperlink"/>
            <w:noProof/>
          </w:rPr>
          <w:fldChar w:fldCharType="end"/>
        </w:r>
      </w:ins>
    </w:p>
    <w:p w14:paraId="10EAA282" w14:textId="3B9F4340" w:rsidR="0036761B" w:rsidRDefault="0036761B">
      <w:pPr>
        <w:pStyle w:val="TOC2"/>
        <w:rPr>
          <w:ins w:id="289" w:author="Ilkka Rinne" w:date="2021-10-20T10:16:00Z"/>
          <w:rFonts w:asciiTheme="minorHAnsi" w:eastAsiaTheme="minorEastAsia" w:hAnsiTheme="minorHAnsi" w:cstheme="minorBidi"/>
          <w:b w:val="0"/>
          <w:noProof/>
          <w:sz w:val="24"/>
          <w:szCs w:val="24"/>
          <w:lang w:val="en-FI" w:eastAsia="en-GB"/>
        </w:rPr>
      </w:pPr>
      <w:ins w:id="29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6.3</w:t>
        </w:r>
        <w:r>
          <w:rPr>
            <w:rFonts w:asciiTheme="minorHAnsi" w:eastAsiaTheme="minorEastAsia" w:hAnsiTheme="minorHAnsi" w:cstheme="minorBidi"/>
            <w:b w:val="0"/>
            <w:noProof/>
            <w:sz w:val="24"/>
            <w:szCs w:val="24"/>
            <w:lang w:val="en-FI" w:eastAsia="en-GB"/>
          </w:rPr>
          <w:tab/>
        </w:r>
        <w:r w:rsidRPr="00335A32">
          <w:rPr>
            <w:rStyle w:val="Hyperlink"/>
            <w:noProof/>
          </w:rPr>
          <w:t>Note on the use of Any</w:t>
        </w:r>
        <w:r>
          <w:rPr>
            <w:noProof/>
            <w:webHidden/>
          </w:rPr>
          <w:tab/>
        </w:r>
        <w:r>
          <w:rPr>
            <w:noProof/>
            <w:webHidden/>
          </w:rPr>
          <w:fldChar w:fldCharType="begin"/>
        </w:r>
        <w:r>
          <w:rPr>
            <w:noProof/>
            <w:webHidden/>
          </w:rPr>
          <w:instrText xml:space="preserve"> PAGEREF _Toc85617447 \h </w:instrText>
        </w:r>
        <w:r>
          <w:rPr>
            <w:noProof/>
            <w:webHidden/>
          </w:rPr>
        </w:r>
      </w:ins>
      <w:r>
        <w:rPr>
          <w:noProof/>
          <w:webHidden/>
        </w:rPr>
        <w:fldChar w:fldCharType="separate"/>
      </w:r>
      <w:ins w:id="291" w:author="Ilkka Rinne" w:date="2021-10-20T10:16:00Z">
        <w:r>
          <w:rPr>
            <w:noProof/>
            <w:webHidden/>
          </w:rPr>
          <w:t>18</w:t>
        </w:r>
        <w:r>
          <w:rPr>
            <w:noProof/>
            <w:webHidden/>
          </w:rPr>
          <w:fldChar w:fldCharType="end"/>
        </w:r>
        <w:r w:rsidRPr="00335A32">
          <w:rPr>
            <w:rStyle w:val="Hyperlink"/>
            <w:noProof/>
          </w:rPr>
          <w:fldChar w:fldCharType="end"/>
        </w:r>
      </w:ins>
    </w:p>
    <w:p w14:paraId="1469051C" w14:textId="1405278C" w:rsidR="0036761B" w:rsidRDefault="0036761B">
      <w:pPr>
        <w:pStyle w:val="TOC1"/>
        <w:rPr>
          <w:ins w:id="292" w:author="Ilkka Rinne" w:date="2021-10-20T10:16:00Z"/>
          <w:rFonts w:asciiTheme="minorHAnsi" w:eastAsiaTheme="minorEastAsia" w:hAnsiTheme="minorHAnsi" w:cstheme="minorBidi"/>
          <w:b w:val="0"/>
          <w:noProof/>
          <w:sz w:val="24"/>
          <w:szCs w:val="24"/>
          <w:lang w:val="en-FI" w:eastAsia="en-GB"/>
        </w:rPr>
      </w:pPr>
      <w:ins w:id="29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7</w:t>
        </w:r>
        <w:r>
          <w:rPr>
            <w:rFonts w:asciiTheme="minorHAnsi" w:eastAsiaTheme="minorEastAsia" w:hAnsiTheme="minorHAnsi" w:cstheme="minorBidi"/>
            <w:b w:val="0"/>
            <w:noProof/>
            <w:sz w:val="24"/>
            <w:szCs w:val="24"/>
            <w:lang w:val="en-FI" w:eastAsia="en-GB"/>
          </w:rPr>
          <w:tab/>
        </w:r>
        <w:r w:rsidRPr="00335A32">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_Toc85617448 \h </w:instrText>
        </w:r>
        <w:r>
          <w:rPr>
            <w:noProof/>
            <w:webHidden/>
          </w:rPr>
        </w:r>
      </w:ins>
      <w:r>
        <w:rPr>
          <w:noProof/>
          <w:webHidden/>
        </w:rPr>
        <w:fldChar w:fldCharType="separate"/>
      </w:r>
      <w:ins w:id="294" w:author="Ilkka Rinne" w:date="2021-10-20T10:16:00Z">
        <w:r>
          <w:rPr>
            <w:noProof/>
            <w:webHidden/>
          </w:rPr>
          <w:t>19</w:t>
        </w:r>
        <w:r>
          <w:rPr>
            <w:noProof/>
            <w:webHidden/>
          </w:rPr>
          <w:fldChar w:fldCharType="end"/>
        </w:r>
        <w:r w:rsidRPr="00335A32">
          <w:rPr>
            <w:rStyle w:val="Hyperlink"/>
            <w:noProof/>
          </w:rPr>
          <w:fldChar w:fldCharType="end"/>
        </w:r>
      </w:ins>
    </w:p>
    <w:p w14:paraId="1BF5B946" w14:textId="2423A62C" w:rsidR="0036761B" w:rsidRDefault="0036761B">
      <w:pPr>
        <w:pStyle w:val="TOC2"/>
        <w:rPr>
          <w:ins w:id="295" w:author="Ilkka Rinne" w:date="2021-10-20T10:16:00Z"/>
          <w:rFonts w:asciiTheme="minorHAnsi" w:eastAsiaTheme="minorEastAsia" w:hAnsiTheme="minorHAnsi" w:cstheme="minorBidi"/>
          <w:b w:val="0"/>
          <w:noProof/>
          <w:sz w:val="24"/>
          <w:szCs w:val="24"/>
          <w:lang w:val="en-FI" w:eastAsia="en-GB"/>
        </w:rPr>
      </w:pPr>
      <w:ins w:id="29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"_Toc85617449"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7.1</w:t>
        </w:r>
        <w:r>
          <w:rPr>
            <w:rFonts w:asciiTheme="minorHAnsi" w:eastAsiaTheme="minorEastAsia" w:hAnsiTheme="minorHAnsi" w:cstheme="minorBidi"/>
            <w:b w:val="0"/>
            <w:noProof/>
            <w:sz w:val="24"/>
            <w:szCs w:val="24"/>
            <w:lang w:val="en-FI" w:eastAsia="en-GB"/>
          </w:rPr>
          <w:tab/>
        </w:r>
        <w:r w:rsidRPr="00335A32">
          <w:rPr>
            <w:rStyle w:val="Hyperlink"/>
            <w:noProof/>
          </w:rPr>
          <w:t>Observation schema</w:t>
        </w:r>
        <w:r>
          <w:rPr>
            <w:noProof/>
            <w:webHidden/>
          </w:rPr>
          <w:tab/>
        </w:r>
        <w:r>
          <w:rPr>
            <w:noProof/>
            <w:webHidden/>
          </w:rPr>
          <w:fldChar w:fldCharType="begin"/>
        </w:r>
        <w:r>
          <w:rPr>
            <w:noProof/>
            <w:webHidden/>
          </w:rPr>
          <w:instrText xml:space="preserve"> PAGEREF _Toc85617449 \h </w:instrText>
        </w:r>
        <w:r>
          <w:rPr>
            <w:noProof/>
            <w:webHidden/>
          </w:rPr>
        </w:r>
      </w:ins>
      <w:r>
        <w:rPr>
          <w:noProof/>
          <w:webHidden/>
        </w:rPr>
        <w:fldChar w:fldCharType="separate"/>
      </w:r>
      <w:ins w:id="297" w:author="Ilkka Rinne" w:date="2021-10-20T10:16:00Z">
        <w:r>
          <w:rPr>
            <w:noProof/>
            <w:webHidden/>
          </w:rPr>
          <w:t>19</w:t>
        </w:r>
        <w:r>
          <w:rPr>
            <w:noProof/>
            <w:webHidden/>
          </w:rPr>
          <w:fldChar w:fldCharType="end"/>
        </w:r>
        <w:r w:rsidRPr="00335A32">
          <w:rPr>
            <w:rStyle w:val="Hyperlink"/>
            <w:noProof/>
          </w:rPr>
          <w:fldChar w:fldCharType="end"/>
        </w:r>
      </w:ins>
    </w:p>
    <w:p w14:paraId="3CD16B73" w14:textId="415D5F8E" w:rsidR="0036761B" w:rsidRDefault="0036761B">
      <w:pPr>
        <w:pStyle w:val="TOC2"/>
        <w:rPr>
          <w:ins w:id="298" w:author="Ilkka Rinne" w:date="2021-10-20T10:16:00Z"/>
          <w:rFonts w:asciiTheme="minorHAnsi" w:eastAsiaTheme="minorEastAsia" w:hAnsiTheme="minorHAnsi" w:cstheme="minorBidi"/>
          <w:b w:val="0"/>
          <w:noProof/>
          <w:sz w:val="24"/>
          <w:szCs w:val="24"/>
          <w:lang w:val="en-FI" w:eastAsia="en-GB"/>
        </w:rPr>
      </w:pPr>
      <w:ins w:id="29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7.2</w:t>
        </w:r>
        <w:r>
          <w:rPr>
            <w:rFonts w:asciiTheme="minorHAnsi" w:eastAsiaTheme="minorEastAsia" w:hAnsiTheme="minorHAnsi" w:cstheme="minorBidi"/>
            <w:b w:val="0"/>
            <w:noProof/>
            <w:sz w:val="24"/>
            <w:szCs w:val="24"/>
            <w:lang w:val="en-FI" w:eastAsia="en-GB"/>
          </w:rPr>
          <w:tab/>
        </w:r>
        <w:r w:rsidRPr="00335A32">
          <w:rPr>
            <w:rStyle w:val="Hyperlink"/>
            <w:noProof/>
          </w:rPr>
          <w:t>Sample schema</w:t>
        </w:r>
        <w:r>
          <w:rPr>
            <w:noProof/>
            <w:webHidden/>
          </w:rPr>
          <w:tab/>
        </w:r>
        <w:r>
          <w:rPr>
            <w:noProof/>
            <w:webHidden/>
          </w:rPr>
          <w:fldChar w:fldCharType="begin"/>
        </w:r>
        <w:r>
          <w:rPr>
            <w:noProof/>
            <w:webHidden/>
          </w:rPr>
          <w:instrText xml:space="preserve"> PAGEREF _Toc85617450 \h </w:instrText>
        </w:r>
        <w:r>
          <w:rPr>
            <w:noProof/>
            <w:webHidden/>
          </w:rPr>
        </w:r>
      </w:ins>
      <w:r>
        <w:rPr>
          <w:noProof/>
          <w:webHidden/>
        </w:rPr>
        <w:fldChar w:fldCharType="separate"/>
      </w:r>
      <w:ins w:id="300" w:author="Ilkka Rinne" w:date="2021-10-20T10:16:00Z">
        <w:r>
          <w:rPr>
            <w:noProof/>
            <w:webHidden/>
          </w:rPr>
          <w:t>21</w:t>
        </w:r>
        <w:r>
          <w:rPr>
            <w:noProof/>
            <w:webHidden/>
          </w:rPr>
          <w:fldChar w:fldCharType="end"/>
        </w:r>
        <w:r w:rsidRPr="00335A32">
          <w:rPr>
            <w:rStyle w:val="Hyperlink"/>
            <w:noProof/>
          </w:rPr>
          <w:fldChar w:fldCharType="end"/>
        </w:r>
      </w:ins>
    </w:p>
    <w:p w14:paraId="4913FD62" w14:textId="65CB3953" w:rsidR="0036761B" w:rsidRDefault="0036761B">
      <w:pPr>
        <w:pStyle w:val="TOC2"/>
        <w:rPr>
          <w:ins w:id="301" w:author="Ilkka Rinne" w:date="2021-10-20T10:16:00Z"/>
          <w:rFonts w:asciiTheme="minorHAnsi" w:eastAsiaTheme="minorEastAsia" w:hAnsiTheme="minorHAnsi" w:cstheme="minorBidi"/>
          <w:b w:val="0"/>
          <w:noProof/>
          <w:sz w:val="24"/>
          <w:szCs w:val="24"/>
          <w:lang w:val="en-FI" w:eastAsia="en-GB"/>
        </w:rPr>
      </w:pPr>
      <w:ins w:id="30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7.3</w:t>
        </w:r>
        <w:r>
          <w:rPr>
            <w:rFonts w:asciiTheme="minorHAnsi" w:eastAsiaTheme="minorEastAsia" w:hAnsiTheme="minorHAnsi" w:cstheme="minorBidi"/>
            <w:b w:val="0"/>
            <w:noProof/>
            <w:sz w:val="24"/>
            <w:szCs w:val="24"/>
            <w:lang w:val="en-FI" w:eastAsia="en-GB"/>
          </w:rPr>
          <w:tab/>
        </w:r>
        <w:r w:rsidRPr="00335A32">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_Toc85617451 \h </w:instrText>
        </w:r>
        <w:r>
          <w:rPr>
            <w:noProof/>
            <w:webHidden/>
          </w:rPr>
        </w:r>
      </w:ins>
      <w:r>
        <w:rPr>
          <w:noProof/>
          <w:webHidden/>
        </w:rPr>
        <w:fldChar w:fldCharType="separate"/>
      </w:r>
      <w:ins w:id="303" w:author="Ilkka Rinne" w:date="2021-10-20T10:16:00Z">
        <w:r>
          <w:rPr>
            <w:noProof/>
            <w:webHidden/>
          </w:rPr>
          <w:t>25</w:t>
        </w:r>
        <w:r>
          <w:rPr>
            <w:noProof/>
            <w:webHidden/>
          </w:rPr>
          <w:fldChar w:fldCharType="end"/>
        </w:r>
        <w:r w:rsidRPr="00335A32">
          <w:rPr>
            <w:rStyle w:val="Hyperlink"/>
            <w:noProof/>
          </w:rPr>
          <w:fldChar w:fldCharType="end"/>
        </w:r>
      </w:ins>
    </w:p>
    <w:p w14:paraId="1EEC73F1" w14:textId="246F598E" w:rsidR="0036761B" w:rsidRDefault="0036761B">
      <w:pPr>
        <w:pStyle w:val="TOC1"/>
        <w:rPr>
          <w:ins w:id="304" w:author="Ilkka Rinne" w:date="2021-10-20T10:16:00Z"/>
          <w:rFonts w:asciiTheme="minorHAnsi" w:eastAsiaTheme="minorEastAsia" w:hAnsiTheme="minorHAnsi" w:cstheme="minorBidi"/>
          <w:b w:val="0"/>
          <w:noProof/>
          <w:sz w:val="24"/>
          <w:szCs w:val="24"/>
          <w:lang w:val="en-FI" w:eastAsia="en-GB"/>
        </w:rPr>
      </w:pPr>
      <w:ins w:id="30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8</w:t>
        </w:r>
        <w:r>
          <w:rPr>
            <w:rFonts w:asciiTheme="minorHAnsi" w:eastAsiaTheme="minorEastAsia" w:hAnsiTheme="minorHAnsi" w:cstheme="minorBidi"/>
            <w:b w:val="0"/>
            <w:noProof/>
            <w:sz w:val="24"/>
            <w:szCs w:val="24"/>
            <w:lang w:val="en-FI" w:eastAsia="en-GB"/>
          </w:rPr>
          <w:tab/>
        </w:r>
        <w:r w:rsidRPr="00335A32">
          <w:rPr>
            <w:rStyle w:val="Hyperlink"/>
            <w:noProof/>
          </w:rPr>
          <w:t>Conceptual Observation schema</w:t>
        </w:r>
        <w:r>
          <w:rPr>
            <w:noProof/>
            <w:webHidden/>
          </w:rPr>
          <w:tab/>
        </w:r>
        <w:r>
          <w:rPr>
            <w:noProof/>
            <w:webHidden/>
          </w:rPr>
          <w:fldChar w:fldCharType="begin"/>
        </w:r>
        <w:r>
          <w:rPr>
            <w:noProof/>
            <w:webHidden/>
          </w:rPr>
          <w:instrText xml:space="preserve"> PAGEREF _Toc85617452 \h </w:instrText>
        </w:r>
        <w:r>
          <w:rPr>
            <w:noProof/>
            <w:webHidden/>
          </w:rPr>
        </w:r>
      </w:ins>
      <w:r>
        <w:rPr>
          <w:noProof/>
          <w:webHidden/>
        </w:rPr>
        <w:fldChar w:fldCharType="separate"/>
      </w:r>
      <w:ins w:id="306" w:author="Ilkka Rinne" w:date="2021-10-20T10:16:00Z">
        <w:r>
          <w:rPr>
            <w:noProof/>
            <w:webHidden/>
          </w:rPr>
          <w:t>29</w:t>
        </w:r>
        <w:r>
          <w:rPr>
            <w:noProof/>
            <w:webHidden/>
          </w:rPr>
          <w:fldChar w:fldCharType="end"/>
        </w:r>
        <w:r w:rsidRPr="00335A32">
          <w:rPr>
            <w:rStyle w:val="Hyperlink"/>
            <w:noProof/>
          </w:rPr>
          <w:fldChar w:fldCharType="end"/>
        </w:r>
      </w:ins>
    </w:p>
    <w:p w14:paraId="7028A822" w14:textId="1193629D" w:rsidR="0036761B" w:rsidRDefault="0036761B">
      <w:pPr>
        <w:pStyle w:val="TOC2"/>
        <w:rPr>
          <w:ins w:id="307" w:author="Ilkka Rinne" w:date="2021-10-20T10:16:00Z"/>
          <w:rFonts w:asciiTheme="minorHAnsi" w:eastAsiaTheme="minorEastAsia" w:hAnsiTheme="minorHAnsi" w:cstheme="minorBidi"/>
          <w:b w:val="0"/>
          <w:noProof/>
          <w:sz w:val="24"/>
          <w:szCs w:val="24"/>
          <w:lang w:val="en-FI" w:eastAsia="en-GB"/>
        </w:rPr>
      </w:pPr>
      <w:ins w:id="30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8.1</w:t>
        </w:r>
        <w:r>
          <w:rPr>
            <w:rFonts w:asciiTheme="minorHAnsi" w:eastAsiaTheme="minorEastAsia" w:hAnsiTheme="minorHAnsi" w:cstheme="minorBidi"/>
            <w:b w:val="0"/>
            <w:noProof/>
            <w:sz w:val="24"/>
            <w:szCs w:val="24"/>
            <w:lang w:val="en-FI" w:eastAsia="en-GB"/>
          </w:rPr>
          <w:tab/>
        </w:r>
        <w:r w:rsidRPr="00335A32">
          <w:rPr>
            <w:rStyle w:val="Hyperlink"/>
            <w:noProof/>
          </w:rPr>
          <w:t>General</w:t>
        </w:r>
        <w:r>
          <w:rPr>
            <w:noProof/>
            <w:webHidden/>
          </w:rPr>
          <w:tab/>
        </w:r>
        <w:r>
          <w:rPr>
            <w:noProof/>
            <w:webHidden/>
          </w:rPr>
          <w:fldChar w:fldCharType="begin"/>
        </w:r>
        <w:r>
          <w:rPr>
            <w:noProof/>
            <w:webHidden/>
          </w:rPr>
          <w:instrText xml:space="preserve"> PAGEREF _Toc85617453 \h </w:instrText>
        </w:r>
        <w:r>
          <w:rPr>
            <w:noProof/>
            <w:webHidden/>
          </w:rPr>
        </w:r>
      </w:ins>
      <w:r>
        <w:rPr>
          <w:noProof/>
          <w:webHidden/>
        </w:rPr>
        <w:fldChar w:fldCharType="separate"/>
      </w:r>
      <w:ins w:id="309" w:author="Ilkka Rinne" w:date="2021-10-20T10:16:00Z">
        <w:r>
          <w:rPr>
            <w:noProof/>
            <w:webHidden/>
          </w:rPr>
          <w:t>29</w:t>
        </w:r>
        <w:r>
          <w:rPr>
            <w:noProof/>
            <w:webHidden/>
          </w:rPr>
          <w:fldChar w:fldCharType="end"/>
        </w:r>
        <w:r w:rsidRPr="00335A32">
          <w:rPr>
            <w:rStyle w:val="Hyperlink"/>
            <w:noProof/>
          </w:rPr>
          <w:fldChar w:fldCharType="end"/>
        </w:r>
      </w:ins>
    </w:p>
    <w:p w14:paraId="62C71A68" w14:textId="2AC90953" w:rsidR="0036761B" w:rsidRDefault="0036761B">
      <w:pPr>
        <w:pStyle w:val="TOC2"/>
        <w:rPr>
          <w:ins w:id="310" w:author="Ilkka Rinne" w:date="2021-10-20T10:16:00Z"/>
          <w:rFonts w:asciiTheme="minorHAnsi" w:eastAsiaTheme="minorEastAsia" w:hAnsiTheme="minorHAnsi" w:cstheme="minorBidi"/>
          <w:b w:val="0"/>
          <w:noProof/>
          <w:sz w:val="24"/>
          <w:szCs w:val="24"/>
          <w:lang w:val="en-FI" w:eastAsia="en-GB"/>
        </w:rPr>
      </w:pPr>
      <w:ins w:id="31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8.2</w:t>
        </w:r>
        <w:r>
          <w:rPr>
            <w:rFonts w:asciiTheme="minorHAnsi" w:eastAsiaTheme="minorEastAsia" w:hAnsiTheme="minorHAnsi" w:cstheme="minorBidi"/>
            <w:b w:val="0"/>
            <w:noProof/>
            <w:sz w:val="24"/>
            <w:szCs w:val="24"/>
            <w:lang w:val="en-FI" w:eastAsia="en-GB"/>
          </w:rPr>
          <w:tab/>
        </w:r>
        <w:r w:rsidRPr="00335A32">
          <w:rPr>
            <w:rStyle w:val="Hyperlink"/>
            <w:noProof/>
          </w:rPr>
          <w:t>Observation</w:t>
        </w:r>
        <w:r>
          <w:rPr>
            <w:noProof/>
            <w:webHidden/>
          </w:rPr>
          <w:tab/>
        </w:r>
        <w:r>
          <w:rPr>
            <w:noProof/>
            <w:webHidden/>
          </w:rPr>
          <w:fldChar w:fldCharType="begin"/>
        </w:r>
        <w:r>
          <w:rPr>
            <w:noProof/>
            <w:webHidden/>
          </w:rPr>
          <w:instrText xml:space="preserve"> PAGEREF _Toc85617454 \h </w:instrText>
        </w:r>
        <w:r>
          <w:rPr>
            <w:noProof/>
            <w:webHidden/>
          </w:rPr>
        </w:r>
      </w:ins>
      <w:r>
        <w:rPr>
          <w:noProof/>
          <w:webHidden/>
        </w:rPr>
        <w:fldChar w:fldCharType="separate"/>
      </w:r>
      <w:ins w:id="312" w:author="Ilkka Rinne" w:date="2021-10-20T10:16:00Z">
        <w:r>
          <w:rPr>
            <w:noProof/>
            <w:webHidden/>
          </w:rPr>
          <w:t>33</w:t>
        </w:r>
        <w:r>
          <w:rPr>
            <w:noProof/>
            <w:webHidden/>
          </w:rPr>
          <w:fldChar w:fldCharType="end"/>
        </w:r>
        <w:r w:rsidRPr="00335A32">
          <w:rPr>
            <w:rStyle w:val="Hyperlink"/>
            <w:noProof/>
          </w:rPr>
          <w:fldChar w:fldCharType="end"/>
        </w:r>
      </w:ins>
    </w:p>
    <w:p w14:paraId="0B4D03F1" w14:textId="165876A4" w:rsidR="0036761B" w:rsidRDefault="0036761B">
      <w:pPr>
        <w:pStyle w:val="TOC2"/>
        <w:rPr>
          <w:ins w:id="313" w:author="Ilkka Rinne" w:date="2021-10-20T10:16:00Z"/>
          <w:rFonts w:asciiTheme="minorHAnsi" w:eastAsiaTheme="minorEastAsia" w:hAnsiTheme="minorHAnsi" w:cstheme="minorBidi"/>
          <w:b w:val="0"/>
          <w:noProof/>
          <w:sz w:val="24"/>
          <w:szCs w:val="24"/>
          <w:lang w:val="en-FI" w:eastAsia="en-GB"/>
        </w:rPr>
      </w:pPr>
      <w:ins w:id="31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8.3</w:t>
        </w:r>
        <w:r>
          <w:rPr>
            <w:rFonts w:asciiTheme="minorHAnsi" w:eastAsiaTheme="minorEastAsia" w:hAnsiTheme="minorHAnsi" w:cstheme="minorBidi"/>
            <w:b w:val="0"/>
            <w:noProof/>
            <w:sz w:val="24"/>
            <w:szCs w:val="24"/>
            <w:lang w:val="en-FI" w:eastAsia="en-GB"/>
          </w:rPr>
          <w:tab/>
        </w:r>
        <w:r w:rsidRPr="00335A32">
          <w:rPr>
            <w:rStyle w:val="Hyperlink"/>
            <w:noProof/>
          </w:rPr>
          <w:t>ObservableProperty</w:t>
        </w:r>
        <w:r>
          <w:rPr>
            <w:noProof/>
            <w:webHidden/>
          </w:rPr>
          <w:tab/>
        </w:r>
        <w:r>
          <w:rPr>
            <w:noProof/>
            <w:webHidden/>
          </w:rPr>
          <w:fldChar w:fldCharType="begin"/>
        </w:r>
        <w:r>
          <w:rPr>
            <w:noProof/>
            <w:webHidden/>
          </w:rPr>
          <w:instrText xml:space="preserve"> PAGEREF _Toc85617455 \h </w:instrText>
        </w:r>
        <w:r>
          <w:rPr>
            <w:noProof/>
            <w:webHidden/>
          </w:rPr>
        </w:r>
      </w:ins>
      <w:r>
        <w:rPr>
          <w:noProof/>
          <w:webHidden/>
        </w:rPr>
        <w:fldChar w:fldCharType="separate"/>
      </w:r>
      <w:ins w:id="315" w:author="Ilkka Rinne" w:date="2021-10-20T10:16:00Z">
        <w:r>
          <w:rPr>
            <w:noProof/>
            <w:webHidden/>
          </w:rPr>
          <w:t>40</w:t>
        </w:r>
        <w:r>
          <w:rPr>
            <w:noProof/>
            <w:webHidden/>
          </w:rPr>
          <w:fldChar w:fldCharType="end"/>
        </w:r>
        <w:r w:rsidRPr="00335A32">
          <w:rPr>
            <w:rStyle w:val="Hyperlink"/>
            <w:noProof/>
          </w:rPr>
          <w:fldChar w:fldCharType="end"/>
        </w:r>
      </w:ins>
    </w:p>
    <w:p w14:paraId="249CE734" w14:textId="2BC07E4E" w:rsidR="0036761B" w:rsidRDefault="0036761B">
      <w:pPr>
        <w:pStyle w:val="TOC2"/>
        <w:rPr>
          <w:ins w:id="316" w:author="Ilkka Rinne" w:date="2021-10-20T10:16:00Z"/>
          <w:rFonts w:asciiTheme="minorHAnsi" w:eastAsiaTheme="minorEastAsia" w:hAnsiTheme="minorHAnsi" w:cstheme="minorBidi"/>
          <w:b w:val="0"/>
          <w:noProof/>
          <w:sz w:val="24"/>
          <w:szCs w:val="24"/>
          <w:lang w:val="en-FI" w:eastAsia="en-GB"/>
        </w:rPr>
      </w:pPr>
      <w:ins w:id="31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8.4</w:t>
        </w:r>
        <w:r>
          <w:rPr>
            <w:rFonts w:asciiTheme="minorHAnsi" w:eastAsiaTheme="minorEastAsia" w:hAnsiTheme="minorHAnsi" w:cstheme="minorBidi"/>
            <w:b w:val="0"/>
            <w:noProof/>
            <w:sz w:val="24"/>
            <w:szCs w:val="24"/>
            <w:lang w:val="en-FI" w:eastAsia="en-GB"/>
          </w:rPr>
          <w:tab/>
        </w:r>
        <w:r w:rsidRPr="00335A32">
          <w:rPr>
            <w:rStyle w:val="Hyperlink"/>
            <w:noProof/>
          </w:rPr>
          <w:t>Procedure</w:t>
        </w:r>
        <w:r>
          <w:rPr>
            <w:noProof/>
            <w:webHidden/>
          </w:rPr>
          <w:tab/>
        </w:r>
        <w:r>
          <w:rPr>
            <w:noProof/>
            <w:webHidden/>
          </w:rPr>
          <w:fldChar w:fldCharType="begin"/>
        </w:r>
        <w:r>
          <w:rPr>
            <w:noProof/>
            <w:webHidden/>
          </w:rPr>
          <w:instrText xml:space="preserve"> PAGEREF _Toc85617456 \h </w:instrText>
        </w:r>
        <w:r>
          <w:rPr>
            <w:noProof/>
            <w:webHidden/>
          </w:rPr>
        </w:r>
      </w:ins>
      <w:r>
        <w:rPr>
          <w:noProof/>
          <w:webHidden/>
        </w:rPr>
        <w:fldChar w:fldCharType="separate"/>
      </w:r>
      <w:ins w:id="318" w:author="Ilkka Rinne" w:date="2021-10-20T10:16:00Z">
        <w:r>
          <w:rPr>
            <w:noProof/>
            <w:webHidden/>
          </w:rPr>
          <w:t>42</w:t>
        </w:r>
        <w:r>
          <w:rPr>
            <w:noProof/>
            <w:webHidden/>
          </w:rPr>
          <w:fldChar w:fldCharType="end"/>
        </w:r>
        <w:r w:rsidRPr="00335A32">
          <w:rPr>
            <w:rStyle w:val="Hyperlink"/>
            <w:noProof/>
          </w:rPr>
          <w:fldChar w:fldCharType="end"/>
        </w:r>
      </w:ins>
    </w:p>
    <w:p w14:paraId="325E87A3" w14:textId="59348474" w:rsidR="0036761B" w:rsidRDefault="0036761B">
      <w:pPr>
        <w:pStyle w:val="TOC2"/>
        <w:rPr>
          <w:ins w:id="319" w:author="Ilkka Rinne" w:date="2021-10-20T10:16:00Z"/>
          <w:rFonts w:asciiTheme="minorHAnsi" w:eastAsiaTheme="minorEastAsia" w:hAnsiTheme="minorHAnsi" w:cstheme="minorBidi"/>
          <w:b w:val="0"/>
          <w:noProof/>
          <w:sz w:val="24"/>
          <w:szCs w:val="24"/>
          <w:lang w:val="en-FI" w:eastAsia="en-GB"/>
        </w:rPr>
      </w:pPr>
      <w:ins w:id="32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8.5</w:t>
        </w:r>
        <w:r>
          <w:rPr>
            <w:rFonts w:asciiTheme="minorHAnsi" w:eastAsiaTheme="minorEastAsia" w:hAnsiTheme="minorHAnsi" w:cstheme="minorBidi"/>
            <w:b w:val="0"/>
            <w:noProof/>
            <w:sz w:val="24"/>
            <w:szCs w:val="24"/>
            <w:lang w:val="en-FI" w:eastAsia="en-GB"/>
          </w:rPr>
          <w:tab/>
        </w:r>
        <w:r w:rsidRPr="00335A32">
          <w:rPr>
            <w:rStyle w:val="Hyperlink"/>
            <w:noProof/>
          </w:rPr>
          <w:t>ObservingProcedure</w:t>
        </w:r>
        <w:r>
          <w:rPr>
            <w:noProof/>
            <w:webHidden/>
          </w:rPr>
          <w:tab/>
        </w:r>
        <w:r>
          <w:rPr>
            <w:noProof/>
            <w:webHidden/>
          </w:rPr>
          <w:fldChar w:fldCharType="begin"/>
        </w:r>
        <w:r>
          <w:rPr>
            <w:noProof/>
            <w:webHidden/>
          </w:rPr>
          <w:instrText xml:space="preserve"> PAGEREF _Toc85617457 \h </w:instrText>
        </w:r>
        <w:r>
          <w:rPr>
            <w:noProof/>
            <w:webHidden/>
          </w:rPr>
        </w:r>
      </w:ins>
      <w:r>
        <w:rPr>
          <w:noProof/>
          <w:webHidden/>
        </w:rPr>
        <w:fldChar w:fldCharType="separate"/>
      </w:r>
      <w:ins w:id="321" w:author="Ilkka Rinne" w:date="2021-10-20T10:16:00Z">
        <w:r>
          <w:rPr>
            <w:noProof/>
            <w:webHidden/>
          </w:rPr>
          <w:t>43</w:t>
        </w:r>
        <w:r>
          <w:rPr>
            <w:noProof/>
            <w:webHidden/>
          </w:rPr>
          <w:fldChar w:fldCharType="end"/>
        </w:r>
        <w:r w:rsidRPr="00335A32">
          <w:rPr>
            <w:rStyle w:val="Hyperlink"/>
            <w:noProof/>
          </w:rPr>
          <w:fldChar w:fldCharType="end"/>
        </w:r>
      </w:ins>
    </w:p>
    <w:p w14:paraId="6F865892" w14:textId="2C732FF7" w:rsidR="0036761B" w:rsidRDefault="0036761B">
      <w:pPr>
        <w:pStyle w:val="TOC2"/>
        <w:rPr>
          <w:ins w:id="322" w:author="Ilkka Rinne" w:date="2021-10-20T10:16:00Z"/>
          <w:rFonts w:asciiTheme="minorHAnsi" w:eastAsiaTheme="minorEastAsia" w:hAnsiTheme="minorHAnsi" w:cstheme="minorBidi"/>
          <w:b w:val="0"/>
          <w:noProof/>
          <w:sz w:val="24"/>
          <w:szCs w:val="24"/>
          <w:lang w:val="en-FI" w:eastAsia="en-GB"/>
        </w:rPr>
      </w:pPr>
      <w:ins w:id="32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8.6</w:t>
        </w:r>
        <w:r>
          <w:rPr>
            <w:rFonts w:asciiTheme="minorHAnsi" w:eastAsiaTheme="minorEastAsia" w:hAnsiTheme="minorHAnsi" w:cstheme="minorBidi"/>
            <w:b w:val="0"/>
            <w:noProof/>
            <w:sz w:val="24"/>
            <w:szCs w:val="24"/>
            <w:lang w:val="en-FI" w:eastAsia="en-GB"/>
          </w:rPr>
          <w:tab/>
        </w:r>
        <w:r w:rsidRPr="00335A32">
          <w:rPr>
            <w:rStyle w:val="Hyperlink"/>
            <w:noProof/>
          </w:rPr>
          <w:t>Observer</w:t>
        </w:r>
        <w:r>
          <w:rPr>
            <w:noProof/>
            <w:webHidden/>
          </w:rPr>
          <w:tab/>
        </w:r>
        <w:r>
          <w:rPr>
            <w:noProof/>
            <w:webHidden/>
          </w:rPr>
          <w:fldChar w:fldCharType="begin"/>
        </w:r>
        <w:r>
          <w:rPr>
            <w:noProof/>
            <w:webHidden/>
          </w:rPr>
          <w:instrText xml:space="preserve"> PAGEREF _Toc85617458 \h </w:instrText>
        </w:r>
        <w:r>
          <w:rPr>
            <w:noProof/>
            <w:webHidden/>
          </w:rPr>
        </w:r>
      </w:ins>
      <w:r>
        <w:rPr>
          <w:noProof/>
          <w:webHidden/>
        </w:rPr>
        <w:fldChar w:fldCharType="separate"/>
      </w:r>
      <w:ins w:id="324" w:author="Ilkka Rinne" w:date="2021-10-20T10:16:00Z">
        <w:r>
          <w:rPr>
            <w:noProof/>
            <w:webHidden/>
          </w:rPr>
          <w:t>44</w:t>
        </w:r>
        <w:r>
          <w:rPr>
            <w:noProof/>
            <w:webHidden/>
          </w:rPr>
          <w:fldChar w:fldCharType="end"/>
        </w:r>
        <w:r w:rsidRPr="00335A32">
          <w:rPr>
            <w:rStyle w:val="Hyperlink"/>
            <w:noProof/>
          </w:rPr>
          <w:fldChar w:fldCharType="end"/>
        </w:r>
      </w:ins>
    </w:p>
    <w:p w14:paraId="1000C982" w14:textId="1ACD7AA4" w:rsidR="0036761B" w:rsidRDefault="0036761B">
      <w:pPr>
        <w:pStyle w:val="TOC2"/>
        <w:rPr>
          <w:ins w:id="325" w:author="Ilkka Rinne" w:date="2021-10-20T10:16:00Z"/>
          <w:rFonts w:asciiTheme="minorHAnsi" w:eastAsiaTheme="minorEastAsia" w:hAnsiTheme="minorHAnsi" w:cstheme="minorBidi"/>
          <w:b w:val="0"/>
          <w:noProof/>
          <w:sz w:val="24"/>
          <w:szCs w:val="24"/>
          <w:lang w:val="en-FI" w:eastAsia="en-GB"/>
        </w:rPr>
      </w:pPr>
      <w:ins w:id="32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"_Toc85617459"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8.7</w:t>
        </w:r>
        <w:r>
          <w:rPr>
            <w:rFonts w:asciiTheme="minorHAnsi" w:eastAsiaTheme="minorEastAsia" w:hAnsiTheme="minorHAnsi" w:cstheme="minorBidi"/>
            <w:b w:val="0"/>
            <w:noProof/>
            <w:sz w:val="24"/>
            <w:szCs w:val="24"/>
            <w:lang w:val="en-FI" w:eastAsia="en-GB"/>
          </w:rPr>
          <w:tab/>
        </w:r>
        <w:r w:rsidRPr="00335A32">
          <w:rPr>
            <w:rStyle w:val="Hyperlink"/>
            <w:noProof/>
          </w:rPr>
          <w:t>Host</w:t>
        </w:r>
        <w:r>
          <w:rPr>
            <w:noProof/>
            <w:webHidden/>
          </w:rPr>
          <w:tab/>
        </w:r>
        <w:r>
          <w:rPr>
            <w:noProof/>
            <w:webHidden/>
          </w:rPr>
          <w:fldChar w:fldCharType="begin"/>
        </w:r>
        <w:r>
          <w:rPr>
            <w:noProof/>
            <w:webHidden/>
          </w:rPr>
          <w:instrText xml:space="preserve"> PAGEREF _Toc85617459 \h </w:instrText>
        </w:r>
        <w:r>
          <w:rPr>
            <w:noProof/>
            <w:webHidden/>
          </w:rPr>
        </w:r>
      </w:ins>
      <w:r>
        <w:rPr>
          <w:noProof/>
          <w:webHidden/>
        </w:rPr>
        <w:fldChar w:fldCharType="separate"/>
      </w:r>
      <w:ins w:id="327" w:author="Ilkka Rinne" w:date="2021-10-20T10:16:00Z">
        <w:r>
          <w:rPr>
            <w:noProof/>
            <w:webHidden/>
          </w:rPr>
          <w:t>46</w:t>
        </w:r>
        <w:r>
          <w:rPr>
            <w:noProof/>
            <w:webHidden/>
          </w:rPr>
          <w:fldChar w:fldCharType="end"/>
        </w:r>
        <w:r w:rsidRPr="00335A32">
          <w:rPr>
            <w:rStyle w:val="Hyperlink"/>
            <w:noProof/>
          </w:rPr>
          <w:fldChar w:fldCharType="end"/>
        </w:r>
      </w:ins>
    </w:p>
    <w:p w14:paraId="093F4C6F" w14:textId="4C928825" w:rsidR="0036761B" w:rsidRDefault="0036761B">
      <w:pPr>
        <w:pStyle w:val="TOC2"/>
        <w:rPr>
          <w:ins w:id="328" w:author="Ilkka Rinne" w:date="2021-10-20T10:16:00Z"/>
          <w:rFonts w:asciiTheme="minorHAnsi" w:eastAsiaTheme="minorEastAsia" w:hAnsiTheme="minorHAnsi" w:cstheme="minorBidi"/>
          <w:b w:val="0"/>
          <w:noProof/>
          <w:sz w:val="24"/>
          <w:szCs w:val="24"/>
          <w:lang w:val="en-FI" w:eastAsia="en-GB"/>
        </w:rPr>
      </w:pPr>
      <w:ins w:id="32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8.8</w:t>
        </w:r>
        <w:r>
          <w:rPr>
            <w:rFonts w:asciiTheme="minorHAnsi" w:eastAsiaTheme="minorEastAsia" w:hAnsiTheme="minorHAnsi" w:cstheme="minorBidi"/>
            <w:b w:val="0"/>
            <w:noProof/>
            <w:sz w:val="24"/>
            <w:szCs w:val="24"/>
            <w:lang w:val="en-FI" w:eastAsia="en-GB"/>
          </w:rPr>
          <w:tab/>
        </w:r>
        <w:r w:rsidRPr="00335A32">
          <w:rPr>
            <w:rStyle w:val="Hyperlink"/>
            <w:noProof/>
          </w:rPr>
          <w:t>Deployment</w:t>
        </w:r>
        <w:r>
          <w:rPr>
            <w:noProof/>
            <w:webHidden/>
          </w:rPr>
          <w:tab/>
        </w:r>
        <w:r>
          <w:rPr>
            <w:noProof/>
            <w:webHidden/>
          </w:rPr>
          <w:fldChar w:fldCharType="begin"/>
        </w:r>
        <w:r>
          <w:rPr>
            <w:noProof/>
            <w:webHidden/>
          </w:rPr>
          <w:instrText xml:space="preserve"> PAGEREF _Toc85617460 \h </w:instrText>
        </w:r>
        <w:r>
          <w:rPr>
            <w:noProof/>
            <w:webHidden/>
          </w:rPr>
        </w:r>
      </w:ins>
      <w:r>
        <w:rPr>
          <w:noProof/>
          <w:webHidden/>
        </w:rPr>
        <w:fldChar w:fldCharType="separate"/>
      </w:r>
      <w:ins w:id="330" w:author="Ilkka Rinne" w:date="2021-10-20T10:16:00Z">
        <w:r>
          <w:rPr>
            <w:noProof/>
            <w:webHidden/>
          </w:rPr>
          <w:t>48</w:t>
        </w:r>
        <w:r>
          <w:rPr>
            <w:noProof/>
            <w:webHidden/>
          </w:rPr>
          <w:fldChar w:fldCharType="end"/>
        </w:r>
        <w:r w:rsidRPr="00335A32">
          <w:rPr>
            <w:rStyle w:val="Hyperlink"/>
            <w:noProof/>
          </w:rPr>
          <w:fldChar w:fldCharType="end"/>
        </w:r>
      </w:ins>
    </w:p>
    <w:p w14:paraId="5C63E762" w14:textId="17769242" w:rsidR="0036761B" w:rsidRDefault="0036761B">
      <w:pPr>
        <w:pStyle w:val="TOC1"/>
        <w:rPr>
          <w:ins w:id="331" w:author="Ilkka Rinne" w:date="2021-10-20T10:16:00Z"/>
          <w:rFonts w:asciiTheme="minorHAnsi" w:eastAsiaTheme="minorEastAsia" w:hAnsiTheme="minorHAnsi" w:cstheme="minorBidi"/>
          <w:b w:val="0"/>
          <w:noProof/>
          <w:sz w:val="24"/>
          <w:szCs w:val="24"/>
          <w:lang w:val="en-FI" w:eastAsia="en-GB"/>
        </w:rPr>
      </w:pPr>
      <w:ins w:id="33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w:t>
        </w:r>
        <w:r>
          <w:rPr>
            <w:rFonts w:asciiTheme="minorHAnsi" w:eastAsiaTheme="minorEastAsia" w:hAnsiTheme="minorHAnsi" w:cstheme="minorBidi"/>
            <w:b w:val="0"/>
            <w:noProof/>
            <w:sz w:val="24"/>
            <w:szCs w:val="24"/>
            <w:lang w:val="en-FI" w:eastAsia="en-GB"/>
          </w:rPr>
          <w:tab/>
        </w:r>
        <w:r w:rsidRPr="00335A32">
          <w:rPr>
            <w:rStyle w:val="Hyperlink"/>
            <w:noProof/>
          </w:rPr>
          <w:t>Abstract Observation Core</w:t>
        </w:r>
        <w:r>
          <w:rPr>
            <w:noProof/>
            <w:webHidden/>
          </w:rPr>
          <w:tab/>
        </w:r>
        <w:r>
          <w:rPr>
            <w:noProof/>
            <w:webHidden/>
          </w:rPr>
          <w:fldChar w:fldCharType="begin"/>
        </w:r>
        <w:r>
          <w:rPr>
            <w:noProof/>
            <w:webHidden/>
          </w:rPr>
          <w:instrText xml:space="preserve"> PAGEREF _Toc85617461 \h </w:instrText>
        </w:r>
        <w:r>
          <w:rPr>
            <w:noProof/>
            <w:webHidden/>
          </w:rPr>
        </w:r>
      </w:ins>
      <w:r>
        <w:rPr>
          <w:noProof/>
          <w:webHidden/>
        </w:rPr>
        <w:fldChar w:fldCharType="separate"/>
      </w:r>
      <w:ins w:id="333" w:author="Ilkka Rinne" w:date="2021-10-20T10:16:00Z">
        <w:r>
          <w:rPr>
            <w:noProof/>
            <w:webHidden/>
          </w:rPr>
          <w:t>49</w:t>
        </w:r>
        <w:r>
          <w:rPr>
            <w:noProof/>
            <w:webHidden/>
          </w:rPr>
          <w:fldChar w:fldCharType="end"/>
        </w:r>
        <w:r w:rsidRPr="00335A32">
          <w:rPr>
            <w:rStyle w:val="Hyperlink"/>
            <w:noProof/>
          </w:rPr>
          <w:fldChar w:fldCharType="end"/>
        </w:r>
      </w:ins>
    </w:p>
    <w:p w14:paraId="7FB0891E" w14:textId="5BA0583D" w:rsidR="0036761B" w:rsidRDefault="0036761B">
      <w:pPr>
        <w:pStyle w:val="TOC2"/>
        <w:rPr>
          <w:ins w:id="334" w:author="Ilkka Rinne" w:date="2021-10-20T10:16:00Z"/>
          <w:rFonts w:asciiTheme="minorHAnsi" w:eastAsiaTheme="minorEastAsia" w:hAnsiTheme="minorHAnsi" w:cstheme="minorBidi"/>
          <w:b w:val="0"/>
          <w:noProof/>
          <w:sz w:val="24"/>
          <w:szCs w:val="24"/>
          <w:lang w:val="en-FI" w:eastAsia="en-GB"/>
        </w:rPr>
      </w:pPr>
      <w:ins w:id="33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9.1</w:t>
        </w:r>
        <w:r>
          <w:rPr>
            <w:rFonts w:asciiTheme="minorHAnsi" w:eastAsiaTheme="minorEastAsia" w:hAnsiTheme="minorHAnsi" w:cstheme="minorBidi"/>
            <w:b w:val="0"/>
            <w:noProof/>
            <w:sz w:val="24"/>
            <w:szCs w:val="24"/>
            <w:lang w:val="en-FI" w:eastAsia="en-GB"/>
          </w:rPr>
          <w:tab/>
        </w:r>
        <w:r w:rsidRPr="00335A32">
          <w:rPr>
            <w:rStyle w:val="Hyperlink"/>
            <w:noProof/>
          </w:rPr>
          <w:t>General</w:t>
        </w:r>
        <w:r>
          <w:rPr>
            <w:noProof/>
            <w:webHidden/>
          </w:rPr>
          <w:tab/>
        </w:r>
        <w:r>
          <w:rPr>
            <w:noProof/>
            <w:webHidden/>
          </w:rPr>
          <w:fldChar w:fldCharType="begin"/>
        </w:r>
        <w:r>
          <w:rPr>
            <w:noProof/>
            <w:webHidden/>
          </w:rPr>
          <w:instrText xml:space="preserve"> PAGEREF _Toc85617462 \h </w:instrText>
        </w:r>
        <w:r>
          <w:rPr>
            <w:noProof/>
            <w:webHidden/>
          </w:rPr>
        </w:r>
      </w:ins>
      <w:r>
        <w:rPr>
          <w:noProof/>
          <w:webHidden/>
        </w:rPr>
        <w:fldChar w:fldCharType="separate"/>
      </w:r>
      <w:ins w:id="336" w:author="Ilkka Rinne" w:date="2021-10-20T10:16:00Z">
        <w:r>
          <w:rPr>
            <w:noProof/>
            <w:webHidden/>
          </w:rPr>
          <w:t>49</w:t>
        </w:r>
        <w:r>
          <w:rPr>
            <w:noProof/>
            <w:webHidden/>
          </w:rPr>
          <w:fldChar w:fldCharType="end"/>
        </w:r>
        <w:r w:rsidRPr="00335A32">
          <w:rPr>
            <w:rStyle w:val="Hyperlink"/>
            <w:noProof/>
          </w:rPr>
          <w:fldChar w:fldCharType="end"/>
        </w:r>
      </w:ins>
    </w:p>
    <w:p w14:paraId="32894108" w14:textId="6122C3B9" w:rsidR="0036761B" w:rsidRDefault="0036761B">
      <w:pPr>
        <w:pStyle w:val="TOC2"/>
        <w:rPr>
          <w:ins w:id="337" w:author="Ilkka Rinne" w:date="2021-10-20T10:16:00Z"/>
          <w:rFonts w:asciiTheme="minorHAnsi" w:eastAsiaTheme="minorEastAsia" w:hAnsiTheme="minorHAnsi" w:cstheme="minorBidi"/>
          <w:b w:val="0"/>
          <w:noProof/>
          <w:sz w:val="24"/>
          <w:szCs w:val="24"/>
          <w:lang w:val="en-FI" w:eastAsia="en-GB"/>
        </w:rPr>
      </w:pPr>
      <w:ins w:id="33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9.2</w:t>
        </w:r>
        <w:r>
          <w:rPr>
            <w:rFonts w:asciiTheme="minorHAnsi" w:eastAsiaTheme="minorEastAsia" w:hAnsiTheme="minorHAnsi" w:cstheme="minorBidi"/>
            <w:b w:val="0"/>
            <w:noProof/>
            <w:sz w:val="24"/>
            <w:szCs w:val="24"/>
            <w:lang w:val="en-FI" w:eastAsia="en-GB"/>
          </w:rPr>
          <w:tab/>
        </w:r>
        <w:r w:rsidRPr="00335A32">
          <w:rPr>
            <w:rStyle w:val="Hyperlink"/>
            <w:noProof/>
          </w:rPr>
          <w:t>AbstractObservationCharacteristics</w:t>
        </w:r>
        <w:r>
          <w:rPr>
            <w:noProof/>
            <w:webHidden/>
          </w:rPr>
          <w:tab/>
        </w:r>
        <w:r>
          <w:rPr>
            <w:noProof/>
            <w:webHidden/>
          </w:rPr>
          <w:fldChar w:fldCharType="begin"/>
        </w:r>
        <w:r>
          <w:rPr>
            <w:noProof/>
            <w:webHidden/>
          </w:rPr>
          <w:instrText xml:space="preserve"> PAGEREF _Toc85617463 \h </w:instrText>
        </w:r>
        <w:r>
          <w:rPr>
            <w:noProof/>
            <w:webHidden/>
          </w:rPr>
        </w:r>
      </w:ins>
      <w:r>
        <w:rPr>
          <w:noProof/>
          <w:webHidden/>
        </w:rPr>
        <w:fldChar w:fldCharType="separate"/>
      </w:r>
      <w:ins w:id="339" w:author="Ilkka Rinne" w:date="2021-10-20T10:16:00Z">
        <w:r>
          <w:rPr>
            <w:noProof/>
            <w:webHidden/>
          </w:rPr>
          <w:t>51</w:t>
        </w:r>
        <w:r>
          <w:rPr>
            <w:noProof/>
            <w:webHidden/>
          </w:rPr>
          <w:fldChar w:fldCharType="end"/>
        </w:r>
        <w:r w:rsidRPr="00335A32">
          <w:rPr>
            <w:rStyle w:val="Hyperlink"/>
            <w:noProof/>
          </w:rPr>
          <w:fldChar w:fldCharType="end"/>
        </w:r>
      </w:ins>
    </w:p>
    <w:p w14:paraId="56909091" w14:textId="2909F195" w:rsidR="0036761B" w:rsidRDefault="0036761B">
      <w:pPr>
        <w:pStyle w:val="TOC2"/>
        <w:rPr>
          <w:ins w:id="340" w:author="Ilkka Rinne" w:date="2021-10-20T10:16:00Z"/>
          <w:rFonts w:asciiTheme="minorHAnsi" w:eastAsiaTheme="minorEastAsia" w:hAnsiTheme="minorHAnsi" w:cstheme="minorBidi"/>
          <w:b w:val="0"/>
          <w:noProof/>
          <w:sz w:val="24"/>
          <w:szCs w:val="24"/>
          <w:lang w:val="en-FI" w:eastAsia="en-GB"/>
        </w:rPr>
      </w:pPr>
      <w:ins w:id="34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9.3</w:t>
        </w:r>
        <w:r>
          <w:rPr>
            <w:rFonts w:asciiTheme="minorHAnsi" w:eastAsiaTheme="minorEastAsia" w:hAnsiTheme="minorHAnsi" w:cstheme="minorBidi"/>
            <w:b w:val="0"/>
            <w:noProof/>
            <w:sz w:val="24"/>
            <w:szCs w:val="24"/>
            <w:lang w:val="en-FI" w:eastAsia="en-GB"/>
          </w:rPr>
          <w:tab/>
        </w:r>
        <w:r w:rsidRPr="00335A32">
          <w:rPr>
            <w:rStyle w:val="Hyperlink"/>
            <w:noProof/>
          </w:rPr>
          <w:t>AbstractObservation</w:t>
        </w:r>
        <w:r>
          <w:rPr>
            <w:noProof/>
            <w:webHidden/>
          </w:rPr>
          <w:tab/>
        </w:r>
        <w:r>
          <w:rPr>
            <w:noProof/>
            <w:webHidden/>
          </w:rPr>
          <w:fldChar w:fldCharType="begin"/>
        </w:r>
        <w:r>
          <w:rPr>
            <w:noProof/>
            <w:webHidden/>
          </w:rPr>
          <w:instrText xml:space="preserve"> PAGEREF _Toc85617464 \h </w:instrText>
        </w:r>
        <w:r>
          <w:rPr>
            <w:noProof/>
            <w:webHidden/>
          </w:rPr>
        </w:r>
      </w:ins>
      <w:r>
        <w:rPr>
          <w:noProof/>
          <w:webHidden/>
        </w:rPr>
        <w:fldChar w:fldCharType="separate"/>
      </w:r>
      <w:ins w:id="342" w:author="Ilkka Rinne" w:date="2021-10-20T10:16:00Z">
        <w:r>
          <w:rPr>
            <w:noProof/>
            <w:webHidden/>
          </w:rPr>
          <w:t>57</w:t>
        </w:r>
        <w:r>
          <w:rPr>
            <w:noProof/>
            <w:webHidden/>
          </w:rPr>
          <w:fldChar w:fldCharType="end"/>
        </w:r>
        <w:r w:rsidRPr="00335A32">
          <w:rPr>
            <w:rStyle w:val="Hyperlink"/>
            <w:noProof/>
          </w:rPr>
          <w:fldChar w:fldCharType="end"/>
        </w:r>
      </w:ins>
    </w:p>
    <w:p w14:paraId="03070184" w14:textId="43206D10" w:rsidR="0036761B" w:rsidRDefault="0036761B">
      <w:pPr>
        <w:pStyle w:val="TOC2"/>
        <w:rPr>
          <w:ins w:id="343" w:author="Ilkka Rinne" w:date="2021-10-20T10:16:00Z"/>
          <w:rFonts w:asciiTheme="minorHAnsi" w:eastAsiaTheme="minorEastAsia" w:hAnsiTheme="minorHAnsi" w:cstheme="minorBidi"/>
          <w:b w:val="0"/>
          <w:noProof/>
          <w:sz w:val="24"/>
          <w:szCs w:val="24"/>
          <w:lang w:val="en-FI" w:eastAsia="en-GB"/>
        </w:rPr>
      </w:pPr>
      <w:ins w:id="34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9.4</w:t>
        </w:r>
        <w:r>
          <w:rPr>
            <w:rFonts w:asciiTheme="minorHAnsi" w:eastAsiaTheme="minorEastAsia" w:hAnsiTheme="minorHAnsi" w:cstheme="minorBidi"/>
            <w:b w:val="0"/>
            <w:noProof/>
            <w:sz w:val="24"/>
            <w:szCs w:val="24"/>
            <w:lang w:val="en-FI" w:eastAsia="en-GB"/>
          </w:rPr>
          <w:tab/>
        </w:r>
        <w:r w:rsidRPr="00335A32">
          <w:rPr>
            <w:rStyle w:val="Hyperlink"/>
            <w:noProof/>
          </w:rPr>
          <w:t>AbstractObservableProperty</w:t>
        </w:r>
        <w:r>
          <w:rPr>
            <w:noProof/>
            <w:webHidden/>
          </w:rPr>
          <w:tab/>
        </w:r>
        <w:r>
          <w:rPr>
            <w:noProof/>
            <w:webHidden/>
          </w:rPr>
          <w:fldChar w:fldCharType="begin"/>
        </w:r>
        <w:r>
          <w:rPr>
            <w:noProof/>
            <w:webHidden/>
          </w:rPr>
          <w:instrText xml:space="preserve"> PAGEREF _Toc85617465 \h </w:instrText>
        </w:r>
        <w:r>
          <w:rPr>
            <w:noProof/>
            <w:webHidden/>
          </w:rPr>
        </w:r>
      </w:ins>
      <w:r>
        <w:rPr>
          <w:noProof/>
          <w:webHidden/>
        </w:rPr>
        <w:fldChar w:fldCharType="separate"/>
      </w:r>
      <w:ins w:id="345" w:author="Ilkka Rinne" w:date="2021-10-20T10:16:00Z">
        <w:r>
          <w:rPr>
            <w:noProof/>
            <w:webHidden/>
          </w:rPr>
          <w:t>61</w:t>
        </w:r>
        <w:r>
          <w:rPr>
            <w:noProof/>
            <w:webHidden/>
          </w:rPr>
          <w:fldChar w:fldCharType="end"/>
        </w:r>
        <w:r w:rsidRPr="00335A32">
          <w:rPr>
            <w:rStyle w:val="Hyperlink"/>
            <w:noProof/>
          </w:rPr>
          <w:fldChar w:fldCharType="end"/>
        </w:r>
      </w:ins>
    </w:p>
    <w:p w14:paraId="3ED1DB94" w14:textId="289CE9A4" w:rsidR="0036761B" w:rsidRDefault="0036761B">
      <w:pPr>
        <w:pStyle w:val="TOC2"/>
        <w:rPr>
          <w:ins w:id="346" w:author="Ilkka Rinne" w:date="2021-10-20T10:16:00Z"/>
          <w:rFonts w:asciiTheme="minorHAnsi" w:eastAsiaTheme="minorEastAsia" w:hAnsiTheme="minorHAnsi" w:cstheme="minorBidi"/>
          <w:b w:val="0"/>
          <w:noProof/>
          <w:sz w:val="24"/>
          <w:szCs w:val="24"/>
          <w:lang w:val="en-FI" w:eastAsia="en-GB"/>
        </w:rPr>
      </w:pPr>
      <w:ins w:id="34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9.5</w:t>
        </w:r>
        <w:r>
          <w:rPr>
            <w:rFonts w:asciiTheme="minorHAnsi" w:eastAsiaTheme="minorEastAsia" w:hAnsiTheme="minorHAnsi" w:cstheme="minorBidi"/>
            <w:b w:val="0"/>
            <w:noProof/>
            <w:sz w:val="24"/>
            <w:szCs w:val="24"/>
            <w:lang w:val="en-FI" w:eastAsia="en-GB"/>
          </w:rPr>
          <w:tab/>
        </w:r>
        <w:r w:rsidRPr="00335A32">
          <w:rPr>
            <w:rStyle w:val="Hyperlink"/>
            <w:noProof/>
          </w:rPr>
          <w:t>AbstractObservingProcedure</w:t>
        </w:r>
        <w:r>
          <w:rPr>
            <w:noProof/>
            <w:webHidden/>
          </w:rPr>
          <w:tab/>
        </w:r>
        <w:r>
          <w:rPr>
            <w:noProof/>
            <w:webHidden/>
          </w:rPr>
          <w:fldChar w:fldCharType="begin"/>
        </w:r>
        <w:r>
          <w:rPr>
            <w:noProof/>
            <w:webHidden/>
          </w:rPr>
          <w:instrText xml:space="preserve"> PAGEREF _Toc85617466 \h </w:instrText>
        </w:r>
        <w:r>
          <w:rPr>
            <w:noProof/>
            <w:webHidden/>
          </w:rPr>
        </w:r>
      </w:ins>
      <w:r>
        <w:rPr>
          <w:noProof/>
          <w:webHidden/>
        </w:rPr>
        <w:fldChar w:fldCharType="separate"/>
      </w:r>
      <w:ins w:id="348" w:author="Ilkka Rinne" w:date="2021-10-20T10:16:00Z">
        <w:r>
          <w:rPr>
            <w:noProof/>
            <w:webHidden/>
          </w:rPr>
          <w:t>62</w:t>
        </w:r>
        <w:r>
          <w:rPr>
            <w:noProof/>
            <w:webHidden/>
          </w:rPr>
          <w:fldChar w:fldCharType="end"/>
        </w:r>
        <w:r w:rsidRPr="00335A32">
          <w:rPr>
            <w:rStyle w:val="Hyperlink"/>
            <w:noProof/>
          </w:rPr>
          <w:fldChar w:fldCharType="end"/>
        </w:r>
      </w:ins>
    </w:p>
    <w:p w14:paraId="13E18035" w14:textId="3EA0DAB6" w:rsidR="0036761B" w:rsidRDefault="0036761B">
      <w:pPr>
        <w:pStyle w:val="TOC2"/>
        <w:rPr>
          <w:ins w:id="349" w:author="Ilkka Rinne" w:date="2021-10-20T10:16:00Z"/>
          <w:rFonts w:asciiTheme="minorHAnsi" w:eastAsiaTheme="minorEastAsia" w:hAnsiTheme="minorHAnsi" w:cstheme="minorBidi"/>
          <w:b w:val="0"/>
          <w:noProof/>
          <w:sz w:val="24"/>
          <w:szCs w:val="24"/>
          <w:lang w:val="en-FI" w:eastAsia="en-GB"/>
        </w:rPr>
      </w:pPr>
      <w:ins w:id="35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9.6</w:t>
        </w:r>
        <w:r>
          <w:rPr>
            <w:rFonts w:asciiTheme="minorHAnsi" w:eastAsiaTheme="minorEastAsia" w:hAnsiTheme="minorHAnsi" w:cstheme="minorBidi"/>
            <w:b w:val="0"/>
            <w:noProof/>
            <w:sz w:val="24"/>
            <w:szCs w:val="24"/>
            <w:lang w:val="en-FI" w:eastAsia="en-GB"/>
          </w:rPr>
          <w:tab/>
        </w:r>
        <w:r w:rsidRPr="00335A32">
          <w:rPr>
            <w:rStyle w:val="Hyperlink"/>
            <w:noProof/>
          </w:rPr>
          <w:t>AbstractObserver</w:t>
        </w:r>
        <w:r>
          <w:rPr>
            <w:noProof/>
            <w:webHidden/>
          </w:rPr>
          <w:tab/>
        </w:r>
        <w:r>
          <w:rPr>
            <w:noProof/>
            <w:webHidden/>
          </w:rPr>
          <w:fldChar w:fldCharType="begin"/>
        </w:r>
        <w:r>
          <w:rPr>
            <w:noProof/>
            <w:webHidden/>
          </w:rPr>
          <w:instrText xml:space="preserve"> PAGEREF _Toc85617467 \h </w:instrText>
        </w:r>
        <w:r>
          <w:rPr>
            <w:noProof/>
            <w:webHidden/>
          </w:rPr>
        </w:r>
      </w:ins>
      <w:r>
        <w:rPr>
          <w:noProof/>
          <w:webHidden/>
        </w:rPr>
        <w:fldChar w:fldCharType="separate"/>
      </w:r>
      <w:ins w:id="351" w:author="Ilkka Rinne" w:date="2021-10-20T10:16:00Z">
        <w:r>
          <w:rPr>
            <w:noProof/>
            <w:webHidden/>
          </w:rPr>
          <w:t>63</w:t>
        </w:r>
        <w:r>
          <w:rPr>
            <w:noProof/>
            <w:webHidden/>
          </w:rPr>
          <w:fldChar w:fldCharType="end"/>
        </w:r>
        <w:r w:rsidRPr="00335A32">
          <w:rPr>
            <w:rStyle w:val="Hyperlink"/>
            <w:noProof/>
          </w:rPr>
          <w:fldChar w:fldCharType="end"/>
        </w:r>
      </w:ins>
    </w:p>
    <w:p w14:paraId="4D0027A7" w14:textId="1B643073" w:rsidR="0036761B" w:rsidRDefault="0036761B">
      <w:pPr>
        <w:pStyle w:val="TOC2"/>
        <w:rPr>
          <w:ins w:id="352" w:author="Ilkka Rinne" w:date="2021-10-20T10:16:00Z"/>
          <w:rFonts w:asciiTheme="minorHAnsi" w:eastAsiaTheme="minorEastAsia" w:hAnsiTheme="minorHAnsi" w:cstheme="minorBidi"/>
          <w:b w:val="0"/>
          <w:noProof/>
          <w:sz w:val="24"/>
          <w:szCs w:val="24"/>
          <w:lang w:val="en-FI" w:eastAsia="en-GB"/>
        </w:rPr>
      </w:pPr>
      <w:ins w:id="35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9.7</w:t>
        </w:r>
        <w:r>
          <w:rPr>
            <w:rFonts w:asciiTheme="minorHAnsi" w:eastAsiaTheme="minorEastAsia" w:hAnsiTheme="minorHAnsi" w:cstheme="minorBidi"/>
            <w:b w:val="0"/>
            <w:noProof/>
            <w:sz w:val="24"/>
            <w:szCs w:val="24"/>
            <w:lang w:val="en-FI" w:eastAsia="en-GB"/>
          </w:rPr>
          <w:tab/>
        </w:r>
        <w:r w:rsidRPr="00335A32">
          <w:rPr>
            <w:rStyle w:val="Hyperlink"/>
            <w:noProof/>
          </w:rPr>
          <w:t>AbstractHost</w:t>
        </w:r>
        <w:r>
          <w:rPr>
            <w:noProof/>
            <w:webHidden/>
          </w:rPr>
          <w:tab/>
        </w:r>
        <w:r>
          <w:rPr>
            <w:noProof/>
            <w:webHidden/>
          </w:rPr>
          <w:fldChar w:fldCharType="begin"/>
        </w:r>
        <w:r>
          <w:rPr>
            <w:noProof/>
            <w:webHidden/>
          </w:rPr>
          <w:instrText xml:space="preserve"> PAGEREF _Toc85617468 \h </w:instrText>
        </w:r>
        <w:r>
          <w:rPr>
            <w:noProof/>
            <w:webHidden/>
          </w:rPr>
        </w:r>
      </w:ins>
      <w:r>
        <w:rPr>
          <w:noProof/>
          <w:webHidden/>
        </w:rPr>
        <w:fldChar w:fldCharType="separate"/>
      </w:r>
      <w:ins w:id="354" w:author="Ilkka Rinne" w:date="2021-10-20T10:16:00Z">
        <w:r>
          <w:rPr>
            <w:noProof/>
            <w:webHidden/>
          </w:rPr>
          <w:t>64</w:t>
        </w:r>
        <w:r>
          <w:rPr>
            <w:noProof/>
            <w:webHidden/>
          </w:rPr>
          <w:fldChar w:fldCharType="end"/>
        </w:r>
        <w:r w:rsidRPr="00335A32">
          <w:rPr>
            <w:rStyle w:val="Hyperlink"/>
            <w:noProof/>
          </w:rPr>
          <w:fldChar w:fldCharType="end"/>
        </w:r>
      </w:ins>
    </w:p>
    <w:p w14:paraId="19FE0690" w14:textId="66FB78B7" w:rsidR="0036761B" w:rsidRDefault="0036761B">
      <w:pPr>
        <w:pStyle w:val="TOC2"/>
        <w:rPr>
          <w:ins w:id="355" w:author="Ilkka Rinne" w:date="2021-10-20T10:16:00Z"/>
          <w:rFonts w:asciiTheme="minorHAnsi" w:eastAsiaTheme="minorEastAsia" w:hAnsiTheme="minorHAnsi" w:cstheme="minorBidi"/>
          <w:b w:val="0"/>
          <w:noProof/>
          <w:sz w:val="24"/>
          <w:szCs w:val="24"/>
          <w:lang w:val="en-FI" w:eastAsia="en-GB"/>
        </w:rPr>
      </w:pPr>
      <w:ins w:id="35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"_Toc85617469"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9.8</w:t>
        </w:r>
        <w:r>
          <w:rPr>
            <w:rFonts w:asciiTheme="minorHAnsi" w:eastAsiaTheme="minorEastAsia" w:hAnsiTheme="minorHAnsi" w:cstheme="minorBidi"/>
            <w:b w:val="0"/>
            <w:noProof/>
            <w:sz w:val="24"/>
            <w:szCs w:val="24"/>
            <w:lang w:val="en-FI" w:eastAsia="en-GB"/>
          </w:rPr>
          <w:tab/>
        </w:r>
        <w:r w:rsidRPr="00335A32">
          <w:rPr>
            <w:rStyle w:val="Hyperlink"/>
            <w:noProof/>
          </w:rPr>
          <w:t>AbstractDeployment</w:t>
        </w:r>
        <w:r>
          <w:rPr>
            <w:noProof/>
            <w:webHidden/>
          </w:rPr>
          <w:tab/>
        </w:r>
        <w:r>
          <w:rPr>
            <w:noProof/>
            <w:webHidden/>
          </w:rPr>
          <w:fldChar w:fldCharType="begin"/>
        </w:r>
        <w:r>
          <w:rPr>
            <w:noProof/>
            <w:webHidden/>
          </w:rPr>
          <w:instrText xml:space="preserve"> PAGEREF _Toc85617469 \h </w:instrText>
        </w:r>
        <w:r>
          <w:rPr>
            <w:noProof/>
            <w:webHidden/>
          </w:rPr>
        </w:r>
      </w:ins>
      <w:r>
        <w:rPr>
          <w:noProof/>
          <w:webHidden/>
        </w:rPr>
        <w:fldChar w:fldCharType="separate"/>
      </w:r>
      <w:ins w:id="357" w:author="Ilkka Rinne" w:date="2021-10-20T10:16:00Z">
        <w:r>
          <w:rPr>
            <w:noProof/>
            <w:webHidden/>
          </w:rPr>
          <w:t>65</w:t>
        </w:r>
        <w:r>
          <w:rPr>
            <w:noProof/>
            <w:webHidden/>
          </w:rPr>
          <w:fldChar w:fldCharType="end"/>
        </w:r>
        <w:r w:rsidRPr="00335A32">
          <w:rPr>
            <w:rStyle w:val="Hyperlink"/>
            <w:noProof/>
          </w:rPr>
          <w:fldChar w:fldCharType="end"/>
        </w:r>
      </w:ins>
    </w:p>
    <w:p w14:paraId="414E946F" w14:textId="6009B839" w:rsidR="0036761B" w:rsidRDefault="0036761B">
      <w:pPr>
        <w:pStyle w:val="TOC2"/>
        <w:rPr>
          <w:ins w:id="358" w:author="Ilkka Rinne" w:date="2021-10-20T10:16:00Z"/>
          <w:rFonts w:asciiTheme="minorHAnsi" w:eastAsiaTheme="minorEastAsia" w:hAnsiTheme="minorHAnsi" w:cstheme="minorBidi"/>
          <w:b w:val="0"/>
          <w:noProof/>
          <w:sz w:val="24"/>
          <w:szCs w:val="24"/>
          <w:lang w:val="en-FI" w:eastAsia="en-GB"/>
        </w:rPr>
      </w:pPr>
      <w:ins w:id="35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"_Toc85617470"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9.9</w:t>
        </w:r>
        <w:r>
          <w:rPr>
            <w:rFonts w:asciiTheme="minorHAnsi" w:eastAsiaTheme="minorEastAsia" w:hAnsiTheme="minorHAnsi" w:cstheme="minorBidi"/>
            <w:b w:val="0"/>
            <w:noProof/>
            <w:sz w:val="24"/>
            <w:szCs w:val="24"/>
            <w:lang w:val="en-FI" w:eastAsia="en-GB"/>
          </w:rPr>
          <w:tab/>
        </w:r>
        <w:r w:rsidRPr="00335A32">
          <w:rPr>
            <w:rStyle w:val="Hyperlink"/>
            <w:noProof/>
          </w:rPr>
          <w:t>NamedValue</w:t>
        </w:r>
        <w:r>
          <w:rPr>
            <w:noProof/>
            <w:webHidden/>
          </w:rPr>
          <w:tab/>
        </w:r>
        <w:r>
          <w:rPr>
            <w:noProof/>
            <w:webHidden/>
          </w:rPr>
          <w:fldChar w:fldCharType="begin"/>
        </w:r>
        <w:r>
          <w:rPr>
            <w:noProof/>
            <w:webHidden/>
          </w:rPr>
          <w:instrText xml:space="preserve"> PAGEREF _Toc85617470 \h </w:instrText>
        </w:r>
        <w:r>
          <w:rPr>
            <w:noProof/>
            <w:webHidden/>
          </w:rPr>
        </w:r>
      </w:ins>
      <w:r>
        <w:rPr>
          <w:noProof/>
          <w:webHidden/>
        </w:rPr>
        <w:fldChar w:fldCharType="separate"/>
      </w:r>
      <w:ins w:id="360" w:author="Ilkka Rinne" w:date="2021-10-20T10:16:00Z">
        <w:r>
          <w:rPr>
            <w:noProof/>
            <w:webHidden/>
          </w:rPr>
          <w:t>67</w:t>
        </w:r>
        <w:r>
          <w:rPr>
            <w:noProof/>
            <w:webHidden/>
          </w:rPr>
          <w:fldChar w:fldCharType="end"/>
        </w:r>
        <w:r w:rsidRPr="00335A32">
          <w:rPr>
            <w:rStyle w:val="Hyperlink"/>
            <w:noProof/>
          </w:rPr>
          <w:fldChar w:fldCharType="end"/>
        </w:r>
      </w:ins>
    </w:p>
    <w:p w14:paraId="7EA14328" w14:textId="06972670" w:rsidR="0036761B" w:rsidRDefault="0036761B">
      <w:pPr>
        <w:pStyle w:val="TOC2"/>
        <w:rPr>
          <w:ins w:id="361" w:author="Ilkka Rinne" w:date="2021-10-20T10:16:00Z"/>
          <w:rFonts w:asciiTheme="minorHAnsi" w:eastAsiaTheme="minorEastAsia" w:hAnsiTheme="minorHAnsi" w:cstheme="minorBidi"/>
          <w:b w:val="0"/>
          <w:noProof/>
          <w:sz w:val="24"/>
          <w:szCs w:val="24"/>
          <w:lang w:val="en-FI" w:eastAsia="en-GB"/>
        </w:rPr>
      </w:pPr>
      <w:ins w:id="36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"_Toc85617471"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9.10</w:t>
        </w:r>
        <w:r>
          <w:rPr>
            <w:rFonts w:asciiTheme="minorHAnsi" w:eastAsiaTheme="minorEastAsia" w:hAnsiTheme="minorHAnsi" w:cstheme="minorBidi"/>
            <w:b w:val="0"/>
            <w:noProof/>
            <w:sz w:val="24"/>
            <w:szCs w:val="24"/>
            <w:lang w:val="en-FI" w:eastAsia="en-GB"/>
          </w:rPr>
          <w:tab/>
        </w:r>
        <w:r w:rsidRPr="00335A32">
          <w:rPr>
            <w:rStyle w:val="Hyperlink"/>
            <w:noProof/>
          </w:rPr>
          <w:t>Codelists</w:t>
        </w:r>
        <w:r>
          <w:rPr>
            <w:noProof/>
            <w:webHidden/>
          </w:rPr>
          <w:tab/>
        </w:r>
        <w:r>
          <w:rPr>
            <w:noProof/>
            <w:webHidden/>
          </w:rPr>
          <w:fldChar w:fldCharType="begin"/>
        </w:r>
        <w:r>
          <w:rPr>
            <w:noProof/>
            <w:webHidden/>
          </w:rPr>
          <w:instrText xml:space="preserve"> PAGEREF _Toc85617471 \h </w:instrText>
        </w:r>
        <w:r>
          <w:rPr>
            <w:noProof/>
            <w:webHidden/>
          </w:rPr>
        </w:r>
      </w:ins>
      <w:r>
        <w:rPr>
          <w:noProof/>
          <w:webHidden/>
        </w:rPr>
        <w:fldChar w:fldCharType="separate"/>
      </w:r>
      <w:ins w:id="363" w:author="Ilkka Rinne" w:date="2021-10-20T10:16:00Z">
        <w:r>
          <w:rPr>
            <w:noProof/>
            <w:webHidden/>
          </w:rPr>
          <w:t>68</w:t>
        </w:r>
        <w:r>
          <w:rPr>
            <w:noProof/>
            <w:webHidden/>
          </w:rPr>
          <w:fldChar w:fldCharType="end"/>
        </w:r>
        <w:r w:rsidRPr="00335A32">
          <w:rPr>
            <w:rStyle w:val="Hyperlink"/>
            <w:noProof/>
          </w:rPr>
          <w:fldChar w:fldCharType="end"/>
        </w:r>
      </w:ins>
    </w:p>
    <w:p w14:paraId="0B9A57C3" w14:textId="55ED43C8" w:rsidR="0036761B" w:rsidRDefault="0036761B">
      <w:pPr>
        <w:pStyle w:val="TOC1"/>
        <w:rPr>
          <w:ins w:id="364" w:author="Ilkka Rinne" w:date="2021-10-20T10:16:00Z"/>
          <w:rFonts w:asciiTheme="minorHAnsi" w:eastAsiaTheme="minorEastAsia" w:hAnsiTheme="minorHAnsi" w:cstheme="minorBidi"/>
          <w:b w:val="0"/>
          <w:noProof/>
          <w:sz w:val="24"/>
          <w:szCs w:val="24"/>
          <w:lang w:val="en-FI" w:eastAsia="en-GB"/>
        </w:rPr>
      </w:pPr>
      <w:ins w:id="365" w:author="Ilkka Rinne" w:date="2021-10-20T10:16:00Z">
        <w:r w:rsidRPr="00335A32">
          <w:rPr>
            <w:rStyle w:val="Hyperlink"/>
            <w:noProof/>
          </w:rPr>
          <w:lastRenderedPageBreak/>
          <w:fldChar w:fldCharType="begin"/>
        </w:r>
        <w:r w:rsidRPr="00335A32">
          <w:rPr>
            <w:rStyle w:val="Hyperlink"/>
            <w:noProof/>
          </w:rPr>
          <w:instrText xml:space="preserve"> </w:instrText>
        </w:r>
        <w:r>
          <w:rPr>
            <w:noProof/>
          </w:rPr>
          <w:instrText>HYPERLINK \l "_Toc85617472"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w:t>
        </w:r>
        <w:r>
          <w:rPr>
            <w:rFonts w:asciiTheme="minorHAnsi" w:eastAsiaTheme="minorEastAsia" w:hAnsiTheme="minorHAnsi" w:cstheme="minorBidi"/>
            <w:b w:val="0"/>
            <w:noProof/>
            <w:sz w:val="24"/>
            <w:szCs w:val="24"/>
            <w:lang w:val="en-FI" w:eastAsia="en-GB"/>
          </w:rPr>
          <w:tab/>
        </w:r>
        <w:r w:rsidRPr="00335A32">
          <w:rPr>
            <w:rStyle w:val="Hyperlink"/>
            <w:noProof/>
          </w:rPr>
          <w:t>Basic Observations</w:t>
        </w:r>
        <w:r>
          <w:rPr>
            <w:noProof/>
            <w:webHidden/>
          </w:rPr>
          <w:tab/>
        </w:r>
        <w:r>
          <w:rPr>
            <w:noProof/>
            <w:webHidden/>
          </w:rPr>
          <w:fldChar w:fldCharType="begin"/>
        </w:r>
        <w:r>
          <w:rPr>
            <w:noProof/>
            <w:webHidden/>
          </w:rPr>
          <w:instrText xml:space="preserve"> PAGEREF _Toc85617472 \h </w:instrText>
        </w:r>
        <w:r>
          <w:rPr>
            <w:noProof/>
            <w:webHidden/>
          </w:rPr>
        </w:r>
      </w:ins>
      <w:r>
        <w:rPr>
          <w:noProof/>
          <w:webHidden/>
        </w:rPr>
        <w:fldChar w:fldCharType="separate"/>
      </w:r>
      <w:ins w:id="366" w:author="Ilkka Rinne" w:date="2021-10-20T10:16:00Z">
        <w:r>
          <w:rPr>
            <w:noProof/>
            <w:webHidden/>
          </w:rPr>
          <w:t>69</w:t>
        </w:r>
        <w:r>
          <w:rPr>
            <w:noProof/>
            <w:webHidden/>
          </w:rPr>
          <w:fldChar w:fldCharType="end"/>
        </w:r>
        <w:r w:rsidRPr="00335A32">
          <w:rPr>
            <w:rStyle w:val="Hyperlink"/>
            <w:noProof/>
          </w:rPr>
          <w:fldChar w:fldCharType="end"/>
        </w:r>
      </w:ins>
    </w:p>
    <w:p w14:paraId="3B257BA1" w14:textId="2E3749B9" w:rsidR="0036761B" w:rsidRDefault="0036761B">
      <w:pPr>
        <w:pStyle w:val="TOC2"/>
        <w:rPr>
          <w:ins w:id="367" w:author="Ilkka Rinne" w:date="2021-10-20T10:16:00Z"/>
          <w:rFonts w:asciiTheme="minorHAnsi" w:eastAsiaTheme="minorEastAsia" w:hAnsiTheme="minorHAnsi" w:cstheme="minorBidi"/>
          <w:b w:val="0"/>
          <w:noProof/>
          <w:sz w:val="24"/>
          <w:szCs w:val="24"/>
          <w:lang w:val="en-FI" w:eastAsia="en-GB"/>
        </w:rPr>
      </w:pPr>
      <w:ins w:id="36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"_Toc85617473"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10.1</w:t>
        </w:r>
        <w:r>
          <w:rPr>
            <w:rFonts w:asciiTheme="minorHAnsi" w:eastAsiaTheme="minorEastAsia" w:hAnsiTheme="minorHAnsi" w:cstheme="minorBidi"/>
            <w:b w:val="0"/>
            <w:noProof/>
            <w:sz w:val="24"/>
            <w:szCs w:val="24"/>
            <w:lang w:val="en-FI" w:eastAsia="en-GB"/>
          </w:rPr>
          <w:tab/>
        </w:r>
        <w:r w:rsidRPr="00335A32">
          <w:rPr>
            <w:rStyle w:val="Hyperlink"/>
            <w:noProof/>
          </w:rPr>
          <w:t>General</w:t>
        </w:r>
        <w:r>
          <w:rPr>
            <w:noProof/>
            <w:webHidden/>
          </w:rPr>
          <w:tab/>
        </w:r>
        <w:r>
          <w:rPr>
            <w:noProof/>
            <w:webHidden/>
          </w:rPr>
          <w:fldChar w:fldCharType="begin"/>
        </w:r>
        <w:r>
          <w:rPr>
            <w:noProof/>
            <w:webHidden/>
          </w:rPr>
          <w:instrText xml:space="preserve"> PAGEREF _Toc85617473 \h </w:instrText>
        </w:r>
        <w:r>
          <w:rPr>
            <w:noProof/>
            <w:webHidden/>
          </w:rPr>
        </w:r>
      </w:ins>
      <w:r>
        <w:rPr>
          <w:noProof/>
          <w:webHidden/>
        </w:rPr>
        <w:fldChar w:fldCharType="separate"/>
      </w:r>
      <w:ins w:id="369" w:author="Ilkka Rinne" w:date="2021-10-20T10:16:00Z">
        <w:r>
          <w:rPr>
            <w:noProof/>
            <w:webHidden/>
          </w:rPr>
          <w:t>69</w:t>
        </w:r>
        <w:r>
          <w:rPr>
            <w:noProof/>
            <w:webHidden/>
          </w:rPr>
          <w:fldChar w:fldCharType="end"/>
        </w:r>
        <w:r w:rsidRPr="00335A32">
          <w:rPr>
            <w:rStyle w:val="Hyperlink"/>
            <w:noProof/>
          </w:rPr>
          <w:fldChar w:fldCharType="end"/>
        </w:r>
      </w:ins>
    </w:p>
    <w:p w14:paraId="28049446" w14:textId="39268631" w:rsidR="0036761B" w:rsidRDefault="0036761B">
      <w:pPr>
        <w:pStyle w:val="TOC2"/>
        <w:rPr>
          <w:ins w:id="370" w:author="Ilkka Rinne" w:date="2021-10-20T10:16:00Z"/>
          <w:rFonts w:asciiTheme="minorHAnsi" w:eastAsiaTheme="minorEastAsia" w:hAnsiTheme="minorHAnsi" w:cstheme="minorBidi"/>
          <w:b w:val="0"/>
          <w:noProof/>
          <w:sz w:val="24"/>
          <w:szCs w:val="24"/>
          <w:lang w:val="en-FI" w:eastAsia="en-GB"/>
        </w:rPr>
      </w:pPr>
      <w:ins w:id="37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"_Toc85617474"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10.2</w:t>
        </w:r>
        <w:r>
          <w:rPr>
            <w:rFonts w:asciiTheme="minorHAnsi" w:eastAsiaTheme="minorEastAsia" w:hAnsiTheme="minorHAnsi" w:cstheme="minorBidi"/>
            <w:b w:val="0"/>
            <w:noProof/>
            <w:sz w:val="24"/>
            <w:szCs w:val="24"/>
            <w:lang w:val="en-FI" w:eastAsia="en-GB"/>
          </w:rPr>
          <w:tab/>
        </w:r>
        <w:r w:rsidRPr="00335A32">
          <w:rPr>
            <w:rStyle w:val="Hyperlink"/>
            <w:noProof/>
          </w:rPr>
          <w:t>Observation</w:t>
        </w:r>
        <w:r>
          <w:rPr>
            <w:noProof/>
            <w:webHidden/>
          </w:rPr>
          <w:tab/>
        </w:r>
        <w:r>
          <w:rPr>
            <w:noProof/>
            <w:webHidden/>
          </w:rPr>
          <w:fldChar w:fldCharType="begin"/>
        </w:r>
        <w:r>
          <w:rPr>
            <w:noProof/>
            <w:webHidden/>
          </w:rPr>
          <w:instrText xml:space="preserve"> PAGEREF _Toc85617474 \h </w:instrText>
        </w:r>
        <w:r>
          <w:rPr>
            <w:noProof/>
            <w:webHidden/>
          </w:rPr>
        </w:r>
      </w:ins>
      <w:r>
        <w:rPr>
          <w:noProof/>
          <w:webHidden/>
        </w:rPr>
        <w:fldChar w:fldCharType="separate"/>
      </w:r>
      <w:ins w:id="372" w:author="Ilkka Rinne" w:date="2021-10-20T10:16:00Z">
        <w:r>
          <w:rPr>
            <w:noProof/>
            <w:webHidden/>
          </w:rPr>
          <w:t>71</w:t>
        </w:r>
        <w:r>
          <w:rPr>
            <w:noProof/>
            <w:webHidden/>
          </w:rPr>
          <w:fldChar w:fldCharType="end"/>
        </w:r>
        <w:r w:rsidRPr="00335A32">
          <w:rPr>
            <w:rStyle w:val="Hyperlink"/>
            <w:noProof/>
          </w:rPr>
          <w:fldChar w:fldCharType="end"/>
        </w:r>
      </w:ins>
    </w:p>
    <w:p w14:paraId="52B91187" w14:textId="4FC45142" w:rsidR="0036761B" w:rsidRDefault="0036761B">
      <w:pPr>
        <w:pStyle w:val="TOC2"/>
        <w:rPr>
          <w:ins w:id="373" w:author="Ilkka Rinne" w:date="2021-10-20T10:16:00Z"/>
          <w:rFonts w:asciiTheme="minorHAnsi" w:eastAsiaTheme="minorEastAsia" w:hAnsiTheme="minorHAnsi" w:cstheme="minorBidi"/>
          <w:b w:val="0"/>
          <w:noProof/>
          <w:sz w:val="24"/>
          <w:szCs w:val="24"/>
          <w:lang w:val="en-FI" w:eastAsia="en-GB"/>
        </w:rPr>
      </w:pPr>
      <w:ins w:id="37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"_Toc85617475"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10.3</w:t>
        </w:r>
        <w:r>
          <w:rPr>
            <w:rFonts w:asciiTheme="minorHAnsi" w:eastAsiaTheme="minorEastAsia" w:hAnsiTheme="minorHAnsi" w:cstheme="minorBidi"/>
            <w:b w:val="0"/>
            <w:noProof/>
            <w:sz w:val="24"/>
            <w:szCs w:val="24"/>
            <w:lang w:val="en-FI" w:eastAsia="en-GB"/>
          </w:rPr>
          <w:tab/>
        </w:r>
        <w:r w:rsidRPr="00335A32">
          <w:rPr>
            <w:rStyle w:val="Hyperlink"/>
            <w:noProof/>
          </w:rPr>
          <w:t>ObservationCharacteristics</w:t>
        </w:r>
        <w:r>
          <w:rPr>
            <w:noProof/>
            <w:webHidden/>
          </w:rPr>
          <w:tab/>
        </w:r>
        <w:r>
          <w:rPr>
            <w:noProof/>
            <w:webHidden/>
          </w:rPr>
          <w:fldChar w:fldCharType="begin"/>
        </w:r>
        <w:r>
          <w:rPr>
            <w:noProof/>
            <w:webHidden/>
          </w:rPr>
          <w:instrText xml:space="preserve"> PAGEREF _Toc85617475 \h </w:instrText>
        </w:r>
        <w:r>
          <w:rPr>
            <w:noProof/>
            <w:webHidden/>
          </w:rPr>
        </w:r>
      </w:ins>
      <w:r>
        <w:rPr>
          <w:noProof/>
          <w:webHidden/>
        </w:rPr>
        <w:fldChar w:fldCharType="separate"/>
      </w:r>
      <w:ins w:id="375" w:author="Ilkka Rinne" w:date="2021-10-20T10:16:00Z">
        <w:r>
          <w:rPr>
            <w:noProof/>
            <w:webHidden/>
          </w:rPr>
          <w:t>72</w:t>
        </w:r>
        <w:r>
          <w:rPr>
            <w:noProof/>
            <w:webHidden/>
          </w:rPr>
          <w:fldChar w:fldCharType="end"/>
        </w:r>
        <w:r w:rsidRPr="00335A32">
          <w:rPr>
            <w:rStyle w:val="Hyperlink"/>
            <w:noProof/>
          </w:rPr>
          <w:fldChar w:fldCharType="end"/>
        </w:r>
      </w:ins>
    </w:p>
    <w:p w14:paraId="20E2488E" w14:textId="6B748A71" w:rsidR="0036761B" w:rsidRDefault="0036761B">
      <w:pPr>
        <w:pStyle w:val="TOC2"/>
        <w:rPr>
          <w:ins w:id="376" w:author="Ilkka Rinne" w:date="2021-10-20T10:16:00Z"/>
          <w:rFonts w:asciiTheme="minorHAnsi" w:eastAsiaTheme="minorEastAsia" w:hAnsiTheme="minorHAnsi" w:cstheme="minorBidi"/>
          <w:b w:val="0"/>
          <w:noProof/>
          <w:sz w:val="24"/>
          <w:szCs w:val="24"/>
          <w:lang w:val="en-FI" w:eastAsia="en-GB"/>
        </w:rPr>
      </w:pPr>
      <w:ins w:id="37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"_Toc85617476"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10.4</w:t>
        </w:r>
        <w:r>
          <w:rPr>
            <w:rFonts w:asciiTheme="minorHAnsi" w:eastAsiaTheme="minorEastAsia" w:hAnsiTheme="minorHAnsi" w:cstheme="minorBidi"/>
            <w:b w:val="0"/>
            <w:noProof/>
            <w:sz w:val="24"/>
            <w:szCs w:val="24"/>
            <w:lang w:val="en-FI" w:eastAsia="en-GB"/>
          </w:rPr>
          <w:tab/>
        </w:r>
        <w:r w:rsidRPr="00335A32">
          <w:rPr>
            <w:rStyle w:val="Hyperlink"/>
            <w:noProof/>
          </w:rPr>
          <w:t>ObservationCollection</w:t>
        </w:r>
        <w:r>
          <w:rPr>
            <w:noProof/>
            <w:webHidden/>
          </w:rPr>
          <w:tab/>
        </w:r>
        <w:r>
          <w:rPr>
            <w:noProof/>
            <w:webHidden/>
          </w:rPr>
          <w:fldChar w:fldCharType="begin"/>
        </w:r>
        <w:r>
          <w:rPr>
            <w:noProof/>
            <w:webHidden/>
          </w:rPr>
          <w:instrText xml:space="preserve"> PAGEREF _Toc85617476 \h </w:instrText>
        </w:r>
        <w:r>
          <w:rPr>
            <w:noProof/>
            <w:webHidden/>
          </w:rPr>
        </w:r>
      </w:ins>
      <w:r>
        <w:rPr>
          <w:noProof/>
          <w:webHidden/>
        </w:rPr>
        <w:fldChar w:fldCharType="separate"/>
      </w:r>
      <w:ins w:id="378" w:author="Ilkka Rinne" w:date="2021-10-20T10:16:00Z">
        <w:r>
          <w:rPr>
            <w:noProof/>
            <w:webHidden/>
          </w:rPr>
          <w:t>73</w:t>
        </w:r>
        <w:r>
          <w:rPr>
            <w:noProof/>
            <w:webHidden/>
          </w:rPr>
          <w:fldChar w:fldCharType="end"/>
        </w:r>
        <w:r w:rsidRPr="00335A32">
          <w:rPr>
            <w:rStyle w:val="Hyperlink"/>
            <w:noProof/>
          </w:rPr>
          <w:fldChar w:fldCharType="end"/>
        </w:r>
      </w:ins>
    </w:p>
    <w:p w14:paraId="24062144" w14:textId="0139F345" w:rsidR="0036761B" w:rsidRDefault="0036761B">
      <w:pPr>
        <w:pStyle w:val="TOC2"/>
        <w:rPr>
          <w:ins w:id="379" w:author="Ilkka Rinne" w:date="2021-10-20T10:16:00Z"/>
          <w:rFonts w:asciiTheme="minorHAnsi" w:eastAsiaTheme="minorEastAsia" w:hAnsiTheme="minorHAnsi" w:cstheme="minorBidi"/>
          <w:b w:val="0"/>
          <w:noProof/>
          <w:sz w:val="24"/>
          <w:szCs w:val="24"/>
          <w:lang w:val="en-FI" w:eastAsia="en-GB"/>
        </w:rPr>
      </w:pPr>
      <w:ins w:id="38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"_Toc85617477"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10.5</w:t>
        </w:r>
        <w:r>
          <w:rPr>
            <w:rFonts w:asciiTheme="minorHAnsi" w:eastAsiaTheme="minorEastAsia" w:hAnsiTheme="minorHAnsi" w:cstheme="minorBidi"/>
            <w:b w:val="0"/>
            <w:noProof/>
            <w:sz w:val="24"/>
            <w:szCs w:val="24"/>
            <w:lang w:val="en-FI" w:eastAsia="en-GB"/>
          </w:rPr>
          <w:tab/>
        </w:r>
        <w:r w:rsidRPr="00335A32">
          <w:rPr>
            <w:rStyle w:val="Hyperlink"/>
            <w:noProof/>
          </w:rPr>
          <w:t>ObservingCapability</w:t>
        </w:r>
        <w:r>
          <w:rPr>
            <w:noProof/>
            <w:webHidden/>
          </w:rPr>
          <w:tab/>
        </w:r>
        <w:r>
          <w:rPr>
            <w:noProof/>
            <w:webHidden/>
          </w:rPr>
          <w:fldChar w:fldCharType="begin"/>
        </w:r>
        <w:r>
          <w:rPr>
            <w:noProof/>
            <w:webHidden/>
          </w:rPr>
          <w:instrText xml:space="preserve"> PAGEREF _Toc85617477 \h </w:instrText>
        </w:r>
        <w:r>
          <w:rPr>
            <w:noProof/>
            <w:webHidden/>
          </w:rPr>
        </w:r>
      </w:ins>
      <w:r>
        <w:rPr>
          <w:noProof/>
          <w:webHidden/>
        </w:rPr>
        <w:fldChar w:fldCharType="separate"/>
      </w:r>
      <w:ins w:id="381" w:author="Ilkka Rinne" w:date="2021-10-20T10:16:00Z">
        <w:r>
          <w:rPr>
            <w:noProof/>
            <w:webHidden/>
          </w:rPr>
          <w:t>76</w:t>
        </w:r>
        <w:r>
          <w:rPr>
            <w:noProof/>
            <w:webHidden/>
          </w:rPr>
          <w:fldChar w:fldCharType="end"/>
        </w:r>
        <w:r w:rsidRPr="00335A32">
          <w:rPr>
            <w:rStyle w:val="Hyperlink"/>
            <w:noProof/>
          </w:rPr>
          <w:fldChar w:fldCharType="end"/>
        </w:r>
      </w:ins>
    </w:p>
    <w:p w14:paraId="1A36F197" w14:textId="745FE4B6" w:rsidR="0036761B" w:rsidRDefault="0036761B">
      <w:pPr>
        <w:pStyle w:val="TOC2"/>
        <w:rPr>
          <w:ins w:id="382" w:author="Ilkka Rinne" w:date="2021-10-20T10:16:00Z"/>
          <w:rFonts w:asciiTheme="minorHAnsi" w:eastAsiaTheme="minorEastAsia" w:hAnsiTheme="minorHAnsi" w:cstheme="minorBidi"/>
          <w:b w:val="0"/>
          <w:noProof/>
          <w:sz w:val="24"/>
          <w:szCs w:val="24"/>
          <w:lang w:val="en-FI" w:eastAsia="en-GB"/>
        </w:rPr>
      </w:pPr>
      <w:ins w:id="38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"_Toc85617478"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10.6</w:t>
        </w:r>
        <w:r>
          <w:rPr>
            <w:rFonts w:asciiTheme="minorHAnsi" w:eastAsiaTheme="minorEastAsia" w:hAnsiTheme="minorHAnsi" w:cstheme="minorBidi"/>
            <w:b w:val="0"/>
            <w:noProof/>
            <w:sz w:val="24"/>
            <w:szCs w:val="24"/>
            <w:lang w:val="en-FI" w:eastAsia="en-GB"/>
          </w:rPr>
          <w:tab/>
        </w:r>
        <w:r w:rsidRPr="00335A32">
          <w:rPr>
            <w:rStyle w:val="Hyperlink"/>
            <w:noProof/>
          </w:rPr>
          <w:t>ObservableProperty</w:t>
        </w:r>
        <w:r>
          <w:rPr>
            <w:noProof/>
            <w:webHidden/>
          </w:rPr>
          <w:tab/>
        </w:r>
        <w:r>
          <w:rPr>
            <w:noProof/>
            <w:webHidden/>
          </w:rPr>
          <w:fldChar w:fldCharType="begin"/>
        </w:r>
        <w:r>
          <w:rPr>
            <w:noProof/>
            <w:webHidden/>
          </w:rPr>
          <w:instrText xml:space="preserve"> PAGEREF _Toc85617478 \h </w:instrText>
        </w:r>
        <w:r>
          <w:rPr>
            <w:noProof/>
            <w:webHidden/>
          </w:rPr>
        </w:r>
      </w:ins>
      <w:r>
        <w:rPr>
          <w:noProof/>
          <w:webHidden/>
        </w:rPr>
        <w:fldChar w:fldCharType="separate"/>
      </w:r>
      <w:ins w:id="384" w:author="Ilkka Rinne" w:date="2021-10-20T10:16:00Z">
        <w:r>
          <w:rPr>
            <w:noProof/>
            <w:webHidden/>
          </w:rPr>
          <w:t>78</w:t>
        </w:r>
        <w:r>
          <w:rPr>
            <w:noProof/>
            <w:webHidden/>
          </w:rPr>
          <w:fldChar w:fldCharType="end"/>
        </w:r>
        <w:r w:rsidRPr="00335A32">
          <w:rPr>
            <w:rStyle w:val="Hyperlink"/>
            <w:noProof/>
          </w:rPr>
          <w:fldChar w:fldCharType="end"/>
        </w:r>
      </w:ins>
    </w:p>
    <w:p w14:paraId="48DEF70F" w14:textId="42B2468B" w:rsidR="0036761B" w:rsidRDefault="0036761B">
      <w:pPr>
        <w:pStyle w:val="TOC2"/>
        <w:rPr>
          <w:ins w:id="385" w:author="Ilkka Rinne" w:date="2021-10-20T10:16:00Z"/>
          <w:rFonts w:asciiTheme="minorHAnsi" w:eastAsiaTheme="minorEastAsia" w:hAnsiTheme="minorHAnsi" w:cstheme="minorBidi"/>
          <w:b w:val="0"/>
          <w:noProof/>
          <w:sz w:val="24"/>
          <w:szCs w:val="24"/>
          <w:lang w:val="en-FI" w:eastAsia="en-GB"/>
        </w:rPr>
      </w:pPr>
      <w:ins w:id="38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"_Toc85617479"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10.7</w:t>
        </w:r>
        <w:r>
          <w:rPr>
            <w:rFonts w:asciiTheme="minorHAnsi" w:eastAsiaTheme="minorEastAsia" w:hAnsiTheme="minorHAnsi" w:cstheme="minorBidi"/>
            <w:b w:val="0"/>
            <w:noProof/>
            <w:sz w:val="24"/>
            <w:szCs w:val="24"/>
            <w:lang w:val="en-FI" w:eastAsia="en-GB"/>
          </w:rPr>
          <w:tab/>
        </w:r>
        <w:r w:rsidRPr="00335A32">
          <w:rPr>
            <w:rStyle w:val="Hyperlink"/>
            <w:noProof/>
          </w:rPr>
          <w:t>ObservingProcedure</w:t>
        </w:r>
        <w:r>
          <w:rPr>
            <w:noProof/>
            <w:webHidden/>
          </w:rPr>
          <w:tab/>
        </w:r>
        <w:r>
          <w:rPr>
            <w:noProof/>
            <w:webHidden/>
          </w:rPr>
          <w:fldChar w:fldCharType="begin"/>
        </w:r>
        <w:r>
          <w:rPr>
            <w:noProof/>
            <w:webHidden/>
          </w:rPr>
          <w:instrText xml:space="preserve"> PAGEREF _Toc85617479 \h </w:instrText>
        </w:r>
        <w:r>
          <w:rPr>
            <w:noProof/>
            <w:webHidden/>
          </w:rPr>
        </w:r>
      </w:ins>
      <w:r>
        <w:rPr>
          <w:noProof/>
          <w:webHidden/>
        </w:rPr>
        <w:fldChar w:fldCharType="separate"/>
      </w:r>
      <w:ins w:id="387" w:author="Ilkka Rinne" w:date="2021-10-20T10:16:00Z">
        <w:r>
          <w:rPr>
            <w:noProof/>
            <w:webHidden/>
          </w:rPr>
          <w:t>79</w:t>
        </w:r>
        <w:r>
          <w:rPr>
            <w:noProof/>
            <w:webHidden/>
          </w:rPr>
          <w:fldChar w:fldCharType="end"/>
        </w:r>
        <w:r w:rsidRPr="00335A32">
          <w:rPr>
            <w:rStyle w:val="Hyperlink"/>
            <w:noProof/>
          </w:rPr>
          <w:fldChar w:fldCharType="end"/>
        </w:r>
      </w:ins>
    </w:p>
    <w:p w14:paraId="2CB8E60C" w14:textId="13E70DEA" w:rsidR="0036761B" w:rsidRDefault="0036761B">
      <w:pPr>
        <w:pStyle w:val="TOC2"/>
        <w:rPr>
          <w:ins w:id="388" w:author="Ilkka Rinne" w:date="2021-10-20T10:16:00Z"/>
          <w:rFonts w:asciiTheme="minorHAnsi" w:eastAsiaTheme="minorEastAsia" w:hAnsiTheme="minorHAnsi" w:cstheme="minorBidi"/>
          <w:b w:val="0"/>
          <w:noProof/>
          <w:sz w:val="24"/>
          <w:szCs w:val="24"/>
          <w:lang w:val="en-FI" w:eastAsia="en-GB"/>
        </w:rPr>
      </w:pPr>
      <w:ins w:id="38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10.8</w:t>
        </w:r>
        <w:r>
          <w:rPr>
            <w:rFonts w:asciiTheme="minorHAnsi" w:eastAsiaTheme="minorEastAsia" w:hAnsiTheme="minorHAnsi" w:cstheme="minorBidi"/>
            <w:b w:val="0"/>
            <w:noProof/>
            <w:sz w:val="24"/>
            <w:szCs w:val="24"/>
            <w:lang w:val="en-FI" w:eastAsia="en-GB"/>
          </w:rPr>
          <w:tab/>
        </w:r>
        <w:r w:rsidRPr="00335A32">
          <w:rPr>
            <w:rStyle w:val="Hyperlink"/>
            <w:noProof/>
          </w:rPr>
          <w:t>Observer</w:t>
        </w:r>
        <w:r>
          <w:rPr>
            <w:noProof/>
            <w:webHidden/>
          </w:rPr>
          <w:tab/>
        </w:r>
        <w:r>
          <w:rPr>
            <w:noProof/>
            <w:webHidden/>
          </w:rPr>
          <w:fldChar w:fldCharType="begin"/>
        </w:r>
        <w:r>
          <w:rPr>
            <w:noProof/>
            <w:webHidden/>
          </w:rPr>
          <w:instrText xml:space="preserve"> PAGEREF _Toc85617480 \h </w:instrText>
        </w:r>
        <w:r>
          <w:rPr>
            <w:noProof/>
            <w:webHidden/>
          </w:rPr>
        </w:r>
      </w:ins>
      <w:r>
        <w:rPr>
          <w:noProof/>
          <w:webHidden/>
        </w:rPr>
        <w:fldChar w:fldCharType="separate"/>
      </w:r>
      <w:ins w:id="390" w:author="Ilkka Rinne" w:date="2021-10-20T10:16:00Z">
        <w:r>
          <w:rPr>
            <w:noProof/>
            <w:webHidden/>
          </w:rPr>
          <w:t>81</w:t>
        </w:r>
        <w:r>
          <w:rPr>
            <w:noProof/>
            <w:webHidden/>
          </w:rPr>
          <w:fldChar w:fldCharType="end"/>
        </w:r>
        <w:r w:rsidRPr="00335A32">
          <w:rPr>
            <w:rStyle w:val="Hyperlink"/>
            <w:noProof/>
          </w:rPr>
          <w:fldChar w:fldCharType="end"/>
        </w:r>
      </w:ins>
    </w:p>
    <w:p w14:paraId="4C5E2DE7" w14:textId="7F2BA5B3" w:rsidR="0036761B" w:rsidRDefault="0036761B">
      <w:pPr>
        <w:pStyle w:val="TOC2"/>
        <w:rPr>
          <w:ins w:id="391" w:author="Ilkka Rinne" w:date="2021-10-20T10:16:00Z"/>
          <w:rFonts w:asciiTheme="minorHAnsi" w:eastAsiaTheme="minorEastAsia" w:hAnsiTheme="minorHAnsi" w:cstheme="minorBidi"/>
          <w:b w:val="0"/>
          <w:noProof/>
          <w:sz w:val="24"/>
          <w:szCs w:val="24"/>
          <w:lang w:val="en-FI" w:eastAsia="en-GB"/>
        </w:rPr>
      </w:pPr>
      <w:ins w:id="39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10.9</w:t>
        </w:r>
        <w:r>
          <w:rPr>
            <w:rFonts w:asciiTheme="minorHAnsi" w:eastAsiaTheme="minorEastAsia" w:hAnsiTheme="minorHAnsi" w:cstheme="minorBidi"/>
            <w:b w:val="0"/>
            <w:noProof/>
            <w:sz w:val="24"/>
            <w:szCs w:val="24"/>
            <w:lang w:val="en-FI" w:eastAsia="en-GB"/>
          </w:rPr>
          <w:tab/>
        </w:r>
        <w:r w:rsidRPr="00335A32">
          <w:rPr>
            <w:rStyle w:val="Hyperlink"/>
            <w:noProof/>
          </w:rPr>
          <w:t>Host</w:t>
        </w:r>
        <w:r>
          <w:rPr>
            <w:noProof/>
            <w:webHidden/>
          </w:rPr>
          <w:tab/>
        </w:r>
        <w:r>
          <w:rPr>
            <w:noProof/>
            <w:webHidden/>
          </w:rPr>
          <w:fldChar w:fldCharType="begin"/>
        </w:r>
        <w:r>
          <w:rPr>
            <w:noProof/>
            <w:webHidden/>
          </w:rPr>
          <w:instrText xml:space="preserve"> PAGEREF _Toc85617481 \h </w:instrText>
        </w:r>
        <w:r>
          <w:rPr>
            <w:noProof/>
            <w:webHidden/>
          </w:rPr>
        </w:r>
      </w:ins>
      <w:r>
        <w:rPr>
          <w:noProof/>
          <w:webHidden/>
        </w:rPr>
        <w:fldChar w:fldCharType="separate"/>
      </w:r>
      <w:ins w:id="393" w:author="Ilkka Rinne" w:date="2021-10-20T10:16:00Z">
        <w:r>
          <w:rPr>
            <w:noProof/>
            <w:webHidden/>
          </w:rPr>
          <w:t>82</w:t>
        </w:r>
        <w:r>
          <w:rPr>
            <w:noProof/>
            <w:webHidden/>
          </w:rPr>
          <w:fldChar w:fldCharType="end"/>
        </w:r>
        <w:r w:rsidRPr="00335A32">
          <w:rPr>
            <w:rStyle w:val="Hyperlink"/>
            <w:noProof/>
          </w:rPr>
          <w:fldChar w:fldCharType="end"/>
        </w:r>
      </w:ins>
    </w:p>
    <w:p w14:paraId="5413E510" w14:textId="6EC72A1E" w:rsidR="0036761B" w:rsidRDefault="0036761B">
      <w:pPr>
        <w:pStyle w:val="TOC2"/>
        <w:rPr>
          <w:ins w:id="394" w:author="Ilkka Rinne" w:date="2021-10-20T10:16:00Z"/>
          <w:rFonts w:asciiTheme="minorHAnsi" w:eastAsiaTheme="minorEastAsia" w:hAnsiTheme="minorHAnsi" w:cstheme="minorBidi"/>
          <w:b w:val="0"/>
          <w:noProof/>
          <w:sz w:val="24"/>
          <w:szCs w:val="24"/>
          <w:lang w:val="en-FI" w:eastAsia="en-GB"/>
        </w:rPr>
      </w:pPr>
      <w:ins w:id="39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10.10</w:t>
        </w:r>
        <w:r>
          <w:rPr>
            <w:rFonts w:asciiTheme="minorHAnsi" w:eastAsiaTheme="minorEastAsia" w:hAnsiTheme="minorHAnsi" w:cstheme="minorBidi"/>
            <w:b w:val="0"/>
            <w:noProof/>
            <w:sz w:val="24"/>
            <w:szCs w:val="24"/>
            <w:lang w:val="en-FI" w:eastAsia="en-GB"/>
          </w:rPr>
          <w:tab/>
        </w:r>
        <w:r w:rsidRPr="00335A32">
          <w:rPr>
            <w:rStyle w:val="Hyperlink"/>
            <w:noProof/>
          </w:rPr>
          <w:t>Deployment</w:t>
        </w:r>
        <w:r>
          <w:rPr>
            <w:noProof/>
            <w:webHidden/>
          </w:rPr>
          <w:tab/>
        </w:r>
        <w:r>
          <w:rPr>
            <w:noProof/>
            <w:webHidden/>
          </w:rPr>
          <w:fldChar w:fldCharType="begin"/>
        </w:r>
        <w:r>
          <w:rPr>
            <w:noProof/>
            <w:webHidden/>
          </w:rPr>
          <w:instrText xml:space="preserve"> PAGEREF _Toc85617482 \h </w:instrText>
        </w:r>
        <w:r>
          <w:rPr>
            <w:noProof/>
            <w:webHidden/>
          </w:rPr>
        </w:r>
      </w:ins>
      <w:r>
        <w:rPr>
          <w:noProof/>
          <w:webHidden/>
        </w:rPr>
        <w:fldChar w:fldCharType="separate"/>
      </w:r>
      <w:ins w:id="396" w:author="Ilkka Rinne" w:date="2021-10-20T10:16:00Z">
        <w:r>
          <w:rPr>
            <w:noProof/>
            <w:webHidden/>
          </w:rPr>
          <w:t>83</w:t>
        </w:r>
        <w:r>
          <w:rPr>
            <w:noProof/>
            <w:webHidden/>
          </w:rPr>
          <w:fldChar w:fldCharType="end"/>
        </w:r>
        <w:r w:rsidRPr="00335A32">
          <w:rPr>
            <w:rStyle w:val="Hyperlink"/>
            <w:noProof/>
          </w:rPr>
          <w:fldChar w:fldCharType="end"/>
        </w:r>
      </w:ins>
    </w:p>
    <w:p w14:paraId="1A47711B" w14:textId="7FF5E7BE" w:rsidR="0036761B" w:rsidRDefault="0036761B">
      <w:pPr>
        <w:pStyle w:val="TOC2"/>
        <w:rPr>
          <w:ins w:id="397" w:author="Ilkka Rinne" w:date="2021-10-20T10:16:00Z"/>
          <w:rFonts w:asciiTheme="minorHAnsi" w:eastAsiaTheme="minorEastAsia" w:hAnsiTheme="minorHAnsi" w:cstheme="minorBidi"/>
          <w:b w:val="0"/>
          <w:noProof/>
          <w:sz w:val="24"/>
          <w:szCs w:val="24"/>
          <w:lang w:val="en-FI" w:eastAsia="en-GB"/>
        </w:rPr>
      </w:pPr>
      <w:ins w:id="39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10.11</w:t>
        </w:r>
        <w:r>
          <w:rPr>
            <w:rFonts w:asciiTheme="minorHAnsi" w:eastAsiaTheme="minorEastAsia" w:hAnsiTheme="minorHAnsi" w:cstheme="minorBidi"/>
            <w:b w:val="0"/>
            <w:noProof/>
            <w:sz w:val="24"/>
            <w:szCs w:val="24"/>
            <w:lang w:val="en-FI" w:eastAsia="en-GB"/>
          </w:rPr>
          <w:tab/>
        </w:r>
        <w:r w:rsidRPr="00335A32">
          <w:rPr>
            <w:rStyle w:val="Hyperlink"/>
            <w:noProof/>
          </w:rPr>
          <w:t>GenericDomainFeature</w:t>
        </w:r>
        <w:r>
          <w:rPr>
            <w:noProof/>
            <w:webHidden/>
          </w:rPr>
          <w:tab/>
        </w:r>
        <w:r>
          <w:rPr>
            <w:noProof/>
            <w:webHidden/>
          </w:rPr>
          <w:fldChar w:fldCharType="begin"/>
        </w:r>
        <w:r>
          <w:rPr>
            <w:noProof/>
            <w:webHidden/>
          </w:rPr>
          <w:instrText xml:space="preserve"> PAGEREF _Toc85617483 \h </w:instrText>
        </w:r>
        <w:r>
          <w:rPr>
            <w:noProof/>
            <w:webHidden/>
          </w:rPr>
        </w:r>
      </w:ins>
      <w:r>
        <w:rPr>
          <w:noProof/>
          <w:webHidden/>
        </w:rPr>
        <w:fldChar w:fldCharType="separate"/>
      </w:r>
      <w:ins w:id="399" w:author="Ilkka Rinne" w:date="2021-10-20T10:16:00Z">
        <w:r>
          <w:rPr>
            <w:noProof/>
            <w:webHidden/>
          </w:rPr>
          <w:t>84</w:t>
        </w:r>
        <w:r>
          <w:rPr>
            <w:noProof/>
            <w:webHidden/>
          </w:rPr>
          <w:fldChar w:fldCharType="end"/>
        </w:r>
        <w:r w:rsidRPr="00335A32">
          <w:rPr>
            <w:rStyle w:val="Hyperlink"/>
            <w:noProof/>
          </w:rPr>
          <w:fldChar w:fldCharType="end"/>
        </w:r>
      </w:ins>
    </w:p>
    <w:p w14:paraId="41CAC790" w14:textId="090228EA" w:rsidR="0036761B" w:rsidRDefault="0036761B">
      <w:pPr>
        <w:pStyle w:val="TOC2"/>
        <w:rPr>
          <w:ins w:id="400" w:author="Ilkka Rinne" w:date="2021-10-20T10:16:00Z"/>
          <w:rFonts w:asciiTheme="minorHAnsi" w:eastAsiaTheme="minorEastAsia" w:hAnsiTheme="minorHAnsi" w:cstheme="minorBidi"/>
          <w:b w:val="0"/>
          <w:noProof/>
          <w:sz w:val="24"/>
          <w:szCs w:val="24"/>
          <w:lang w:val="en-FI" w:eastAsia="en-GB"/>
        </w:rPr>
      </w:pPr>
      <w:ins w:id="40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10.12</w:t>
        </w:r>
        <w:r>
          <w:rPr>
            <w:rFonts w:asciiTheme="minorHAnsi" w:eastAsiaTheme="minorEastAsia" w:hAnsiTheme="minorHAnsi" w:cstheme="minorBidi"/>
            <w:b w:val="0"/>
            <w:noProof/>
            <w:sz w:val="24"/>
            <w:szCs w:val="24"/>
            <w:lang w:val="en-FI" w:eastAsia="en-GB"/>
          </w:rPr>
          <w:tab/>
        </w:r>
        <w:r w:rsidRPr="00335A32">
          <w:rPr>
            <w:rStyle w:val="Hyperlink"/>
            <w:noProof/>
          </w:rPr>
          <w:t>Codelists</w:t>
        </w:r>
        <w:r>
          <w:rPr>
            <w:noProof/>
            <w:webHidden/>
          </w:rPr>
          <w:tab/>
        </w:r>
        <w:r>
          <w:rPr>
            <w:noProof/>
            <w:webHidden/>
          </w:rPr>
          <w:fldChar w:fldCharType="begin"/>
        </w:r>
        <w:r>
          <w:rPr>
            <w:noProof/>
            <w:webHidden/>
          </w:rPr>
          <w:instrText xml:space="preserve"> PAGEREF _Toc85617484 \h </w:instrText>
        </w:r>
        <w:r>
          <w:rPr>
            <w:noProof/>
            <w:webHidden/>
          </w:rPr>
        </w:r>
      </w:ins>
      <w:r>
        <w:rPr>
          <w:noProof/>
          <w:webHidden/>
        </w:rPr>
        <w:fldChar w:fldCharType="separate"/>
      </w:r>
      <w:ins w:id="402" w:author="Ilkka Rinne" w:date="2021-10-20T10:16:00Z">
        <w:r>
          <w:rPr>
            <w:noProof/>
            <w:webHidden/>
          </w:rPr>
          <w:t>85</w:t>
        </w:r>
        <w:r>
          <w:rPr>
            <w:noProof/>
            <w:webHidden/>
          </w:rPr>
          <w:fldChar w:fldCharType="end"/>
        </w:r>
        <w:r w:rsidRPr="00335A32">
          <w:rPr>
            <w:rStyle w:val="Hyperlink"/>
            <w:noProof/>
          </w:rPr>
          <w:fldChar w:fldCharType="end"/>
        </w:r>
      </w:ins>
    </w:p>
    <w:p w14:paraId="1B56C657" w14:textId="1CF17F4B" w:rsidR="0036761B" w:rsidRDefault="0036761B">
      <w:pPr>
        <w:pStyle w:val="TOC1"/>
        <w:rPr>
          <w:ins w:id="403" w:author="Ilkka Rinne" w:date="2021-10-20T10:16:00Z"/>
          <w:rFonts w:asciiTheme="minorHAnsi" w:eastAsiaTheme="minorEastAsia" w:hAnsiTheme="minorHAnsi" w:cstheme="minorBidi"/>
          <w:b w:val="0"/>
          <w:noProof/>
          <w:sz w:val="24"/>
          <w:szCs w:val="24"/>
          <w:lang w:val="en-FI" w:eastAsia="en-GB"/>
        </w:rPr>
      </w:pPr>
      <w:ins w:id="40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11</w:t>
        </w:r>
        <w:r>
          <w:rPr>
            <w:rFonts w:asciiTheme="minorHAnsi" w:eastAsiaTheme="minorEastAsia" w:hAnsiTheme="minorHAnsi" w:cstheme="minorBidi"/>
            <w:b w:val="0"/>
            <w:noProof/>
            <w:sz w:val="24"/>
            <w:szCs w:val="24"/>
            <w:lang w:val="en-FI" w:eastAsia="en-GB"/>
          </w:rPr>
          <w:tab/>
        </w:r>
        <w:r w:rsidRPr="00335A32">
          <w:rPr>
            <w:rStyle w:val="Hyperlink"/>
            <w:noProof/>
          </w:rPr>
          <w:t>Conceptual Sample schema</w:t>
        </w:r>
        <w:r>
          <w:rPr>
            <w:noProof/>
            <w:webHidden/>
          </w:rPr>
          <w:tab/>
        </w:r>
        <w:r>
          <w:rPr>
            <w:noProof/>
            <w:webHidden/>
          </w:rPr>
          <w:fldChar w:fldCharType="begin"/>
        </w:r>
        <w:r>
          <w:rPr>
            <w:noProof/>
            <w:webHidden/>
          </w:rPr>
          <w:instrText xml:space="preserve"> PAGEREF _Toc85617485 \h </w:instrText>
        </w:r>
        <w:r>
          <w:rPr>
            <w:noProof/>
            <w:webHidden/>
          </w:rPr>
        </w:r>
      </w:ins>
      <w:r>
        <w:rPr>
          <w:noProof/>
          <w:webHidden/>
        </w:rPr>
        <w:fldChar w:fldCharType="separate"/>
      </w:r>
      <w:ins w:id="405" w:author="Ilkka Rinne" w:date="2021-10-20T10:16:00Z">
        <w:r>
          <w:rPr>
            <w:noProof/>
            <w:webHidden/>
          </w:rPr>
          <w:t>89</w:t>
        </w:r>
        <w:r>
          <w:rPr>
            <w:noProof/>
            <w:webHidden/>
          </w:rPr>
          <w:fldChar w:fldCharType="end"/>
        </w:r>
        <w:r w:rsidRPr="00335A32">
          <w:rPr>
            <w:rStyle w:val="Hyperlink"/>
            <w:noProof/>
          </w:rPr>
          <w:fldChar w:fldCharType="end"/>
        </w:r>
      </w:ins>
    </w:p>
    <w:p w14:paraId="6B03C813" w14:textId="3A75C42F" w:rsidR="0036761B" w:rsidRDefault="0036761B">
      <w:pPr>
        <w:pStyle w:val="TOC2"/>
        <w:rPr>
          <w:ins w:id="406" w:author="Ilkka Rinne" w:date="2021-10-20T10:16:00Z"/>
          <w:rFonts w:asciiTheme="minorHAnsi" w:eastAsiaTheme="minorEastAsia" w:hAnsiTheme="minorHAnsi" w:cstheme="minorBidi"/>
          <w:b w:val="0"/>
          <w:noProof/>
          <w:sz w:val="24"/>
          <w:szCs w:val="24"/>
          <w:lang w:val="en-FI" w:eastAsia="en-GB"/>
        </w:rPr>
      </w:pPr>
      <w:ins w:id="40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11.1</w:t>
        </w:r>
        <w:r>
          <w:rPr>
            <w:rFonts w:asciiTheme="minorHAnsi" w:eastAsiaTheme="minorEastAsia" w:hAnsiTheme="minorHAnsi" w:cstheme="minorBidi"/>
            <w:b w:val="0"/>
            <w:noProof/>
            <w:sz w:val="24"/>
            <w:szCs w:val="24"/>
            <w:lang w:val="en-FI" w:eastAsia="en-GB"/>
          </w:rPr>
          <w:tab/>
        </w:r>
        <w:r w:rsidRPr="00335A32">
          <w:rPr>
            <w:rStyle w:val="Hyperlink"/>
            <w:noProof/>
          </w:rPr>
          <w:t>General</w:t>
        </w:r>
        <w:r>
          <w:rPr>
            <w:noProof/>
            <w:webHidden/>
          </w:rPr>
          <w:tab/>
        </w:r>
        <w:r>
          <w:rPr>
            <w:noProof/>
            <w:webHidden/>
          </w:rPr>
          <w:fldChar w:fldCharType="begin"/>
        </w:r>
        <w:r>
          <w:rPr>
            <w:noProof/>
            <w:webHidden/>
          </w:rPr>
          <w:instrText xml:space="preserve"> PAGEREF _Toc85617486 \h </w:instrText>
        </w:r>
        <w:r>
          <w:rPr>
            <w:noProof/>
            <w:webHidden/>
          </w:rPr>
        </w:r>
      </w:ins>
      <w:r>
        <w:rPr>
          <w:noProof/>
          <w:webHidden/>
        </w:rPr>
        <w:fldChar w:fldCharType="separate"/>
      </w:r>
      <w:ins w:id="408" w:author="Ilkka Rinne" w:date="2021-10-20T10:16:00Z">
        <w:r>
          <w:rPr>
            <w:noProof/>
            <w:webHidden/>
          </w:rPr>
          <w:t>89</w:t>
        </w:r>
        <w:r>
          <w:rPr>
            <w:noProof/>
            <w:webHidden/>
          </w:rPr>
          <w:fldChar w:fldCharType="end"/>
        </w:r>
        <w:r w:rsidRPr="00335A32">
          <w:rPr>
            <w:rStyle w:val="Hyperlink"/>
            <w:noProof/>
          </w:rPr>
          <w:fldChar w:fldCharType="end"/>
        </w:r>
      </w:ins>
    </w:p>
    <w:p w14:paraId="0B1F8441" w14:textId="687E8702" w:rsidR="0036761B" w:rsidRDefault="0036761B">
      <w:pPr>
        <w:pStyle w:val="TOC2"/>
        <w:rPr>
          <w:ins w:id="409" w:author="Ilkka Rinne" w:date="2021-10-20T10:16:00Z"/>
          <w:rFonts w:asciiTheme="minorHAnsi" w:eastAsiaTheme="minorEastAsia" w:hAnsiTheme="minorHAnsi" w:cstheme="minorBidi"/>
          <w:b w:val="0"/>
          <w:noProof/>
          <w:sz w:val="24"/>
          <w:szCs w:val="24"/>
          <w:lang w:val="en-FI" w:eastAsia="en-GB"/>
        </w:rPr>
      </w:pPr>
      <w:ins w:id="41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11.2</w:t>
        </w:r>
        <w:r>
          <w:rPr>
            <w:rFonts w:asciiTheme="minorHAnsi" w:eastAsiaTheme="minorEastAsia" w:hAnsiTheme="minorHAnsi" w:cstheme="minorBidi"/>
            <w:b w:val="0"/>
            <w:noProof/>
            <w:sz w:val="24"/>
            <w:szCs w:val="24"/>
            <w:lang w:val="en-FI" w:eastAsia="en-GB"/>
          </w:rPr>
          <w:tab/>
        </w:r>
        <w:r w:rsidRPr="00335A32">
          <w:rPr>
            <w:rStyle w:val="Hyperlink"/>
            <w:noProof/>
          </w:rPr>
          <w:t>Sample</w:t>
        </w:r>
        <w:r>
          <w:rPr>
            <w:noProof/>
            <w:webHidden/>
          </w:rPr>
          <w:tab/>
        </w:r>
        <w:r>
          <w:rPr>
            <w:noProof/>
            <w:webHidden/>
          </w:rPr>
          <w:fldChar w:fldCharType="begin"/>
        </w:r>
        <w:r>
          <w:rPr>
            <w:noProof/>
            <w:webHidden/>
          </w:rPr>
          <w:instrText xml:space="preserve"> PAGEREF _Toc85617487 \h </w:instrText>
        </w:r>
        <w:r>
          <w:rPr>
            <w:noProof/>
            <w:webHidden/>
          </w:rPr>
        </w:r>
      </w:ins>
      <w:r>
        <w:rPr>
          <w:noProof/>
          <w:webHidden/>
        </w:rPr>
        <w:fldChar w:fldCharType="separate"/>
      </w:r>
      <w:ins w:id="411" w:author="Ilkka Rinne" w:date="2021-10-20T10:16:00Z">
        <w:r>
          <w:rPr>
            <w:noProof/>
            <w:webHidden/>
          </w:rPr>
          <w:t>91</w:t>
        </w:r>
        <w:r>
          <w:rPr>
            <w:noProof/>
            <w:webHidden/>
          </w:rPr>
          <w:fldChar w:fldCharType="end"/>
        </w:r>
        <w:r w:rsidRPr="00335A32">
          <w:rPr>
            <w:rStyle w:val="Hyperlink"/>
            <w:noProof/>
          </w:rPr>
          <w:fldChar w:fldCharType="end"/>
        </w:r>
      </w:ins>
    </w:p>
    <w:p w14:paraId="5321751F" w14:textId="34036798" w:rsidR="0036761B" w:rsidRDefault="0036761B">
      <w:pPr>
        <w:pStyle w:val="TOC2"/>
        <w:rPr>
          <w:ins w:id="412" w:author="Ilkka Rinne" w:date="2021-10-20T10:16:00Z"/>
          <w:rFonts w:asciiTheme="minorHAnsi" w:eastAsiaTheme="minorEastAsia" w:hAnsiTheme="minorHAnsi" w:cstheme="minorBidi"/>
          <w:b w:val="0"/>
          <w:noProof/>
          <w:sz w:val="24"/>
          <w:szCs w:val="24"/>
          <w:lang w:val="en-FI" w:eastAsia="en-GB"/>
        </w:rPr>
      </w:pPr>
      <w:ins w:id="41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11.3</w:t>
        </w:r>
        <w:r>
          <w:rPr>
            <w:rFonts w:asciiTheme="minorHAnsi" w:eastAsiaTheme="minorEastAsia" w:hAnsiTheme="minorHAnsi" w:cstheme="minorBidi"/>
            <w:b w:val="0"/>
            <w:noProof/>
            <w:sz w:val="24"/>
            <w:szCs w:val="24"/>
            <w:lang w:val="en-FI" w:eastAsia="en-GB"/>
          </w:rPr>
          <w:tab/>
        </w:r>
        <w:r w:rsidRPr="00335A32">
          <w:rPr>
            <w:rStyle w:val="Hyperlink"/>
            <w:noProof/>
          </w:rPr>
          <w:t>Sampling</w:t>
        </w:r>
        <w:r>
          <w:rPr>
            <w:noProof/>
            <w:webHidden/>
          </w:rPr>
          <w:tab/>
        </w:r>
        <w:r>
          <w:rPr>
            <w:noProof/>
            <w:webHidden/>
          </w:rPr>
          <w:fldChar w:fldCharType="begin"/>
        </w:r>
        <w:r>
          <w:rPr>
            <w:noProof/>
            <w:webHidden/>
          </w:rPr>
          <w:instrText xml:space="preserve"> PAGEREF _Toc85617488 \h </w:instrText>
        </w:r>
        <w:r>
          <w:rPr>
            <w:noProof/>
            <w:webHidden/>
          </w:rPr>
        </w:r>
      </w:ins>
      <w:r>
        <w:rPr>
          <w:noProof/>
          <w:webHidden/>
        </w:rPr>
        <w:fldChar w:fldCharType="separate"/>
      </w:r>
      <w:ins w:id="414" w:author="Ilkka Rinne" w:date="2021-10-20T10:16:00Z">
        <w:r>
          <w:rPr>
            <w:noProof/>
            <w:webHidden/>
          </w:rPr>
          <w:t>94</w:t>
        </w:r>
        <w:r>
          <w:rPr>
            <w:noProof/>
            <w:webHidden/>
          </w:rPr>
          <w:fldChar w:fldCharType="end"/>
        </w:r>
        <w:r w:rsidRPr="00335A32">
          <w:rPr>
            <w:rStyle w:val="Hyperlink"/>
            <w:noProof/>
          </w:rPr>
          <w:fldChar w:fldCharType="end"/>
        </w:r>
      </w:ins>
    </w:p>
    <w:p w14:paraId="4597195A" w14:textId="5A908760" w:rsidR="0036761B" w:rsidRDefault="0036761B">
      <w:pPr>
        <w:pStyle w:val="TOC2"/>
        <w:rPr>
          <w:ins w:id="415" w:author="Ilkka Rinne" w:date="2021-10-20T10:16:00Z"/>
          <w:rFonts w:asciiTheme="minorHAnsi" w:eastAsiaTheme="minorEastAsia" w:hAnsiTheme="minorHAnsi" w:cstheme="minorBidi"/>
          <w:b w:val="0"/>
          <w:noProof/>
          <w:sz w:val="24"/>
          <w:szCs w:val="24"/>
          <w:lang w:val="en-FI" w:eastAsia="en-GB"/>
        </w:rPr>
      </w:pPr>
      <w:ins w:id="41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"_Toc85617489"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11.4</w:t>
        </w:r>
        <w:r>
          <w:rPr>
            <w:rFonts w:asciiTheme="minorHAnsi" w:eastAsiaTheme="minorEastAsia" w:hAnsiTheme="minorHAnsi" w:cstheme="minorBidi"/>
            <w:b w:val="0"/>
            <w:noProof/>
            <w:sz w:val="24"/>
            <w:szCs w:val="24"/>
            <w:lang w:val="en-FI" w:eastAsia="en-GB"/>
          </w:rPr>
          <w:tab/>
        </w:r>
        <w:r w:rsidRPr="00335A32">
          <w:rPr>
            <w:rStyle w:val="Hyperlink"/>
            <w:noProof/>
          </w:rPr>
          <w:t>Sampler</w:t>
        </w:r>
        <w:r>
          <w:rPr>
            <w:noProof/>
            <w:webHidden/>
          </w:rPr>
          <w:tab/>
        </w:r>
        <w:r>
          <w:rPr>
            <w:noProof/>
            <w:webHidden/>
          </w:rPr>
          <w:fldChar w:fldCharType="begin"/>
        </w:r>
        <w:r>
          <w:rPr>
            <w:noProof/>
            <w:webHidden/>
          </w:rPr>
          <w:instrText xml:space="preserve"> PAGEREF _Toc85617489 \h </w:instrText>
        </w:r>
        <w:r>
          <w:rPr>
            <w:noProof/>
            <w:webHidden/>
          </w:rPr>
        </w:r>
      </w:ins>
      <w:r>
        <w:rPr>
          <w:noProof/>
          <w:webHidden/>
        </w:rPr>
        <w:fldChar w:fldCharType="separate"/>
      </w:r>
      <w:ins w:id="417" w:author="Ilkka Rinne" w:date="2021-10-20T10:16:00Z">
        <w:r>
          <w:rPr>
            <w:noProof/>
            <w:webHidden/>
          </w:rPr>
          <w:t>97</w:t>
        </w:r>
        <w:r>
          <w:rPr>
            <w:noProof/>
            <w:webHidden/>
          </w:rPr>
          <w:fldChar w:fldCharType="end"/>
        </w:r>
        <w:r w:rsidRPr="00335A32">
          <w:rPr>
            <w:rStyle w:val="Hyperlink"/>
            <w:noProof/>
          </w:rPr>
          <w:fldChar w:fldCharType="end"/>
        </w:r>
      </w:ins>
    </w:p>
    <w:p w14:paraId="50B46B89" w14:textId="383D7876" w:rsidR="0036761B" w:rsidRDefault="0036761B">
      <w:pPr>
        <w:pStyle w:val="TOC2"/>
        <w:rPr>
          <w:ins w:id="418" w:author="Ilkka Rinne" w:date="2021-10-20T10:16:00Z"/>
          <w:rFonts w:asciiTheme="minorHAnsi" w:eastAsiaTheme="minorEastAsia" w:hAnsiTheme="minorHAnsi" w:cstheme="minorBidi"/>
          <w:b w:val="0"/>
          <w:noProof/>
          <w:sz w:val="24"/>
          <w:szCs w:val="24"/>
          <w:lang w:val="en-FI" w:eastAsia="en-GB"/>
        </w:rPr>
      </w:pPr>
      <w:ins w:id="41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11.5</w:t>
        </w:r>
        <w:r>
          <w:rPr>
            <w:rFonts w:asciiTheme="minorHAnsi" w:eastAsiaTheme="minorEastAsia" w:hAnsiTheme="minorHAnsi" w:cstheme="minorBidi"/>
            <w:b w:val="0"/>
            <w:noProof/>
            <w:sz w:val="24"/>
            <w:szCs w:val="24"/>
            <w:lang w:val="en-FI" w:eastAsia="en-GB"/>
          </w:rPr>
          <w:tab/>
        </w:r>
        <w:r w:rsidRPr="00335A32">
          <w:rPr>
            <w:rStyle w:val="Hyperlink"/>
            <w:noProof/>
          </w:rPr>
          <w:t>PreparationStep</w:t>
        </w:r>
        <w:r>
          <w:rPr>
            <w:noProof/>
            <w:webHidden/>
          </w:rPr>
          <w:tab/>
        </w:r>
        <w:r>
          <w:rPr>
            <w:noProof/>
            <w:webHidden/>
          </w:rPr>
          <w:fldChar w:fldCharType="begin"/>
        </w:r>
        <w:r>
          <w:rPr>
            <w:noProof/>
            <w:webHidden/>
          </w:rPr>
          <w:instrText xml:space="preserve"> PAGEREF _Toc85617490 \h </w:instrText>
        </w:r>
        <w:r>
          <w:rPr>
            <w:noProof/>
            <w:webHidden/>
          </w:rPr>
        </w:r>
      </w:ins>
      <w:r>
        <w:rPr>
          <w:noProof/>
          <w:webHidden/>
        </w:rPr>
        <w:fldChar w:fldCharType="separate"/>
      </w:r>
      <w:ins w:id="420" w:author="Ilkka Rinne" w:date="2021-10-20T10:16:00Z">
        <w:r>
          <w:rPr>
            <w:noProof/>
            <w:webHidden/>
          </w:rPr>
          <w:t>98</w:t>
        </w:r>
        <w:r>
          <w:rPr>
            <w:noProof/>
            <w:webHidden/>
          </w:rPr>
          <w:fldChar w:fldCharType="end"/>
        </w:r>
        <w:r w:rsidRPr="00335A32">
          <w:rPr>
            <w:rStyle w:val="Hyperlink"/>
            <w:noProof/>
          </w:rPr>
          <w:fldChar w:fldCharType="end"/>
        </w:r>
      </w:ins>
    </w:p>
    <w:p w14:paraId="348E3871" w14:textId="16976420" w:rsidR="0036761B" w:rsidRDefault="0036761B">
      <w:pPr>
        <w:pStyle w:val="TOC2"/>
        <w:rPr>
          <w:ins w:id="421" w:author="Ilkka Rinne" w:date="2021-10-20T10:16:00Z"/>
          <w:rFonts w:asciiTheme="minorHAnsi" w:eastAsiaTheme="minorEastAsia" w:hAnsiTheme="minorHAnsi" w:cstheme="minorBidi"/>
          <w:b w:val="0"/>
          <w:noProof/>
          <w:sz w:val="24"/>
          <w:szCs w:val="24"/>
          <w:lang w:val="en-FI" w:eastAsia="en-GB"/>
        </w:rPr>
      </w:pPr>
      <w:ins w:id="42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11.6</w:t>
        </w:r>
        <w:r>
          <w:rPr>
            <w:rFonts w:asciiTheme="minorHAnsi" w:eastAsiaTheme="minorEastAsia" w:hAnsiTheme="minorHAnsi" w:cstheme="minorBidi"/>
            <w:b w:val="0"/>
            <w:noProof/>
            <w:sz w:val="24"/>
            <w:szCs w:val="24"/>
            <w:lang w:val="en-FI" w:eastAsia="en-GB"/>
          </w:rPr>
          <w:tab/>
        </w:r>
        <w:r w:rsidRPr="00335A32">
          <w:rPr>
            <w:rStyle w:val="Hyperlink"/>
            <w:noProof/>
          </w:rPr>
          <w:t>PreparationProcedure</w:t>
        </w:r>
        <w:r>
          <w:rPr>
            <w:noProof/>
            <w:webHidden/>
          </w:rPr>
          <w:tab/>
        </w:r>
        <w:r>
          <w:rPr>
            <w:noProof/>
            <w:webHidden/>
          </w:rPr>
          <w:fldChar w:fldCharType="begin"/>
        </w:r>
        <w:r>
          <w:rPr>
            <w:noProof/>
            <w:webHidden/>
          </w:rPr>
          <w:instrText xml:space="preserve"> PAGEREF _Toc85617491 \h </w:instrText>
        </w:r>
        <w:r>
          <w:rPr>
            <w:noProof/>
            <w:webHidden/>
          </w:rPr>
        </w:r>
      </w:ins>
      <w:r>
        <w:rPr>
          <w:noProof/>
          <w:webHidden/>
        </w:rPr>
        <w:fldChar w:fldCharType="separate"/>
      </w:r>
      <w:ins w:id="423" w:author="Ilkka Rinne" w:date="2021-10-20T10:16:00Z">
        <w:r>
          <w:rPr>
            <w:noProof/>
            <w:webHidden/>
          </w:rPr>
          <w:t>100</w:t>
        </w:r>
        <w:r>
          <w:rPr>
            <w:noProof/>
            <w:webHidden/>
          </w:rPr>
          <w:fldChar w:fldCharType="end"/>
        </w:r>
        <w:r w:rsidRPr="00335A32">
          <w:rPr>
            <w:rStyle w:val="Hyperlink"/>
            <w:noProof/>
          </w:rPr>
          <w:fldChar w:fldCharType="end"/>
        </w:r>
      </w:ins>
    </w:p>
    <w:p w14:paraId="4F182071" w14:textId="735FB74C" w:rsidR="0036761B" w:rsidRDefault="0036761B">
      <w:pPr>
        <w:pStyle w:val="TOC2"/>
        <w:rPr>
          <w:ins w:id="424" w:author="Ilkka Rinne" w:date="2021-10-20T10:16:00Z"/>
          <w:rFonts w:asciiTheme="minorHAnsi" w:eastAsiaTheme="minorEastAsia" w:hAnsiTheme="minorHAnsi" w:cstheme="minorBidi"/>
          <w:b w:val="0"/>
          <w:noProof/>
          <w:sz w:val="24"/>
          <w:szCs w:val="24"/>
          <w:lang w:val="en-FI" w:eastAsia="en-GB"/>
        </w:rPr>
      </w:pPr>
      <w:ins w:id="42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11.7</w:t>
        </w:r>
        <w:r>
          <w:rPr>
            <w:rFonts w:asciiTheme="minorHAnsi" w:eastAsiaTheme="minorEastAsia" w:hAnsiTheme="minorHAnsi" w:cstheme="minorBidi"/>
            <w:b w:val="0"/>
            <w:noProof/>
            <w:sz w:val="24"/>
            <w:szCs w:val="24"/>
            <w:lang w:val="en-FI" w:eastAsia="en-GB"/>
          </w:rPr>
          <w:tab/>
        </w:r>
        <w:r w:rsidRPr="00335A32">
          <w:rPr>
            <w:rStyle w:val="Hyperlink"/>
            <w:noProof/>
          </w:rPr>
          <w:t>SamplingProcedure</w:t>
        </w:r>
        <w:r>
          <w:rPr>
            <w:noProof/>
            <w:webHidden/>
          </w:rPr>
          <w:tab/>
        </w:r>
        <w:r>
          <w:rPr>
            <w:noProof/>
            <w:webHidden/>
          </w:rPr>
          <w:fldChar w:fldCharType="begin"/>
        </w:r>
        <w:r>
          <w:rPr>
            <w:noProof/>
            <w:webHidden/>
          </w:rPr>
          <w:instrText xml:space="preserve"> PAGEREF _Toc85617492 \h </w:instrText>
        </w:r>
        <w:r>
          <w:rPr>
            <w:noProof/>
            <w:webHidden/>
          </w:rPr>
        </w:r>
      </w:ins>
      <w:r>
        <w:rPr>
          <w:noProof/>
          <w:webHidden/>
        </w:rPr>
        <w:fldChar w:fldCharType="separate"/>
      </w:r>
      <w:ins w:id="426" w:author="Ilkka Rinne" w:date="2021-10-20T10:16:00Z">
        <w:r>
          <w:rPr>
            <w:noProof/>
            <w:webHidden/>
          </w:rPr>
          <w:t>101</w:t>
        </w:r>
        <w:r>
          <w:rPr>
            <w:noProof/>
            <w:webHidden/>
          </w:rPr>
          <w:fldChar w:fldCharType="end"/>
        </w:r>
        <w:r w:rsidRPr="00335A32">
          <w:rPr>
            <w:rStyle w:val="Hyperlink"/>
            <w:noProof/>
          </w:rPr>
          <w:fldChar w:fldCharType="end"/>
        </w:r>
      </w:ins>
    </w:p>
    <w:p w14:paraId="6BA15D46" w14:textId="7730190F" w:rsidR="0036761B" w:rsidRDefault="0036761B">
      <w:pPr>
        <w:pStyle w:val="TOC1"/>
        <w:rPr>
          <w:ins w:id="427" w:author="Ilkka Rinne" w:date="2021-10-20T10:16:00Z"/>
          <w:rFonts w:asciiTheme="minorHAnsi" w:eastAsiaTheme="minorEastAsia" w:hAnsiTheme="minorHAnsi" w:cstheme="minorBidi"/>
          <w:b w:val="0"/>
          <w:noProof/>
          <w:sz w:val="24"/>
          <w:szCs w:val="24"/>
          <w:lang w:val="en-FI" w:eastAsia="en-GB"/>
        </w:rPr>
      </w:pPr>
      <w:ins w:id="42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w:t>
        </w:r>
        <w:r>
          <w:rPr>
            <w:rFonts w:asciiTheme="minorHAnsi" w:eastAsiaTheme="minorEastAsia" w:hAnsiTheme="minorHAnsi" w:cstheme="minorBidi"/>
            <w:b w:val="0"/>
            <w:noProof/>
            <w:sz w:val="24"/>
            <w:szCs w:val="24"/>
            <w:lang w:val="en-FI" w:eastAsia="en-GB"/>
          </w:rPr>
          <w:tab/>
        </w:r>
        <w:r w:rsidRPr="00335A32">
          <w:rPr>
            <w:rStyle w:val="Hyperlink"/>
            <w:noProof/>
          </w:rPr>
          <w:t>Abstract Sample Core</w:t>
        </w:r>
        <w:r>
          <w:rPr>
            <w:noProof/>
            <w:webHidden/>
          </w:rPr>
          <w:tab/>
        </w:r>
        <w:r>
          <w:rPr>
            <w:noProof/>
            <w:webHidden/>
          </w:rPr>
          <w:fldChar w:fldCharType="begin"/>
        </w:r>
        <w:r>
          <w:rPr>
            <w:noProof/>
            <w:webHidden/>
          </w:rPr>
          <w:instrText xml:space="preserve"> PAGEREF _Toc85617493 \h </w:instrText>
        </w:r>
        <w:r>
          <w:rPr>
            <w:noProof/>
            <w:webHidden/>
          </w:rPr>
        </w:r>
      </w:ins>
      <w:r>
        <w:rPr>
          <w:noProof/>
          <w:webHidden/>
        </w:rPr>
        <w:fldChar w:fldCharType="separate"/>
      </w:r>
      <w:ins w:id="429" w:author="Ilkka Rinne" w:date="2021-10-20T10:16:00Z">
        <w:r>
          <w:rPr>
            <w:noProof/>
            <w:webHidden/>
          </w:rPr>
          <w:t>102</w:t>
        </w:r>
        <w:r>
          <w:rPr>
            <w:noProof/>
            <w:webHidden/>
          </w:rPr>
          <w:fldChar w:fldCharType="end"/>
        </w:r>
        <w:r w:rsidRPr="00335A32">
          <w:rPr>
            <w:rStyle w:val="Hyperlink"/>
            <w:noProof/>
          </w:rPr>
          <w:fldChar w:fldCharType="end"/>
        </w:r>
      </w:ins>
    </w:p>
    <w:p w14:paraId="2884388C" w14:textId="266E93A1" w:rsidR="0036761B" w:rsidRDefault="0036761B">
      <w:pPr>
        <w:pStyle w:val="TOC2"/>
        <w:rPr>
          <w:ins w:id="430" w:author="Ilkka Rinne" w:date="2021-10-20T10:16:00Z"/>
          <w:rFonts w:asciiTheme="minorHAnsi" w:eastAsiaTheme="minorEastAsia" w:hAnsiTheme="minorHAnsi" w:cstheme="minorBidi"/>
          <w:b w:val="0"/>
          <w:noProof/>
          <w:sz w:val="24"/>
          <w:szCs w:val="24"/>
          <w:lang w:val="en-FI" w:eastAsia="en-GB"/>
        </w:rPr>
      </w:pPr>
      <w:ins w:id="43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12.1</w:t>
        </w:r>
        <w:r>
          <w:rPr>
            <w:rFonts w:asciiTheme="minorHAnsi" w:eastAsiaTheme="minorEastAsia" w:hAnsiTheme="minorHAnsi" w:cstheme="minorBidi"/>
            <w:b w:val="0"/>
            <w:noProof/>
            <w:sz w:val="24"/>
            <w:szCs w:val="24"/>
            <w:lang w:val="en-FI" w:eastAsia="en-GB"/>
          </w:rPr>
          <w:tab/>
        </w:r>
        <w:r w:rsidRPr="00335A32">
          <w:rPr>
            <w:rStyle w:val="Hyperlink"/>
            <w:noProof/>
          </w:rPr>
          <w:t>General</w:t>
        </w:r>
        <w:r>
          <w:rPr>
            <w:noProof/>
            <w:webHidden/>
          </w:rPr>
          <w:tab/>
        </w:r>
        <w:r>
          <w:rPr>
            <w:noProof/>
            <w:webHidden/>
          </w:rPr>
          <w:fldChar w:fldCharType="begin"/>
        </w:r>
        <w:r>
          <w:rPr>
            <w:noProof/>
            <w:webHidden/>
          </w:rPr>
          <w:instrText xml:space="preserve"> PAGEREF _Toc85617494 \h </w:instrText>
        </w:r>
        <w:r>
          <w:rPr>
            <w:noProof/>
            <w:webHidden/>
          </w:rPr>
        </w:r>
      </w:ins>
      <w:r>
        <w:rPr>
          <w:noProof/>
          <w:webHidden/>
        </w:rPr>
        <w:fldChar w:fldCharType="separate"/>
      </w:r>
      <w:ins w:id="432" w:author="Ilkka Rinne" w:date="2021-10-20T10:16:00Z">
        <w:r>
          <w:rPr>
            <w:noProof/>
            <w:webHidden/>
          </w:rPr>
          <w:t>102</w:t>
        </w:r>
        <w:r>
          <w:rPr>
            <w:noProof/>
            <w:webHidden/>
          </w:rPr>
          <w:fldChar w:fldCharType="end"/>
        </w:r>
        <w:r w:rsidRPr="00335A32">
          <w:rPr>
            <w:rStyle w:val="Hyperlink"/>
            <w:noProof/>
          </w:rPr>
          <w:fldChar w:fldCharType="end"/>
        </w:r>
      </w:ins>
    </w:p>
    <w:p w14:paraId="737A1EE9" w14:textId="14262F4B" w:rsidR="0036761B" w:rsidRDefault="0036761B">
      <w:pPr>
        <w:pStyle w:val="TOC2"/>
        <w:rPr>
          <w:ins w:id="433" w:author="Ilkka Rinne" w:date="2021-10-20T10:16:00Z"/>
          <w:rFonts w:asciiTheme="minorHAnsi" w:eastAsiaTheme="minorEastAsia" w:hAnsiTheme="minorHAnsi" w:cstheme="minorBidi"/>
          <w:b w:val="0"/>
          <w:noProof/>
          <w:sz w:val="24"/>
          <w:szCs w:val="24"/>
          <w:lang w:val="en-FI" w:eastAsia="en-GB"/>
        </w:rPr>
      </w:pPr>
      <w:ins w:id="43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12.2</w:t>
        </w:r>
        <w:r>
          <w:rPr>
            <w:rFonts w:asciiTheme="minorHAnsi" w:eastAsiaTheme="minorEastAsia" w:hAnsiTheme="minorHAnsi" w:cstheme="minorBidi"/>
            <w:b w:val="0"/>
            <w:noProof/>
            <w:sz w:val="24"/>
            <w:szCs w:val="24"/>
            <w:lang w:val="en-FI" w:eastAsia="en-GB"/>
          </w:rPr>
          <w:tab/>
        </w:r>
        <w:r w:rsidRPr="00335A32">
          <w:rPr>
            <w:rStyle w:val="Hyperlink"/>
            <w:noProof/>
          </w:rPr>
          <w:t>AbstractSample</w:t>
        </w:r>
        <w:r>
          <w:rPr>
            <w:noProof/>
            <w:webHidden/>
          </w:rPr>
          <w:tab/>
        </w:r>
        <w:r>
          <w:rPr>
            <w:noProof/>
            <w:webHidden/>
          </w:rPr>
          <w:fldChar w:fldCharType="begin"/>
        </w:r>
        <w:r>
          <w:rPr>
            <w:noProof/>
            <w:webHidden/>
          </w:rPr>
          <w:instrText xml:space="preserve"> PAGEREF _Toc85617495 \h </w:instrText>
        </w:r>
        <w:r>
          <w:rPr>
            <w:noProof/>
            <w:webHidden/>
          </w:rPr>
        </w:r>
      </w:ins>
      <w:r>
        <w:rPr>
          <w:noProof/>
          <w:webHidden/>
        </w:rPr>
        <w:fldChar w:fldCharType="separate"/>
      </w:r>
      <w:ins w:id="435" w:author="Ilkka Rinne" w:date="2021-10-20T10:16:00Z">
        <w:r>
          <w:rPr>
            <w:noProof/>
            <w:webHidden/>
          </w:rPr>
          <w:t>104</w:t>
        </w:r>
        <w:r>
          <w:rPr>
            <w:noProof/>
            <w:webHidden/>
          </w:rPr>
          <w:fldChar w:fldCharType="end"/>
        </w:r>
        <w:r w:rsidRPr="00335A32">
          <w:rPr>
            <w:rStyle w:val="Hyperlink"/>
            <w:noProof/>
          </w:rPr>
          <w:fldChar w:fldCharType="end"/>
        </w:r>
      </w:ins>
    </w:p>
    <w:p w14:paraId="2F00B87F" w14:textId="6E6A61C8" w:rsidR="0036761B" w:rsidRDefault="0036761B">
      <w:pPr>
        <w:pStyle w:val="TOC2"/>
        <w:rPr>
          <w:ins w:id="436" w:author="Ilkka Rinne" w:date="2021-10-20T10:16:00Z"/>
          <w:rFonts w:asciiTheme="minorHAnsi" w:eastAsiaTheme="minorEastAsia" w:hAnsiTheme="minorHAnsi" w:cstheme="minorBidi"/>
          <w:b w:val="0"/>
          <w:noProof/>
          <w:sz w:val="24"/>
          <w:szCs w:val="24"/>
          <w:lang w:val="en-FI" w:eastAsia="en-GB"/>
        </w:rPr>
      </w:pPr>
      <w:ins w:id="43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12.3</w:t>
        </w:r>
        <w:r>
          <w:rPr>
            <w:rFonts w:asciiTheme="minorHAnsi" w:eastAsiaTheme="minorEastAsia" w:hAnsiTheme="minorHAnsi" w:cstheme="minorBidi"/>
            <w:b w:val="0"/>
            <w:noProof/>
            <w:sz w:val="24"/>
            <w:szCs w:val="24"/>
            <w:lang w:val="en-FI" w:eastAsia="en-GB"/>
          </w:rPr>
          <w:tab/>
        </w:r>
        <w:r w:rsidRPr="00335A32">
          <w:rPr>
            <w:rStyle w:val="Hyperlink"/>
            <w:noProof/>
          </w:rPr>
          <w:t>AbstractSampling</w:t>
        </w:r>
        <w:r>
          <w:rPr>
            <w:noProof/>
            <w:webHidden/>
          </w:rPr>
          <w:tab/>
        </w:r>
        <w:r>
          <w:rPr>
            <w:noProof/>
            <w:webHidden/>
          </w:rPr>
          <w:fldChar w:fldCharType="begin"/>
        </w:r>
        <w:r>
          <w:rPr>
            <w:noProof/>
            <w:webHidden/>
          </w:rPr>
          <w:instrText xml:space="preserve"> PAGEREF _Toc85617496 \h </w:instrText>
        </w:r>
        <w:r>
          <w:rPr>
            <w:noProof/>
            <w:webHidden/>
          </w:rPr>
        </w:r>
      </w:ins>
      <w:r>
        <w:rPr>
          <w:noProof/>
          <w:webHidden/>
        </w:rPr>
        <w:fldChar w:fldCharType="separate"/>
      </w:r>
      <w:ins w:id="438" w:author="Ilkka Rinne" w:date="2021-10-20T10:16:00Z">
        <w:r>
          <w:rPr>
            <w:noProof/>
            <w:webHidden/>
          </w:rPr>
          <w:t>107</w:t>
        </w:r>
        <w:r>
          <w:rPr>
            <w:noProof/>
            <w:webHidden/>
          </w:rPr>
          <w:fldChar w:fldCharType="end"/>
        </w:r>
        <w:r w:rsidRPr="00335A32">
          <w:rPr>
            <w:rStyle w:val="Hyperlink"/>
            <w:noProof/>
          </w:rPr>
          <w:fldChar w:fldCharType="end"/>
        </w:r>
      </w:ins>
    </w:p>
    <w:p w14:paraId="49B2B0AF" w14:textId="44C67AD8" w:rsidR="0036761B" w:rsidRDefault="0036761B">
      <w:pPr>
        <w:pStyle w:val="TOC2"/>
        <w:rPr>
          <w:ins w:id="439" w:author="Ilkka Rinne" w:date="2021-10-20T10:16:00Z"/>
          <w:rFonts w:asciiTheme="minorHAnsi" w:eastAsiaTheme="minorEastAsia" w:hAnsiTheme="minorHAnsi" w:cstheme="minorBidi"/>
          <w:b w:val="0"/>
          <w:noProof/>
          <w:sz w:val="24"/>
          <w:szCs w:val="24"/>
          <w:lang w:val="en-FI" w:eastAsia="en-GB"/>
        </w:rPr>
      </w:pPr>
      <w:ins w:id="44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12.4</w:t>
        </w:r>
        <w:r>
          <w:rPr>
            <w:rFonts w:asciiTheme="minorHAnsi" w:eastAsiaTheme="minorEastAsia" w:hAnsiTheme="minorHAnsi" w:cstheme="minorBidi"/>
            <w:b w:val="0"/>
            <w:noProof/>
            <w:sz w:val="24"/>
            <w:szCs w:val="24"/>
            <w:lang w:val="en-FI" w:eastAsia="en-GB"/>
          </w:rPr>
          <w:tab/>
        </w:r>
        <w:r w:rsidRPr="00335A32">
          <w:rPr>
            <w:rStyle w:val="Hyperlink"/>
            <w:noProof/>
          </w:rPr>
          <w:t>AbstractSampler</w:t>
        </w:r>
        <w:r>
          <w:rPr>
            <w:noProof/>
            <w:webHidden/>
          </w:rPr>
          <w:tab/>
        </w:r>
        <w:r>
          <w:rPr>
            <w:noProof/>
            <w:webHidden/>
          </w:rPr>
          <w:fldChar w:fldCharType="begin"/>
        </w:r>
        <w:r>
          <w:rPr>
            <w:noProof/>
            <w:webHidden/>
          </w:rPr>
          <w:instrText xml:space="preserve"> PAGEREF _Toc85617497 \h </w:instrText>
        </w:r>
        <w:r>
          <w:rPr>
            <w:noProof/>
            <w:webHidden/>
          </w:rPr>
        </w:r>
      </w:ins>
      <w:r>
        <w:rPr>
          <w:noProof/>
          <w:webHidden/>
        </w:rPr>
        <w:fldChar w:fldCharType="separate"/>
      </w:r>
      <w:ins w:id="441" w:author="Ilkka Rinne" w:date="2021-10-20T10:16:00Z">
        <w:r>
          <w:rPr>
            <w:noProof/>
            <w:webHidden/>
          </w:rPr>
          <w:t>109</w:t>
        </w:r>
        <w:r>
          <w:rPr>
            <w:noProof/>
            <w:webHidden/>
          </w:rPr>
          <w:fldChar w:fldCharType="end"/>
        </w:r>
        <w:r w:rsidRPr="00335A32">
          <w:rPr>
            <w:rStyle w:val="Hyperlink"/>
            <w:noProof/>
          </w:rPr>
          <w:fldChar w:fldCharType="end"/>
        </w:r>
      </w:ins>
    </w:p>
    <w:p w14:paraId="67310D87" w14:textId="31E4CD1A" w:rsidR="0036761B" w:rsidRDefault="0036761B">
      <w:pPr>
        <w:pStyle w:val="TOC2"/>
        <w:rPr>
          <w:ins w:id="442" w:author="Ilkka Rinne" w:date="2021-10-20T10:16:00Z"/>
          <w:rFonts w:asciiTheme="minorHAnsi" w:eastAsiaTheme="minorEastAsia" w:hAnsiTheme="minorHAnsi" w:cstheme="minorBidi"/>
          <w:b w:val="0"/>
          <w:noProof/>
          <w:sz w:val="24"/>
          <w:szCs w:val="24"/>
          <w:lang w:val="en-FI" w:eastAsia="en-GB"/>
        </w:rPr>
      </w:pPr>
      <w:ins w:id="44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12.5</w:t>
        </w:r>
        <w:r>
          <w:rPr>
            <w:rFonts w:asciiTheme="minorHAnsi" w:eastAsiaTheme="minorEastAsia" w:hAnsiTheme="minorHAnsi" w:cstheme="minorBidi"/>
            <w:b w:val="0"/>
            <w:noProof/>
            <w:sz w:val="24"/>
            <w:szCs w:val="24"/>
            <w:lang w:val="en-FI" w:eastAsia="en-GB"/>
          </w:rPr>
          <w:tab/>
        </w:r>
        <w:r w:rsidRPr="00335A32">
          <w:rPr>
            <w:rStyle w:val="Hyperlink"/>
            <w:noProof/>
          </w:rPr>
          <w:t>AbstractSamplingProcedure</w:t>
        </w:r>
        <w:r>
          <w:rPr>
            <w:noProof/>
            <w:webHidden/>
          </w:rPr>
          <w:tab/>
        </w:r>
        <w:r>
          <w:rPr>
            <w:noProof/>
            <w:webHidden/>
          </w:rPr>
          <w:fldChar w:fldCharType="begin"/>
        </w:r>
        <w:r>
          <w:rPr>
            <w:noProof/>
            <w:webHidden/>
          </w:rPr>
          <w:instrText xml:space="preserve"> PAGEREF _Toc85617498 \h </w:instrText>
        </w:r>
        <w:r>
          <w:rPr>
            <w:noProof/>
            <w:webHidden/>
          </w:rPr>
        </w:r>
      </w:ins>
      <w:r>
        <w:rPr>
          <w:noProof/>
          <w:webHidden/>
        </w:rPr>
        <w:fldChar w:fldCharType="separate"/>
      </w:r>
      <w:ins w:id="444" w:author="Ilkka Rinne" w:date="2021-10-20T10:16:00Z">
        <w:r>
          <w:rPr>
            <w:noProof/>
            <w:webHidden/>
          </w:rPr>
          <w:t>111</w:t>
        </w:r>
        <w:r>
          <w:rPr>
            <w:noProof/>
            <w:webHidden/>
          </w:rPr>
          <w:fldChar w:fldCharType="end"/>
        </w:r>
        <w:r w:rsidRPr="00335A32">
          <w:rPr>
            <w:rStyle w:val="Hyperlink"/>
            <w:noProof/>
          </w:rPr>
          <w:fldChar w:fldCharType="end"/>
        </w:r>
      </w:ins>
    </w:p>
    <w:p w14:paraId="5FE0D9B8" w14:textId="0F1A74ED" w:rsidR="0036761B" w:rsidRDefault="0036761B">
      <w:pPr>
        <w:pStyle w:val="TOC2"/>
        <w:rPr>
          <w:ins w:id="445" w:author="Ilkka Rinne" w:date="2021-10-20T10:16:00Z"/>
          <w:rFonts w:asciiTheme="minorHAnsi" w:eastAsiaTheme="minorEastAsia" w:hAnsiTheme="minorHAnsi" w:cstheme="minorBidi"/>
          <w:b w:val="0"/>
          <w:noProof/>
          <w:sz w:val="24"/>
          <w:szCs w:val="24"/>
          <w:lang w:val="en-FI" w:eastAsia="en-GB"/>
        </w:rPr>
      </w:pPr>
      <w:ins w:id="44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"_Toc85617499"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12.6</w:t>
        </w:r>
        <w:r>
          <w:rPr>
            <w:rFonts w:asciiTheme="minorHAnsi" w:eastAsiaTheme="minorEastAsia" w:hAnsiTheme="minorHAnsi" w:cstheme="minorBidi"/>
            <w:b w:val="0"/>
            <w:noProof/>
            <w:sz w:val="24"/>
            <w:szCs w:val="24"/>
            <w:lang w:val="en-FI" w:eastAsia="en-GB"/>
          </w:rPr>
          <w:tab/>
        </w:r>
        <w:r w:rsidRPr="00335A32">
          <w:rPr>
            <w:rStyle w:val="Hyperlink"/>
            <w:noProof/>
          </w:rPr>
          <w:t>AbstractPreparationProcedure</w:t>
        </w:r>
        <w:r>
          <w:rPr>
            <w:noProof/>
            <w:webHidden/>
          </w:rPr>
          <w:tab/>
        </w:r>
        <w:r>
          <w:rPr>
            <w:noProof/>
            <w:webHidden/>
          </w:rPr>
          <w:fldChar w:fldCharType="begin"/>
        </w:r>
        <w:r>
          <w:rPr>
            <w:noProof/>
            <w:webHidden/>
          </w:rPr>
          <w:instrText xml:space="preserve"> PAGEREF _Toc85617499 \h </w:instrText>
        </w:r>
        <w:r>
          <w:rPr>
            <w:noProof/>
            <w:webHidden/>
          </w:rPr>
        </w:r>
      </w:ins>
      <w:r>
        <w:rPr>
          <w:noProof/>
          <w:webHidden/>
        </w:rPr>
        <w:fldChar w:fldCharType="separate"/>
      </w:r>
      <w:ins w:id="447" w:author="Ilkka Rinne" w:date="2021-10-20T10:16:00Z">
        <w:r>
          <w:rPr>
            <w:noProof/>
            <w:webHidden/>
          </w:rPr>
          <w:t>112</w:t>
        </w:r>
        <w:r>
          <w:rPr>
            <w:noProof/>
            <w:webHidden/>
          </w:rPr>
          <w:fldChar w:fldCharType="end"/>
        </w:r>
        <w:r w:rsidRPr="00335A32">
          <w:rPr>
            <w:rStyle w:val="Hyperlink"/>
            <w:noProof/>
          </w:rPr>
          <w:fldChar w:fldCharType="end"/>
        </w:r>
      </w:ins>
    </w:p>
    <w:p w14:paraId="500D5457" w14:textId="447473C8" w:rsidR="0036761B" w:rsidRDefault="0036761B">
      <w:pPr>
        <w:pStyle w:val="TOC2"/>
        <w:rPr>
          <w:ins w:id="448" w:author="Ilkka Rinne" w:date="2021-10-20T10:16:00Z"/>
          <w:rFonts w:asciiTheme="minorHAnsi" w:eastAsiaTheme="minorEastAsia" w:hAnsiTheme="minorHAnsi" w:cstheme="minorBidi"/>
          <w:b w:val="0"/>
          <w:noProof/>
          <w:sz w:val="24"/>
          <w:szCs w:val="24"/>
          <w:lang w:val="en-FI" w:eastAsia="en-GB"/>
        </w:rPr>
      </w:pPr>
      <w:ins w:id="44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12.7</w:t>
        </w:r>
        <w:r>
          <w:rPr>
            <w:rFonts w:asciiTheme="minorHAnsi" w:eastAsiaTheme="minorEastAsia" w:hAnsiTheme="minorHAnsi" w:cstheme="minorBidi"/>
            <w:b w:val="0"/>
            <w:noProof/>
            <w:sz w:val="24"/>
            <w:szCs w:val="24"/>
            <w:lang w:val="en-FI" w:eastAsia="en-GB"/>
          </w:rPr>
          <w:tab/>
        </w:r>
        <w:r w:rsidRPr="00335A32">
          <w:rPr>
            <w:rStyle w:val="Hyperlink"/>
            <w:noProof/>
          </w:rPr>
          <w:t>AbstractPreparationStep</w:t>
        </w:r>
        <w:r>
          <w:rPr>
            <w:noProof/>
            <w:webHidden/>
          </w:rPr>
          <w:tab/>
        </w:r>
        <w:r>
          <w:rPr>
            <w:noProof/>
            <w:webHidden/>
          </w:rPr>
          <w:fldChar w:fldCharType="begin"/>
        </w:r>
        <w:r>
          <w:rPr>
            <w:noProof/>
            <w:webHidden/>
          </w:rPr>
          <w:instrText xml:space="preserve"> PAGEREF _Toc85617500 \h </w:instrText>
        </w:r>
        <w:r>
          <w:rPr>
            <w:noProof/>
            <w:webHidden/>
          </w:rPr>
        </w:r>
      </w:ins>
      <w:r>
        <w:rPr>
          <w:noProof/>
          <w:webHidden/>
        </w:rPr>
        <w:fldChar w:fldCharType="separate"/>
      </w:r>
      <w:ins w:id="450" w:author="Ilkka Rinne" w:date="2021-10-20T10:16:00Z">
        <w:r>
          <w:rPr>
            <w:noProof/>
            <w:webHidden/>
          </w:rPr>
          <w:t>113</w:t>
        </w:r>
        <w:r>
          <w:rPr>
            <w:noProof/>
            <w:webHidden/>
          </w:rPr>
          <w:fldChar w:fldCharType="end"/>
        </w:r>
        <w:r w:rsidRPr="00335A32">
          <w:rPr>
            <w:rStyle w:val="Hyperlink"/>
            <w:noProof/>
          </w:rPr>
          <w:fldChar w:fldCharType="end"/>
        </w:r>
      </w:ins>
    </w:p>
    <w:p w14:paraId="2A69680C" w14:textId="43F149B7" w:rsidR="0036761B" w:rsidRDefault="0036761B">
      <w:pPr>
        <w:pStyle w:val="TOC2"/>
        <w:rPr>
          <w:ins w:id="451" w:author="Ilkka Rinne" w:date="2021-10-20T10:16:00Z"/>
          <w:rFonts w:asciiTheme="minorHAnsi" w:eastAsiaTheme="minorEastAsia" w:hAnsiTheme="minorHAnsi" w:cstheme="minorBidi"/>
          <w:b w:val="0"/>
          <w:noProof/>
          <w:sz w:val="24"/>
          <w:szCs w:val="24"/>
          <w:lang w:val="en-FI" w:eastAsia="en-GB"/>
        </w:rPr>
      </w:pPr>
      <w:ins w:id="45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12.8</w:t>
        </w:r>
        <w:r>
          <w:rPr>
            <w:rFonts w:asciiTheme="minorHAnsi" w:eastAsiaTheme="minorEastAsia" w:hAnsiTheme="minorHAnsi" w:cstheme="minorBidi"/>
            <w:b w:val="0"/>
            <w:noProof/>
            <w:sz w:val="24"/>
            <w:szCs w:val="24"/>
            <w:lang w:val="en-FI" w:eastAsia="en-GB"/>
          </w:rPr>
          <w:tab/>
        </w:r>
        <w:r w:rsidRPr="00335A32">
          <w:rPr>
            <w:rStyle w:val="Hyperlink"/>
            <w:noProof/>
          </w:rPr>
          <w:t>Codelists</w:t>
        </w:r>
        <w:r>
          <w:rPr>
            <w:noProof/>
            <w:webHidden/>
          </w:rPr>
          <w:tab/>
        </w:r>
        <w:r>
          <w:rPr>
            <w:noProof/>
            <w:webHidden/>
          </w:rPr>
          <w:fldChar w:fldCharType="begin"/>
        </w:r>
        <w:r>
          <w:rPr>
            <w:noProof/>
            <w:webHidden/>
          </w:rPr>
          <w:instrText xml:space="preserve"> PAGEREF _Toc85617501 \h </w:instrText>
        </w:r>
        <w:r>
          <w:rPr>
            <w:noProof/>
            <w:webHidden/>
          </w:rPr>
        </w:r>
      </w:ins>
      <w:r>
        <w:rPr>
          <w:noProof/>
          <w:webHidden/>
        </w:rPr>
        <w:fldChar w:fldCharType="separate"/>
      </w:r>
      <w:ins w:id="453" w:author="Ilkka Rinne" w:date="2021-10-20T10:16:00Z">
        <w:r>
          <w:rPr>
            <w:noProof/>
            <w:webHidden/>
          </w:rPr>
          <w:t>114</w:t>
        </w:r>
        <w:r>
          <w:rPr>
            <w:noProof/>
            <w:webHidden/>
          </w:rPr>
          <w:fldChar w:fldCharType="end"/>
        </w:r>
        <w:r w:rsidRPr="00335A32">
          <w:rPr>
            <w:rStyle w:val="Hyperlink"/>
            <w:noProof/>
          </w:rPr>
          <w:fldChar w:fldCharType="end"/>
        </w:r>
      </w:ins>
    </w:p>
    <w:p w14:paraId="28C9510E" w14:textId="6C009829" w:rsidR="0036761B" w:rsidRDefault="0036761B">
      <w:pPr>
        <w:pStyle w:val="TOC2"/>
        <w:rPr>
          <w:ins w:id="454" w:author="Ilkka Rinne" w:date="2021-10-20T10:16:00Z"/>
          <w:rFonts w:asciiTheme="minorHAnsi" w:eastAsiaTheme="minorEastAsia" w:hAnsiTheme="minorHAnsi" w:cstheme="minorBidi"/>
          <w:b w:val="0"/>
          <w:noProof/>
          <w:sz w:val="24"/>
          <w:szCs w:val="24"/>
          <w:lang w:val="en-FI" w:eastAsia="en-GB"/>
        </w:rPr>
      </w:pPr>
      <w:ins w:id="45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12.9</w:t>
        </w:r>
        <w:r>
          <w:rPr>
            <w:rFonts w:asciiTheme="minorHAnsi" w:eastAsiaTheme="minorEastAsia" w:hAnsiTheme="minorHAnsi" w:cstheme="minorBidi"/>
            <w:b w:val="0"/>
            <w:noProof/>
            <w:sz w:val="24"/>
            <w:szCs w:val="24"/>
            <w:lang w:val="en-FI" w:eastAsia="en-GB"/>
          </w:rPr>
          <w:tab/>
        </w:r>
        <w:r w:rsidRPr="00335A32">
          <w:rPr>
            <w:rStyle w:val="Hyperlink"/>
            <w:noProof/>
          </w:rPr>
          <w:t>Codelists</w:t>
        </w:r>
        <w:r>
          <w:rPr>
            <w:noProof/>
            <w:webHidden/>
          </w:rPr>
          <w:tab/>
        </w:r>
        <w:r>
          <w:rPr>
            <w:noProof/>
            <w:webHidden/>
          </w:rPr>
          <w:fldChar w:fldCharType="begin"/>
        </w:r>
        <w:r>
          <w:rPr>
            <w:noProof/>
            <w:webHidden/>
          </w:rPr>
          <w:instrText xml:space="preserve"> PAGEREF _Toc85617502 \h </w:instrText>
        </w:r>
        <w:r>
          <w:rPr>
            <w:noProof/>
            <w:webHidden/>
          </w:rPr>
        </w:r>
      </w:ins>
      <w:r>
        <w:rPr>
          <w:noProof/>
          <w:webHidden/>
        </w:rPr>
        <w:fldChar w:fldCharType="separate"/>
      </w:r>
      <w:ins w:id="456" w:author="Ilkka Rinne" w:date="2021-10-20T10:16:00Z">
        <w:r>
          <w:rPr>
            <w:noProof/>
            <w:webHidden/>
          </w:rPr>
          <w:t>114</w:t>
        </w:r>
        <w:r>
          <w:rPr>
            <w:noProof/>
            <w:webHidden/>
          </w:rPr>
          <w:fldChar w:fldCharType="end"/>
        </w:r>
        <w:r w:rsidRPr="00335A32">
          <w:rPr>
            <w:rStyle w:val="Hyperlink"/>
            <w:noProof/>
          </w:rPr>
          <w:fldChar w:fldCharType="end"/>
        </w:r>
      </w:ins>
    </w:p>
    <w:p w14:paraId="4E373E82" w14:textId="47631BFD" w:rsidR="0036761B" w:rsidRDefault="0036761B">
      <w:pPr>
        <w:pStyle w:val="TOC1"/>
        <w:rPr>
          <w:ins w:id="457" w:author="Ilkka Rinne" w:date="2021-10-20T10:16:00Z"/>
          <w:rFonts w:asciiTheme="minorHAnsi" w:eastAsiaTheme="minorEastAsia" w:hAnsiTheme="minorHAnsi" w:cstheme="minorBidi"/>
          <w:b w:val="0"/>
          <w:noProof/>
          <w:sz w:val="24"/>
          <w:szCs w:val="24"/>
          <w:lang w:val="en-FI" w:eastAsia="en-GB"/>
        </w:rPr>
      </w:pPr>
      <w:ins w:id="45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w:t>
        </w:r>
        <w:r>
          <w:rPr>
            <w:rFonts w:asciiTheme="minorHAnsi" w:eastAsiaTheme="minorEastAsia" w:hAnsiTheme="minorHAnsi" w:cstheme="minorBidi"/>
            <w:b w:val="0"/>
            <w:noProof/>
            <w:sz w:val="24"/>
            <w:szCs w:val="24"/>
            <w:lang w:val="en-FI" w:eastAsia="en-GB"/>
          </w:rPr>
          <w:tab/>
        </w:r>
        <w:r w:rsidRPr="00335A32">
          <w:rPr>
            <w:rStyle w:val="Hyperlink"/>
            <w:noProof/>
          </w:rPr>
          <w:t>Basic Samples</w:t>
        </w:r>
        <w:r>
          <w:rPr>
            <w:noProof/>
            <w:webHidden/>
          </w:rPr>
          <w:tab/>
        </w:r>
        <w:r>
          <w:rPr>
            <w:noProof/>
            <w:webHidden/>
          </w:rPr>
          <w:fldChar w:fldCharType="begin"/>
        </w:r>
        <w:r>
          <w:rPr>
            <w:noProof/>
            <w:webHidden/>
          </w:rPr>
          <w:instrText xml:space="preserve"> PAGEREF _Toc85617503 \h </w:instrText>
        </w:r>
        <w:r>
          <w:rPr>
            <w:noProof/>
            <w:webHidden/>
          </w:rPr>
        </w:r>
      </w:ins>
      <w:r>
        <w:rPr>
          <w:noProof/>
          <w:webHidden/>
        </w:rPr>
        <w:fldChar w:fldCharType="separate"/>
      </w:r>
      <w:ins w:id="459" w:author="Ilkka Rinne" w:date="2021-10-20T10:16:00Z">
        <w:r>
          <w:rPr>
            <w:noProof/>
            <w:webHidden/>
          </w:rPr>
          <w:t>115</w:t>
        </w:r>
        <w:r>
          <w:rPr>
            <w:noProof/>
            <w:webHidden/>
          </w:rPr>
          <w:fldChar w:fldCharType="end"/>
        </w:r>
        <w:r w:rsidRPr="00335A32">
          <w:rPr>
            <w:rStyle w:val="Hyperlink"/>
            <w:noProof/>
          </w:rPr>
          <w:fldChar w:fldCharType="end"/>
        </w:r>
      </w:ins>
    </w:p>
    <w:p w14:paraId="3865D273" w14:textId="7002211E" w:rsidR="0036761B" w:rsidRDefault="0036761B">
      <w:pPr>
        <w:pStyle w:val="TOC2"/>
        <w:rPr>
          <w:ins w:id="460" w:author="Ilkka Rinne" w:date="2021-10-20T10:16:00Z"/>
          <w:rFonts w:asciiTheme="minorHAnsi" w:eastAsiaTheme="minorEastAsia" w:hAnsiTheme="minorHAnsi" w:cstheme="minorBidi"/>
          <w:b w:val="0"/>
          <w:noProof/>
          <w:sz w:val="24"/>
          <w:szCs w:val="24"/>
          <w:lang w:val="en-FI" w:eastAsia="en-GB"/>
        </w:rPr>
      </w:pPr>
      <w:ins w:id="46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13.1</w:t>
        </w:r>
        <w:r>
          <w:rPr>
            <w:rFonts w:asciiTheme="minorHAnsi" w:eastAsiaTheme="minorEastAsia" w:hAnsiTheme="minorHAnsi" w:cstheme="minorBidi"/>
            <w:b w:val="0"/>
            <w:noProof/>
            <w:sz w:val="24"/>
            <w:szCs w:val="24"/>
            <w:lang w:val="en-FI" w:eastAsia="en-GB"/>
          </w:rPr>
          <w:tab/>
        </w:r>
        <w:r w:rsidRPr="00335A32">
          <w:rPr>
            <w:rStyle w:val="Hyperlink"/>
            <w:noProof/>
          </w:rPr>
          <w:t>General</w:t>
        </w:r>
        <w:r>
          <w:rPr>
            <w:noProof/>
            <w:webHidden/>
          </w:rPr>
          <w:tab/>
        </w:r>
        <w:r>
          <w:rPr>
            <w:noProof/>
            <w:webHidden/>
          </w:rPr>
          <w:fldChar w:fldCharType="begin"/>
        </w:r>
        <w:r>
          <w:rPr>
            <w:noProof/>
            <w:webHidden/>
          </w:rPr>
          <w:instrText xml:space="preserve"> PAGEREF _Toc85617504 \h </w:instrText>
        </w:r>
        <w:r>
          <w:rPr>
            <w:noProof/>
            <w:webHidden/>
          </w:rPr>
        </w:r>
      </w:ins>
      <w:r>
        <w:rPr>
          <w:noProof/>
          <w:webHidden/>
        </w:rPr>
        <w:fldChar w:fldCharType="separate"/>
      </w:r>
      <w:ins w:id="462" w:author="Ilkka Rinne" w:date="2021-10-20T10:16:00Z">
        <w:r>
          <w:rPr>
            <w:noProof/>
            <w:webHidden/>
          </w:rPr>
          <w:t>115</w:t>
        </w:r>
        <w:r>
          <w:rPr>
            <w:noProof/>
            <w:webHidden/>
          </w:rPr>
          <w:fldChar w:fldCharType="end"/>
        </w:r>
        <w:r w:rsidRPr="00335A32">
          <w:rPr>
            <w:rStyle w:val="Hyperlink"/>
            <w:noProof/>
          </w:rPr>
          <w:fldChar w:fldCharType="end"/>
        </w:r>
      </w:ins>
    </w:p>
    <w:p w14:paraId="35475BB9" w14:textId="4BBAFAF5" w:rsidR="0036761B" w:rsidRDefault="0036761B">
      <w:pPr>
        <w:pStyle w:val="TOC2"/>
        <w:rPr>
          <w:ins w:id="463" w:author="Ilkka Rinne" w:date="2021-10-20T10:16:00Z"/>
          <w:rFonts w:asciiTheme="minorHAnsi" w:eastAsiaTheme="minorEastAsia" w:hAnsiTheme="minorHAnsi" w:cstheme="minorBidi"/>
          <w:b w:val="0"/>
          <w:noProof/>
          <w:sz w:val="24"/>
          <w:szCs w:val="24"/>
          <w:lang w:val="en-FI" w:eastAsia="en-GB"/>
        </w:rPr>
      </w:pPr>
      <w:ins w:id="46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13.2</w:t>
        </w:r>
        <w:r>
          <w:rPr>
            <w:rFonts w:asciiTheme="minorHAnsi" w:eastAsiaTheme="minorEastAsia" w:hAnsiTheme="minorHAnsi" w:cstheme="minorBidi"/>
            <w:b w:val="0"/>
            <w:noProof/>
            <w:sz w:val="24"/>
            <w:szCs w:val="24"/>
            <w:lang w:val="en-FI" w:eastAsia="en-GB"/>
          </w:rPr>
          <w:tab/>
        </w:r>
        <w:r w:rsidRPr="00335A32">
          <w:rPr>
            <w:rStyle w:val="Hyperlink"/>
            <w:noProof/>
          </w:rPr>
          <w:t>Sample</w:t>
        </w:r>
        <w:r>
          <w:rPr>
            <w:noProof/>
            <w:webHidden/>
          </w:rPr>
          <w:tab/>
        </w:r>
        <w:r>
          <w:rPr>
            <w:noProof/>
            <w:webHidden/>
          </w:rPr>
          <w:fldChar w:fldCharType="begin"/>
        </w:r>
        <w:r>
          <w:rPr>
            <w:noProof/>
            <w:webHidden/>
          </w:rPr>
          <w:instrText xml:space="preserve"> PAGEREF _Toc85617505 \h </w:instrText>
        </w:r>
        <w:r>
          <w:rPr>
            <w:noProof/>
            <w:webHidden/>
          </w:rPr>
        </w:r>
      </w:ins>
      <w:r>
        <w:rPr>
          <w:noProof/>
          <w:webHidden/>
        </w:rPr>
        <w:fldChar w:fldCharType="separate"/>
      </w:r>
      <w:ins w:id="465" w:author="Ilkka Rinne" w:date="2021-10-20T10:16:00Z">
        <w:r>
          <w:rPr>
            <w:noProof/>
            <w:webHidden/>
          </w:rPr>
          <w:t>116</w:t>
        </w:r>
        <w:r>
          <w:rPr>
            <w:noProof/>
            <w:webHidden/>
          </w:rPr>
          <w:fldChar w:fldCharType="end"/>
        </w:r>
        <w:r w:rsidRPr="00335A32">
          <w:rPr>
            <w:rStyle w:val="Hyperlink"/>
            <w:noProof/>
          </w:rPr>
          <w:fldChar w:fldCharType="end"/>
        </w:r>
      </w:ins>
    </w:p>
    <w:p w14:paraId="0D9688CC" w14:textId="2A2C5AB6" w:rsidR="0036761B" w:rsidRDefault="0036761B">
      <w:pPr>
        <w:pStyle w:val="TOC2"/>
        <w:rPr>
          <w:ins w:id="466" w:author="Ilkka Rinne" w:date="2021-10-20T10:16:00Z"/>
          <w:rFonts w:asciiTheme="minorHAnsi" w:eastAsiaTheme="minorEastAsia" w:hAnsiTheme="minorHAnsi" w:cstheme="minorBidi"/>
          <w:b w:val="0"/>
          <w:noProof/>
          <w:sz w:val="24"/>
          <w:szCs w:val="24"/>
          <w:lang w:val="en-FI" w:eastAsia="en-GB"/>
        </w:rPr>
      </w:pPr>
      <w:ins w:id="46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13.3</w:t>
        </w:r>
        <w:r>
          <w:rPr>
            <w:rFonts w:asciiTheme="minorHAnsi" w:eastAsiaTheme="minorEastAsia" w:hAnsiTheme="minorHAnsi" w:cstheme="minorBidi"/>
            <w:b w:val="0"/>
            <w:noProof/>
            <w:sz w:val="24"/>
            <w:szCs w:val="24"/>
            <w:lang w:val="en-FI" w:eastAsia="en-GB"/>
          </w:rPr>
          <w:tab/>
        </w:r>
        <w:r w:rsidRPr="00335A32">
          <w:rPr>
            <w:rStyle w:val="Hyperlink"/>
            <w:noProof/>
          </w:rPr>
          <w:t>SpatialSample</w:t>
        </w:r>
        <w:r>
          <w:rPr>
            <w:noProof/>
            <w:webHidden/>
          </w:rPr>
          <w:tab/>
        </w:r>
        <w:r>
          <w:rPr>
            <w:noProof/>
            <w:webHidden/>
          </w:rPr>
          <w:fldChar w:fldCharType="begin"/>
        </w:r>
        <w:r>
          <w:rPr>
            <w:noProof/>
            <w:webHidden/>
          </w:rPr>
          <w:instrText xml:space="preserve"> PAGEREF _Toc85617506 \h </w:instrText>
        </w:r>
        <w:r>
          <w:rPr>
            <w:noProof/>
            <w:webHidden/>
          </w:rPr>
        </w:r>
      </w:ins>
      <w:r>
        <w:rPr>
          <w:noProof/>
          <w:webHidden/>
        </w:rPr>
        <w:fldChar w:fldCharType="separate"/>
      </w:r>
      <w:ins w:id="468" w:author="Ilkka Rinne" w:date="2021-10-20T10:16:00Z">
        <w:r>
          <w:rPr>
            <w:noProof/>
            <w:webHidden/>
          </w:rPr>
          <w:t>118</w:t>
        </w:r>
        <w:r>
          <w:rPr>
            <w:noProof/>
            <w:webHidden/>
          </w:rPr>
          <w:fldChar w:fldCharType="end"/>
        </w:r>
        <w:r w:rsidRPr="00335A32">
          <w:rPr>
            <w:rStyle w:val="Hyperlink"/>
            <w:noProof/>
          </w:rPr>
          <w:fldChar w:fldCharType="end"/>
        </w:r>
      </w:ins>
    </w:p>
    <w:p w14:paraId="630AC39D" w14:textId="6903D313" w:rsidR="0036761B" w:rsidRDefault="0036761B">
      <w:pPr>
        <w:pStyle w:val="TOC2"/>
        <w:rPr>
          <w:ins w:id="469" w:author="Ilkka Rinne" w:date="2021-10-20T10:16:00Z"/>
          <w:rFonts w:asciiTheme="minorHAnsi" w:eastAsiaTheme="minorEastAsia" w:hAnsiTheme="minorHAnsi" w:cstheme="minorBidi"/>
          <w:b w:val="0"/>
          <w:noProof/>
          <w:sz w:val="24"/>
          <w:szCs w:val="24"/>
          <w:lang w:val="en-FI" w:eastAsia="en-GB"/>
        </w:rPr>
      </w:pPr>
      <w:ins w:id="47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13.4</w:t>
        </w:r>
        <w:r>
          <w:rPr>
            <w:rFonts w:asciiTheme="minorHAnsi" w:eastAsiaTheme="minorEastAsia" w:hAnsiTheme="minorHAnsi" w:cstheme="minorBidi"/>
            <w:b w:val="0"/>
            <w:noProof/>
            <w:sz w:val="24"/>
            <w:szCs w:val="24"/>
            <w:lang w:val="en-FI" w:eastAsia="en-GB"/>
          </w:rPr>
          <w:tab/>
        </w:r>
        <w:r w:rsidRPr="00335A32">
          <w:rPr>
            <w:rStyle w:val="Hyperlink"/>
            <w:noProof/>
          </w:rPr>
          <w:t>MaterialSample</w:t>
        </w:r>
        <w:r>
          <w:rPr>
            <w:noProof/>
            <w:webHidden/>
          </w:rPr>
          <w:tab/>
        </w:r>
        <w:r>
          <w:rPr>
            <w:noProof/>
            <w:webHidden/>
          </w:rPr>
          <w:fldChar w:fldCharType="begin"/>
        </w:r>
        <w:r>
          <w:rPr>
            <w:noProof/>
            <w:webHidden/>
          </w:rPr>
          <w:instrText xml:space="preserve"> PAGEREF _Toc85617507 \h </w:instrText>
        </w:r>
        <w:r>
          <w:rPr>
            <w:noProof/>
            <w:webHidden/>
          </w:rPr>
        </w:r>
      </w:ins>
      <w:r>
        <w:rPr>
          <w:noProof/>
          <w:webHidden/>
        </w:rPr>
        <w:fldChar w:fldCharType="separate"/>
      </w:r>
      <w:ins w:id="471" w:author="Ilkka Rinne" w:date="2021-10-20T10:16:00Z">
        <w:r>
          <w:rPr>
            <w:noProof/>
            <w:webHidden/>
          </w:rPr>
          <w:t>120</w:t>
        </w:r>
        <w:r>
          <w:rPr>
            <w:noProof/>
            <w:webHidden/>
          </w:rPr>
          <w:fldChar w:fldCharType="end"/>
        </w:r>
        <w:r w:rsidRPr="00335A32">
          <w:rPr>
            <w:rStyle w:val="Hyperlink"/>
            <w:noProof/>
          </w:rPr>
          <w:fldChar w:fldCharType="end"/>
        </w:r>
      </w:ins>
    </w:p>
    <w:p w14:paraId="2EFF3F25" w14:textId="44EBB0A8" w:rsidR="0036761B" w:rsidRDefault="0036761B">
      <w:pPr>
        <w:pStyle w:val="TOC2"/>
        <w:rPr>
          <w:ins w:id="472" w:author="Ilkka Rinne" w:date="2021-10-20T10:16:00Z"/>
          <w:rFonts w:asciiTheme="minorHAnsi" w:eastAsiaTheme="minorEastAsia" w:hAnsiTheme="minorHAnsi" w:cstheme="minorBidi"/>
          <w:b w:val="0"/>
          <w:noProof/>
          <w:sz w:val="24"/>
          <w:szCs w:val="24"/>
          <w:lang w:val="en-FI" w:eastAsia="en-GB"/>
        </w:rPr>
      </w:pPr>
      <w:ins w:id="47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13.5</w:t>
        </w:r>
        <w:r>
          <w:rPr>
            <w:rFonts w:asciiTheme="minorHAnsi" w:eastAsiaTheme="minorEastAsia" w:hAnsiTheme="minorHAnsi" w:cstheme="minorBidi"/>
            <w:b w:val="0"/>
            <w:noProof/>
            <w:sz w:val="24"/>
            <w:szCs w:val="24"/>
            <w:lang w:val="en-FI" w:eastAsia="en-GB"/>
          </w:rPr>
          <w:tab/>
        </w:r>
        <w:r w:rsidRPr="00335A32">
          <w:rPr>
            <w:rStyle w:val="Hyperlink"/>
            <w:noProof/>
          </w:rPr>
          <w:t>StatisticalSample</w:t>
        </w:r>
        <w:r>
          <w:rPr>
            <w:noProof/>
            <w:webHidden/>
          </w:rPr>
          <w:tab/>
        </w:r>
        <w:r>
          <w:rPr>
            <w:noProof/>
            <w:webHidden/>
          </w:rPr>
          <w:fldChar w:fldCharType="begin"/>
        </w:r>
        <w:r>
          <w:rPr>
            <w:noProof/>
            <w:webHidden/>
          </w:rPr>
          <w:instrText xml:space="preserve"> PAGEREF _Toc85617508 \h </w:instrText>
        </w:r>
        <w:r>
          <w:rPr>
            <w:noProof/>
            <w:webHidden/>
          </w:rPr>
        </w:r>
      </w:ins>
      <w:r>
        <w:rPr>
          <w:noProof/>
          <w:webHidden/>
        </w:rPr>
        <w:fldChar w:fldCharType="separate"/>
      </w:r>
      <w:ins w:id="474" w:author="Ilkka Rinne" w:date="2021-10-20T10:16:00Z">
        <w:r>
          <w:rPr>
            <w:noProof/>
            <w:webHidden/>
          </w:rPr>
          <w:t>123</w:t>
        </w:r>
        <w:r>
          <w:rPr>
            <w:noProof/>
            <w:webHidden/>
          </w:rPr>
          <w:fldChar w:fldCharType="end"/>
        </w:r>
        <w:r w:rsidRPr="00335A32">
          <w:rPr>
            <w:rStyle w:val="Hyperlink"/>
            <w:noProof/>
          </w:rPr>
          <w:fldChar w:fldCharType="end"/>
        </w:r>
      </w:ins>
    </w:p>
    <w:p w14:paraId="11263181" w14:textId="46E3F0FC" w:rsidR="0036761B" w:rsidRDefault="0036761B">
      <w:pPr>
        <w:pStyle w:val="TOC2"/>
        <w:rPr>
          <w:ins w:id="475" w:author="Ilkka Rinne" w:date="2021-10-20T10:16:00Z"/>
          <w:rFonts w:asciiTheme="minorHAnsi" w:eastAsiaTheme="minorEastAsia" w:hAnsiTheme="minorHAnsi" w:cstheme="minorBidi"/>
          <w:b w:val="0"/>
          <w:noProof/>
          <w:sz w:val="24"/>
          <w:szCs w:val="24"/>
          <w:lang w:val="en-FI" w:eastAsia="en-GB"/>
        </w:rPr>
      </w:pPr>
      <w:ins w:id="47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"_Toc85617509"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13.6</w:t>
        </w:r>
        <w:r>
          <w:rPr>
            <w:rFonts w:asciiTheme="minorHAnsi" w:eastAsiaTheme="minorEastAsia" w:hAnsiTheme="minorHAnsi" w:cstheme="minorBidi"/>
            <w:b w:val="0"/>
            <w:noProof/>
            <w:sz w:val="24"/>
            <w:szCs w:val="24"/>
            <w:lang w:val="en-FI" w:eastAsia="en-GB"/>
          </w:rPr>
          <w:tab/>
        </w:r>
        <w:r w:rsidRPr="00335A32">
          <w:rPr>
            <w:rStyle w:val="Hyperlink"/>
            <w:noProof/>
          </w:rPr>
          <w:t>Sampling</w:t>
        </w:r>
        <w:r>
          <w:rPr>
            <w:noProof/>
            <w:webHidden/>
          </w:rPr>
          <w:tab/>
        </w:r>
        <w:r>
          <w:rPr>
            <w:noProof/>
            <w:webHidden/>
          </w:rPr>
          <w:fldChar w:fldCharType="begin"/>
        </w:r>
        <w:r>
          <w:rPr>
            <w:noProof/>
            <w:webHidden/>
          </w:rPr>
          <w:instrText xml:space="preserve"> PAGEREF _Toc85617509 \h </w:instrText>
        </w:r>
        <w:r>
          <w:rPr>
            <w:noProof/>
            <w:webHidden/>
          </w:rPr>
        </w:r>
      </w:ins>
      <w:r>
        <w:rPr>
          <w:noProof/>
          <w:webHidden/>
        </w:rPr>
        <w:fldChar w:fldCharType="separate"/>
      </w:r>
      <w:ins w:id="477" w:author="Ilkka Rinne" w:date="2021-10-20T10:16:00Z">
        <w:r>
          <w:rPr>
            <w:noProof/>
            <w:webHidden/>
          </w:rPr>
          <w:t>124</w:t>
        </w:r>
        <w:r>
          <w:rPr>
            <w:noProof/>
            <w:webHidden/>
          </w:rPr>
          <w:fldChar w:fldCharType="end"/>
        </w:r>
        <w:r w:rsidRPr="00335A32">
          <w:rPr>
            <w:rStyle w:val="Hyperlink"/>
            <w:noProof/>
          </w:rPr>
          <w:fldChar w:fldCharType="end"/>
        </w:r>
      </w:ins>
    </w:p>
    <w:p w14:paraId="0145EB26" w14:textId="56AC3E84" w:rsidR="0036761B" w:rsidRDefault="0036761B">
      <w:pPr>
        <w:pStyle w:val="TOC2"/>
        <w:rPr>
          <w:ins w:id="478" w:author="Ilkka Rinne" w:date="2021-10-20T10:16:00Z"/>
          <w:rFonts w:asciiTheme="minorHAnsi" w:eastAsiaTheme="minorEastAsia" w:hAnsiTheme="minorHAnsi" w:cstheme="minorBidi"/>
          <w:b w:val="0"/>
          <w:noProof/>
          <w:sz w:val="24"/>
          <w:szCs w:val="24"/>
          <w:lang w:val="en-FI" w:eastAsia="en-GB"/>
        </w:rPr>
      </w:pPr>
      <w:ins w:id="47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13.7</w:t>
        </w:r>
        <w:r>
          <w:rPr>
            <w:rFonts w:asciiTheme="minorHAnsi" w:eastAsiaTheme="minorEastAsia" w:hAnsiTheme="minorHAnsi" w:cstheme="minorBidi"/>
            <w:b w:val="0"/>
            <w:noProof/>
            <w:sz w:val="24"/>
            <w:szCs w:val="24"/>
            <w:lang w:val="en-FI" w:eastAsia="en-GB"/>
          </w:rPr>
          <w:tab/>
        </w:r>
        <w:r w:rsidRPr="00335A32">
          <w:rPr>
            <w:rStyle w:val="Hyperlink"/>
            <w:noProof/>
          </w:rPr>
          <w:t>Sampler</w:t>
        </w:r>
        <w:r>
          <w:rPr>
            <w:noProof/>
            <w:webHidden/>
          </w:rPr>
          <w:tab/>
        </w:r>
        <w:r>
          <w:rPr>
            <w:noProof/>
            <w:webHidden/>
          </w:rPr>
          <w:fldChar w:fldCharType="begin"/>
        </w:r>
        <w:r>
          <w:rPr>
            <w:noProof/>
            <w:webHidden/>
          </w:rPr>
          <w:instrText xml:space="preserve"> PAGEREF _Toc85617510 \h </w:instrText>
        </w:r>
        <w:r>
          <w:rPr>
            <w:noProof/>
            <w:webHidden/>
          </w:rPr>
        </w:r>
      </w:ins>
      <w:r>
        <w:rPr>
          <w:noProof/>
          <w:webHidden/>
        </w:rPr>
        <w:fldChar w:fldCharType="separate"/>
      </w:r>
      <w:ins w:id="480" w:author="Ilkka Rinne" w:date="2021-10-20T10:16:00Z">
        <w:r>
          <w:rPr>
            <w:noProof/>
            <w:webHidden/>
          </w:rPr>
          <w:t>125</w:t>
        </w:r>
        <w:r>
          <w:rPr>
            <w:noProof/>
            <w:webHidden/>
          </w:rPr>
          <w:fldChar w:fldCharType="end"/>
        </w:r>
        <w:r w:rsidRPr="00335A32">
          <w:rPr>
            <w:rStyle w:val="Hyperlink"/>
            <w:noProof/>
          </w:rPr>
          <w:fldChar w:fldCharType="end"/>
        </w:r>
      </w:ins>
    </w:p>
    <w:p w14:paraId="725AB6A4" w14:textId="26F6D22A" w:rsidR="0036761B" w:rsidRDefault="0036761B">
      <w:pPr>
        <w:pStyle w:val="TOC2"/>
        <w:rPr>
          <w:ins w:id="481" w:author="Ilkka Rinne" w:date="2021-10-20T10:16:00Z"/>
          <w:rFonts w:asciiTheme="minorHAnsi" w:eastAsiaTheme="minorEastAsia" w:hAnsiTheme="minorHAnsi" w:cstheme="minorBidi"/>
          <w:b w:val="0"/>
          <w:noProof/>
          <w:sz w:val="24"/>
          <w:szCs w:val="24"/>
          <w:lang w:val="en-FI" w:eastAsia="en-GB"/>
        </w:rPr>
      </w:pPr>
      <w:ins w:id="48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13.8</w:t>
        </w:r>
        <w:r>
          <w:rPr>
            <w:rFonts w:asciiTheme="minorHAnsi" w:eastAsiaTheme="minorEastAsia" w:hAnsiTheme="minorHAnsi" w:cstheme="minorBidi"/>
            <w:b w:val="0"/>
            <w:noProof/>
            <w:sz w:val="24"/>
            <w:szCs w:val="24"/>
            <w:lang w:val="en-FI" w:eastAsia="en-GB"/>
          </w:rPr>
          <w:tab/>
        </w:r>
        <w:r w:rsidRPr="00335A32">
          <w:rPr>
            <w:rStyle w:val="Hyperlink"/>
            <w:noProof/>
          </w:rPr>
          <w:t>SamplingProcedure</w:t>
        </w:r>
        <w:r>
          <w:rPr>
            <w:noProof/>
            <w:webHidden/>
          </w:rPr>
          <w:tab/>
        </w:r>
        <w:r>
          <w:rPr>
            <w:noProof/>
            <w:webHidden/>
          </w:rPr>
          <w:fldChar w:fldCharType="begin"/>
        </w:r>
        <w:r>
          <w:rPr>
            <w:noProof/>
            <w:webHidden/>
          </w:rPr>
          <w:instrText xml:space="preserve"> PAGEREF _Toc85617511 \h </w:instrText>
        </w:r>
        <w:r>
          <w:rPr>
            <w:noProof/>
            <w:webHidden/>
          </w:rPr>
        </w:r>
      </w:ins>
      <w:r>
        <w:rPr>
          <w:noProof/>
          <w:webHidden/>
        </w:rPr>
        <w:fldChar w:fldCharType="separate"/>
      </w:r>
      <w:ins w:id="483" w:author="Ilkka Rinne" w:date="2021-10-20T10:16:00Z">
        <w:r>
          <w:rPr>
            <w:noProof/>
            <w:webHidden/>
          </w:rPr>
          <w:t>127</w:t>
        </w:r>
        <w:r>
          <w:rPr>
            <w:noProof/>
            <w:webHidden/>
          </w:rPr>
          <w:fldChar w:fldCharType="end"/>
        </w:r>
        <w:r w:rsidRPr="00335A32">
          <w:rPr>
            <w:rStyle w:val="Hyperlink"/>
            <w:noProof/>
          </w:rPr>
          <w:fldChar w:fldCharType="end"/>
        </w:r>
      </w:ins>
    </w:p>
    <w:p w14:paraId="1D1DA75E" w14:textId="336CFBAF" w:rsidR="0036761B" w:rsidRDefault="0036761B">
      <w:pPr>
        <w:pStyle w:val="TOC2"/>
        <w:rPr>
          <w:ins w:id="484" w:author="Ilkka Rinne" w:date="2021-10-20T10:16:00Z"/>
          <w:rFonts w:asciiTheme="minorHAnsi" w:eastAsiaTheme="minorEastAsia" w:hAnsiTheme="minorHAnsi" w:cstheme="minorBidi"/>
          <w:b w:val="0"/>
          <w:noProof/>
          <w:sz w:val="24"/>
          <w:szCs w:val="24"/>
          <w:lang w:val="en-FI" w:eastAsia="en-GB"/>
        </w:rPr>
      </w:pPr>
      <w:ins w:id="48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13.9</w:t>
        </w:r>
        <w:r>
          <w:rPr>
            <w:rFonts w:asciiTheme="minorHAnsi" w:eastAsiaTheme="minorEastAsia" w:hAnsiTheme="minorHAnsi" w:cstheme="minorBidi"/>
            <w:b w:val="0"/>
            <w:noProof/>
            <w:sz w:val="24"/>
            <w:szCs w:val="24"/>
            <w:lang w:val="en-FI" w:eastAsia="en-GB"/>
          </w:rPr>
          <w:tab/>
        </w:r>
        <w:r w:rsidRPr="00335A32">
          <w:rPr>
            <w:rStyle w:val="Hyperlink"/>
            <w:noProof/>
          </w:rPr>
          <w:t>PreparationProcedure</w:t>
        </w:r>
        <w:r>
          <w:rPr>
            <w:noProof/>
            <w:webHidden/>
          </w:rPr>
          <w:tab/>
        </w:r>
        <w:r>
          <w:rPr>
            <w:noProof/>
            <w:webHidden/>
          </w:rPr>
          <w:fldChar w:fldCharType="begin"/>
        </w:r>
        <w:r>
          <w:rPr>
            <w:noProof/>
            <w:webHidden/>
          </w:rPr>
          <w:instrText xml:space="preserve"> PAGEREF _Toc85617512 \h </w:instrText>
        </w:r>
        <w:r>
          <w:rPr>
            <w:noProof/>
            <w:webHidden/>
          </w:rPr>
        </w:r>
      </w:ins>
      <w:r>
        <w:rPr>
          <w:noProof/>
          <w:webHidden/>
        </w:rPr>
        <w:fldChar w:fldCharType="separate"/>
      </w:r>
      <w:ins w:id="486" w:author="Ilkka Rinne" w:date="2021-10-20T10:16:00Z">
        <w:r>
          <w:rPr>
            <w:noProof/>
            <w:webHidden/>
          </w:rPr>
          <w:t>127</w:t>
        </w:r>
        <w:r>
          <w:rPr>
            <w:noProof/>
            <w:webHidden/>
          </w:rPr>
          <w:fldChar w:fldCharType="end"/>
        </w:r>
        <w:r w:rsidRPr="00335A32">
          <w:rPr>
            <w:rStyle w:val="Hyperlink"/>
            <w:noProof/>
          </w:rPr>
          <w:fldChar w:fldCharType="end"/>
        </w:r>
      </w:ins>
    </w:p>
    <w:p w14:paraId="15AA94D9" w14:textId="6D75351F" w:rsidR="0036761B" w:rsidRDefault="0036761B">
      <w:pPr>
        <w:pStyle w:val="TOC2"/>
        <w:rPr>
          <w:ins w:id="487" w:author="Ilkka Rinne" w:date="2021-10-20T10:16:00Z"/>
          <w:rFonts w:asciiTheme="minorHAnsi" w:eastAsiaTheme="minorEastAsia" w:hAnsiTheme="minorHAnsi" w:cstheme="minorBidi"/>
          <w:b w:val="0"/>
          <w:noProof/>
          <w:sz w:val="24"/>
          <w:szCs w:val="24"/>
          <w:lang w:val="en-FI" w:eastAsia="en-GB"/>
        </w:rPr>
      </w:pPr>
      <w:ins w:id="48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13.10</w:t>
        </w:r>
        <w:r>
          <w:rPr>
            <w:rFonts w:asciiTheme="minorHAnsi" w:eastAsiaTheme="minorEastAsia" w:hAnsiTheme="minorHAnsi" w:cstheme="minorBidi"/>
            <w:b w:val="0"/>
            <w:noProof/>
            <w:sz w:val="24"/>
            <w:szCs w:val="24"/>
            <w:lang w:val="en-FI" w:eastAsia="en-GB"/>
          </w:rPr>
          <w:tab/>
        </w:r>
        <w:r w:rsidRPr="00335A32">
          <w:rPr>
            <w:rStyle w:val="Hyperlink"/>
            <w:noProof/>
          </w:rPr>
          <w:t>PreparationStep</w:t>
        </w:r>
        <w:r>
          <w:rPr>
            <w:noProof/>
            <w:webHidden/>
          </w:rPr>
          <w:tab/>
        </w:r>
        <w:r>
          <w:rPr>
            <w:noProof/>
            <w:webHidden/>
          </w:rPr>
          <w:fldChar w:fldCharType="begin"/>
        </w:r>
        <w:r>
          <w:rPr>
            <w:noProof/>
            <w:webHidden/>
          </w:rPr>
          <w:instrText xml:space="preserve"> PAGEREF _Toc85617513 \h </w:instrText>
        </w:r>
        <w:r>
          <w:rPr>
            <w:noProof/>
            <w:webHidden/>
          </w:rPr>
        </w:r>
      </w:ins>
      <w:r>
        <w:rPr>
          <w:noProof/>
          <w:webHidden/>
        </w:rPr>
        <w:fldChar w:fldCharType="separate"/>
      </w:r>
      <w:ins w:id="489" w:author="Ilkka Rinne" w:date="2021-10-20T10:16:00Z">
        <w:r>
          <w:rPr>
            <w:noProof/>
            <w:webHidden/>
          </w:rPr>
          <w:t>128</w:t>
        </w:r>
        <w:r>
          <w:rPr>
            <w:noProof/>
            <w:webHidden/>
          </w:rPr>
          <w:fldChar w:fldCharType="end"/>
        </w:r>
        <w:r w:rsidRPr="00335A32">
          <w:rPr>
            <w:rStyle w:val="Hyperlink"/>
            <w:noProof/>
          </w:rPr>
          <w:fldChar w:fldCharType="end"/>
        </w:r>
      </w:ins>
    </w:p>
    <w:p w14:paraId="4C1CF830" w14:textId="04E014E2" w:rsidR="0036761B" w:rsidRDefault="0036761B">
      <w:pPr>
        <w:pStyle w:val="TOC2"/>
        <w:rPr>
          <w:ins w:id="490" w:author="Ilkka Rinne" w:date="2021-10-20T10:16:00Z"/>
          <w:rFonts w:asciiTheme="minorHAnsi" w:eastAsiaTheme="minorEastAsia" w:hAnsiTheme="minorHAnsi" w:cstheme="minorBidi"/>
          <w:b w:val="0"/>
          <w:noProof/>
          <w:sz w:val="24"/>
          <w:szCs w:val="24"/>
          <w:lang w:val="en-FI" w:eastAsia="en-GB"/>
        </w:rPr>
      </w:pPr>
      <w:ins w:id="49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13.11</w:t>
        </w:r>
        <w:r>
          <w:rPr>
            <w:rFonts w:asciiTheme="minorHAnsi" w:eastAsiaTheme="minorEastAsia" w:hAnsiTheme="minorHAnsi" w:cstheme="minorBidi"/>
            <w:b w:val="0"/>
            <w:noProof/>
            <w:sz w:val="24"/>
            <w:szCs w:val="24"/>
            <w:lang w:val="en-FI" w:eastAsia="en-GB"/>
          </w:rPr>
          <w:tab/>
        </w:r>
        <w:r w:rsidRPr="00335A32">
          <w:rPr>
            <w:rStyle w:val="Hyperlink"/>
            <w:noProof/>
          </w:rPr>
          <w:t>SampleCollection</w:t>
        </w:r>
        <w:r>
          <w:rPr>
            <w:noProof/>
            <w:webHidden/>
          </w:rPr>
          <w:tab/>
        </w:r>
        <w:r>
          <w:rPr>
            <w:noProof/>
            <w:webHidden/>
          </w:rPr>
          <w:fldChar w:fldCharType="begin"/>
        </w:r>
        <w:r>
          <w:rPr>
            <w:noProof/>
            <w:webHidden/>
          </w:rPr>
          <w:instrText xml:space="preserve"> PAGEREF _Toc85617514 \h </w:instrText>
        </w:r>
        <w:r>
          <w:rPr>
            <w:noProof/>
            <w:webHidden/>
          </w:rPr>
        </w:r>
      </w:ins>
      <w:r>
        <w:rPr>
          <w:noProof/>
          <w:webHidden/>
        </w:rPr>
        <w:fldChar w:fldCharType="separate"/>
      </w:r>
      <w:ins w:id="492" w:author="Ilkka Rinne" w:date="2021-10-20T10:16:00Z">
        <w:r>
          <w:rPr>
            <w:noProof/>
            <w:webHidden/>
          </w:rPr>
          <w:t>129</w:t>
        </w:r>
        <w:r>
          <w:rPr>
            <w:noProof/>
            <w:webHidden/>
          </w:rPr>
          <w:fldChar w:fldCharType="end"/>
        </w:r>
        <w:r w:rsidRPr="00335A32">
          <w:rPr>
            <w:rStyle w:val="Hyperlink"/>
            <w:noProof/>
          </w:rPr>
          <w:fldChar w:fldCharType="end"/>
        </w:r>
      </w:ins>
    </w:p>
    <w:p w14:paraId="0E6A1B7D" w14:textId="2450B6A8" w:rsidR="0036761B" w:rsidRDefault="0036761B">
      <w:pPr>
        <w:pStyle w:val="TOC2"/>
        <w:rPr>
          <w:ins w:id="493" w:author="Ilkka Rinne" w:date="2021-10-20T10:16:00Z"/>
          <w:rFonts w:asciiTheme="minorHAnsi" w:eastAsiaTheme="minorEastAsia" w:hAnsiTheme="minorHAnsi" w:cstheme="minorBidi"/>
          <w:b w:val="0"/>
          <w:noProof/>
          <w:sz w:val="24"/>
          <w:szCs w:val="24"/>
          <w:lang w:val="en-FI" w:eastAsia="en-GB"/>
        </w:rPr>
      </w:pPr>
      <w:ins w:id="49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13.12</w:t>
        </w:r>
        <w:r>
          <w:rPr>
            <w:rFonts w:asciiTheme="minorHAnsi" w:eastAsiaTheme="minorEastAsia" w:hAnsiTheme="minorHAnsi" w:cstheme="minorBidi"/>
            <w:b w:val="0"/>
            <w:noProof/>
            <w:sz w:val="24"/>
            <w:szCs w:val="24"/>
            <w:lang w:val="en-FI" w:eastAsia="en-GB"/>
          </w:rPr>
          <w:tab/>
        </w:r>
        <w:r w:rsidRPr="00335A32">
          <w:rPr>
            <w:rStyle w:val="Hyperlink"/>
            <w:noProof/>
          </w:rPr>
          <w:t>PhysicalDimension</w:t>
        </w:r>
        <w:r>
          <w:rPr>
            <w:noProof/>
            <w:webHidden/>
          </w:rPr>
          <w:tab/>
        </w:r>
        <w:r>
          <w:rPr>
            <w:noProof/>
            <w:webHidden/>
          </w:rPr>
          <w:fldChar w:fldCharType="begin"/>
        </w:r>
        <w:r>
          <w:rPr>
            <w:noProof/>
            <w:webHidden/>
          </w:rPr>
          <w:instrText xml:space="preserve"> PAGEREF _Toc85617515 \h </w:instrText>
        </w:r>
        <w:r>
          <w:rPr>
            <w:noProof/>
            <w:webHidden/>
          </w:rPr>
        </w:r>
      </w:ins>
      <w:r>
        <w:rPr>
          <w:noProof/>
          <w:webHidden/>
        </w:rPr>
        <w:fldChar w:fldCharType="separate"/>
      </w:r>
      <w:ins w:id="495" w:author="Ilkka Rinne" w:date="2021-10-20T10:16:00Z">
        <w:r>
          <w:rPr>
            <w:noProof/>
            <w:webHidden/>
          </w:rPr>
          <w:t>131</w:t>
        </w:r>
        <w:r>
          <w:rPr>
            <w:noProof/>
            <w:webHidden/>
          </w:rPr>
          <w:fldChar w:fldCharType="end"/>
        </w:r>
        <w:r w:rsidRPr="00335A32">
          <w:rPr>
            <w:rStyle w:val="Hyperlink"/>
            <w:noProof/>
          </w:rPr>
          <w:fldChar w:fldCharType="end"/>
        </w:r>
      </w:ins>
    </w:p>
    <w:p w14:paraId="17AD39EB" w14:textId="4FC21D4E" w:rsidR="0036761B" w:rsidRDefault="0036761B">
      <w:pPr>
        <w:pStyle w:val="TOC2"/>
        <w:rPr>
          <w:ins w:id="496" w:author="Ilkka Rinne" w:date="2021-10-20T10:16:00Z"/>
          <w:rFonts w:asciiTheme="minorHAnsi" w:eastAsiaTheme="minorEastAsia" w:hAnsiTheme="minorHAnsi" w:cstheme="minorBidi"/>
          <w:b w:val="0"/>
          <w:noProof/>
          <w:sz w:val="24"/>
          <w:szCs w:val="24"/>
          <w:lang w:val="en-FI" w:eastAsia="en-GB"/>
        </w:rPr>
      </w:pPr>
      <w:ins w:id="49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13.13</w:t>
        </w:r>
        <w:r>
          <w:rPr>
            <w:rFonts w:asciiTheme="minorHAnsi" w:eastAsiaTheme="minorEastAsia" w:hAnsiTheme="minorHAnsi" w:cstheme="minorBidi"/>
            <w:b w:val="0"/>
            <w:noProof/>
            <w:sz w:val="24"/>
            <w:szCs w:val="24"/>
            <w:lang w:val="en-FI" w:eastAsia="en-GB"/>
          </w:rPr>
          <w:tab/>
        </w:r>
        <w:r w:rsidRPr="00335A32">
          <w:rPr>
            <w:rStyle w:val="Hyperlink"/>
            <w:noProof/>
          </w:rPr>
          <w:t>NamedLocation</w:t>
        </w:r>
        <w:r>
          <w:rPr>
            <w:noProof/>
            <w:webHidden/>
          </w:rPr>
          <w:tab/>
        </w:r>
        <w:r>
          <w:rPr>
            <w:noProof/>
            <w:webHidden/>
          </w:rPr>
          <w:fldChar w:fldCharType="begin"/>
        </w:r>
        <w:r>
          <w:rPr>
            <w:noProof/>
            <w:webHidden/>
          </w:rPr>
          <w:instrText xml:space="preserve"> PAGEREF _Toc85617516 \h </w:instrText>
        </w:r>
        <w:r>
          <w:rPr>
            <w:noProof/>
            <w:webHidden/>
          </w:rPr>
        </w:r>
      </w:ins>
      <w:r>
        <w:rPr>
          <w:noProof/>
          <w:webHidden/>
        </w:rPr>
        <w:fldChar w:fldCharType="separate"/>
      </w:r>
      <w:ins w:id="498" w:author="Ilkka Rinne" w:date="2021-10-20T10:16:00Z">
        <w:r>
          <w:rPr>
            <w:noProof/>
            <w:webHidden/>
          </w:rPr>
          <w:t>132</w:t>
        </w:r>
        <w:r>
          <w:rPr>
            <w:noProof/>
            <w:webHidden/>
          </w:rPr>
          <w:fldChar w:fldCharType="end"/>
        </w:r>
        <w:r w:rsidRPr="00335A32">
          <w:rPr>
            <w:rStyle w:val="Hyperlink"/>
            <w:noProof/>
          </w:rPr>
          <w:fldChar w:fldCharType="end"/>
        </w:r>
      </w:ins>
    </w:p>
    <w:p w14:paraId="6B93A5FD" w14:textId="3641F08A" w:rsidR="0036761B" w:rsidRDefault="0036761B">
      <w:pPr>
        <w:pStyle w:val="TOC2"/>
        <w:rPr>
          <w:ins w:id="499" w:author="Ilkka Rinne" w:date="2021-10-20T10:16:00Z"/>
          <w:rFonts w:asciiTheme="minorHAnsi" w:eastAsiaTheme="minorEastAsia" w:hAnsiTheme="minorHAnsi" w:cstheme="minorBidi"/>
          <w:b w:val="0"/>
          <w:noProof/>
          <w:sz w:val="24"/>
          <w:szCs w:val="24"/>
          <w:lang w:val="en-FI" w:eastAsia="en-GB"/>
        </w:rPr>
      </w:pPr>
      <w:ins w:id="50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13.14</w:t>
        </w:r>
        <w:r>
          <w:rPr>
            <w:rFonts w:asciiTheme="minorHAnsi" w:eastAsiaTheme="minorEastAsia" w:hAnsiTheme="minorHAnsi" w:cstheme="minorBidi"/>
            <w:b w:val="0"/>
            <w:noProof/>
            <w:sz w:val="24"/>
            <w:szCs w:val="24"/>
            <w:lang w:val="en-FI" w:eastAsia="en-GB"/>
          </w:rPr>
          <w:tab/>
        </w:r>
        <w:r w:rsidRPr="00335A32">
          <w:rPr>
            <w:rStyle w:val="Hyperlink"/>
            <w:noProof/>
          </w:rPr>
          <w:t>StatisticalClassification</w:t>
        </w:r>
        <w:r>
          <w:rPr>
            <w:noProof/>
            <w:webHidden/>
          </w:rPr>
          <w:tab/>
        </w:r>
        <w:r>
          <w:rPr>
            <w:noProof/>
            <w:webHidden/>
          </w:rPr>
          <w:fldChar w:fldCharType="begin"/>
        </w:r>
        <w:r>
          <w:rPr>
            <w:noProof/>
            <w:webHidden/>
          </w:rPr>
          <w:instrText xml:space="preserve"> PAGEREF _Toc85617517 \h </w:instrText>
        </w:r>
        <w:r>
          <w:rPr>
            <w:noProof/>
            <w:webHidden/>
          </w:rPr>
        </w:r>
      </w:ins>
      <w:r>
        <w:rPr>
          <w:noProof/>
          <w:webHidden/>
        </w:rPr>
        <w:fldChar w:fldCharType="separate"/>
      </w:r>
      <w:ins w:id="501" w:author="Ilkka Rinne" w:date="2021-10-20T10:16:00Z">
        <w:r>
          <w:rPr>
            <w:noProof/>
            <w:webHidden/>
          </w:rPr>
          <w:t>134</w:t>
        </w:r>
        <w:r>
          <w:rPr>
            <w:noProof/>
            <w:webHidden/>
          </w:rPr>
          <w:fldChar w:fldCharType="end"/>
        </w:r>
        <w:r w:rsidRPr="00335A32">
          <w:rPr>
            <w:rStyle w:val="Hyperlink"/>
            <w:noProof/>
          </w:rPr>
          <w:fldChar w:fldCharType="end"/>
        </w:r>
      </w:ins>
    </w:p>
    <w:p w14:paraId="1A53CEE7" w14:textId="401C8A1C" w:rsidR="0036761B" w:rsidRDefault="0036761B">
      <w:pPr>
        <w:pStyle w:val="TOC1"/>
        <w:rPr>
          <w:ins w:id="502" w:author="Ilkka Rinne" w:date="2021-10-20T10:16:00Z"/>
          <w:rFonts w:asciiTheme="minorHAnsi" w:eastAsiaTheme="minorEastAsia" w:hAnsiTheme="minorHAnsi" w:cstheme="minorBidi"/>
          <w:b w:val="0"/>
          <w:noProof/>
          <w:sz w:val="24"/>
          <w:szCs w:val="24"/>
          <w:lang w:val="en-FI" w:eastAsia="en-GB"/>
        </w:rPr>
      </w:pPr>
      <w:ins w:id="50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Annex A (normative)  Abstract Test Suite</w:t>
        </w:r>
        <w:r>
          <w:rPr>
            <w:noProof/>
            <w:webHidden/>
          </w:rPr>
          <w:tab/>
        </w:r>
        <w:r>
          <w:rPr>
            <w:noProof/>
            <w:webHidden/>
          </w:rPr>
          <w:fldChar w:fldCharType="begin"/>
        </w:r>
        <w:r>
          <w:rPr>
            <w:noProof/>
            <w:webHidden/>
          </w:rPr>
          <w:instrText xml:space="preserve"> PAGEREF _Toc85617518 \h </w:instrText>
        </w:r>
        <w:r>
          <w:rPr>
            <w:noProof/>
            <w:webHidden/>
          </w:rPr>
        </w:r>
      </w:ins>
      <w:r>
        <w:rPr>
          <w:noProof/>
          <w:webHidden/>
        </w:rPr>
        <w:fldChar w:fldCharType="separate"/>
      </w:r>
      <w:ins w:id="504" w:author="Ilkka Rinne" w:date="2021-10-20T10:16:00Z">
        <w:r>
          <w:rPr>
            <w:noProof/>
            <w:webHidden/>
          </w:rPr>
          <w:t>136</w:t>
        </w:r>
        <w:r>
          <w:rPr>
            <w:noProof/>
            <w:webHidden/>
          </w:rPr>
          <w:fldChar w:fldCharType="end"/>
        </w:r>
        <w:r w:rsidRPr="00335A32">
          <w:rPr>
            <w:rStyle w:val="Hyperlink"/>
            <w:noProof/>
          </w:rPr>
          <w:fldChar w:fldCharType="end"/>
        </w:r>
      </w:ins>
    </w:p>
    <w:p w14:paraId="1C352E4A" w14:textId="4C9F06F2" w:rsidR="0036761B" w:rsidRDefault="0036761B">
      <w:pPr>
        <w:pStyle w:val="TOC1"/>
        <w:rPr>
          <w:ins w:id="505" w:author="Ilkka Rinne" w:date="2021-10-20T10:16:00Z"/>
          <w:rFonts w:asciiTheme="minorHAnsi" w:eastAsiaTheme="minorEastAsia" w:hAnsiTheme="minorHAnsi" w:cstheme="minorBidi"/>
          <w:b w:val="0"/>
          <w:noProof/>
          <w:sz w:val="24"/>
          <w:szCs w:val="24"/>
          <w:lang w:val="en-FI" w:eastAsia="en-GB"/>
        </w:rPr>
      </w:pPr>
      <w:ins w:id="50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"_Toc85617519"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A.1</w:t>
        </w:r>
        <w:r>
          <w:rPr>
            <w:rFonts w:asciiTheme="minorHAnsi" w:eastAsiaTheme="minorEastAsia" w:hAnsiTheme="minorHAnsi" w:cstheme="minorBidi"/>
            <w:b w:val="0"/>
            <w:noProof/>
            <w:sz w:val="24"/>
            <w:szCs w:val="24"/>
            <w:lang w:val="en-FI" w:eastAsia="en-GB"/>
          </w:rPr>
          <w:tab/>
        </w:r>
        <w:r w:rsidRPr="00335A32">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_Toc85617519 \h </w:instrText>
        </w:r>
        <w:r>
          <w:rPr>
            <w:noProof/>
            <w:webHidden/>
          </w:rPr>
        </w:r>
      </w:ins>
      <w:r>
        <w:rPr>
          <w:noProof/>
          <w:webHidden/>
        </w:rPr>
        <w:fldChar w:fldCharType="separate"/>
      </w:r>
      <w:ins w:id="507" w:author="Ilkka Rinne" w:date="2021-10-20T10:16:00Z">
        <w:r>
          <w:rPr>
            <w:noProof/>
            <w:webHidden/>
          </w:rPr>
          <w:t>136</w:t>
        </w:r>
        <w:r>
          <w:rPr>
            <w:noProof/>
            <w:webHidden/>
          </w:rPr>
          <w:fldChar w:fldCharType="end"/>
        </w:r>
        <w:r w:rsidRPr="00335A32">
          <w:rPr>
            <w:rStyle w:val="Hyperlink"/>
            <w:noProof/>
          </w:rPr>
          <w:fldChar w:fldCharType="end"/>
        </w:r>
      </w:ins>
    </w:p>
    <w:p w14:paraId="3F3D9377" w14:textId="6BC35900" w:rsidR="0036761B" w:rsidRDefault="0036761B">
      <w:pPr>
        <w:pStyle w:val="TOC1"/>
        <w:rPr>
          <w:ins w:id="508" w:author="Ilkka Rinne" w:date="2021-10-20T10:16:00Z"/>
          <w:rFonts w:asciiTheme="minorHAnsi" w:eastAsiaTheme="minorEastAsia" w:hAnsiTheme="minorHAnsi" w:cstheme="minorBidi"/>
          <w:b w:val="0"/>
          <w:noProof/>
          <w:sz w:val="24"/>
          <w:szCs w:val="24"/>
          <w:lang w:val="en-FI" w:eastAsia="en-GB"/>
        </w:rPr>
      </w:pPr>
      <w:ins w:id="50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"_Toc85617520"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A.2</w:t>
        </w:r>
        <w:r>
          <w:rPr>
            <w:rFonts w:asciiTheme="minorHAnsi" w:eastAsiaTheme="minorEastAsia" w:hAnsiTheme="minorHAnsi" w:cstheme="minorBidi"/>
            <w:b w:val="0"/>
            <w:noProof/>
            <w:sz w:val="24"/>
            <w:szCs w:val="24"/>
            <w:lang w:val="en-FI" w:eastAsia="en-GB"/>
          </w:rPr>
          <w:tab/>
        </w:r>
        <w:r w:rsidRPr="00335A32">
          <w:rPr>
            <w:rStyle w:val="Hyperlink"/>
            <w:noProof/>
          </w:rPr>
          <w:t>Abstract tests for Abstract Observation core package</w:t>
        </w:r>
        <w:r>
          <w:rPr>
            <w:noProof/>
            <w:webHidden/>
          </w:rPr>
          <w:tab/>
        </w:r>
        <w:r>
          <w:rPr>
            <w:noProof/>
            <w:webHidden/>
          </w:rPr>
          <w:fldChar w:fldCharType="begin"/>
        </w:r>
        <w:r>
          <w:rPr>
            <w:noProof/>
            <w:webHidden/>
          </w:rPr>
          <w:instrText xml:space="preserve"> PAGEREF _Toc85617520 \h </w:instrText>
        </w:r>
        <w:r>
          <w:rPr>
            <w:noProof/>
            <w:webHidden/>
          </w:rPr>
        </w:r>
      </w:ins>
      <w:r>
        <w:rPr>
          <w:noProof/>
          <w:webHidden/>
        </w:rPr>
        <w:fldChar w:fldCharType="separate"/>
      </w:r>
      <w:ins w:id="510" w:author="Ilkka Rinne" w:date="2021-10-20T10:16:00Z">
        <w:r>
          <w:rPr>
            <w:noProof/>
            <w:webHidden/>
          </w:rPr>
          <w:t>138</w:t>
        </w:r>
        <w:r>
          <w:rPr>
            <w:noProof/>
            <w:webHidden/>
          </w:rPr>
          <w:fldChar w:fldCharType="end"/>
        </w:r>
        <w:r w:rsidRPr="00335A32">
          <w:rPr>
            <w:rStyle w:val="Hyperlink"/>
            <w:noProof/>
          </w:rPr>
          <w:fldChar w:fldCharType="end"/>
        </w:r>
      </w:ins>
    </w:p>
    <w:p w14:paraId="384F1A1E" w14:textId="1F91EC6E" w:rsidR="0036761B" w:rsidRDefault="0036761B">
      <w:pPr>
        <w:pStyle w:val="TOC1"/>
        <w:rPr>
          <w:ins w:id="511" w:author="Ilkka Rinne" w:date="2021-10-20T10:16:00Z"/>
          <w:rFonts w:asciiTheme="minorHAnsi" w:eastAsiaTheme="minorEastAsia" w:hAnsiTheme="minorHAnsi" w:cstheme="minorBidi"/>
          <w:b w:val="0"/>
          <w:noProof/>
          <w:sz w:val="24"/>
          <w:szCs w:val="24"/>
          <w:lang w:val="en-FI" w:eastAsia="en-GB"/>
        </w:rPr>
      </w:pPr>
      <w:ins w:id="51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"_Toc85617521"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A.3</w:t>
        </w:r>
        <w:r>
          <w:rPr>
            <w:rFonts w:asciiTheme="minorHAnsi" w:eastAsiaTheme="minorEastAsia" w:hAnsiTheme="minorHAnsi" w:cstheme="minorBidi"/>
            <w:b w:val="0"/>
            <w:noProof/>
            <w:sz w:val="24"/>
            <w:szCs w:val="24"/>
            <w:lang w:val="en-FI" w:eastAsia="en-GB"/>
          </w:rPr>
          <w:tab/>
        </w:r>
        <w:r w:rsidRPr="00335A32">
          <w:rPr>
            <w:rStyle w:val="Hyperlink"/>
            <w:noProof/>
          </w:rPr>
          <w:t>Abstract tests for Basic Observations package</w:t>
        </w:r>
        <w:r>
          <w:rPr>
            <w:noProof/>
            <w:webHidden/>
          </w:rPr>
          <w:tab/>
        </w:r>
        <w:r>
          <w:rPr>
            <w:noProof/>
            <w:webHidden/>
          </w:rPr>
          <w:fldChar w:fldCharType="begin"/>
        </w:r>
        <w:r>
          <w:rPr>
            <w:noProof/>
            <w:webHidden/>
          </w:rPr>
          <w:instrText xml:space="preserve"> PAGEREF _Toc85617521 \h </w:instrText>
        </w:r>
        <w:r>
          <w:rPr>
            <w:noProof/>
            <w:webHidden/>
          </w:rPr>
        </w:r>
      </w:ins>
      <w:r>
        <w:rPr>
          <w:noProof/>
          <w:webHidden/>
        </w:rPr>
        <w:fldChar w:fldCharType="separate"/>
      </w:r>
      <w:ins w:id="513" w:author="Ilkka Rinne" w:date="2021-10-20T10:16:00Z">
        <w:r>
          <w:rPr>
            <w:noProof/>
            <w:webHidden/>
          </w:rPr>
          <w:t>140</w:t>
        </w:r>
        <w:r>
          <w:rPr>
            <w:noProof/>
            <w:webHidden/>
          </w:rPr>
          <w:fldChar w:fldCharType="end"/>
        </w:r>
        <w:r w:rsidRPr="00335A32">
          <w:rPr>
            <w:rStyle w:val="Hyperlink"/>
            <w:noProof/>
          </w:rPr>
          <w:fldChar w:fldCharType="end"/>
        </w:r>
      </w:ins>
    </w:p>
    <w:p w14:paraId="4DA9BB3A" w14:textId="43F2DB2C" w:rsidR="0036761B" w:rsidRDefault="0036761B">
      <w:pPr>
        <w:pStyle w:val="TOC1"/>
        <w:rPr>
          <w:ins w:id="514" w:author="Ilkka Rinne" w:date="2021-10-20T10:16:00Z"/>
          <w:rFonts w:asciiTheme="minorHAnsi" w:eastAsiaTheme="minorEastAsia" w:hAnsiTheme="minorHAnsi" w:cstheme="minorBidi"/>
          <w:b w:val="0"/>
          <w:noProof/>
          <w:sz w:val="24"/>
          <w:szCs w:val="24"/>
          <w:lang w:val="en-FI" w:eastAsia="en-GB"/>
        </w:rPr>
      </w:pPr>
      <w:ins w:id="515" w:author="Ilkka Rinne" w:date="2021-10-20T10:16:00Z">
        <w:r w:rsidRPr="00335A32">
          <w:rPr>
            <w:rStyle w:val="Hyperlink"/>
            <w:noProof/>
          </w:rPr>
          <w:lastRenderedPageBreak/>
          <w:fldChar w:fldCharType="begin"/>
        </w:r>
        <w:r w:rsidRPr="00335A32">
          <w:rPr>
            <w:rStyle w:val="Hyperlink"/>
            <w:noProof/>
          </w:rPr>
          <w:instrText xml:space="preserve"> </w:instrText>
        </w:r>
        <w:r>
          <w:rPr>
            <w:noProof/>
          </w:rPr>
          <w:instrText>HYPERLINK \l "_Toc85617522"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A.4</w:t>
        </w:r>
        <w:r>
          <w:rPr>
            <w:rFonts w:asciiTheme="minorHAnsi" w:eastAsiaTheme="minorEastAsia" w:hAnsiTheme="minorHAnsi" w:cstheme="minorBidi"/>
            <w:b w:val="0"/>
            <w:noProof/>
            <w:sz w:val="24"/>
            <w:szCs w:val="24"/>
            <w:lang w:val="en-FI" w:eastAsia="en-GB"/>
          </w:rPr>
          <w:tab/>
        </w:r>
        <w:r w:rsidRPr="00335A32">
          <w:rPr>
            <w:rStyle w:val="Hyperlink"/>
            <w:noProof/>
          </w:rPr>
          <w:t>Abstract tests for Conceptual Sample schema package</w:t>
        </w:r>
        <w:r>
          <w:rPr>
            <w:noProof/>
            <w:webHidden/>
          </w:rPr>
          <w:tab/>
        </w:r>
        <w:r>
          <w:rPr>
            <w:noProof/>
            <w:webHidden/>
          </w:rPr>
          <w:fldChar w:fldCharType="begin"/>
        </w:r>
        <w:r>
          <w:rPr>
            <w:noProof/>
            <w:webHidden/>
          </w:rPr>
          <w:instrText xml:space="preserve"> PAGEREF _Toc85617522 \h </w:instrText>
        </w:r>
        <w:r>
          <w:rPr>
            <w:noProof/>
            <w:webHidden/>
          </w:rPr>
        </w:r>
      </w:ins>
      <w:r>
        <w:rPr>
          <w:noProof/>
          <w:webHidden/>
        </w:rPr>
        <w:fldChar w:fldCharType="separate"/>
      </w:r>
      <w:ins w:id="516" w:author="Ilkka Rinne" w:date="2021-10-20T10:16:00Z">
        <w:r>
          <w:rPr>
            <w:noProof/>
            <w:webHidden/>
          </w:rPr>
          <w:t>143</w:t>
        </w:r>
        <w:r>
          <w:rPr>
            <w:noProof/>
            <w:webHidden/>
          </w:rPr>
          <w:fldChar w:fldCharType="end"/>
        </w:r>
        <w:r w:rsidRPr="00335A32">
          <w:rPr>
            <w:rStyle w:val="Hyperlink"/>
            <w:noProof/>
          </w:rPr>
          <w:fldChar w:fldCharType="end"/>
        </w:r>
      </w:ins>
    </w:p>
    <w:p w14:paraId="0380811B" w14:textId="10B5AE5E" w:rsidR="0036761B" w:rsidRDefault="0036761B">
      <w:pPr>
        <w:pStyle w:val="TOC1"/>
        <w:rPr>
          <w:ins w:id="517" w:author="Ilkka Rinne" w:date="2021-10-20T10:16:00Z"/>
          <w:rFonts w:asciiTheme="minorHAnsi" w:eastAsiaTheme="minorEastAsia" w:hAnsiTheme="minorHAnsi" w:cstheme="minorBidi"/>
          <w:b w:val="0"/>
          <w:noProof/>
          <w:sz w:val="24"/>
          <w:szCs w:val="24"/>
          <w:lang w:val="en-FI" w:eastAsia="en-GB"/>
        </w:rPr>
      </w:pPr>
      <w:ins w:id="51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"_Toc85617523"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A.5</w:t>
        </w:r>
        <w:r>
          <w:rPr>
            <w:rFonts w:asciiTheme="minorHAnsi" w:eastAsiaTheme="minorEastAsia" w:hAnsiTheme="minorHAnsi" w:cstheme="minorBidi"/>
            <w:b w:val="0"/>
            <w:noProof/>
            <w:sz w:val="24"/>
            <w:szCs w:val="24"/>
            <w:lang w:val="en-FI" w:eastAsia="en-GB"/>
          </w:rPr>
          <w:tab/>
        </w:r>
        <w:r w:rsidRPr="00335A32">
          <w:rPr>
            <w:rStyle w:val="Hyperlink"/>
            <w:noProof/>
          </w:rPr>
          <w:t>Abstract tests for Abstract Sample core package</w:t>
        </w:r>
        <w:r>
          <w:rPr>
            <w:noProof/>
            <w:webHidden/>
          </w:rPr>
          <w:tab/>
        </w:r>
        <w:r>
          <w:rPr>
            <w:noProof/>
            <w:webHidden/>
          </w:rPr>
          <w:fldChar w:fldCharType="begin"/>
        </w:r>
        <w:r>
          <w:rPr>
            <w:noProof/>
            <w:webHidden/>
          </w:rPr>
          <w:instrText xml:space="preserve"> PAGEREF _Toc85617523 \h </w:instrText>
        </w:r>
        <w:r>
          <w:rPr>
            <w:noProof/>
            <w:webHidden/>
          </w:rPr>
        </w:r>
      </w:ins>
      <w:r>
        <w:rPr>
          <w:noProof/>
          <w:webHidden/>
        </w:rPr>
        <w:fldChar w:fldCharType="separate"/>
      </w:r>
      <w:ins w:id="519" w:author="Ilkka Rinne" w:date="2021-10-20T10:16:00Z">
        <w:r>
          <w:rPr>
            <w:noProof/>
            <w:webHidden/>
          </w:rPr>
          <w:t>145</w:t>
        </w:r>
        <w:r>
          <w:rPr>
            <w:noProof/>
            <w:webHidden/>
          </w:rPr>
          <w:fldChar w:fldCharType="end"/>
        </w:r>
        <w:r w:rsidRPr="00335A32">
          <w:rPr>
            <w:rStyle w:val="Hyperlink"/>
            <w:noProof/>
          </w:rPr>
          <w:fldChar w:fldCharType="end"/>
        </w:r>
      </w:ins>
    </w:p>
    <w:p w14:paraId="73E5A4E6" w14:textId="461EF019" w:rsidR="0036761B" w:rsidRDefault="0036761B">
      <w:pPr>
        <w:pStyle w:val="TOC1"/>
        <w:rPr>
          <w:ins w:id="520" w:author="Ilkka Rinne" w:date="2021-10-20T10:16:00Z"/>
          <w:rFonts w:asciiTheme="minorHAnsi" w:eastAsiaTheme="minorEastAsia" w:hAnsiTheme="minorHAnsi" w:cstheme="minorBidi"/>
          <w:b w:val="0"/>
          <w:noProof/>
          <w:sz w:val="24"/>
          <w:szCs w:val="24"/>
          <w:lang w:val="en-FI" w:eastAsia="en-GB"/>
        </w:rPr>
      </w:pPr>
      <w:ins w:id="52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"_Toc85617524"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A.6</w:t>
        </w:r>
        <w:r>
          <w:rPr>
            <w:rFonts w:asciiTheme="minorHAnsi" w:eastAsiaTheme="minorEastAsia" w:hAnsiTheme="minorHAnsi" w:cstheme="minorBidi"/>
            <w:b w:val="0"/>
            <w:noProof/>
            <w:sz w:val="24"/>
            <w:szCs w:val="24"/>
            <w:lang w:val="en-FI" w:eastAsia="en-GB"/>
          </w:rPr>
          <w:tab/>
        </w:r>
        <w:r w:rsidRPr="00335A32">
          <w:rPr>
            <w:rStyle w:val="Hyperlink"/>
            <w:noProof/>
          </w:rPr>
          <w:t>Abstract tests for Basic Samples package</w:t>
        </w:r>
        <w:r>
          <w:rPr>
            <w:noProof/>
            <w:webHidden/>
          </w:rPr>
          <w:tab/>
        </w:r>
        <w:r>
          <w:rPr>
            <w:noProof/>
            <w:webHidden/>
          </w:rPr>
          <w:fldChar w:fldCharType="begin"/>
        </w:r>
        <w:r>
          <w:rPr>
            <w:noProof/>
            <w:webHidden/>
          </w:rPr>
          <w:instrText xml:space="preserve"> PAGEREF _Toc85617524 \h </w:instrText>
        </w:r>
        <w:r>
          <w:rPr>
            <w:noProof/>
            <w:webHidden/>
          </w:rPr>
        </w:r>
      </w:ins>
      <w:r>
        <w:rPr>
          <w:noProof/>
          <w:webHidden/>
        </w:rPr>
        <w:fldChar w:fldCharType="separate"/>
      </w:r>
      <w:ins w:id="522" w:author="Ilkka Rinne" w:date="2021-10-20T10:16:00Z">
        <w:r>
          <w:rPr>
            <w:noProof/>
            <w:webHidden/>
          </w:rPr>
          <w:t>147</w:t>
        </w:r>
        <w:r>
          <w:rPr>
            <w:noProof/>
            <w:webHidden/>
          </w:rPr>
          <w:fldChar w:fldCharType="end"/>
        </w:r>
        <w:r w:rsidRPr="00335A32">
          <w:rPr>
            <w:rStyle w:val="Hyperlink"/>
            <w:noProof/>
          </w:rPr>
          <w:fldChar w:fldCharType="end"/>
        </w:r>
      </w:ins>
    </w:p>
    <w:p w14:paraId="4BF3FF52" w14:textId="1080A41F" w:rsidR="0036761B" w:rsidRDefault="0036761B">
      <w:pPr>
        <w:pStyle w:val="TOC1"/>
        <w:rPr>
          <w:ins w:id="523" w:author="Ilkka Rinne" w:date="2021-10-20T10:16:00Z"/>
          <w:rFonts w:asciiTheme="minorHAnsi" w:eastAsiaTheme="minorEastAsia" w:hAnsiTheme="minorHAnsi" w:cstheme="minorBidi"/>
          <w:b w:val="0"/>
          <w:noProof/>
          <w:sz w:val="24"/>
          <w:szCs w:val="24"/>
          <w:lang w:val="en-FI" w:eastAsia="en-GB"/>
        </w:rPr>
      </w:pPr>
      <w:ins w:id="52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"_Toc85617525"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Annex B (informative)  Common usage of OMS concepts</w:t>
        </w:r>
        <w:r>
          <w:rPr>
            <w:noProof/>
            <w:webHidden/>
          </w:rPr>
          <w:tab/>
        </w:r>
        <w:r>
          <w:rPr>
            <w:noProof/>
            <w:webHidden/>
          </w:rPr>
          <w:fldChar w:fldCharType="begin"/>
        </w:r>
        <w:r>
          <w:rPr>
            <w:noProof/>
            <w:webHidden/>
          </w:rPr>
          <w:instrText xml:space="preserve"> PAGEREF _Toc85617525 \h </w:instrText>
        </w:r>
        <w:r>
          <w:rPr>
            <w:noProof/>
            <w:webHidden/>
          </w:rPr>
        </w:r>
      </w:ins>
      <w:r>
        <w:rPr>
          <w:noProof/>
          <w:webHidden/>
        </w:rPr>
        <w:fldChar w:fldCharType="separate"/>
      </w:r>
      <w:ins w:id="525" w:author="Ilkka Rinne" w:date="2021-10-20T10:16:00Z">
        <w:r>
          <w:rPr>
            <w:noProof/>
            <w:webHidden/>
          </w:rPr>
          <w:t>151</w:t>
        </w:r>
        <w:r>
          <w:rPr>
            <w:noProof/>
            <w:webHidden/>
          </w:rPr>
          <w:fldChar w:fldCharType="end"/>
        </w:r>
        <w:r w:rsidRPr="00335A32">
          <w:rPr>
            <w:rStyle w:val="Hyperlink"/>
            <w:noProof/>
          </w:rPr>
          <w:fldChar w:fldCharType="end"/>
        </w:r>
      </w:ins>
    </w:p>
    <w:p w14:paraId="6A96B8B0" w14:textId="75C3D05C" w:rsidR="0036761B" w:rsidRDefault="0036761B">
      <w:pPr>
        <w:pStyle w:val="TOC1"/>
        <w:rPr>
          <w:ins w:id="526" w:author="Ilkka Rinne" w:date="2021-10-20T10:16:00Z"/>
          <w:rFonts w:asciiTheme="minorHAnsi" w:eastAsiaTheme="minorEastAsia" w:hAnsiTheme="minorHAnsi" w:cstheme="minorBidi"/>
          <w:b w:val="0"/>
          <w:noProof/>
          <w:sz w:val="24"/>
          <w:szCs w:val="24"/>
          <w:lang w:val="en-FI" w:eastAsia="en-GB"/>
        </w:rPr>
      </w:pPr>
      <w:ins w:id="52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"_Toc85617526"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B.1</w:t>
        </w:r>
        <w:r>
          <w:rPr>
            <w:rFonts w:asciiTheme="minorHAnsi" w:eastAsiaTheme="minorEastAsia" w:hAnsiTheme="minorHAnsi" w:cstheme="minorBidi"/>
            <w:b w:val="0"/>
            <w:noProof/>
            <w:sz w:val="24"/>
            <w:szCs w:val="24"/>
            <w:lang w:val="en-FI" w:eastAsia="en-GB"/>
          </w:rPr>
          <w:tab/>
        </w:r>
        <w:r w:rsidRPr="00335A32">
          <w:rPr>
            <w:rStyle w:val="Hyperlink"/>
            <w:noProof/>
          </w:rPr>
          <w:t>Introduction</w:t>
        </w:r>
        <w:r>
          <w:rPr>
            <w:noProof/>
            <w:webHidden/>
          </w:rPr>
          <w:tab/>
        </w:r>
        <w:r>
          <w:rPr>
            <w:noProof/>
            <w:webHidden/>
          </w:rPr>
          <w:fldChar w:fldCharType="begin"/>
        </w:r>
        <w:r>
          <w:rPr>
            <w:noProof/>
            <w:webHidden/>
          </w:rPr>
          <w:instrText xml:space="preserve"> PAGEREF _Toc85617526 \h </w:instrText>
        </w:r>
        <w:r>
          <w:rPr>
            <w:noProof/>
            <w:webHidden/>
          </w:rPr>
        </w:r>
      </w:ins>
      <w:r>
        <w:rPr>
          <w:noProof/>
          <w:webHidden/>
        </w:rPr>
        <w:fldChar w:fldCharType="separate"/>
      </w:r>
      <w:ins w:id="528" w:author="Ilkka Rinne" w:date="2021-10-20T10:16:00Z">
        <w:r>
          <w:rPr>
            <w:noProof/>
            <w:webHidden/>
          </w:rPr>
          <w:t>151</w:t>
        </w:r>
        <w:r>
          <w:rPr>
            <w:noProof/>
            <w:webHidden/>
          </w:rPr>
          <w:fldChar w:fldCharType="end"/>
        </w:r>
        <w:r w:rsidRPr="00335A32">
          <w:rPr>
            <w:rStyle w:val="Hyperlink"/>
            <w:noProof/>
          </w:rPr>
          <w:fldChar w:fldCharType="end"/>
        </w:r>
      </w:ins>
    </w:p>
    <w:p w14:paraId="33383837" w14:textId="0A48165D" w:rsidR="0036761B" w:rsidRDefault="0036761B">
      <w:pPr>
        <w:pStyle w:val="TOC1"/>
        <w:rPr>
          <w:ins w:id="529" w:author="Ilkka Rinne" w:date="2021-10-20T10:16:00Z"/>
          <w:rFonts w:asciiTheme="minorHAnsi" w:eastAsiaTheme="minorEastAsia" w:hAnsiTheme="minorHAnsi" w:cstheme="minorBidi"/>
          <w:b w:val="0"/>
          <w:noProof/>
          <w:sz w:val="24"/>
          <w:szCs w:val="24"/>
          <w:lang w:val="en-FI" w:eastAsia="en-GB"/>
        </w:rPr>
      </w:pPr>
      <w:ins w:id="53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"_Toc85617527"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B.2</w:t>
        </w:r>
        <w:r>
          <w:rPr>
            <w:rFonts w:asciiTheme="minorHAnsi" w:eastAsiaTheme="minorEastAsia" w:hAnsiTheme="minorHAnsi" w:cstheme="minorBidi"/>
            <w:b w:val="0"/>
            <w:noProof/>
            <w:sz w:val="24"/>
            <w:szCs w:val="24"/>
            <w:lang w:val="en-FI" w:eastAsia="en-GB"/>
          </w:rPr>
          <w:tab/>
        </w:r>
        <w:r w:rsidRPr="00335A32">
          <w:rPr>
            <w:rStyle w:val="Hyperlink"/>
            <w:noProof/>
          </w:rPr>
          <w:t>Earth Observations (EO)</w:t>
        </w:r>
        <w:r>
          <w:rPr>
            <w:noProof/>
            <w:webHidden/>
          </w:rPr>
          <w:tab/>
        </w:r>
        <w:r>
          <w:rPr>
            <w:noProof/>
            <w:webHidden/>
          </w:rPr>
          <w:fldChar w:fldCharType="begin"/>
        </w:r>
        <w:r>
          <w:rPr>
            <w:noProof/>
            <w:webHidden/>
          </w:rPr>
          <w:instrText xml:space="preserve"> PAGEREF _Toc85617527 \h </w:instrText>
        </w:r>
        <w:r>
          <w:rPr>
            <w:noProof/>
            <w:webHidden/>
          </w:rPr>
        </w:r>
      </w:ins>
      <w:r>
        <w:rPr>
          <w:noProof/>
          <w:webHidden/>
        </w:rPr>
        <w:fldChar w:fldCharType="separate"/>
      </w:r>
      <w:ins w:id="531" w:author="Ilkka Rinne" w:date="2021-10-20T10:16:00Z">
        <w:r>
          <w:rPr>
            <w:noProof/>
            <w:webHidden/>
          </w:rPr>
          <w:t>151</w:t>
        </w:r>
        <w:r>
          <w:rPr>
            <w:noProof/>
            <w:webHidden/>
          </w:rPr>
          <w:fldChar w:fldCharType="end"/>
        </w:r>
        <w:r w:rsidRPr="00335A32">
          <w:rPr>
            <w:rStyle w:val="Hyperlink"/>
            <w:noProof/>
          </w:rPr>
          <w:fldChar w:fldCharType="end"/>
        </w:r>
      </w:ins>
    </w:p>
    <w:p w14:paraId="0ED16EA0" w14:textId="7851247A" w:rsidR="0036761B" w:rsidRDefault="0036761B">
      <w:pPr>
        <w:pStyle w:val="TOC1"/>
        <w:rPr>
          <w:ins w:id="532" w:author="Ilkka Rinne" w:date="2021-10-20T10:16:00Z"/>
          <w:rFonts w:asciiTheme="minorHAnsi" w:eastAsiaTheme="minorEastAsia" w:hAnsiTheme="minorHAnsi" w:cstheme="minorBidi"/>
          <w:b w:val="0"/>
          <w:noProof/>
          <w:sz w:val="24"/>
          <w:szCs w:val="24"/>
          <w:lang w:val="en-FI" w:eastAsia="en-GB"/>
        </w:rPr>
      </w:pPr>
      <w:ins w:id="53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"_Toc85617528"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B.3</w:t>
        </w:r>
        <w:r>
          <w:rPr>
            <w:rFonts w:asciiTheme="minorHAnsi" w:eastAsiaTheme="minorEastAsia" w:hAnsiTheme="minorHAnsi" w:cstheme="minorBidi"/>
            <w:b w:val="0"/>
            <w:noProof/>
            <w:sz w:val="24"/>
            <w:szCs w:val="24"/>
            <w:lang w:val="en-FI" w:eastAsia="en-GB"/>
          </w:rPr>
          <w:tab/>
        </w:r>
        <w:r w:rsidRPr="00335A32">
          <w:rPr>
            <w:rStyle w:val="Hyperlink"/>
            <w:noProof/>
          </w:rPr>
          <w:t>Metrology</w:t>
        </w:r>
        <w:r>
          <w:rPr>
            <w:noProof/>
            <w:webHidden/>
          </w:rPr>
          <w:tab/>
        </w:r>
        <w:r>
          <w:rPr>
            <w:noProof/>
            <w:webHidden/>
          </w:rPr>
          <w:fldChar w:fldCharType="begin"/>
        </w:r>
        <w:r>
          <w:rPr>
            <w:noProof/>
            <w:webHidden/>
          </w:rPr>
          <w:instrText xml:space="preserve"> PAGEREF _Toc85617528 \h </w:instrText>
        </w:r>
        <w:r>
          <w:rPr>
            <w:noProof/>
            <w:webHidden/>
          </w:rPr>
        </w:r>
      </w:ins>
      <w:r>
        <w:rPr>
          <w:noProof/>
          <w:webHidden/>
        </w:rPr>
        <w:fldChar w:fldCharType="separate"/>
      </w:r>
      <w:ins w:id="534" w:author="Ilkka Rinne" w:date="2021-10-20T10:16:00Z">
        <w:r>
          <w:rPr>
            <w:noProof/>
            <w:webHidden/>
          </w:rPr>
          <w:t>152</w:t>
        </w:r>
        <w:r>
          <w:rPr>
            <w:noProof/>
            <w:webHidden/>
          </w:rPr>
          <w:fldChar w:fldCharType="end"/>
        </w:r>
        <w:r w:rsidRPr="00335A32">
          <w:rPr>
            <w:rStyle w:val="Hyperlink"/>
            <w:noProof/>
          </w:rPr>
          <w:fldChar w:fldCharType="end"/>
        </w:r>
      </w:ins>
    </w:p>
    <w:p w14:paraId="138D9F08" w14:textId="31024DF7" w:rsidR="0036761B" w:rsidRDefault="0036761B">
      <w:pPr>
        <w:pStyle w:val="TOC1"/>
        <w:rPr>
          <w:ins w:id="535" w:author="Ilkka Rinne" w:date="2021-10-20T10:16:00Z"/>
          <w:rFonts w:asciiTheme="minorHAnsi" w:eastAsiaTheme="minorEastAsia" w:hAnsiTheme="minorHAnsi" w:cstheme="minorBidi"/>
          <w:b w:val="0"/>
          <w:noProof/>
          <w:sz w:val="24"/>
          <w:szCs w:val="24"/>
          <w:lang w:val="en-FI" w:eastAsia="en-GB"/>
        </w:rPr>
      </w:pPr>
      <w:ins w:id="53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"_Toc85617529"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B.4</w:t>
        </w:r>
        <w:r>
          <w:rPr>
            <w:rFonts w:asciiTheme="minorHAnsi" w:eastAsiaTheme="minorEastAsia" w:hAnsiTheme="minorHAnsi" w:cstheme="minorBidi"/>
            <w:b w:val="0"/>
            <w:noProof/>
            <w:sz w:val="24"/>
            <w:szCs w:val="24"/>
            <w:lang w:val="en-FI" w:eastAsia="en-GB"/>
          </w:rPr>
          <w:tab/>
        </w:r>
        <w:r w:rsidRPr="00335A32">
          <w:rPr>
            <w:rStyle w:val="Hyperlink"/>
            <w:noProof/>
          </w:rPr>
          <w:t>Earth science simulations</w:t>
        </w:r>
        <w:r>
          <w:rPr>
            <w:noProof/>
            <w:webHidden/>
          </w:rPr>
          <w:tab/>
        </w:r>
        <w:r>
          <w:rPr>
            <w:noProof/>
            <w:webHidden/>
          </w:rPr>
          <w:fldChar w:fldCharType="begin"/>
        </w:r>
        <w:r>
          <w:rPr>
            <w:noProof/>
            <w:webHidden/>
          </w:rPr>
          <w:instrText xml:space="preserve"> PAGEREF _Toc85617529 \h </w:instrText>
        </w:r>
        <w:r>
          <w:rPr>
            <w:noProof/>
            <w:webHidden/>
          </w:rPr>
        </w:r>
      </w:ins>
      <w:r>
        <w:rPr>
          <w:noProof/>
          <w:webHidden/>
        </w:rPr>
        <w:fldChar w:fldCharType="separate"/>
      </w:r>
      <w:ins w:id="537" w:author="Ilkka Rinne" w:date="2021-10-20T10:16:00Z">
        <w:r>
          <w:rPr>
            <w:noProof/>
            <w:webHidden/>
          </w:rPr>
          <w:t>152</w:t>
        </w:r>
        <w:r>
          <w:rPr>
            <w:noProof/>
            <w:webHidden/>
          </w:rPr>
          <w:fldChar w:fldCharType="end"/>
        </w:r>
        <w:r w:rsidRPr="00335A32">
          <w:rPr>
            <w:rStyle w:val="Hyperlink"/>
            <w:noProof/>
          </w:rPr>
          <w:fldChar w:fldCharType="end"/>
        </w:r>
      </w:ins>
    </w:p>
    <w:p w14:paraId="3B1AC482" w14:textId="382350DF" w:rsidR="0036761B" w:rsidRDefault="0036761B">
      <w:pPr>
        <w:pStyle w:val="TOC1"/>
        <w:rPr>
          <w:ins w:id="538" w:author="Ilkka Rinne" w:date="2021-10-20T10:16:00Z"/>
          <w:rFonts w:asciiTheme="minorHAnsi" w:eastAsiaTheme="minorEastAsia" w:hAnsiTheme="minorHAnsi" w:cstheme="minorBidi"/>
          <w:b w:val="0"/>
          <w:noProof/>
          <w:sz w:val="24"/>
          <w:szCs w:val="24"/>
          <w:lang w:val="en-FI" w:eastAsia="en-GB"/>
        </w:rPr>
      </w:pPr>
      <w:ins w:id="53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B.5</w:t>
        </w:r>
        <w:r>
          <w:rPr>
            <w:rFonts w:asciiTheme="minorHAnsi" w:eastAsiaTheme="minorEastAsia" w:hAnsiTheme="minorHAnsi" w:cstheme="minorBidi"/>
            <w:b w:val="0"/>
            <w:noProof/>
            <w:sz w:val="24"/>
            <w:szCs w:val="24"/>
            <w:lang w:val="en-FI" w:eastAsia="en-GB"/>
          </w:rPr>
          <w:tab/>
        </w:r>
        <w:r w:rsidRPr="00335A32">
          <w:rPr>
            <w:rStyle w:val="Hyperlink"/>
            <w:noProof/>
          </w:rPr>
          <w:t>Assay/Chemistry</w:t>
        </w:r>
        <w:r>
          <w:rPr>
            <w:noProof/>
            <w:webHidden/>
          </w:rPr>
          <w:tab/>
        </w:r>
        <w:r>
          <w:rPr>
            <w:noProof/>
            <w:webHidden/>
          </w:rPr>
          <w:fldChar w:fldCharType="begin"/>
        </w:r>
        <w:r>
          <w:rPr>
            <w:noProof/>
            <w:webHidden/>
          </w:rPr>
          <w:instrText xml:space="preserve"> PAGEREF _Toc85617530 \h </w:instrText>
        </w:r>
        <w:r>
          <w:rPr>
            <w:noProof/>
            <w:webHidden/>
          </w:rPr>
        </w:r>
      </w:ins>
      <w:r>
        <w:rPr>
          <w:noProof/>
          <w:webHidden/>
        </w:rPr>
        <w:fldChar w:fldCharType="separate"/>
      </w:r>
      <w:ins w:id="540" w:author="Ilkka Rinne" w:date="2021-10-20T10:16:00Z">
        <w:r>
          <w:rPr>
            <w:noProof/>
            <w:webHidden/>
          </w:rPr>
          <w:t>152</w:t>
        </w:r>
        <w:r>
          <w:rPr>
            <w:noProof/>
            <w:webHidden/>
          </w:rPr>
          <w:fldChar w:fldCharType="end"/>
        </w:r>
        <w:r w:rsidRPr="00335A32">
          <w:rPr>
            <w:rStyle w:val="Hyperlink"/>
            <w:noProof/>
          </w:rPr>
          <w:fldChar w:fldCharType="end"/>
        </w:r>
      </w:ins>
    </w:p>
    <w:p w14:paraId="0CF17776" w14:textId="115728CB" w:rsidR="0036761B" w:rsidRDefault="0036761B">
      <w:pPr>
        <w:pStyle w:val="TOC1"/>
        <w:rPr>
          <w:ins w:id="541" w:author="Ilkka Rinne" w:date="2021-10-20T10:16:00Z"/>
          <w:rFonts w:asciiTheme="minorHAnsi" w:eastAsiaTheme="minorEastAsia" w:hAnsiTheme="minorHAnsi" w:cstheme="minorBidi"/>
          <w:b w:val="0"/>
          <w:noProof/>
          <w:sz w:val="24"/>
          <w:szCs w:val="24"/>
          <w:lang w:val="en-FI" w:eastAsia="en-GB"/>
        </w:rPr>
      </w:pPr>
      <w:ins w:id="54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B.6</w:t>
        </w:r>
        <w:r>
          <w:rPr>
            <w:rFonts w:asciiTheme="minorHAnsi" w:eastAsiaTheme="minorEastAsia" w:hAnsiTheme="minorHAnsi" w:cstheme="minorBidi"/>
            <w:b w:val="0"/>
            <w:noProof/>
            <w:sz w:val="24"/>
            <w:szCs w:val="24"/>
            <w:lang w:val="en-FI" w:eastAsia="en-GB"/>
          </w:rPr>
          <w:tab/>
        </w:r>
        <w:r w:rsidRPr="00335A32">
          <w:rPr>
            <w:rStyle w:val="Hyperlink"/>
            <w:noProof/>
          </w:rPr>
          <w:t>Geology field observations</w:t>
        </w:r>
        <w:r>
          <w:rPr>
            <w:noProof/>
            <w:webHidden/>
          </w:rPr>
          <w:tab/>
        </w:r>
        <w:r>
          <w:rPr>
            <w:noProof/>
            <w:webHidden/>
          </w:rPr>
          <w:fldChar w:fldCharType="begin"/>
        </w:r>
        <w:r>
          <w:rPr>
            <w:noProof/>
            <w:webHidden/>
          </w:rPr>
          <w:instrText xml:space="preserve"> PAGEREF _Toc85617531 \h </w:instrText>
        </w:r>
        <w:r>
          <w:rPr>
            <w:noProof/>
            <w:webHidden/>
          </w:rPr>
        </w:r>
      </w:ins>
      <w:r>
        <w:rPr>
          <w:noProof/>
          <w:webHidden/>
        </w:rPr>
        <w:fldChar w:fldCharType="separate"/>
      </w:r>
      <w:ins w:id="543" w:author="Ilkka Rinne" w:date="2021-10-20T10:16:00Z">
        <w:r>
          <w:rPr>
            <w:noProof/>
            <w:webHidden/>
          </w:rPr>
          <w:t>153</w:t>
        </w:r>
        <w:r>
          <w:rPr>
            <w:noProof/>
            <w:webHidden/>
          </w:rPr>
          <w:fldChar w:fldCharType="end"/>
        </w:r>
        <w:r w:rsidRPr="00335A32">
          <w:rPr>
            <w:rStyle w:val="Hyperlink"/>
            <w:noProof/>
          </w:rPr>
          <w:fldChar w:fldCharType="end"/>
        </w:r>
      </w:ins>
    </w:p>
    <w:p w14:paraId="2680A13E" w14:textId="5348E325" w:rsidR="0036761B" w:rsidRDefault="0036761B">
      <w:pPr>
        <w:pStyle w:val="TOC1"/>
        <w:rPr>
          <w:ins w:id="544" w:author="Ilkka Rinne" w:date="2021-10-20T10:16:00Z"/>
          <w:rFonts w:asciiTheme="minorHAnsi" w:eastAsiaTheme="minorEastAsia" w:hAnsiTheme="minorHAnsi" w:cstheme="minorBidi"/>
          <w:b w:val="0"/>
          <w:noProof/>
          <w:sz w:val="24"/>
          <w:szCs w:val="24"/>
          <w:lang w:val="en-FI" w:eastAsia="en-GB"/>
        </w:rPr>
      </w:pPr>
      <w:ins w:id="54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B.7</w:t>
        </w:r>
        <w:r>
          <w:rPr>
            <w:rFonts w:asciiTheme="minorHAnsi" w:eastAsiaTheme="minorEastAsia" w:hAnsiTheme="minorHAnsi" w:cstheme="minorBidi"/>
            <w:b w:val="0"/>
            <w:noProof/>
            <w:sz w:val="24"/>
            <w:szCs w:val="24"/>
            <w:lang w:val="en-FI" w:eastAsia="en-GB"/>
          </w:rPr>
          <w:tab/>
        </w:r>
        <w:r w:rsidRPr="00335A32">
          <w:rPr>
            <w:rStyle w:val="Hyperlink"/>
            <w:noProof/>
          </w:rPr>
          <w:t>Geotechnics observations</w:t>
        </w:r>
        <w:r>
          <w:rPr>
            <w:noProof/>
            <w:webHidden/>
          </w:rPr>
          <w:tab/>
        </w:r>
        <w:r>
          <w:rPr>
            <w:noProof/>
            <w:webHidden/>
          </w:rPr>
          <w:fldChar w:fldCharType="begin"/>
        </w:r>
        <w:r>
          <w:rPr>
            <w:noProof/>
            <w:webHidden/>
          </w:rPr>
          <w:instrText xml:space="preserve"> PAGEREF _Toc85617532 \h </w:instrText>
        </w:r>
        <w:r>
          <w:rPr>
            <w:noProof/>
            <w:webHidden/>
          </w:rPr>
        </w:r>
      </w:ins>
      <w:r>
        <w:rPr>
          <w:noProof/>
          <w:webHidden/>
        </w:rPr>
        <w:fldChar w:fldCharType="separate"/>
      </w:r>
      <w:ins w:id="546" w:author="Ilkka Rinne" w:date="2021-10-20T10:16:00Z">
        <w:r>
          <w:rPr>
            <w:noProof/>
            <w:webHidden/>
          </w:rPr>
          <w:t>154</w:t>
        </w:r>
        <w:r>
          <w:rPr>
            <w:noProof/>
            <w:webHidden/>
          </w:rPr>
          <w:fldChar w:fldCharType="end"/>
        </w:r>
        <w:r w:rsidRPr="00335A32">
          <w:rPr>
            <w:rStyle w:val="Hyperlink"/>
            <w:noProof/>
          </w:rPr>
          <w:fldChar w:fldCharType="end"/>
        </w:r>
      </w:ins>
    </w:p>
    <w:p w14:paraId="2FB683EB" w14:textId="4D1F6B3F" w:rsidR="0036761B" w:rsidRDefault="0036761B">
      <w:pPr>
        <w:pStyle w:val="TOC1"/>
        <w:rPr>
          <w:ins w:id="547" w:author="Ilkka Rinne" w:date="2021-10-20T10:16:00Z"/>
          <w:rFonts w:asciiTheme="minorHAnsi" w:eastAsiaTheme="minorEastAsia" w:hAnsiTheme="minorHAnsi" w:cstheme="minorBidi"/>
          <w:b w:val="0"/>
          <w:noProof/>
          <w:sz w:val="24"/>
          <w:szCs w:val="24"/>
          <w:lang w:val="en-FI" w:eastAsia="en-GB"/>
        </w:rPr>
      </w:pPr>
      <w:ins w:id="54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B.8</w:t>
        </w:r>
        <w:r>
          <w:rPr>
            <w:rFonts w:asciiTheme="minorHAnsi" w:eastAsiaTheme="minorEastAsia" w:hAnsiTheme="minorHAnsi" w:cstheme="minorBidi"/>
            <w:b w:val="0"/>
            <w:noProof/>
            <w:sz w:val="24"/>
            <w:szCs w:val="24"/>
            <w:lang w:val="en-FI" w:eastAsia="en-GB"/>
          </w:rPr>
          <w:tab/>
        </w:r>
        <w:r w:rsidRPr="00335A32">
          <w:rPr>
            <w:rStyle w:val="Hyperlink"/>
            <w:noProof/>
          </w:rPr>
          <w:t>Water quality observations</w:t>
        </w:r>
        <w:r>
          <w:rPr>
            <w:noProof/>
            <w:webHidden/>
          </w:rPr>
          <w:tab/>
        </w:r>
        <w:r>
          <w:rPr>
            <w:noProof/>
            <w:webHidden/>
          </w:rPr>
          <w:fldChar w:fldCharType="begin"/>
        </w:r>
        <w:r>
          <w:rPr>
            <w:noProof/>
            <w:webHidden/>
          </w:rPr>
          <w:instrText xml:space="preserve"> PAGEREF _Toc85617533 \h </w:instrText>
        </w:r>
        <w:r>
          <w:rPr>
            <w:noProof/>
            <w:webHidden/>
          </w:rPr>
        </w:r>
      </w:ins>
      <w:r>
        <w:rPr>
          <w:noProof/>
          <w:webHidden/>
        </w:rPr>
        <w:fldChar w:fldCharType="separate"/>
      </w:r>
      <w:ins w:id="549" w:author="Ilkka Rinne" w:date="2021-10-20T10:16:00Z">
        <w:r>
          <w:rPr>
            <w:noProof/>
            <w:webHidden/>
          </w:rPr>
          <w:t>155</w:t>
        </w:r>
        <w:r>
          <w:rPr>
            <w:noProof/>
            <w:webHidden/>
          </w:rPr>
          <w:fldChar w:fldCharType="end"/>
        </w:r>
        <w:r w:rsidRPr="00335A32">
          <w:rPr>
            <w:rStyle w:val="Hyperlink"/>
            <w:noProof/>
          </w:rPr>
          <w:fldChar w:fldCharType="end"/>
        </w:r>
      </w:ins>
    </w:p>
    <w:p w14:paraId="07EF9149" w14:textId="5279DBD1" w:rsidR="0036761B" w:rsidRDefault="0036761B">
      <w:pPr>
        <w:pStyle w:val="TOC1"/>
        <w:rPr>
          <w:ins w:id="550" w:author="Ilkka Rinne" w:date="2021-10-20T10:16:00Z"/>
          <w:rFonts w:asciiTheme="minorHAnsi" w:eastAsiaTheme="minorEastAsia" w:hAnsiTheme="minorHAnsi" w:cstheme="minorBidi"/>
          <w:b w:val="0"/>
          <w:noProof/>
          <w:sz w:val="24"/>
          <w:szCs w:val="24"/>
          <w:lang w:val="en-FI" w:eastAsia="en-GB"/>
        </w:rPr>
      </w:pPr>
      <w:ins w:id="55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B.9</w:t>
        </w:r>
        <w:r>
          <w:rPr>
            <w:rFonts w:asciiTheme="minorHAnsi" w:eastAsiaTheme="minorEastAsia" w:hAnsiTheme="minorHAnsi" w:cstheme="minorBidi"/>
            <w:b w:val="0"/>
            <w:noProof/>
            <w:sz w:val="24"/>
            <w:szCs w:val="24"/>
            <w:lang w:val="en-FI" w:eastAsia="en-GB"/>
          </w:rPr>
          <w:tab/>
        </w:r>
        <w:r w:rsidRPr="00335A32">
          <w:rPr>
            <w:rStyle w:val="Hyperlink"/>
            <w:noProof/>
          </w:rPr>
          <w:t>Soil quality observations</w:t>
        </w:r>
        <w:r>
          <w:rPr>
            <w:noProof/>
            <w:webHidden/>
          </w:rPr>
          <w:tab/>
        </w:r>
        <w:r>
          <w:rPr>
            <w:noProof/>
            <w:webHidden/>
          </w:rPr>
          <w:fldChar w:fldCharType="begin"/>
        </w:r>
        <w:r>
          <w:rPr>
            <w:noProof/>
            <w:webHidden/>
          </w:rPr>
          <w:instrText xml:space="preserve"> PAGEREF _Toc85617534 \h </w:instrText>
        </w:r>
        <w:r>
          <w:rPr>
            <w:noProof/>
            <w:webHidden/>
          </w:rPr>
        </w:r>
      </w:ins>
      <w:r>
        <w:rPr>
          <w:noProof/>
          <w:webHidden/>
        </w:rPr>
        <w:fldChar w:fldCharType="separate"/>
      </w:r>
      <w:ins w:id="552" w:author="Ilkka Rinne" w:date="2021-10-20T10:16:00Z">
        <w:r>
          <w:rPr>
            <w:noProof/>
            <w:webHidden/>
          </w:rPr>
          <w:t>156</w:t>
        </w:r>
        <w:r>
          <w:rPr>
            <w:noProof/>
            <w:webHidden/>
          </w:rPr>
          <w:fldChar w:fldCharType="end"/>
        </w:r>
        <w:r w:rsidRPr="00335A32">
          <w:rPr>
            <w:rStyle w:val="Hyperlink"/>
            <w:noProof/>
          </w:rPr>
          <w:fldChar w:fldCharType="end"/>
        </w:r>
      </w:ins>
    </w:p>
    <w:p w14:paraId="0CA558DE" w14:textId="471B4AFB" w:rsidR="0036761B" w:rsidRDefault="0036761B">
      <w:pPr>
        <w:pStyle w:val="TOC1"/>
        <w:rPr>
          <w:ins w:id="553" w:author="Ilkka Rinne" w:date="2021-10-20T10:16:00Z"/>
          <w:rFonts w:asciiTheme="minorHAnsi" w:eastAsiaTheme="minorEastAsia" w:hAnsiTheme="minorHAnsi" w:cstheme="minorBidi"/>
          <w:b w:val="0"/>
          <w:noProof/>
          <w:sz w:val="24"/>
          <w:szCs w:val="24"/>
          <w:lang w:val="en-FI" w:eastAsia="en-GB"/>
        </w:rPr>
      </w:pPr>
      <w:ins w:id="55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Annex C (informative)  Changes in the Observation and Sample models between ISO 19156:2011, edition 1 and ISO 19156:2020, edition 2</w:t>
        </w:r>
        <w:r>
          <w:rPr>
            <w:noProof/>
            <w:webHidden/>
          </w:rPr>
          <w:tab/>
        </w:r>
        <w:r>
          <w:rPr>
            <w:noProof/>
            <w:webHidden/>
          </w:rPr>
          <w:fldChar w:fldCharType="begin"/>
        </w:r>
        <w:r>
          <w:rPr>
            <w:noProof/>
            <w:webHidden/>
          </w:rPr>
          <w:instrText xml:space="preserve"> PAGEREF _Toc85617535 \h </w:instrText>
        </w:r>
        <w:r>
          <w:rPr>
            <w:noProof/>
            <w:webHidden/>
          </w:rPr>
        </w:r>
      </w:ins>
      <w:r>
        <w:rPr>
          <w:noProof/>
          <w:webHidden/>
        </w:rPr>
        <w:fldChar w:fldCharType="separate"/>
      </w:r>
      <w:ins w:id="555" w:author="Ilkka Rinne" w:date="2021-10-20T10:16:00Z">
        <w:r>
          <w:rPr>
            <w:noProof/>
            <w:webHidden/>
          </w:rPr>
          <w:t>158</w:t>
        </w:r>
        <w:r>
          <w:rPr>
            <w:noProof/>
            <w:webHidden/>
          </w:rPr>
          <w:fldChar w:fldCharType="end"/>
        </w:r>
        <w:r w:rsidRPr="00335A32">
          <w:rPr>
            <w:rStyle w:val="Hyperlink"/>
            <w:noProof/>
          </w:rPr>
          <w:fldChar w:fldCharType="end"/>
        </w:r>
      </w:ins>
    </w:p>
    <w:p w14:paraId="3E4EEABB" w14:textId="6E639F62" w:rsidR="0036761B" w:rsidRDefault="0036761B">
      <w:pPr>
        <w:pStyle w:val="TOC1"/>
        <w:rPr>
          <w:ins w:id="556" w:author="Ilkka Rinne" w:date="2021-10-20T10:16:00Z"/>
          <w:rFonts w:asciiTheme="minorHAnsi" w:eastAsiaTheme="minorEastAsia" w:hAnsiTheme="minorHAnsi" w:cstheme="minorBidi"/>
          <w:b w:val="0"/>
          <w:noProof/>
          <w:sz w:val="24"/>
          <w:szCs w:val="24"/>
          <w:lang w:val="en-FI" w:eastAsia="en-GB"/>
        </w:rPr>
      </w:pPr>
      <w:ins w:id="55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C.1</w:t>
        </w:r>
        <w:r>
          <w:rPr>
            <w:rFonts w:asciiTheme="minorHAnsi" w:eastAsiaTheme="minorEastAsia" w:hAnsiTheme="minorHAnsi" w:cstheme="minorBidi"/>
            <w:b w:val="0"/>
            <w:noProof/>
            <w:sz w:val="24"/>
            <w:szCs w:val="24"/>
            <w:lang w:val="en-FI" w:eastAsia="en-GB"/>
          </w:rPr>
          <w:tab/>
        </w:r>
        <w:r w:rsidRPr="00335A32">
          <w:rPr>
            <w:rStyle w:val="Hyperlink"/>
            <w:noProof/>
          </w:rPr>
          <w:t>Package and requirements class structure</w:t>
        </w:r>
        <w:r>
          <w:rPr>
            <w:noProof/>
            <w:webHidden/>
          </w:rPr>
          <w:tab/>
        </w:r>
        <w:r>
          <w:rPr>
            <w:noProof/>
            <w:webHidden/>
          </w:rPr>
          <w:fldChar w:fldCharType="begin"/>
        </w:r>
        <w:r>
          <w:rPr>
            <w:noProof/>
            <w:webHidden/>
          </w:rPr>
          <w:instrText xml:space="preserve"> PAGEREF _Toc85617536 \h </w:instrText>
        </w:r>
        <w:r>
          <w:rPr>
            <w:noProof/>
            <w:webHidden/>
          </w:rPr>
        </w:r>
      </w:ins>
      <w:r>
        <w:rPr>
          <w:noProof/>
          <w:webHidden/>
        </w:rPr>
        <w:fldChar w:fldCharType="separate"/>
      </w:r>
      <w:ins w:id="558" w:author="Ilkka Rinne" w:date="2021-10-20T10:16:00Z">
        <w:r>
          <w:rPr>
            <w:noProof/>
            <w:webHidden/>
          </w:rPr>
          <w:t>158</w:t>
        </w:r>
        <w:r>
          <w:rPr>
            <w:noProof/>
            <w:webHidden/>
          </w:rPr>
          <w:fldChar w:fldCharType="end"/>
        </w:r>
        <w:r w:rsidRPr="00335A32">
          <w:rPr>
            <w:rStyle w:val="Hyperlink"/>
            <w:noProof/>
          </w:rPr>
          <w:fldChar w:fldCharType="end"/>
        </w:r>
      </w:ins>
    </w:p>
    <w:p w14:paraId="748FD69B" w14:textId="2F42F60F" w:rsidR="0036761B" w:rsidRDefault="0036761B">
      <w:pPr>
        <w:pStyle w:val="TOC1"/>
        <w:rPr>
          <w:ins w:id="559" w:author="Ilkka Rinne" w:date="2021-10-20T10:16:00Z"/>
          <w:rFonts w:asciiTheme="minorHAnsi" w:eastAsiaTheme="minorEastAsia" w:hAnsiTheme="minorHAnsi" w:cstheme="minorBidi"/>
          <w:b w:val="0"/>
          <w:noProof/>
          <w:sz w:val="24"/>
          <w:szCs w:val="24"/>
          <w:lang w:val="en-FI" w:eastAsia="en-GB"/>
        </w:rPr>
      </w:pPr>
      <w:ins w:id="56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C.2</w:t>
        </w:r>
        <w:r>
          <w:rPr>
            <w:rFonts w:asciiTheme="minorHAnsi" w:eastAsiaTheme="minorEastAsia" w:hAnsiTheme="minorHAnsi" w:cstheme="minorBidi"/>
            <w:b w:val="0"/>
            <w:noProof/>
            <w:sz w:val="24"/>
            <w:szCs w:val="24"/>
            <w:lang w:val="en-FI" w:eastAsia="en-GB"/>
          </w:rPr>
          <w:tab/>
        </w:r>
        <w:r w:rsidRPr="00335A32">
          <w:rPr>
            <w:rStyle w:val="Hyperlink"/>
            <w:noProof/>
          </w:rPr>
          <w:t>Interfaces in the conceptual schema packages</w:t>
        </w:r>
        <w:r>
          <w:rPr>
            <w:noProof/>
            <w:webHidden/>
          </w:rPr>
          <w:tab/>
        </w:r>
        <w:r>
          <w:rPr>
            <w:noProof/>
            <w:webHidden/>
          </w:rPr>
          <w:fldChar w:fldCharType="begin"/>
        </w:r>
        <w:r>
          <w:rPr>
            <w:noProof/>
            <w:webHidden/>
          </w:rPr>
          <w:instrText xml:space="preserve"> PAGEREF _Toc85617537 \h </w:instrText>
        </w:r>
        <w:r>
          <w:rPr>
            <w:noProof/>
            <w:webHidden/>
          </w:rPr>
        </w:r>
      </w:ins>
      <w:r>
        <w:rPr>
          <w:noProof/>
          <w:webHidden/>
        </w:rPr>
        <w:fldChar w:fldCharType="separate"/>
      </w:r>
      <w:ins w:id="561" w:author="Ilkka Rinne" w:date="2021-10-20T10:16:00Z">
        <w:r>
          <w:rPr>
            <w:noProof/>
            <w:webHidden/>
          </w:rPr>
          <w:t>159</w:t>
        </w:r>
        <w:r>
          <w:rPr>
            <w:noProof/>
            <w:webHidden/>
          </w:rPr>
          <w:fldChar w:fldCharType="end"/>
        </w:r>
        <w:r w:rsidRPr="00335A32">
          <w:rPr>
            <w:rStyle w:val="Hyperlink"/>
            <w:noProof/>
          </w:rPr>
          <w:fldChar w:fldCharType="end"/>
        </w:r>
      </w:ins>
    </w:p>
    <w:p w14:paraId="4D28EDDF" w14:textId="7C549487" w:rsidR="0036761B" w:rsidRDefault="0036761B">
      <w:pPr>
        <w:pStyle w:val="TOC1"/>
        <w:rPr>
          <w:ins w:id="562" w:author="Ilkka Rinne" w:date="2021-10-20T10:16:00Z"/>
          <w:rFonts w:asciiTheme="minorHAnsi" w:eastAsiaTheme="minorEastAsia" w:hAnsiTheme="minorHAnsi" w:cstheme="minorBidi"/>
          <w:b w:val="0"/>
          <w:noProof/>
          <w:sz w:val="24"/>
          <w:szCs w:val="24"/>
          <w:lang w:val="en-FI" w:eastAsia="en-GB"/>
        </w:rPr>
      </w:pPr>
      <w:ins w:id="56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C.3</w:t>
        </w:r>
        <w:r>
          <w:rPr>
            <w:rFonts w:asciiTheme="minorHAnsi" w:eastAsiaTheme="minorEastAsia" w:hAnsiTheme="minorHAnsi" w:cstheme="minorBidi"/>
            <w:b w:val="0"/>
            <w:noProof/>
            <w:sz w:val="24"/>
            <w:szCs w:val="24"/>
            <w:lang w:val="en-FI" w:eastAsia="en-GB"/>
          </w:rPr>
          <w:tab/>
        </w:r>
        <w:r w:rsidRPr="00335A32">
          <w:rPr>
            <w:rStyle w:val="Hyperlink"/>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_Toc85617538 \h </w:instrText>
        </w:r>
        <w:r>
          <w:rPr>
            <w:noProof/>
            <w:webHidden/>
          </w:rPr>
        </w:r>
      </w:ins>
      <w:r>
        <w:rPr>
          <w:noProof/>
          <w:webHidden/>
        </w:rPr>
        <w:fldChar w:fldCharType="separate"/>
      </w:r>
      <w:ins w:id="564" w:author="Ilkka Rinne" w:date="2021-10-20T10:16:00Z">
        <w:r>
          <w:rPr>
            <w:noProof/>
            <w:webHidden/>
          </w:rPr>
          <w:t>160</w:t>
        </w:r>
        <w:r>
          <w:rPr>
            <w:noProof/>
            <w:webHidden/>
          </w:rPr>
          <w:fldChar w:fldCharType="end"/>
        </w:r>
        <w:r w:rsidRPr="00335A32">
          <w:rPr>
            <w:rStyle w:val="Hyperlink"/>
            <w:noProof/>
          </w:rPr>
          <w:fldChar w:fldCharType="end"/>
        </w:r>
      </w:ins>
    </w:p>
    <w:p w14:paraId="363A5DB4" w14:textId="6D723CC2" w:rsidR="0036761B" w:rsidRDefault="0036761B">
      <w:pPr>
        <w:pStyle w:val="TOC1"/>
        <w:rPr>
          <w:ins w:id="565" w:author="Ilkka Rinne" w:date="2021-10-20T10:16:00Z"/>
          <w:rFonts w:asciiTheme="minorHAnsi" w:eastAsiaTheme="minorEastAsia" w:hAnsiTheme="minorHAnsi" w:cstheme="minorBidi"/>
          <w:b w:val="0"/>
          <w:noProof/>
          <w:sz w:val="24"/>
          <w:szCs w:val="24"/>
          <w:lang w:val="en-FI" w:eastAsia="en-GB"/>
        </w:rPr>
      </w:pPr>
      <w:ins w:id="56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"_Toc85617539"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C.4</w:t>
        </w:r>
        <w:r>
          <w:rPr>
            <w:rFonts w:asciiTheme="minorHAnsi" w:eastAsiaTheme="minorEastAsia" w:hAnsiTheme="minorHAnsi" w:cstheme="minorBidi"/>
            <w:b w:val="0"/>
            <w:noProof/>
            <w:sz w:val="24"/>
            <w:szCs w:val="24"/>
            <w:lang w:val="en-FI" w:eastAsia="en-GB"/>
          </w:rPr>
          <w:tab/>
        </w:r>
        <w:r w:rsidRPr="00335A32">
          <w:rPr>
            <w:rStyle w:val="Hyperlink"/>
            <w:noProof/>
          </w:rPr>
          <w:t>Modelling of the Observation concept</w:t>
        </w:r>
        <w:r>
          <w:rPr>
            <w:noProof/>
            <w:webHidden/>
          </w:rPr>
          <w:tab/>
        </w:r>
        <w:r>
          <w:rPr>
            <w:noProof/>
            <w:webHidden/>
          </w:rPr>
          <w:fldChar w:fldCharType="begin"/>
        </w:r>
        <w:r>
          <w:rPr>
            <w:noProof/>
            <w:webHidden/>
          </w:rPr>
          <w:instrText xml:space="preserve"> PAGEREF _Toc85617539 \h </w:instrText>
        </w:r>
        <w:r>
          <w:rPr>
            <w:noProof/>
            <w:webHidden/>
          </w:rPr>
        </w:r>
      </w:ins>
      <w:r>
        <w:rPr>
          <w:noProof/>
          <w:webHidden/>
        </w:rPr>
        <w:fldChar w:fldCharType="separate"/>
      </w:r>
      <w:ins w:id="567" w:author="Ilkka Rinne" w:date="2021-10-20T10:16:00Z">
        <w:r>
          <w:rPr>
            <w:noProof/>
            <w:webHidden/>
          </w:rPr>
          <w:t>160</w:t>
        </w:r>
        <w:r>
          <w:rPr>
            <w:noProof/>
            <w:webHidden/>
          </w:rPr>
          <w:fldChar w:fldCharType="end"/>
        </w:r>
        <w:r w:rsidRPr="00335A32">
          <w:rPr>
            <w:rStyle w:val="Hyperlink"/>
            <w:noProof/>
          </w:rPr>
          <w:fldChar w:fldCharType="end"/>
        </w:r>
      </w:ins>
    </w:p>
    <w:p w14:paraId="7829861F" w14:textId="0DF884B8" w:rsidR="0036761B" w:rsidRDefault="0036761B">
      <w:pPr>
        <w:pStyle w:val="TOC1"/>
        <w:rPr>
          <w:ins w:id="568" w:author="Ilkka Rinne" w:date="2021-10-20T10:16:00Z"/>
          <w:rFonts w:asciiTheme="minorHAnsi" w:eastAsiaTheme="minorEastAsia" w:hAnsiTheme="minorHAnsi" w:cstheme="minorBidi"/>
          <w:b w:val="0"/>
          <w:noProof/>
          <w:sz w:val="24"/>
          <w:szCs w:val="24"/>
          <w:lang w:val="en-FI" w:eastAsia="en-GB"/>
        </w:rPr>
      </w:pPr>
      <w:ins w:id="56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C.5</w:t>
        </w:r>
        <w:r>
          <w:rPr>
            <w:rFonts w:asciiTheme="minorHAnsi" w:eastAsiaTheme="minorEastAsia" w:hAnsiTheme="minorHAnsi" w:cstheme="minorBidi"/>
            <w:b w:val="0"/>
            <w:noProof/>
            <w:sz w:val="24"/>
            <w:szCs w:val="24"/>
            <w:lang w:val="en-FI" w:eastAsia="en-GB"/>
          </w:rPr>
          <w:tab/>
        </w:r>
        <w:r w:rsidRPr="00335A32">
          <w:rPr>
            <w:rStyle w:val="Hyperlink"/>
            <w:noProof/>
          </w:rPr>
          <w:t>Modelling of the Sample and Sampling concepts</w:t>
        </w:r>
        <w:r>
          <w:rPr>
            <w:noProof/>
            <w:webHidden/>
          </w:rPr>
          <w:tab/>
        </w:r>
        <w:r>
          <w:rPr>
            <w:noProof/>
            <w:webHidden/>
          </w:rPr>
          <w:fldChar w:fldCharType="begin"/>
        </w:r>
        <w:r>
          <w:rPr>
            <w:noProof/>
            <w:webHidden/>
          </w:rPr>
          <w:instrText xml:space="preserve"> PAGEREF _Toc85617540 \h </w:instrText>
        </w:r>
        <w:r>
          <w:rPr>
            <w:noProof/>
            <w:webHidden/>
          </w:rPr>
        </w:r>
      </w:ins>
      <w:r>
        <w:rPr>
          <w:noProof/>
          <w:webHidden/>
        </w:rPr>
        <w:fldChar w:fldCharType="separate"/>
      </w:r>
      <w:ins w:id="570" w:author="Ilkka Rinne" w:date="2021-10-20T10:16:00Z">
        <w:r>
          <w:rPr>
            <w:noProof/>
            <w:webHidden/>
          </w:rPr>
          <w:t>165</w:t>
        </w:r>
        <w:r>
          <w:rPr>
            <w:noProof/>
            <w:webHidden/>
          </w:rPr>
          <w:fldChar w:fldCharType="end"/>
        </w:r>
        <w:r w:rsidRPr="00335A32">
          <w:rPr>
            <w:rStyle w:val="Hyperlink"/>
            <w:noProof/>
          </w:rPr>
          <w:fldChar w:fldCharType="end"/>
        </w:r>
      </w:ins>
    </w:p>
    <w:p w14:paraId="6C0B5B41" w14:textId="0E7C1EBD" w:rsidR="0036761B" w:rsidRDefault="0036761B">
      <w:pPr>
        <w:pStyle w:val="TOC1"/>
        <w:rPr>
          <w:ins w:id="571" w:author="Ilkka Rinne" w:date="2021-10-20T10:16:00Z"/>
          <w:rFonts w:asciiTheme="minorHAnsi" w:eastAsiaTheme="minorEastAsia" w:hAnsiTheme="minorHAnsi" w:cstheme="minorBidi"/>
          <w:b w:val="0"/>
          <w:noProof/>
          <w:sz w:val="24"/>
          <w:szCs w:val="24"/>
          <w:lang w:val="en-FI" w:eastAsia="en-GB"/>
        </w:rPr>
      </w:pPr>
      <w:ins w:id="572"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"_Toc85617541"</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C.6</w:t>
        </w:r>
        <w:r>
          <w:rPr>
            <w:rFonts w:asciiTheme="minorHAnsi" w:eastAsiaTheme="minorEastAsia" w:hAnsiTheme="minorHAnsi" w:cstheme="minorBidi"/>
            <w:b w:val="0"/>
            <w:noProof/>
            <w:sz w:val="24"/>
            <w:szCs w:val="24"/>
            <w:lang w:val="en-FI" w:eastAsia="en-GB"/>
          </w:rPr>
          <w:tab/>
        </w:r>
        <w:r w:rsidRPr="00335A32">
          <w:rPr>
            <w:rStyle w:val="Hyperlink"/>
            <w:noProof/>
          </w:rPr>
          <w:t>Observation and Sample collections</w:t>
        </w:r>
        <w:r>
          <w:rPr>
            <w:noProof/>
            <w:webHidden/>
          </w:rPr>
          <w:tab/>
        </w:r>
        <w:r>
          <w:rPr>
            <w:noProof/>
            <w:webHidden/>
          </w:rPr>
          <w:fldChar w:fldCharType="begin"/>
        </w:r>
        <w:r>
          <w:rPr>
            <w:noProof/>
            <w:webHidden/>
          </w:rPr>
          <w:instrText xml:space="preserve"> PAGEREF _Toc85617541 \h </w:instrText>
        </w:r>
        <w:r>
          <w:rPr>
            <w:noProof/>
            <w:webHidden/>
          </w:rPr>
        </w:r>
      </w:ins>
      <w:r>
        <w:rPr>
          <w:noProof/>
          <w:webHidden/>
        </w:rPr>
        <w:fldChar w:fldCharType="separate"/>
      </w:r>
      <w:ins w:id="573" w:author="Ilkka Rinne" w:date="2021-10-20T10:16:00Z">
        <w:r>
          <w:rPr>
            <w:noProof/>
            <w:webHidden/>
          </w:rPr>
          <w:t>171</w:t>
        </w:r>
        <w:r>
          <w:rPr>
            <w:noProof/>
            <w:webHidden/>
          </w:rPr>
          <w:fldChar w:fldCharType="end"/>
        </w:r>
        <w:r w:rsidRPr="00335A32">
          <w:rPr>
            <w:rStyle w:val="Hyperlink"/>
            <w:noProof/>
          </w:rPr>
          <w:fldChar w:fldCharType="end"/>
        </w:r>
      </w:ins>
    </w:p>
    <w:p w14:paraId="0AB8C088" w14:textId="662BCF0A" w:rsidR="0036761B" w:rsidRDefault="0036761B">
      <w:pPr>
        <w:pStyle w:val="TOC1"/>
        <w:rPr>
          <w:ins w:id="574" w:author="Ilkka Rinne" w:date="2021-10-20T10:16:00Z"/>
          <w:rFonts w:asciiTheme="minorHAnsi" w:eastAsiaTheme="minorEastAsia" w:hAnsiTheme="minorHAnsi" w:cstheme="minorBidi"/>
          <w:b w:val="0"/>
          <w:noProof/>
          <w:sz w:val="24"/>
          <w:szCs w:val="24"/>
          <w:lang w:val="en-FI" w:eastAsia="en-GB"/>
        </w:rPr>
      </w:pPr>
      <w:ins w:id="575"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"_Toc85617542"</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C.7</w:t>
        </w:r>
        <w:r>
          <w:rPr>
            <w:rFonts w:asciiTheme="minorHAnsi" w:eastAsiaTheme="minorEastAsia" w:hAnsiTheme="minorHAnsi" w:cstheme="minorBidi"/>
            <w:b w:val="0"/>
            <w:noProof/>
            <w:sz w:val="24"/>
            <w:szCs w:val="24"/>
            <w:lang w:val="en-FI" w:eastAsia="en-GB"/>
          </w:rPr>
          <w:tab/>
        </w:r>
        <w:r w:rsidRPr="00335A32">
          <w:rPr>
            <w:rStyle w:val="Hyperlink"/>
            <w:noProof/>
          </w:rPr>
          <w:t>Hard-typing vs. soft typing and codelist use</w:t>
        </w:r>
        <w:r>
          <w:rPr>
            <w:noProof/>
            <w:webHidden/>
          </w:rPr>
          <w:tab/>
        </w:r>
        <w:r>
          <w:rPr>
            <w:noProof/>
            <w:webHidden/>
          </w:rPr>
          <w:fldChar w:fldCharType="begin"/>
        </w:r>
        <w:r>
          <w:rPr>
            <w:noProof/>
            <w:webHidden/>
          </w:rPr>
          <w:instrText xml:space="preserve"> PAGEREF _Toc85617542 \h </w:instrText>
        </w:r>
        <w:r>
          <w:rPr>
            <w:noProof/>
            <w:webHidden/>
          </w:rPr>
        </w:r>
      </w:ins>
      <w:r>
        <w:rPr>
          <w:noProof/>
          <w:webHidden/>
        </w:rPr>
        <w:fldChar w:fldCharType="separate"/>
      </w:r>
      <w:ins w:id="576" w:author="Ilkka Rinne" w:date="2021-10-20T10:16:00Z">
        <w:r>
          <w:rPr>
            <w:noProof/>
            <w:webHidden/>
          </w:rPr>
          <w:t>172</w:t>
        </w:r>
        <w:r>
          <w:rPr>
            <w:noProof/>
            <w:webHidden/>
          </w:rPr>
          <w:fldChar w:fldCharType="end"/>
        </w:r>
        <w:r w:rsidRPr="00335A32">
          <w:rPr>
            <w:rStyle w:val="Hyperlink"/>
            <w:noProof/>
          </w:rPr>
          <w:fldChar w:fldCharType="end"/>
        </w:r>
      </w:ins>
    </w:p>
    <w:p w14:paraId="6CBED4E1" w14:textId="4A9689F7" w:rsidR="0036761B" w:rsidRDefault="0036761B">
      <w:pPr>
        <w:pStyle w:val="TOC1"/>
        <w:rPr>
          <w:ins w:id="577" w:author="Ilkka Rinne" w:date="2021-10-20T10:16:00Z"/>
          <w:rFonts w:asciiTheme="minorHAnsi" w:eastAsiaTheme="minorEastAsia" w:hAnsiTheme="minorHAnsi" w:cstheme="minorBidi"/>
          <w:b w:val="0"/>
          <w:noProof/>
          <w:sz w:val="24"/>
          <w:szCs w:val="24"/>
          <w:lang w:val="en-FI" w:eastAsia="en-GB"/>
        </w:rPr>
      </w:pPr>
      <w:ins w:id="578"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"_Toc85617543"</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C.8</w:t>
        </w:r>
        <w:r>
          <w:rPr>
            <w:rFonts w:asciiTheme="minorHAnsi" w:eastAsiaTheme="minorEastAsia" w:hAnsiTheme="minorHAnsi" w:cstheme="minorBidi"/>
            <w:b w:val="0"/>
            <w:noProof/>
            <w:sz w:val="24"/>
            <w:szCs w:val="24"/>
            <w:lang w:val="en-FI" w:eastAsia="en-GB"/>
          </w:rPr>
          <w:tab/>
        </w:r>
        <w:r w:rsidRPr="00335A32">
          <w:rPr>
            <w:rStyle w:val="Hyperlink"/>
            <w:noProof/>
          </w:rPr>
          <w:t>Generic metadata associations</w:t>
        </w:r>
        <w:r>
          <w:rPr>
            <w:noProof/>
            <w:webHidden/>
          </w:rPr>
          <w:tab/>
        </w:r>
        <w:r>
          <w:rPr>
            <w:noProof/>
            <w:webHidden/>
          </w:rPr>
          <w:fldChar w:fldCharType="begin"/>
        </w:r>
        <w:r>
          <w:rPr>
            <w:noProof/>
            <w:webHidden/>
          </w:rPr>
          <w:instrText xml:space="preserve"> PAGEREF _Toc85617543 \h </w:instrText>
        </w:r>
        <w:r>
          <w:rPr>
            <w:noProof/>
            <w:webHidden/>
          </w:rPr>
        </w:r>
      </w:ins>
      <w:r>
        <w:rPr>
          <w:noProof/>
          <w:webHidden/>
        </w:rPr>
        <w:fldChar w:fldCharType="separate"/>
      </w:r>
      <w:ins w:id="579" w:author="Ilkka Rinne" w:date="2021-10-20T10:16:00Z">
        <w:r>
          <w:rPr>
            <w:noProof/>
            <w:webHidden/>
          </w:rPr>
          <w:t>175</w:t>
        </w:r>
        <w:r>
          <w:rPr>
            <w:noProof/>
            <w:webHidden/>
          </w:rPr>
          <w:fldChar w:fldCharType="end"/>
        </w:r>
        <w:r w:rsidRPr="00335A32">
          <w:rPr>
            <w:rStyle w:val="Hyperlink"/>
            <w:noProof/>
          </w:rPr>
          <w:fldChar w:fldCharType="end"/>
        </w:r>
      </w:ins>
    </w:p>
    <w:p w14:paraId="6FF9B3C5" w14:textId="56BA789F" w:rsidR="0036761B" w:rsidRDefault="0036761B">
      <w:pPr>
        <w:pStyle w:val="TOC1"/>
        <w:rPr>
          <w:ins w:id="580" w:author="Ilkka Rinne" w:date="2021-10-20T10:16:00Z"/>
          <w:rFonts w:asciiTheme="minorHAnsi" w:eastAsiaTheme="minorEastAsia" w:hAnsiTheme="minorHAnsi" w:cstheme="minorBidi"/>
          <w:b w:val="0"/>
          <w:noProof/>
          <w:sz w:val="24"/>
          <w:szCs w:val="24"/>
          <w:lang w:val="en-FI" w:eastAsia="en-GB"/>
        </w:rPr>
      </w:pPr>
      <w:ins w:id="581"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"_Toc85617544"</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C.9</w:t>
        </w:r>
        <w:r>
          <w:rPr>
            <w:rFonts w:asciiTheme="minorHAnsi" w:eastAsiaTheme="minorEastAsia" w:hAnsiTheme="minorHAnsi" w:cstheme="minorBidi"/>
            <w:b w:val="0"/>
            <w:noProof/>
            <w:sz w:val="24"/>
            <w:szCs w:val="24"/>
            <w:lang w:val="en-FI" w:eastAsia="en-GB"/>
          </w:rPr>
          <w:tab/>
        </w:r>
        <w:r w:rsidRPr="00335A32">
          <w:rPr>
            <w:rStyle w:val="Hyperlink"/>
            <w:noProof/>
          </w:rPr>
          <w:t>Discarded concepts</w:t>
        </w:r>
        <w:r>
          <w:rPr>
            <w:noProof/>
            <w:webHidden/>
          </w:rPr>
          <w:tab/>
        </w:r>
        <w:r>
          <w:rPr>
            <w:noProof/>
            <w:webHidden/>
          </w:rPr>
          <w:fldChar w:fldCharType="begin"/>
        </w:r>
        <w:r>
          <w:rPr>
            <w:noProof/>
            <w:webHidden/>
          </w:rPr>
          <w:instrText xml:space="preserve"> PAGEREF _Toc85617544 \h </w:instrText>
        </w:r>
        <w:r>
          <w:rPr>
            <w:noProof/>
            <w:webHidden/>
          </w:rPr>
        </w:r>
      </w:ins>
      <w:r>
        <w:rPr>
          <w:noProof/>
          <w:webHidden/>
        </w:rPr>
        <w:fldChar w:fldCharType="separate"/>
      </w:r>
      <w:ins w:id="582" w:author="Ilkka Rinne" w:date="2021-10-20T10:16:00Z">
        <w:r>
          <w:rPr>
            <w:noProof/>
            <w:webHidden/>
          </w:rPr>
          <w:t>175</w:t>
        </w:r>
        <w:r>
          <w:rPr>
            <w:noProof/>
            <w:webHidden/>
          </w:rPr>
          <w:fldChar w:fldCharType="end"/>
        </w:r>
        <w:r w:rsidRPr="00335A32">
          <w:rPr>
            <w:rStyle w:val="Hyperlink"/>
            <w:noProof/>
          </w:rPr>
          <w:fldChar w:fldCharType="end"/>
        </w:r>
      </w:ins>
    </w:p>
    <w:p w14:paraId="59728C78" w14:textId="37FCD1E2" w:rsidR="0036761B" w:rsidRDefault="0036761B">
      <w:pPr>
        <w:pStyle w:val="TOC1"/>
        <w:rPr>
          <w:ins w:id="583" w:author="Ilkka Rinne" w:date="2021-10-20T10:16:00Z"/>
          <w:rFonts w:asciiTheme="minorHAnsi" w:eastAsiaTheme="minorEastAsia" w:hAnsiTheme="minorHAnsi" w:cstheme="minorBidi"/>
          <w:b w:val="0"/>
          <w:noProof/>
          <w:sz w:val="24"/>
          <w:szCs w:val="24"/>
          <w:lang w:val="en-FI" w:eastAsia="en-GB"/>
        </w:rPr>
      </w:pPr>
      <w:ins w:id="584"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"_Toc85617545"</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_Toc85617545 \h </w:instrText>
        </w:r>
        <w:r>
          <w:rPr>
            <w:noProof/>
            <w:webHidden/>
          </w:rPr>
        </w:r>
      </w:ins>
      <w:r>
        <w:rPr>
          <w:noProof/>
          <w:webHidden/>
        </w:rPr>
        <w:fldChar w:fldCharType="separate"/>
      </w:r>
      <w:ins w:id="585" w:author="Ilkka Rinne" w:date="2021-10-20T10:16:00Z">
        <w:r>
          <w:rPr>
            <w:noProof/>
            <w:webHidden/>
          </w:rPr>
          <w:t>177</w:t>
        </w:r>
        <w:r>
          <w:rPr>
            <w:noProof/>
            <w:webHidden/>
          </w:rPr>
          <w:fldChar w:fldCharType="end"/>
        </w:r>
        <w:r w:rsidRPr="00335A32">
          <w:rPr>
            <w:rStyle w:val="Hyperlink"/>
            <w:noProof/>
          </w:rPr>
          <w:fldChar w:fldCharType="end"/>
        </w:r>
      </w:ins>
    </w:p>
    <w:p w14:paraId="1A83B3D5" w14:textId="6294CA88" w:rsidR="0036761B" w:rsidRDefault="0036761B">
      <w:pPr>
        <w:pStyle w:val="TOC1"/>
        <w:rPr>
          <w:ins w:id="586" w:author="Ilkka Rinne" w:date="2021-10-20T10:16:00Z"/>
          <w:rFonts w:asciiTheme="minorHAnsi" w:eastAsiaTheme="minorEastAsia" w:hAnsiTheme="minorHAnsi" w:cstheme="minorBidi"/>
          <w:b w:val="0"/>
          <w:noProof/>
          <w:sz w:val="24"/>
          <w:szCs w:val="24"/>
          <w:lang w:val="en-FI" w:eastAsia="en-GB"/>
        </w:rPr>
      </w:pPr>
      <w:ins w:id="587"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"_Toc85617546"</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D.1</w:t>
        </w:r>
        <w:r>
          <w:rPr>
            <w:rFonts w:asciiTheme="minorHAnsi" w:eastAsiaTheme="minorEastAsia" w:hAnsiTheme="minorHAnsi" w:cstheme="minorBidi"/>
            <w:b w:val="0"/>
            <w:noProof/>
            <w:sz w:val="24"/>
            <w:szCs w:val="24"/>
            <w:lang w:val="en-FI" w:eastAsia="en-GB"/>
          </w:rPr>
          <w:tab/>
        </w:r>
        <w:r w:rsidRPr="00335A32">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_Toc85617546 \h </w:instrText>
        </w:r>
        <w:r>
          <w:rPr>
            <w:noProof/>
            <w:webHidden/>
          </w:rPr>
        </w:r>
      </w:ins>
      <w:r>
        <w:rPr>
          <w:noProof/>
          <w:webHidden/>
        </w:rPr>
        <w:fldChar w:fldCharType="separate"/>
      </w:r>
      <w:ins w:id="588" w:author="Ilkka Rinne" w:date="2021-10-20T10:16:00Z">
        <w:r>
          <w:rPr>
            <w:noProof/>
            <w:webHidden/>
          </w:rPr>
          <w:t>177</w:t>
        </w:r>
        <w:r>
          <w:rPr>
            <w:noProof/>
            <w:webHidden/>
          </w:rPr>
          <w:fldChar w:fldCharType="end"/>
        </w:r>
        <w:r w:rsidRPr="00335A32">
          <w:rPr>
            <w:rStyle w:val="Hyperlink"/>
            <w:noProof/>
          </w:rPr>
          <w:fldChar w:fldCharType="end"/>
        </w:r>
      </w:ins>
    </w:p>
    <w:p w14:paraId="4996BCDB" w14:textId="572D0EA8" w:rsidR="0036761B" w:rsidRDefault="0036761B">
      <w:pPr>
        <w:pStyle w:val="TOC1"/>
        <w:rPr>
          <w:ins w:id="589" w:author="Ilkka Rinne" w:date="2021-10-20T10:16:00Z"/>
          <w:rFonts w:asciiTheme="minorHAnsi" w:eastAsiaTheme="minorEastAsia" w:hAnsiTheme="minorHAnsi" w:cstheme="minorBidi"/>
          <w:b w:val="0"/>
          <w:noProof/>
          <w:sz w:val="24"/>
          <w:szCs w:val="24"/>
          <w:lang w:val="en-FI" w:eastAsia="en-GB"/>
        </w:rPr>
      </w:pPr>
      <w:ins w:id="590"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"_Toc85617547"</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D.2</w:t>
        </w:r>
        <w:r>
          <w:rPr>
            <w:rFonts w:asciiTheme="minorHAnsi" w:eastAsiaTheme="minorEastAsia" w:hAnsiTheme="minorHAnsi" w:cstheme="minorBidi"/>
            <w:b w:val="0"/>
            <w:noProof/>
            <w:sz w:val="24"/>
            <w:szCs w:val="24"/>
            <w:lang w:val="en-FI" w:eastAsia="en-GB"/>
          </w:rPr>
          <w:tab/>
        </w:r>
        <w:r w:rsidRPr="00335A32">
          <w:rPr>
            <w:rStyle w:val="Hyperlink"/>
            <w:noProof/>
          </w:rPr>
          <w:t>Observation concerns</w:t>
        </w:r>
        <w:r>
          <w:rPr>
            <w:noProof/>
            <w:webHidden/>
          </w:rPr>
          <w:tab/>
        </w:r>
        <w:r>
          <w:rPr>
            <w:noProof/>
            <w:webHidden/>
          </w:rPr>
          <w:fldChar w:fldCharType="begin"/>
        </w:r>
        <w:r>
          <w:rPr>
            <w:noProof/>
            <w:webHidden/>
          </w:rPr>
          <w:instrText xml:space="preserve"> PAGEREF _Toc85617547 \h </w:instrText>
        </w:r>
        <w:r>
          <w:rPr>
            <w:noProof/>
            <w:webHidden/>
          </w:rPr>
        </w:r>
      </w:ins>
      <w:r>
        <w:rPr>
          <w:noProof/>
          <w:webHidden/>
        </w:rPr>
        <w:fldChar w:fldCharType="separate"/>
      </w:r>
      <w:ins w:id="591" w:author="Ilkka Rinne" w:date="2021-10-20T10:16:00Z">
        <w:r>
          <w:rPr>
            <w:noProof/>
            <w:webHidden/>
          </w:rPr>
          <w:t>179</w:t>
        </w:r>
        <w:r>
          <w:rPr>
            <w:noProof/>
            <w:webHidden/>
          </w:rPr>
          <w:fldChar w:fldCharType="end"/>
        </w:r>
        <w:r w:rsidRPr="00335A32">
          <w:rPr>
            <w:rStyle w:val="Hyperlink"/>
            <w:noProof/>
          </w:rPr>
          <w:fldChar w:fldCharType="end"/>
        </w:r>
      </w:ins>
    </w:p>
    <w:p w14:paraId="36D80C87" w14:textId="2DB9ED0D" w:rsidR="0036761B" w:rsidRDefault="0036761B">
      <w:pPr>
        <w:pStyle w:val="TOC1"/>
        <w:rPr>
          <w:ins w:id="592" w:author="Ilkka Rinne" w:date="2021-10-20T10:16:00Z"/>
          <w:rFonts w:asciiTheme="minorHAnsi" w:eastAsiaTheme="minorEastAsia" w:hAnsiTheme="minorHAnsi" w:cstheme="minorBidi"/>
          <w:b w:val="0"/>
          <w:noProof/>
          <w:sz w:val="24"/>
          <w:szCs w:val="24"/>
          <w:lang w:val="en-FI" w:eastAsia="en-GB"/>
        </w:rPr>
      </w:pPr>
      <w:ins w:id="593"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"_Toc85617548"</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D.3</w:t>
        </w:r>
        <w:r>
          <w:rPr>
            <w:rFonts w:asciiTheme="minorHAnsi" w:eastAsiaTheme="minorEastAsia" w:hAnsiTheme="minorHAnsi" w:cstheme="minorBidi"/>
            <w:b w:val="0"/>
            <w:noProof/>
            <w:sz w:val="24"/>
            <w:szCs w:val="24"/>
            <w:lang w:val="en-FI" w:eastAsia="en-GB"/>
          </w:rPr>
          <w:tab/>
        </w:r>
        <w:r w:rsidRPr="00335A32">
          <w:rPr>
            <w:rStyle w:val="Hyperlink"/>
            <w:noProof/>
          </w:rPr>
          <w:t>Sample, Sampling concerns</w:t>
        </w:r>
        <w:r>
          <w:rPr>
            <w:noProof/>
            <w:webHidden/>
          </w:rPr>
          <w:tab/>
        </w:r>
        <w:r>
          <w:rPr>
            <w:noProof/>
            <w:webHidden/>
          </w:rPr>
          <w:fldChar w:fldCharType="begin"/>
        </w:r>
        <w:r>
          <w:rPr>
            <w:noProof/>
            <w:webHidden/>
          </w:rPr>
          <w:instrText xml:space="preserve"> PAGEREF _Toc85617548 \h </w:instrText>
        </w:r>
        <w:r>
          <w:rPr>
            <w:noProof/>
            <w:webHidden/>
          </w:rPr>
        </w:r>
      </w:ins>
      <w:r>
        <w:rPr>
          <w:noProof/>
          <w:webHidden/>
        </w:rPr>
        <w:fldChar w:fldCharType="separate"/>
      </w:r>
      <w:ins w:id="594" w:author="Ilkka Rinne" w:date="2021-10-20T10:16:00Z">
        <w:r>
          <w:rPr>
            <w:noProof/>
            <w:webHidden/>
          </w:rPr>
          <w:t>181</w:t>
        </w:r>
        <w:r>
          <w:rPr>
            <w:noProof/>
            <w:webHidden/>
          </w:rPr>
          <w:fldChar w:fldCharType="end"/>
        </w:r>
        <w:r w:rsidRPr="00335A32">
          <w:rPr>
            <w:rStyle w:val="Hyperlink"/>
            <w:noProof/>
          </w:rPr>
          <w:fldChar w:fldCharType="end"/>
        </w:r>
      </w:ins>
    </w:p>
    <w:p w14:paraId="19657142" w14:textId="77F20E77" w:rsidR="0036761B" w:rsidRDefault="0036761B">
      <w:pPr>
        <w:pStyle w:val="TOC1"/>
        <w:rPr>
          <w:ins w:id="595" w:author="Ilkka Rinne" w:date="2021-10-20T10:16:00Z"/>
          <w:rFonts w:asciiTheme="minorHAnsi" w:eastAsiaTheme="minorEastAsia" w:hAnsiTheme="minorHAnsi" w:cstheme="minorBidi"/>
          <w:b w:val="0"/>
          <w:noProof/>
          <w:sz w:val="24"/>
          <w:szCs w:val="24"/>
          <w:lang w:val="en-FI" w:eastAsia="en-GB"/>
        </w:rPr>
      </w:pPr>
      <w:ins w:id="596"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"_Toc85617549"</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D.4</w:t>
        </w:r>
        <w:r>
          <w:rPr>
            <w:rFonts w:asciiTheme="minorHAnsi" w:eastAsiaTheme="minorEastAsia" w:hAnsiTheme="minorHAnsi" w:cstheme="minorBidi"/>
            <w:b w:val="0"/>
            <w:noProof/>
            <w:sz w:val="24"/>
            <w:szCs w:val="24"/>
            <w:lang w:val="en-FI" w:eastAsia="en-GB"/>
          </w:rPr>
          <w:tab/>
        </w:r>
        <w:r w:rsidRPr="00335A32">
          <w:rPr>
            <w:rStyle w:val="Hyperlink"/>
            <w:noProof/>
          </w:rPr>
          <w:t>Observations and Coverages</w:t>
        </w:r>
        <w:r>
          <w:rPr>
            <w:noProof/>
            <w:webHidden/>
          </w:rPr>
          <w:tab/>
        </w:r>
        <w:r>
          <w:rPr>
            <w:noProof/>
            <w:webHidden/>
          </w:rPr>
          <w:fldChar w:fldCharType="begin"/>
        </w:r>
        <w:r>
          <w:rPr>
            <w:noProof/>
            <w:webHidden/>
          </w:rPr>
          <w:instrText xml:space="preserve"> PAGEREF _Toc85617549 \h </w:instrText>
        </w:r>
        <w:r>
          <w:rPr>
            <w:noProof/>
            <w:webHidden/>
          </w:rPr>
        </w:r>
      </w:ins>
      <w:r>
        <w:rPr>
          <w:noProof/>
          <w:webHidden/>
        </w:rPr>
        <w:fldChar w:fldCharType="separate"/>
      </w:r>
      <w:ins w:id="597" w:author="Ilkka Rinne" w:date="2021-10-20T10:16:00Z">
        <w:r>
          <w:rPr>
            <w:noProof/>
            <w:webHidden/>
          </w:rPr>
          <w:t>183</w:t>
        </w:r>
        <w:r>
          <w:rPr>
            <w:noProof/>
            <w:webHidden/>
          </w:rPr>
          <w:fldChar w:fldCharType="end"/>
        </w:r>
        <w:r w:rsidRPr="00335A32">
          <w:rPr>
            <w:rStyle w:val="Hyperlink"/>
            <w:noProof/>
          </w:rPr>
          <w:fldChar w:fldCharType="end"/>
        </w:r>
      </w:ins>
    </w:p>
    <w:p w14:paraId="63B6BF20" w14:textId="563AC213" w:rsidR="0036761B" w:rsidRDefault="0036761B">
      <w:pPr>
        <w:pStyle w:val="TOC1"/>
        <w:rPr>
          <w:ins w:id="598" w:author="Ilkka Rinne" w:date="2021-10-20T10:16:00Z"/>
          <w:rFonts w:asciiTheme="minorHAnsi" w:eastAsiaTheme="minorEastAsia" w:hAnsiTheme="minorHAnsi" w:cstheme="minorBidi"/>
          <w:b w:val="0"/>
          <w:noProof/>
          <w:sz w:val="24"/>
          <w:szCs w:val="24"/>
          <w:lang w:val="en-FI" w:eastAsia="en-GB"/>
        </w:rPr>
      </w:pPr>
      <w:ins w:id="599" w:author="Ilkka Rinne" w:date="2021-10-20T10:16:00Z">
        <w:r w:rsidRPr="00335A32">
          <w:rPr>
            <w:rStyle w:val="Hyperlink"/>
            <w:noProof/>
          </w:rPr>
          <w:fldChar w:fldCharType="begin"/>
        </w:r>
        <w:r w:rsidRPr="00335A32">
          <w:rPr>
            <w:rStyle w:val="Hyperlink"/>
            <w:noProof/>
          </w:rPr>
          <w:instrText xml:space="preserve"> </w:instrText>
        </w:r>
        <w:r>
          <w:rPr>
            <w:noProof/>
          </w:rPr>
          <w:instrText>HYPERLINK \l "_Toc85617550"</w:instrText>
        </w:r>
        <w:r w:rsidRPr="00335A32">
          <w:rPr>
            <w:rStyle w:val="Hyperlink"/>
            <w:noProof/>
          </w:rPr>
          <w:instrText xml:space="preserve"> </w:instrText>
        </w:r>
        <w:r w:rsidRPr="00335A32">
          <w:rPr>
            <w:rStyle w:val="Hyperlink"/>
            <w:noProof/>
          </w:rPr>
        </w:r>
        <w:r w:rsidRPr="00335A32">
          <w:rPr>
            <w:rStyle w:val="Hyperlink"/>
            <w:noProof/>
          </w:rPr>
          <w:fldChar w:fldCharType="separate"/>
        </w:r>
        <w:r w:rsidRPr="00335A32">
          <w:rPr>
            <w:rStyle w:val="Hyperlink"/>
            <w:noProof/>
          </w:rPr>
          <w:t>Bibliography</w:t>
        </w:r>
        <w:r>
          <w:rPr>
            <w:noProof/>
            <w:webHidden/>
          </w:rPr>
          <w:tab/>
        </w:r>
        <w:r>
          <w:rPr>
            <w:noProof/>
            <w:webHidden/>
          </w:rPr>
          <w:fldChar w:fldCharType="begin"/>
        </w:r>
        <w:r>
          <w:rPr>
            <w:noProof/>
            <w:webHidden/>
          </w:rPr>
          <w:instrText xml:space="preserve"> PAGEREF _Toc85617550 \h </w:instrText>
        </w:r>
        <w:r>
          <w:rPr>
            <w:noProof/>
            <w:webHidden/>
          </w:rPr>
        </w:r>
      </w:ins>
      <w:r>
        <w:rPr>
          <w:noProof/>
          <w:webHidden/>
        </w:rPr>
        <w:fldChar w:fldCharType="separate"/>
      </w:r>
      <w:ins w:id="600" w:author="Ilkka Rinne" w:date="2021-10-20T10:16:00Z">
        <w:r>
          <w:rPr>
            <w:noProof/>
            <w:webHidden/>
          </w:rPr>
          <w:t>186</w:t>
        </w:r>
        <w:r>
          <w:rPr>
            <w:noProof/>
            <w:webHidden/>
          </w:rPr>
          <w:fldChar w:fldCharType="end"/>
        </w:r>
        <w:r w:rsidRPr="00335A32">
          <w:rPr>
            <w:rStyle w:val="Hyperlink"/>
            <w:noProof/>
          </w:rPr>
          <w:fldChar w:fldCharType="end"/>
        </w:r>
      </w:ins>
    </w:p>
    <w:p w14:paraId="6BBC3A8F" w14:textId="74CF19C5" w:rsidR="00FD7B7C" w:rsidDel="0036761B" w:rsidRDefault="00FD7B7C">
      <w:pPr>
        <w:pStyle w:val="TOC1"/>
        <w:rPr>
          <w:del w:id="601" w:author="Ilkka Rinne" w:date="2021-10-20T10:16:00Z"/>
          <w:rFonts w:asciiTheme="minorHAnsi" w:eastAsiaTheme="minorEastAsia" w:hAnsiTheme="minorHAnsi" w:cstheme="minorBidi"/>
          <w:b w:val="0"/>
          <w:noProof/>
          <w:sz w:val="24"/>
          <w:szCs w:val="24"/>
          <w:lang w:eastAsia="en-GB"/>
        </w:rPr>
      </w:pPr>
      <w:del w:id="602" w:author="Ilkka Rinne" w:date="2021-10-20T10:16:00Z">
        <w:r w:rsidRPr="0036761B" w:rsidDel="0036761B">
          <w:rPr>
            <w:noProof/>
            <w:lang w:val="fr-FR"/>
            <w:rPrChange w:id="603" w:author="Ilkka Rinne" w:date="2021-10-20T10:16:00Z">
              <w:rPr>
                <w:rStyle w:val="Hyperlink"/>
                <w:noProof/>
              </w:rPr>
            </w:rPrChange>
          </w:rPr>
          <w:delText>Foreword</w:delText>
        </w:r>
        <w:r w:rsidDel="0036761B">
          <w:rPr>
            <w:noProof/>
            <w:webHidden/>
          </w:rPr>
          <w:tab/>
          <w:delText>xi</w:delText>
        </w:r>
      </w:del>
    </w:p>
    <w:p w14:paraId="2F1F828D" w14:textId="181001BD" w:rsidR="00FD7B7C" w:rsidDel="0036761B" w:rsidRDefault="00FD7B7C">
      <w:pPr>
        <w:pStyle w:val="TOC1"/>
        <w:rPr>
          <w:del w:id="604" w:author="Ilkka Rinne" w:date="2021-10-20T10:16:00Z"/>
          <w:rFonts w:asciiTheme="minorHAnsi" w:eastAsiaTheme="minorEastAsia" w:hAnsiTheme="minorHAnsi" w:cstheme="minorBidi"/>
          <w:b w:val="0"/>
          <w:noProof/>
          <w:sz w:val="24"/>
          <w:szCs w:val="24"/>
          <w:lang w:eastAsia="en-GB"/>
        </w:rPr>
      </w:pPr>
      <w:del w:id="605" w:author="Ilkka Rinne" w:date="2021-10-20T10:16:00Z">
        <w:r w:rsidRPr="0036761B" w:rsidDel="0036761B">
          <w:rPr>
            <w:noProof/>
            <w:lang w:val="fr-FR"/>
            <w:rPrChange w:id="606" w:author="Ilkka Rinne" w:date="2021-10-20T10:16:00Z">
              <w:rPr>
                <w:rStyle w:val="Hyperlink"/>
                <w:noProof/>
              </w:rPr>
            </w:rPrChange>
          </w:rPr>
          <w:delText>Introduction</w:delText>
        </w:r>
        <w:r w:rsidDel="0036761B">
          <w:rPr>
            <w:noProof/>
            <w:webHidden/>
          </w:rPr>
          <w:tab/>
          <w:delText>xii</w:delText>
        </w:r>
      </w:del>
    </w:p>
    <w:p w14:paraId="66E025C6" w14:textId="260A9A85" w:rsidR="00FD7B7C" w:rsidDel="0036761B" w:rsidRDefault="00FD7B7C">
      <w:pPr>
        <w:pStyle w:val="TOC1"/>
        <w:rPr>
          <w:del w:id="607" w:author="Ilkka Rinne" w:date="2021-10-20T10:16:00Z"/>
          <w:rFonts w:asciiTheme="minorHAnsi" w:eastAsiaTheme="minorEastAsia" w:hAnsiTheme="minorHAnsi" w:cstheme="minorBidi"/>
          <w:b w:val="0"/>
          <w:noProof/>
          <w:sz w:val="24"/>
          <w:szCs w:val="24"/>
          <w:lang w:eastAsia="en-GB"/>
        </w:rPr>
      </w:pPr>
      <w:del w:id="608" w:author="Ilkka Rinne" w:date="2021-10-20T10:16:00Z">
        <w:r w:rsidRPr="0036761B" w:rsidDel="0036761B">
          <w:rPr>
            <w:noProof/>
            <w:lang w:val="fr-FR"/>
            <w:rPrChange w:id="609" w:author="Ilkka Rinne" w:date="2021-10-20T10:16:00Z">
              <w:rPr>
                <w:rStyle w:val="Hyperlink"/>
                <w:noProof/>
              </w:rPr>
            </w:rPrChange>
          </w:rPr>
          <w:delText>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10" w:author="Ilkka Rinne" w:date="2021-10-20T10:16:00Z">
              <w:rPr>
                <w:rStyle w:val="Hyperlink"/>
                <w:noProof/>
              </w:rPr>
            </w:rPrChange>
          </w:rPr>
          <w:delText>Scope</w:delText>
        </w:r>
        <w:r w:rsidDel="0036761B">
          <w:rPr>
            <w:noProof/>
            <w:webHidden/>
          </w:rPr>
          <w:tab/>
          <w:delText>1</w:delText>
        </w:r>
      </w:del>
    </w:p>
    <w:p w14:paraId="401612DE" w14:textId="76224F95" w:rsidR="00FD7B7C" w:rsidDel="0036761B" w:rsidRDefault="00FD7B7C">
      <w:pPr>
        <w:pStyle w:val="TOC1"/>
        <w:rPr>
          <w:del w:id="611" w:author="Ilkka Rinne" w:date="2021-10-20T10:16:00Z"/>
          <w:rFonts w:asciiTheme="minorHAnsi" w:eastAsiaTheme="minorEastAsia" w:hAnsiTheme="minorHAnsi" w:cstheme="minorBidi"/>
          <w:b w:val="0"/>
          <w:noProof/>
          <w:sz w:val="24"/>
          <w:szCs w:val="24"/>
          <w:lang w:eastAsia="en-GB"/>
        </w:rPr>
      </w:pPr>
      <w:del w:id="612" w:author="Ilkka Rinne" w:date="2021-10-20T10:16:00Z">
        <w:r w:rsidRPr="0036761B" w:rsidDel="0036761B">
          <w:rPr>
            <w:noProof/>
            <w:lang w:val="fr-FR"/>
            <w:rPrChange w:id="613" w:author="Ilkka Rinne" w:date="2021-10-20T10:16:00Z">
              <w:rPr>
                <w:rStyle w:val="Hyperlink"/>
                <w:noProof/>
              </w:rPr>
            </w:rPrChange>
          </w:rPr>
          <w:delText>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14" w:author="Ilkka Rinne" w:date="2021-10-20T10:16:00Z">
              <w:rPr>
                <w:rStyle w:val="Hyperlink"/>
                <w:noProof/>
              </w:rPr>
            </w:rPrChange>
          </w:rPr>
          <w:delText>Normative references</w:delText>
        </w:r>
        <w:r w:rsidDel="0036761B">
          <w:rPr>
            <w:noProof/>
            <w:webHidden/>
          </w:rPr>
          <w:tab/>
          <w:delText>1</w:delText>
        </w:r>
      </w:del>
    </w:p>
    <w:p w14:paraId="29DEA4BE" w14:textId="40D3584D" w:rsidR="00FD7B7C" w:rsidDel="0036761B" w:rsidRDefault="00FD7B7C">
      <w:pPr>
        <w:pStyle w:val="TOC1"/>
        <w:rPr>
          <w:del w:id="615" w:author="Ilkka Rinne" w:date="2021-10-20T10:16:00Z"/>
          <w:rFonts w:asciiTheme="minorHAnsi" w:eastAsiaTheme="minorEastAsia" w:hAnsiTheme="minorHAnsi" w:cstheme="minorBidi"/>
          <w:b w:val="0"/>
          <w:noProof/>
          <w:sz w:val="24"/>
          <w:szCs w:val="24"/>
          <w:lang w:eastAsia="en-GB"/>
        </w:rPr>
      </w:pPr>
      <w:del w:id="616" w:author="Ilkka Rinne" w:date="2021-10-20T10:16:00Z">
        <w:r w:rsidRPr="0036761B" w:rsidDel="0036761B">
          <w:rPr>
            <w:noProof/>
            <w:lang w:val="fr-FR"/>
            <w:rPrChange w:id="617" w:author="Ilkka Rinne" w:date="2021-10-20T10:16:00Z">
              <w:rPr>
                <w:rStyle w:val="Hyperlink"/>
                <w:noProof/>
              </w:rPr>
            </w:rPrChange>
          </w:rPr>
          <w:delText>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18" w:author="Ilkka Rinne" w:date="2021-10-20T10:16:00Z">
              <w:rPr>
                <w:rStyle w:val="Hyperlink"/>
                <w:noProof/>
              </w:rPr>
            </w:rPrChange>
          </w:rPr>
          <w:delText>Terms and definitions</w:delText>
        </w:r>
        <w:r w:rsidDel="0036761B">
          <w:rPr>
            <w:noProof/>
            <w:webHidden/>
          </w:rPr>
          <w:tab/>
          <w:delText>1</w:delText>
        </w:r>
      </w:del>
    </w:p>
    <w:p w14:paraId="5D62DB8C" w14:textId="301C8C4B" w:rsidR="00FD7B7C" w:rsidDel="0036761B" w:rsidRDefault="00FD7B7C">
      <w:pPr>
        <w:pStyle w:val="TOC2"/>
        <w:rPr>
          <w:del w:id="619" w:author="Ilkka Rinne" w:date="2021-10-20T10:16:00Z"/>
          <w:rFonts w:asciiTheme="minorHAnsi" w:eastAsiaTheme="minorEastAsia" w:hAnsiTheme="minorHAnsi" w:cstheme="minorBidi"/>
          <w:b w:val="0"/>
          <w:noProof/>
          <w:sz w:val="24"/>
          <w:szCs w:val="24"/>
          <w:lang w:eastAsia="en-GB"/>
        </w:rPr>
      </w:pPr>
      <w:del w:id="620" w:author="Ilkka Rinne" w:date="2021-10-20T10:16:00Z">
        <w:r w:rsidRPr="0036761B" w:rsidDel="0036761B">
          <w:rPr>
            <w:noProof/>
            <w:lang w:val="fr-FR"/>
            <w:rPrChange w:id="621" w:author="Ilkka Rinne" w:date="2021-10-20T10:16:00Z">
              <w:rPr>
                <w:rStyle w:val="Hyperlink"/>
                <w:noProof/>
              </w:rPr>
            </w:rPrChange>
          </w:rPr>
          <w:delText>3.1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22" w:author="Ilkka Rinne" w:date="2021-10-20T10:16:00Z">
              <w:rPr>
                <w:rStyle w:val="Hyperlink"/>
                <w:noProof/>
              </w:rPr>
            </w:rPrChange>
          </w:rPr>
          <w:delText>External Terms and definitions</w:delText>
        </w:r>
        <w:r w:rsidDel="0036761B">
          <w:rPr>
            <w:noProof/>
            <w:webHidden/>
          </w:rPr>
          <w:tab/>
          <w:delText>1</w:delText>
        </w:r>
      </w:del>
    </w:p>
    <w:p w14:paraId="348D717C" w14:textId="41276E92" w:rsidR="00FD7B7C" w:rsidDel="0036761B" w:rsidRDefault="00FD7B7C">
      <w:pPr>
        <w:pStyle w:val="TOC2"/>
        <w:rPr>
          <w:del w:id="623" w:author="Ilkka Rinne" w:date="2021-10-20T10:16:00Z"/>
          <w:rFonts w:asciiTheme="minorHAnsi" w:eastAsiaTheme="minorEastAsia" w:hAnsiTheme="minorHAnsi" w:cstheme="minorBidi"/>
          <w:b w:val="0"/>
          <w:noProof/>
          <w:sz w:val="24"/>
          <w:szCs w:val="24"/>
          <w:lang w:eastAsia="en-GB"/>
        </w:rPr>
      </w:pPr>
      <w:del w:id="624" w:author="Ilkka Rinne" w:date="2021-10-20T10:16:00Z">
        <w:r w:rsidRPr="0036761B" w:rsidDel="0036761B">
          <w:rPr>
            <w:noProof/>
            <w:lang w:val="fr-FR"/>
            <w:rPrChange w:id="625" w:author="Ilkka Rinne" w:date="2021-10-20T10:16:00Z">
              <w:rPr>
                <w:rStyle w:val="Hyperlink"/>
                <w:noProof/>
              </w:rPr>
            </w:rPrChange>
          </w:rPr>
          <w:delText>3.2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26" w:author="Ilkka Rinne" w:date="2021-10-20T10:16:00Z">
              <w:rPr>
                <w:rStyle w:val="Hyperlink"/>
                <w:noProof/>
              </w:rPr>
            </w:rPrChange>
          </w:rPr>
          <w:delText>Internal Terms and definitions</w:delText>
        </w:r>
        <w:r w:rsidDel="0036761B">
          <w:rPr>
            <w:noProof/>
            <w:webHidden/>
          </w:rPr>
          <w:tab/>
          <w:delText>5</w:delText>
        </w:r>
      </w:del>
    </w:p>
    <w:p w14:paraId="314783E8" w14:textId="1AD40468" w:rsidR="00FD7B7C" w:rsidDel="0036761B" w:rsidRDefault="00FD7B7C">
      <w:pPr>
        <w:pStyle w:val="TOC1"/>
        <w:rPr>
          <w:del w:id="627" w:author="Ilkka Rinne" w:date="2021-10-20T10:16:00Z"/>
          <w:rFonts w:asciiTheme="minorHAnsi" w:eastAsiaTheme="minorEastAsia" w:hAnsiTheme="minorHAnsi" w:cstheme="minorBidi"/>
          <w:b w:val="0"/>
          <w:noProof/>
          <w:sz w:val="24"/>
          <w:szCs w:val="24"/>
          <w:lang w:eastAsia="en-GB"/>
        </w:rPr>
      </w:pPr>
      <w:del w:id="628" w:author="Ilkka Rinne" w:date="2021-10-20T10:16:00Z">
        <w:r w:rsidRPr="0036761B" w:rsidDel="0036761B">
          <w:rPr>
            <w:noProof/>
            <w:lang w:val="fr-FR"/>
            <w:rPrChange w:id="629" w:author="Ilkka Rinne" w:date="2021-10-20T10:16:00Z">
              <w:rPr>
                <w:rStyle w:val="Hyperlink"/>
                <w:noProof/>
              </w:rPr>
            </w:rPrChange>
          </w:rPr>
          <w:delText>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30" w:author="Ilkka Rinne" w:date="2021-10-20T10:16:00Z">
              <w:rPr>
                <w:rStyle w:val="Hyperlink"/>
                <w:noProof/>
              </w:rPr>
            </w:rPrChange>
          </w:rPr>
          <w:delText>Conformance</w:delText>
        </w:r>
        <w:r w:rsidDel="0036761B">
          <w:rPr>
            <w:noProof/>
            <w:webHidden/>
          </w:rPr>
          <w:tab/>
          <w:delText>7</w:delText>
        </w:r>
      </w:del>
    </w:p>
    <w:p w14:paraId="1F9C174D" w14:textId="4D0AFF60" w:rsidR="00FD7B7C" w:rsidDel="0036761B" w:rsidRDefault="00FD7B7C">
      <w:pPr>
        <w:pStyle w:val="TOC2"/>
        <w:rPr>
          <w:del w:id="631" w:author="Ilkka Rinne" w:date="2021-10-20T10:16:00Z"/>
          <w:rFonts w:asciiTheme="minorHAnsi" w:eastAsiaTheme="minorEastAsia" w:hAnsiTheme="minorHAnsi" w:cstheme="minorBidi"/>
          <w:b w:val="0"/>
          <w:noProof/>
          <w:sz w:val="24"/>
          <w:szCs w:val="24"/>
          <w:lang w:eastAsia="en-GB"/>
        </w:rPr>
      </w:pPr>
      <w:del w:id="632" w:author="Ilkka Rinne" w:date="2021-10-20T10:16:00Z">
        <w:r w:rsidRPr="0036761B" w:rsidDel="0036761B">
          <w:rPr>
            <w:noProof/>
            <w:lang w:val="fr-FR"/>
            <w:rPrChange w:id="633" w:author="Ilkka Rinne" w:date="2021-10-20T10:16:00Z">
              <w:rPr>
                <w:rStyle w:val="Hyperlink"/>
                <w:noProof/>
              </w:rPr>
            </w:rPrChange>
          </w:rPr>
          <w:delText>4.1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34" w:author="Ilkka Rinne" w:date="2021-10-20T10:16:00Z">
              <w:rPr>
                <w:rStyle w:val="Hyperlink"/>
                <w:noProof/>
              </w:rPr>
            </w:rPrChange>
          </w:rPr>
          <w:delText>Overview</w:delText>
        </w:r>
        <w:r w:rsidDel="0036761B">
          <w:rPr>
            <w:noProof/>
            <w:webHidden/>
          </w:rPr>
          <w:tab/>
          <w:delText>7</w:delText>
        </w:r>
      </w:del>
    </w:p>
    <w:p w14:paraId="4236AB68" w14:textId="2E48D332" w:rsidR="00FD7B7C" w:rsidDel="0036761B" w:rsidRDefault="00FD7B7C">
      <w:pPr>
        <w:pStyle w:val="TOC2"/>
        <w:rPr>
          <w:del w:id="635" w:author="Ilkka Rinne" w:date="2021-10-20T10:16:00Z"/>
          <w:rFonts w:asciiTheme="minorHAnsi" w:eastAsiaTheme="minorEastAsia" w:hAnsiTheme="minorHAnsi" w:cstheme="minorBidi"/>
          <w:b w:val="0"/>
          <w:noProof/>
          <w:sz w:val="24"/>
          <w:szCs w:val="24"/>
          <w:lang w:eastAsia="en-GB"/>
        </w:rPr>
      </w:pPr>
      <w:del w:id="636" w:author="Ilkka Rinne" w:date="2021-10-20T10:16:00Z">
        <w:r w:rsidRPr="0036761B" w:rsidDel="0036761B">
          <w:rPr>
            <w:noProof/>
            <w:lang w:val="fr-FR"/>
            <w:rPrChange w:id="637" w:author="Ilkka Rinne" w:date="2021-10-20T10:16:00Z">
              <w:rPr>
                <w:rStyle w:val="Hyperlink"/>
                <w:noProof/>
              </w:rPr>
            </w:rPrChange>
          </w:rPr>
          <w:delText>4.2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38" w:author="Ilkka Rinne" w:date="2021-10-20T10:16:00Z">
              <w:rPr>
                <w:rStyle w:val="Hyperlink"/>
                <w:noProof/>
              </w:rPr>
            </w:rPrChange>
          </w:rPr>
          <w:delText>Conformance classes related to models including Observations and Measurements</w:delText>
        </w:r>
        <w:r w:rsidDel="0036761B">
          <w:rPr>
            <w:noProof/>
            <w:webHidden/>
          </w:rPr>
          <w:tab/>
          <w:delText>7</w:delText>
        </w:r>
      </w:del>
    </w:p>
    <w:p w14:paraId="465A84BB" w14:textId="3E1E3BB2" w:rsidR="00FD7B7C" w:rsidDel="0036761B" w:rsidRDefault="00FD7B7C">
      <w:pPr>
        <w:pStyle w:val="TOC1"/>
        <w:rPr>
          <w:del w:id="639" w:author="Ilkka Rinne" w:date="2021-10-20T10:16:00Z"/>
          <w:rFonts w:asciiTheme="minorHAnsi" w:eastAsiaTheme="minorEastAsia" w:hAnsiTheme="minorHAnsi" w:cstheme="minorBidi"/>
          <w:b w:val="0"/>
          <w:noProof/>
          <w:sz w:val="24"/>
          <w:szCs w:val="24"/>
          <w:lang w:eastAsia="en-GB"/>
        </w:rPr>
      </w:pPr>
      <w:del w:id="640" w:author="Ilkka Rinne" w:date="2021-10-20T10:16:00Z">
        <w:r w:rsidRPr="0036761B" w:rsidDel="0036761B">
          <w:rPr>
            <w:noProof/>
            <w:lang w:val="fr-FR"/>
            <w:rPrChange w:id="641" w:author="Ilkka Rinne" w:date="2021-10-20T10:16:00Z">
              <w:rPr>
                <w:rStyle w:val="Hyperlink"/>
                <w:noProof/>
              </w:rPr>
            </w:rPrChange>
          </w:rPr>
          <w:delText>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42" w:author="Ilkka Rinne" w:date="2021-10-20T10:16:00Z">
              <w:rPr>
                <w:rStyle w:val="Hyperlink"/>
                <w:noProof/>
              </w:rPr>
            </w:rPrChange>
          </w:rPr>
          <w:delText>Document conventions</w:delText>
        </w:r>
        <w:r w:rsidDel="0036761B">
          <w:rPr>
            <w:noProof/>
            <w:webHidden/>
          </w:rPr>
          <w:tab/>
          <w:delText>10</w:delText>
        </w:r>
      </w:del>
    </w:p>
    <w:p w14:paraId="19A2CC82" w14:textId="3C2FE2D8" w:rsidR="00FD7B7C" w:rsidDel="0036761B" w:rsidRDefault="00FD7B7C">
      <w:pPr>
        <w:pStyle w:val="TOC2"/>
        <w:rPr>
          <w:del w:id="643" w:author="Ilkka Rinne" w:date="2021-10-20T10:16:00Z"/>
          <w:rFonts w:asciiTheme="minorHAnsi" w:eastAsiaTheme="minorEastAsia" w:hAnsiTheme="minorHAnsi" w:cstheme="minorBidi"/>
          <w:b w:val="0"/>
          <w:noProof/>
          <w:sz w:val="24"/>
          <w:szCs w:val="24"/>
          <w:lang w:eastAsia="en-GB"/>
        </w:rPr>
      </w:pPr>
      <w:del w:id="644" w:author="Ilkka Rinne" w:date="2021-10-20T10:16:00Z">
        <w:r w:rsidRPr="0036761B" w:rsidDel="0036761B">
          <w:rPr>
            <w:noProof/>
            <w:lang w:val="fr-FR"/>
            <w:rPrChange w:id="645" w:author="Ilkka Rinne" w:date="2021-10-20T10:16:00Z">
              <w:rPr>
                <w:rStyle w:val="Hyperlink"/>
                <w:noProof/>
              </w:rPr>
            </w:rPrChange>
          </w:rPr>
          <w:delText>5.1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46" w:author="Ilkka Rinne" w:date="2021-10-20T10:16:00Z">
              <w:rPr>
                <w:rStyle w:val="Hyperlink"/>
                <w:noProof/>
              </w:rPr>
            </w:rPrChange>
          </w:rPr>
          <w:delText>Abbreviated terms and acronyms</w:delText>
        </w:r>
        <w:r w:rsidDel="0036761B">
          <w:rPr>
            <w:noProof/>
            <w:webHidden/>
          </w:rPr>
          <w:tab/>
          <w:delText>10</w:delText>
        </w:r>
      </w:del>
    </w:p>
    <w:p w14:paraId="158C5126" w14:textId="68CEE4F4" w:rsidR="00FD7B7C" w:rsidDel="0036761B" w:rsidRDefault="00FD7B7C">
      <w:pPr>
        <w:pStyle w:val="TOC2"/>
        <w:rPr>
          <w:del w:id="647" w:author="Ilkka Rinne" w:date="2021-10-20T10:16:00Z"/>
          <w:rFonts w:asciiTheme="minorHAnsi" w:eastAsiaTheme="minorEastAsia" w:hAnsiTheme="minorHAnsi" w:cstheme="minorBidi"/>
          <w:b w:val="0"/>
          <w:noProof/>
          <w:sz w:val="24"/>
          <w:szCs w:val="24"/>
          <w:lang w:eastAsia="en-GB"/>
        </w:rPr>
      </w:pPr>
      <w:del w:id="648" w:author="Ilkka Rinne" w:date="2021-10-20T10:16:00Z">
        <w:r w:rsidRPr="0036761B" w:rsidDel="0036761B">
          <w:rPr>
            <w:noProof/>
            <w:lang w:val="fr-FR"/>
            <w:rPrChange w:id="649" w:author="Ilkka Rinne" w:date="2021-10-20T10:16:00Z">
              <w:rPr>
                <w:rStyle w:val="Hyperlink"/>
                <w:noProof/>
              </w:rPr>
            </w:rPrChange>
          </w:rPr>
          <w:delText>5.2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50" w:author="Ilkka Rinne" w:date="2021-10-20T10:16:00Z">
              <w:rPr>
                <w:rStyle w:val="Hyperlink"/>
                <w:noProof/>
              </w:rPr>
            </w:rPrChange>
          </w:rPr>
          <w:delText>Schema language</w:delText>
        </w:r>
        <w:r w:rsidDel="0036761B">
          <w:rPr>
            <w:noProof/>
            <w:webHidden/>
          </w:rPr>
          <w:tab/>
          <w:delText>11</w:delText>
        </w:r>
      </w:del>
    </w:p>
    <w:p w14:paraId="4311E1F1" w14:textId="6F08CC13" w:rsidR="00FD7B7C" w:rsidDel="0036761B" w:rsidRDefault="00FD7B7C">
      <w:pPr>
        <w:pStyle w:val="TOC2"/>
        <w:rPr>
          <w:del w:id="651" w:author="Ilkka Rinne" w:date="2021-10-20T10:16:00Z"/>
          <w:rFonts w:asciiTheme="minorHAnsi" w:eastAsiaTheme="minorEastAsia" w:hAnsiTheme="minorHAnsi" w:cstheme="minorBidi"/>
          <w:b w:val="0"/>
          <w:noProof/>
          <w:sz w:val="24"/>
          <w:szCs w:val="24"/>
          <w:lang w:eastAsia="en-GB"/>
        </w:rPr>
      </w:pPr>
      <w:del w:id="652" w:author="Ilkka Rinne" w:date="2021-10-20T10:16:00Z">
        <w:r w:rsidRPr="0036761B" w:rsidDel="0036761B">
          <w:rPr>
            <w:noProof/>
            <w:lang w:val="fr-FR"/>
            <w:rPrChange w:id="653" w:author="Ilkka Rinne" w:date="2021-10-20T10:16:00Z">
              <w:rPr>
                <w:rStyle w:val="Hyperlink"/>
                <w:noProof/>
              </w:rPr>
            </w:rPrChange>
          </w:rPr>
          <w:delText>5.3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54" w:author="Ilkka Rinne" w:date="2021-10-20T10:16:00Z">
              <w:rPr>
                <w:rStyle w:val="Hyperlink"/>
                <w:noProof/>
              </w:rPr>
            </w:rPrChange>
          </w:rPr>
          <w:delText>Model element names</w:delText>
        </w:r>
        <w:r w:rsidDel="0036761B">
          <w:rPr>
            <w:noProof/>
            <w:webHidden/>
          </w:rPr>
          <w:tab/>
          <w:delText>11</w:delText>
        </w:r>
      </w:del>
    </w:p>
    <w:p w14:paraId="2015AACD" w14:textId="39E34CC3" w:rsidR="00FD7B7C" w:rsidDel="0036761B" w:rsidRDefault="00FD7B7C">
      <w:pPr>
        <w:pStyle w:val="TOC2"/>
        <w:rPr>
          <w:del w:id="655" w:author="Ilkka Rinne" w:date="2021-10-20T10:16:00Z"/>
          <w:rFonts w:asciiTheme="minorHAnsi" w:eastAsiaTheme="minorEastAsia" w:hAnsiTheme="minorHAnsi" w:cstheme="minorBidi"/>
          <w:b w:val="0"/>
          <w:noProof/>
          <w:sz w:val="24"/>
          <w:szCs w:val="24"/>
          <w:lang w:eastAsia="en-GB"/>
        </w:rPr>
      </w:pPr>
      <w:del w:id="656" w:author="Ilkka Rinne" w:date="2021-10-20T10:16:00Z">
        <w:r w:rsidRPr="0036761B" w:rsidDel="0036761B">
          <w:rPr>
            <w:noProof/>
            <w:lang w:val="fr-FR"/>
            <w:rPrChange w:id="657" w:author="Ilkka Rinne" w:date="2021-10-20T10:16:00Z">
              <w:rPr>
                <w:rStyle w:val="Hyperlink"/>
                <w:noProof/>
              </w:rPr>
            </w:rPrChange>
          </w:rPr>
          <w:delText>5.4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58" w:author="Ilkka Rinne" w:date="2021-10-20T10:16:00Z">
              <w:rPr>
                <w:rStyle w:val="Hyperlink"/>
                <w:noProof/>
              </w:rPr>
            </w:rPrChange>
          </w:rPr>
          <w:delText>Requirements and recommendations</w:delText>
        </w:r>
        <w:r w:rsidDel="0036761B">
          <w:rPr>
            <w:noProof/>
            <w:webHidden/>
          </w:rPr>
          <w:tab/>
          <w:delText>11</w:delText>
        </w:r>
      </w:del>
    </w:p>
    <w:p w14:paraId="7A46428D" w14:textId="0A949CD6" w:rsidR="00FD7B7C" w:rsidDel="0036761B" w:rsidRDefault="00FD7B7C">
      <w:pPr>
        <w:pStyle w:val="TOC2"/>
        <w:rPr>
          <w:del w:id="659" w:author="Ilkka Rinne" w:date="2021-10-20T10:16:00Z"/>
          <w:rFonts w:asciiTheme="minorHAnsi" w:eastAsiaTheme="minorEastAsia" w:hAnsiTheme="minorHAnsi" w:cstheme="minorBidi"/>
          <w:b w:val="0"/>
          <w:noProof/>
          <w:sz w:val="24"/>
          <w:szCs w:val="24"/>
          <w:lang w:eastAsia="en-GB"/>
        </w:rPr>
      </w:pPr>
      <w:del w:id="660" w:author="Ilkka Rinne" w:date="2021-10-20T10:16:00Z">
        <w:r w:rsidRPr="0036761B" w:rsidDel="0036761B">
          <w:rPr>
            <w:noProof/>
            <w:lang w:val="fr-FR"/>
            <w:rPrChange w:id="661" w:author="Ilkka Rinne" w:date="2021-10-20T10:16:00Z">
              <w:rPr>
                <w:rStyle w:val="Hyperlink"/>
                <w:noProof/>
              </w:rPr>
            </w:rPrChange>
          </w:rPr>
          <w:delText>5.5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62" w:author="Ilkka Rinne" w:date="2021-10-20T10:16:00Z">
              <w:rPr>
                <w:rStyle w:val="Hyperlink"/>
                <w:noProof/>
              </w:rPr>
            </w:rPrChange>
          </w:rPr>
          <w:delText>Requirements classes</w:delText>
        </w:r>
        <w:r w:rsidDel="0036761B">
          <w:rPr>
            <w:noProof/>
            <w:webHidden/>
          </w:rPr>
          <w:tab/>
          <w:delText>12</w:delText>
        </w:r>
      </w:del>
    </w:p>
    <w:p w14:paraId="74741162" w14:textId="76D39C9B" w:rsidR="00FD7B7C" w:rsidDel="0036761B" w:rsidRDefault="00FD7B7C">
      <w:pPr>
        <w:pStyle w:val="TOC2"/>
        <w:rPr>
          <w:del w:id="663" w:author="Ilkka Rinne" w:date="2021-10-20T10:16:00Z"/>
          <w:rFonts w:asciiTheme="minorHAnsi" w:eastAsiaTheme="minorEastAsia" w:hAnsiTheme="minorHAnsi" w:cstheme="minorBidi"/>
          <w:b w:val="0"/>
          <w:noProof/>
          <w:sz w:val="24"/>
          <w:szCs w:val="24"/>
          <w:lang w:eastAsia="en-GB"/>
        </w:rPr>
      </w:pPr>
      <w:del w:id="664" w:author="Ilkka Rinne" w:date="2021-10-20T10:16:00Z">
        <w:r w:rsidRPr="0036761B" w:rsidDel="0036761B">
          <w:rPr>
            <w:noProof/>
            <w:lang w:val="fr-FR"/>
            <w:rPrChange w:id="665" w:author="Ilkka Rinne" w:date="2021-10-20T10:16:00Z">
              <w:rPr>
                <w:rStyle w:val="Hyperlink"/>
                <w:noProof/>
              </w:rPr>
            </w:rPrChange>
          </w:rPr>
          <w:delText>5.6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66" w:author="Ilkka Rinne" w:date="2021-10-20T10:16:00Z">
              <w:rPr>
                <w:rStyle w:val="Hyperlink"/>
                <w:noProof/>
              </w:rPr>
            </w:rPrChange>
          </w:rPr>
          <w:delText>Conformance classes</w:delText>
        </w:r>
        <w:r w:rsidDel="0036761B">
          <w:rPr>
            <w:noProof/>
            <w:webHidden/>
          </w:rPr>
          <w:tab/>
          <w:delText>13</w:delText>
        </w:r>
      </w:del>
    </w:p>
    <w:p w14:paraId="23CBC7AD" w14:textId="1C2BA8F1" w:rsidR="00FD7B7C" w:rsidDel="0036761B" w:rsidRDefault="00FD7B7C">
      <w:pPr>
        <w:pStyle w:val="TOC2"/>
        <w:rPr>
          <w:del w:id="667" w:author="Ilkka Rinne" w:date="2021-10-20T10:16:00Z"/>
          <w:rFonts w:asciiTheme="minorHAnsi" w:eastAsiaTheme="minorEastAsia" w:hAnsiTheme="minorHAnsi" w:cstheme="minorBidi"/>
          <w:b w:val="0"/>
          <w:noProof/>
          <w:sz w:val="24"/>
          <w:szCs w:val="24"/>
          <w:lang w:eastAsia="en-GB"/>
        </w:rPr>
      </w:pPr>
      <w:del w:id="668" w:author="Ilkka Rinne" w:date="2021-10-20T10:16:00Z">
        <w:r w:rsidRPr="0036761B" w:rsidDel="0036761B">
          <w:rPr>
            <w:noProof/>
            <w:lang w:val="fr-FR"/>
            <w:rPrChange w:id="669" w:author="Ilkka Rinne" w:date="2021-10-20T10:16:00Z">
              <w:rPr>
                <w:rStyle w:val="Hyperlink"/>
                <w:noProof/>
              </w:rPr>
            </w:rPrChange>
          </w:rPr>
          <w:delText>5.7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70" w:author="Ilkka Rinne" w:date="2021-10-20T10:16:00Z">
              <w:rPr>
                <w:rStyle w:val="Hyperlink"/>
                <w:noProof/>
              </w:rPr>
            </w:rPrChange>
          </w:rPr>
          <w:delText>Identifiers</w:delText>
        </w:r>
        <w:r w:rsidDel="0036761B">
          <w:rPr>
            <w:noProof/>
            <w:webHidden/>
          </w:rPr>
          <w:tab/>
          <w:delText>14</w:delText>
        </w:r>
      </w:del>
    </w:p>
    <w:p w14:paraId="5BB8010D" w14:textId="18C7ABC4" w:rsidR="00FD7B7C" w:rsidDel="0036761B" w:rsidRDefault="00FD7B7C">
      <w:pPr>
        <w:pStyle w:val="TOC1"/>
        <w:rPr>
          <w:del w:id="671" w:author="Ilkka Rinne" w:date="2021-10-20T10:16:00Z"/>
          <w:rFonts w:asciiTheme="minorHAnsi" w:eastAsiaTheme="minorEastAsia" w:hAnsiTheme="minorHAnsi" w:cstheme="minorBidi"/>
          <w:b w:val="0"/>
          <w:noProof/>
          <w:sz w:val="24"/>
          <w:szCs w:val="24"/>
          <w:lang w:eastAsia="en-GB"/>
        </w:rPr>
      </w:pPr>
      <w:del w:id="672" w:author="Ilkka Rinne" w:date="2021-10-20T10:16:00Z">
        <w:r w:rsidRPr="0036761B" w:rsidDel="0036761B">
          <w:rPr>
            <w:noProof/>
            <w:lang w:val="fr-FR"/>
            <w:rPrChange w:id="673" w:author="Ilkka Rinne" w:date="2021-10-20T10:16:00Z">
              <w:rPr>
                <w:rStyle w:val="Hyperlink"/>
                <w:noProof/>
              </w:rPr>
            </w:rPrChange>
          </w:rPr>
          <w:delText>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74" w:author="Ilkka Rinne" w:date="2021-10-20T10:16:00Z">
              <w:rPr>
                <w:rStyle w:val="Hyperlink"/>
                <w:noProof/>
              </w:rPr>
            </w:rPrChange>
          </w:rPr>
          <w:delText>Packaging, requirements and dependencies</w:delText>
        </w:r>
        <w:r w:rsidDel="0036761B">
          <w:rPr>
            <w:noProof/>
            <w:webHidden/>
          </w:rPr>
          <w:tab/>
          <w:delText>14</w:delText>
        </w:r>
      </w:del>
    </w:p>
    <w:p w14:paraId="3D0D3B52" w14:textId="3940C6D1" w:rsidR="00FD7B7C" w:rsidDel="0036761B" w:rsidRDefault="00FD7B7C">
      <w:pPr>
        <w:pStyle w:val="TOC2"/>
        <w:rPr>
          <w:del w:id="675" w:author="Ilkka Rinne" w:date="2021-10-20T10:16:00Z"/>
          <w:rFonts w:asciiTheme="minorHAnsi" w:eastAsiaTheme="minorEastAsia" w:hAnsiTheme="minorHAnsi" w:cstheme="minorBidi"/>
          <w:b w:val="0"/>
          <w:noProof/>
          <w:sz w:val="24"/>
          <w:szCs w:val="24"/>
          <w:lang w:eastAsia="en-GB"/>
        </w:rPr>
      </w:pPr>
      <w:del w:id="676" w:author="Ilkka Rinne" w:date="2021-10-20T10:16:00Z">
        <w:r w:rsidRPr="0036761B" w:rsidDel="0036761B">
          <w:rPr>
            <w:noProof/>
            <w:lang w:val="fr-FR"/>
            <w:rPrChange w:id="677" w:author="Ilkka Rinne" w:date="2021-10-20T10:16:00Z">
              <w:rPr>
                <w:rStyle w:val="Hyperlink"/>
                <w:noProof/>
              </w:rPr>
            </w:rPrChange>
          </w:rPr>
          <w:delText>6.1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78" w:author="Ilkka Rinne" w:date="2021-10-20T10:16:00Z">
              <w:rPr>
                <w:rStyle w:val="Hyperlink"/>
                <w:noProof/>
              </w:rPr>
            </w:rPrChange>
          </w:rPr>
          <w:delText>Requirements</w:delText>
        </w:r>
        <w:r w:rsidDel="0036761B">
          <w:rPr>
            <w:noProof/>
            <w:webHidden/>
          </w:rPr>
          <w:tab/>
          <w:delText>14</w:delText>
        </w:r>
      </w:del>
    </w:p>
    <w:p w14:paraId="3FA98C56" w14:textId="4E02A085" w:rsidR="00FD7B7C" w:rsidDel="0036761B" w:rsidRDefault="00FD7B7C">
      <w:pPr>
        <w:pStyle w:val="TOC2"/>
        <w:rPr>
          <w:del w:id="679" w:author="Ilkka Rinne" w:date="2021-10-20T10:16:00Z"/>
          <w:rFonts w:asciiTheme="minorHAnsi" w:eastAsiaTheme="minorEastAsia" w:hAnsiTheme="minorHAnsi" w:cstheme="minorBidi"/>
          <w:b w:val="0"/>
          <w:noProof/>
          <w:sz w:val="24"/>
          <w:szCs w:val="24"/>
          <w:lang w:eastAsia="en-GB"/>
        </w:rPr>
      </w:pPr>
      <w:del w:id="680" w:author="Ilkka Rinne" w:date="2021-10-20T10:16:00Z">
        <w:r w:rsidRPr="0036761B" w:rsidDel="0036761B">
          <w:rPr>
            <w:noProof/>
            <w:lang w:val="fr-FR"/>
            <w:rPrChange w:id="681" w:author="Ilkka Rinne" w:date="2021-10-20T10:16:00Z">
              <w:rPr>
                <w:rStyle w:val="Hyperlink"/>
                <w:noProof/>
              </w:rPr>
            </w:rPrChange>
          </w:rPr>
          <w:delText>6.2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82" w:author="Ilkka Rinne" w:date="2021-10-20T10:16:00Z">
              <w:rPr>
                <w:rStyle w:val="Hyperlink"/>
                <w:noProof/>
              </w:rPr>
            </w:rPrChange>
          </w:rPr>
          <w:delText>UML</w:delText>
        </w:r>
        <w:r w:rsidDel="0036761B">
          <w:rPr>
            <w:noProof/>
            <w:webHidden/>
          </w:rPr>
          <w:tab/>
          <w:delText>16</w:delText>
        </w:r>
      </w:del>
    </w:p>
    <w:p w14:paraId="66798705" w14:textId="401A6047" w:rsidR="00FD7B7C" w:rsidDel="0036761B" w:rsidRDefault="00FD7B7C">
      <w:pPr>
        <w:pStyle w:val="TOC2"/>
        <w:rPr>
          <w:del w:id="683" w:author="Ilkka Rinne" w:date="2021-10-20T10:16:00Z"/>
          <w:rFonts w:asciiTheme="minorHAnsi" w:eastAsiaTheme="minorEastAsia" w:hAnsiTheme="minorHAnsi" w:cstheme="minorBidi"/>
          <w:b w:val="0"/>
          <w:noProof/>
          <w:sz w:val="24"/>
          <w:szCs w:val="24"/>
          <w:lang w:eastAsia="en-GB"/>
        </w:rPr>
      </w:pPr>
      <w:del w:id="684" w:author="Ilkka Rinne" w:date="2021-10-20T10:16:00Z">
        <w:r w:rsidRPr="0036761B" w:rsidDel="0036761B">
          <w:rPr>
            <w:noProof/>
            <w:lang w:val="fr-FR"/>
            <w:rPrChange w:id="685" w:author="Ilkka Rinne" w:date="2021-10-20T10:16:00Z">
              <w:rPr>
                <w:rStyle w:val="Hyperlink"/>
                <w:noProof/>
              </w:rPr>
            </w:rPrChange>
          </w:rPr>
          <w:delText>6.3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86" w:author="Ilkka Rinne" w:date="2021-10-20T10:16:00Z">
              <w:rPr>
                <w:rStyle w:val="Hyperlink"/>
                <w:noProof/>
              </w:rPr>
            </w:rPrChange>
          </w:rPr>
          <w:delText>Note on the use of Any</w:delText>
        </w:r>
        <w:r w:rsidDel="0036761B">
          <w:rPr>
            <w:noProof/>
            <w:webHidden/>
          </w:rPr>
          <w:tab/>
          <w:delText>19</w:delText>
        </w:r>
      </w:del>
    </w:p>
    <w:p w14:paraId="5F3DCB77" w14:textId="6EECBE14" w:rsidR="00FD7B7C" w:rsidDel="0036761B" w:rsidRDefault="00FD7B7C">
      <w:pPr>
        <w:pStyle w:val="TOC1"/>
        <w:rPr>
          <w:del w:id="687" w:author="Ilkka Rinne" w:date="2021-10-20T10:16:00Z"/>
          <w:rFonts w:asciiTheme="minorHAnsi" w:eastAsiaTheme="minorEastAsia" w:hAnsiTheme="minorHAnsi" w:cstheme="minorBidi"/>
          <w:b w:val="0"/>
          <w:noProof/>
          <w:sz w:val="24"/>
          <w:szCs w:val="24"/>
          <w:lang w:eastAsia="en-GB"/>
        </w:rPr>
      </w:pPr>
      <w:del w:id="688" w:author="Ilkka Rinne" w:date="2021-10-20T10:16:00Z">
        <w:r w:rsidRPr="0036761B" w:rsidDel="0036761B">
          <w:rPr>
            <w:noProof/>
            <w:lang w:val="fr-FR"/>
            <w:rPrChange w:id="689" w:author="Ilkka Rinne" w:date="2021-10-20T10:16:00Z">
              <w:rPr>
                <w:rStyle w:val="Hyperlink"/>
                <w:noProof/>
              </w:rPr>
            </w:rPrChange>
          </w:rPr>
          <w:delText>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90" w:author="Ilkka Rinne" w:date="2021-10-20T10:16:00Z">
              <w:rPr>
                <w:rStyle w:val="Hyperlink"/>
                <w:noProof/>
              </w:rPr>
            </w:rPrChange>
          </w:rPr>
          <w:delText>Fundamental characteristics of observations and samples (informative)</w:delText>
        </w:r>
        <w:r w:rsidDel="0036761B">
          <w:rPr>
            <w:noProof/>
            <w:webHidden/>
          </w:rPr>
          <w:tab/>
          <w:delText>20</w:delText>
        </w:r>
      </w:del>
    </w:p>
    <w:p w14:paraId="60B38FB6" w14:textId="646E8661" w:rsidR="00FD7B7C" w:rsidDel="0036761B" w:rsidRDefault="00FD7B7C">
      <w:pPr>
        <w:pStyle w:val="TOC2"/>
        <w:rPr>
          <w:del w:id="691" w:author="Ilkka Rinne" w:date="2021-10-20T10:16:00Z"/>
          <w:rFonts w:asciiTheme="minorHAnsi" w:eastAsiaTheme="minorEastAsia" w:hAnsiTheme="minorHAnsi" w:cstheme="minorBidi"/>
          <w:b w:val="0"/>
          <w:noProof/>
          <w:sz w:val="24"/>
          <w:szCs w:val="24"/>
          <w:lang w:eastAsia="en-GB"/>
        </w:rPr>
      </w:pPr>
      <w:del w:id="692" w:author="Ilkka Rinne" w:date="2021-10-20T10:16:00Z">
        <w:r w:rsidRPr="0036761B" w:rsidDel="0036761B">
          <w:rPr>
            <w:noProof/>
            <w:lang w:val="fr-FR"/>
            <w:rPrChange w:id="693" w:author="Ilkka Rinne" w:date="2021-10-20T10:16:00Z">
              <w:rPr>
                <w:rStyle w:val="Hyperlink"/>
                <w:noProof/>
              </w:rPr>
            </w:rPrChange>
          </w:rPr>
          <w:delText>7.1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94" w:author="Ilkka Rinne" w:date="2021-10-20T10:16:00Z">
              <w:rPr>
                <w:rStyle w:val="Hyperlink"/>
                <w:noProof/>
              </w:rPr>
            </w:rPrChange>
          </w:rPr>
          <w:delText>Observation schema</w:delText>
        </w:r>
        <w:r w:rsidDel="0036761B">
          <w:rPr>
            <w:noProof/>
            <w:webHidden/>
          </w:rPr>
          <w:tab/>
          <w:delText>20</w:delText>
        </w:r>
      </w:del>
    </w:p>
    <w:p w14:paraId="639D2024" w14:textId="11974BE3" w:rsidR="00FD7B7C" w:rsidDel="0036761B" w:rsidRDefault="00FD7B7C">
      <w:pPr>
        <w:pStyle w:val="TOC2"/>
        <w:rPr>
          <w:del w:id="695" w:author="Ilkka Rinne" w:date="2021-10-20T10:16:00Z"/>
          <w:rFonts w:asciiTheme="minorHAnsi" w:eastAsiaTheme="minorEastAsia" w:hAnsiTheme="minorHAnsi" w:cstheme="minorBidi"/>
          <w:b w:val="0"/>
          <w:noProof/>
          <w:sz w:val="24"/>
          <w:szCs w:val="24"/>
          <w:lang w:eastAsia="en-GB"/>
        </w:rPr>
      </w:pPr>
      <w:del w:id="696" w:author="Ilkka Rinne" w:date="2021-10-20T10:16:00Z">
        <w:r w:rsidRPr="0036761B" w:rsidDel="0036761B">
          <w:rPr>
            <w:noProof/>
            <w:lang w:val="fr-FR"/>
            <w:rPrChange w:id="697" w:author="Ilkka Rinne" w:date="2021-10-20T10:16:00Z">
              <w:rPr>
                <w:rStyle w:val="Hyperlink"/>
                <w:noProof/>
              </w:rPr>
            </w:rPrChange>
          </w:rPr>
          <w:delText>7.2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698" w:author="Ilkka Rinne" w:date="2021-10-20T10:16:00Z">
              <w:rPr>
                <w:rStyle w:val="Hyperlink"/>
                <w:noProof/>
              </w:rPr>
            </w:rPrChange>
          </w:rPr>
          <w:delText>Sample schema</w:delText>
        </w:r>
        <w:r w:rsidDel="0036761B">
          <w:rPr>
            <w:noProof/>
            <w:webHidden/>
          </w:rPr>
          <w:tab/>
          <w:delText>22</w:delText>
        </w:r>
      </w:del>
    </w:p>
    <w:p w14:paraId="1DE6FBEB" w14:textId="5BD9897D" w:rsidR="00FD7B7C" w:rsidDel="0036761B" w:rsidRDefault="00FD7B7C">
      <w:pPr>
        <w:pStyle w:val="TOC2"/>
        <w:rPr>
          <w:del w:id="699" w:author="Ilkka Rinne" w:date="2021-10-20T10:16:00Z"/>
          <w:rFonts w:asciiTheme="minorHAnsi" w:eastAsiaTheme="minorEastAsia" w:hAnsiTheme="minorHAnsi" w:cstheme="minorBidi"/>
          <w:b w:val="0"/>
          <w:noProof/>
          <w:sz w:val="24"/>
          <w:szCs w:val="24"/>
          <w:lang w:eastAsia="en-GB"/>
        </w:rPr>
      </w:pPr>
      <w:del w:id="700" w:author="Ilkka Rinne" w:date="2021-10-20T10:16:00Z">
        <w:r w:rsidRPr="0036761B" w:rsidDel="0036761B">
          <w:rPr>
            <w:noProof/>
            <w:lang w:val="fr-FR"/>
            <w:rPrChange w:id="701" w:author="Ilkka Rinne" w:date="2021-10-20T10:16:00Z">
              <w:rPr>
                <w:rStyle w:val="Hyperlink"/>
                <w:noProof/>
              </w:rPr>
            </w:rPrChange>
          </w:rPr>
          <w:delText>7.3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02" w:author="Ilkka Rinne" w:date="2021-10-20T10:16:00Z">
              <w:rPr>
                <w:rStyle w:val="Hyperlink"/>
                <w:noProof/>
              </w:rPr>
            </w:rPrChange>
          </w:rPr>
          <w:delText>Alignment between Observation, Sample and domain models</w:delText>
        </w:r>
        <w:r w:rsidDel="0036761B">
          <w:rPr>
            <w:noProof/>
            <w:webHidden/>
          </w:rPr>
          <w:tab/>
          <w:delText>25</w:delText>
        </w:r>
      </w:del>
    </w:p>
    <w:p w14:paraId="415B1CFE" w14:textId="04802FDA" w:rsidR="00FD7B7C" w:rsidDel="0036761B" w:rsidRDefault="00FD7B7C">
      <w:pPr>
        <w:pStyle w:val="TOC1"/>
        <w:rPr>
          <w:del w:id="703" w:author="Ilkka Rinne" w:date="2021-10-20T10:16:00Z"/>
          <w:rFonts w:asciiTheme="minorHAnsi" w:eastAsiaTheme="minorEastAsia" w:hAnsiTheme="minorHAnsi" w:cstheme="minorBidi"/>
          <w:b w:val="0"/>
          <w:noProof/>
          <w:sz w:val="24"/>
          <w:szCs w:val="24"/>
          <w:lang w:eastAsia="en-GB"/>
        </w:rPr>
      </w:pPr>
      <w:del w:id="704" w:author="Ilkka Rinne" w:date="2021-10-20T10:16:00Z">
        <w:r w:rsidRPr="0036761B" w:rsidDel="0036761B">
          <w:rPr>
            <w:noProof/>
            <w:lang w:val="fr-FR"/>
            <w:rPrChange w:id="705" w:author="Ilkka Rinne" w:date="2021-10-20T10:16:00Z">
              <w:rPr>
                <w:rStyle w:val="Hyperlink"/>
                <w:noProof/>
              </w:rPr>
            </w:rPrChange>
          </w:rPr>
          <w:delText>8</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06" w:author="Ilkka Rinne" w:date="2021-10-20T10:16:00Z">
              <w:rPr>
                <w:rStyle w:val="Hyperlink"/>
                <w:noProof/>
              </w:rPr>
            </w:rPrChange>
          </w:rPr>
          <w:delText>Conceptual Observation schema</w:delText>
        </w:r>
        <w:r w:rsidDel="0036761B">
          <w:rPr>
            <w:noProof/>
            <w:webHidden/>
          </w:rPr>
          <w:tab/>
          <w:delText>30</w:delText>
        </w:r>
      </w:del>
    </w:p>
    <w:p w14:paraId="5F742612" w14:textId="4C69D852" w:rsidR="00FD7B7C" w:rsidDel="0036761B" w:rsidRDefault="00FD7B7C">
      <w:pPr>
        <w:pStyle w:val="TOC2"/>
        <w:rPr>
          <w:del w:id="707" w:author="Ilkka Rinne" w:date="2021-10-20T10:16:00Z"/>
          <w:rFonts w:asciiTheme="minorHAnsi" w:eastAsiaTheme="minorEastAsia" w:hAnsiTheme="minorHAnsi" w:cstheme="minorBidi"/>
          <w:b w:val="0"/>
          <w:noProof/>
          <w:sz w:val="24"/>
          <w:szCs w:val="24"/>
          <w:lang w:eastAsia="en-GB"/>
        </w:rPr>
      </w:pPr>
      <w:del w:id="708" w:author="Ilkka Rinne" w:date="2021-10-20T10:16:00Z">
        <w:r w:rsidRPr="0036761B" w:rsidDel="0036761B">
          <w:rPr>
            <w:noProof/>
            <w:lang w:val="fr-FR"/>
            <w:rPrChange w:id="709" w:author="Ilkka Rinne" w:date="2021-10-20T10:16:00Z">
              <w:rPr>
                <w:rStyle w:val="Hyperlink"/>
                <w:noProof/>
              </w:rPr>
            </w:rPrChange>
          </w:rPr>
          <w:delText>8.1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10" w:author="Ilkka Rinne" w:date="2021-10-20T10:16:00Z">
              <w:rPr>
                <w:rStyle w:val="Hyperlink"/>
                <w:noProof/>
              </w:rPr>
            </w:rPrChange>
          </w:rPr>
          <w:delText>General</w:delText>
        </w:r>
        <w:r w:rsidDel="0036761B">
          <w:rPr>
            <w:noProof/>
            <w:webHidden/>
          </w:rPr>
          <w:tab/>
          <w:delText>30</w:delText>
        </w:r>
      </w:del>
    </w:p>
    <w:p w14:paraId="05E56CAA" w14:textId="226A69DB" w:rsidR="00FD7B7C" w:rsidDel="0036761B" w:rsidRDefault="00FD7B7C">
      <w:pPr>
        <w:pStyle w:val="TOC2"/>
        <w:rPr>
          <w:del w:id="711" w:author="Ilkka Rinne" w:date="2021-10-20T10:16:00Z"/>
          <w:rFonts w:asciiTheme="minorHAnsi" w:eastAsiaTheme="minorEastAsia" w:hAnsiTheme="minorHAnsi" w:cstheme="minorBidi"/>
          <w:b w:val="0"/>
          <w:noProof/>
          <w:sz w:val="24"/>
          <w:szCs w:val="24"/>
          <w:lang w:eastAsia="en-GB"/>
        </w:rPr>
      </w:pPr>
      <w:del w:id="712" w:author="Ilkka Rinne" w:date="2021-10-20T10:16:00Z">
        <w:r w:rsidRPr="0036761B" w:rsidDel="0036761B">
          <w:rPr>
            <w:noProof/>
            <w:lang w:val="fr-FR"/>
            <w:rPrChange w:id="713" w:author="Ilkka Rinne" w:date="2021-10-20T10:16:00Z">
              <w:rPr>
                <w:rStyle w:val="Hyperlink"/>
                <w:noProof/>
              </w:rPr>
            </w:rPrChange>
          </w:rPr>
          <w:delText>8.2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14" w:author="Ilkka Rinne" w:date="2021-10-20T10:16:00Z">
              <w:rPr>
                <w:rStyle w:val="Hyperlink"/>
                <w:noProof/>
              </w:rPr>
            </w:rPrChange>
          </w:rPr>
          <w:delText>Observation</w:delText>
        </w:r>
        <w:r w:rsidDel="0036761B">
          <w:rPr>
            <w:noProof/>
            <w:webHidden/>
          </w:rPr>
          <w:tab/>
          <w:delText>34</w:delText>
        </w:r>
      </w:del>
    </w:p>
    <w:p w14:paraId="4D866D5B" w14:textId="57ACBFD3" w:rsidR="00FD7B7C" w:rsidDel="0036761B" w:rsidRDefault="00FD7B7C">
      <w:pPr>
        <w:pStyle w:val="TOC2"/>
        <w:rPr>
          <w:del w:id="715" w:author="Ilkka Rinne" w:date="2021-10-20T10:16:00Z"/>
          <w:rFonts w:asciiTheme="minorHAnsi" w:eastAsiaTheme="minorEastAsia" w:hAnsiTheme="minorHAnsi" w:cstheme="minorBidi"/>
          <w:b w:val="0"/>
          <w:noProof/>
          <w:sz w:val="24"/>
          <w:szCs w:val="24"/>
          <w:lang w:eastAsia="en-GB"/>
        </w:rPr>
      </w:pPr>
      <w:del w:id="716" w:author="Ilkka Rinne" w:date="2021-10-20T10:16:00Z">
        <w:r w:rsidRPr="0036761B" w:rsidDel="0036761B">
          <w:rPr>
            <w:noProof/>
            <w:lang w:val="fr-FR"/>
            <w:rPrChange w:id="717" w:author="Ilkka Rinne" w:date="2021-10-20T10:16:00Z">
              <w:rPr>
                <w:rStyle w:val="Hyperlink"/>
                <w:noProof/>
              </w:rPr>
            </w:rPrChange>
          </w:rPr>
          <w:delText>8.3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18" w:author="Ilkka Rinne" w:date="2021-10-20T10:16:00Z">
              <w:rPr>
                <w:rStyle w:val="Hyperlink"/>
                <w:noProof/>
              </w:rPr>
            </w:rPrChange>
          </w:rPr>
          <w:delText>ObservableProperty</w:delText>
        </w:r>
        <w:r w:rsidDel="0036761B">
          <w:rPr>
            <w:noProof/>
            <w:webHidden/>
          </w:rPr>
          <w:tab/>
          <w:delText>41</w:delText>
        </w:r>
      </w:del>
    </w:p>
    <w:p w14:paraId="391E0D5B" w14:textId="227A2931" w:rsidR="00FD7B7C" w:rsidDel="0036761B" w:rsidRDefault="00FD7B7C">
      <w:pPr>
        <w:pStyle w:val="TOC2"/>
        <w:rPr>
          <w:del w:id="719" w:author="Ilkka Rinne" w:date="2021-10-20T10:16:00Z"/>
          <w:rFonts w:asciiTheme="minorHAnsi" w:eastAsiaTheme="minorEastAsia" w:hAnsiTheme="minorHAnsi" w:cstheme="minorBidi"/>
          <w:b w:val="0"/>
          <w:noProof/>
          <w:sz w:val="24"/>
          <w:szCs w:val="24"/>
          <w:lang w:eastAsia="en-GB"/>
        </w:rPr>
      </w:pPr>
      <w:del w:id="720" w:author="Ilkka Rinne" w:date="2021-10-20T10:16:00Z">
        <w:r w:rsidRPr="0036761B" w:rsidDel="0036761B">
          <w:rPr>
            <w:noProof/>
            <w:lang w:val="fr-FR"/>
            <w:rPrChange w:id="721" w:author="Ilkka Rinne" w:date="2021-10-20T10:16:00Z">
              <w:rPr>
                <w:rStyle w:val="Hyperlink"/>
                <w:noProof/>
              </w:rPr>
            </w:rPrChange>
          </w:rPr>
          <w:delText>8.4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22" w:author="Ilkka Rinne" w:date="2021-10-20T10:16:00Z">
              <w:rPr>
                <w:rStyle w:val="Hyperlink"/>
                <w:noProof/>
              </w:rPr>
            </w:rPrChange>
          </w:rPr>
          <w:delText>Procedure</w:delText>
        </w:r>
        <w:r w:rsidDel="0036761B">
          <w:rPr>
            <w:noProof/>
            <w:webHidden/>
          </w:rPr>
          <w:tab/>
          <w:delText>42</w:delText>
        </w:r>
      </w:del>
    </w:p>
    <w:p w14:paraId="50F338F8" w14:textId="7E0A7A68" w:rsidR="00FD7B7C" w:rsidDel="0036761B" w:rsidRDefault="00FD7B7C">
      <w:pPr>
        <w:pStyle w:val="TOC2"/>
        <w:rPr>
          <w:del w:id="723" w:author="Ilkka Rinne" w:date="2021-10-20T10:16:00Z"/>
          <w:rFonts w:asciiTheme="minorHAnsi" w:eastAsiaTheme="minorEastAsia" w:hAnsiTheme="minorHAnsi" w:cstheme="minorBidi"/>
          <w:b w:val="0"/>
          <w:noProof/>
          <w:sz w:val="24"/>
          <w:szCs w:val="24"/>
          <w:lang w:eastAsia="en-GB"/>
        </w:rPr>
      </w:pPr>
      <w:del w:id="724" w:author="Ilkka Rinne" w:date="2021-10-20T10:16:00Z">
        <w:r w:rsidRPr="0036761B" w:rsidDel="0036761B">
          <w:rPr>
            <w:noProof/>
            <w:lang w:val="fr-FR"/>
            <w:rPrChange w:id="725" w:author="Ilkka Rinne" w:date="2021-10-20T10:16:00Z">
              <w:rPr>
                <w:rStyle w:val="Hyperlink"/>
                <w:noProof/>
              </w:rPr>
            </w:rPrChange>
          </w:rPr>
          <w:delText>8.5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26" w:author="Ilkka Rinne" w:date="2021-10-20T10:16:00Z">
              <w:rPr>
                <w:rStyle w:val="Hyperlink"/>
                <w:noProof/>
              </w:rPr>
            </w:rPrChange>
          </w:rPr>
          <w:delText>ObservingProcedure</w:delText>
        </w:r>
        <w:r w:rsidDel="0036761B">
          <w:rPr>
            <w:noProof/>
            <w:webHidden/>
          </w:rPr>
          <w:tab/>
          <w:delText>43</w:delText>
        </w:r>
      </w:del>
    </w:p>
    <w:p w14:paraId="1DDD64ED" w14:textId="2BF4F1FC" w:rsidR="00FD7B7C" w:rsidDel="0036761B" w:rsidRDefault="00FD7B7C">
      <w:pPr>
        <w:pStyle w:val="TOC2"/>
        <w:rPr>
          <w:del w:id="727" w:author="Ilkka Rinne" w:date="2021-10-20T10:16:00Z"/>
          <w:rFonts w:asciiTheme="minorHAnsi" w:eastAsiaTheme="minorEastAsia" w:hAnsiTheme="minorHAnsi" w:cstheme="minorBidi"/>
          <w:b w:val="0"/>
          <w:noProof/>
          <w:sz w:val="24"/>
          <w:szCs w:val="24"/>
          <w:lang w:eastAsia="en-GB"/>
        </w:rPr>
      </w:pPr>
      <w:del w:id="728" w:author="Ilkka Rinne" w:date="2021-10-20T10:16:00Z">
        <w:r w:rsidRPr="0036761B" w:rsidDel="0036761B">
          <w:rPr>
            <w:noProof/>
            <w:lang w:val="fr-FR"/>
            <w:rPrChange w:id="729" w:author="Ilkka Rinne" w:date="2021-10-20T10:16:00Z">
              <w:rPr>
                <w:rStyle w:val="Hyperlink"/>
                <w:noProof/>
              </w:rPr>
            </w:rPrChange>
          </w:rPr>
          <w:delText>8.6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30" w:author="Ilkka Rinne" w:date="2021-10-20T10:16:00Z">
              <w:rPr>
                <w:rStyle w:val="Hyperlink"/>
                <w:noProof/>
              </w:rPr>
            </w:rPrChange>
          </w:rPr>
          <w:delText>Observer</w:delText>
        </w:r>
        <w:r w:rsidDel="0036761B">
          <w:rPr>
            <w:noProof/>
            <w:webHidden/>
          </w:rPr>
          <w:tab/>
          <w:delText>45</w:delText>
        </w:r>
      </w:del>
    </w:p>
    <w:p w14:paraId="5175A1FA" w14:textId="08C83022" w:rsidR="00FD7B7C" w:rsidDel="0036761B" w:rsidRDefault="00FD7B7C">
      <w:pPr>
        <w:pStyle w:val="TOC2"/>
        <w:rPr>
          <w:del w:id="731" w:author="Ilkka Rinne" w:date="2021-10-20T10:16:00Z"/>
          <w:rFonts w:asciiTheme="minorHAnsi" w:eastAsiaTheme="minorEastAsia" w:hAnsiTheme="minorHAnsi" w:cstheme="minorBidi"/>
          <w:b w:val="0"/>
          <w:noProof/>
          <w:sz w:val="24"/>
          <w:szCs w:val="24"/>
          <w:lang w:eastAsia="en-GB"/>
        </w:rPr>
      </w:pPr>
      <w:del w:id="732" w:author="Ilkka Rinne" w:date="2021-10-20T10:16:00Z">
        <w:r w:rsidRPr="0036761B" w:rsidDel="0036761B">
          <w:rPr>
            <w:noProof/>
            <w:lang w:val="fr-FR"/>
            <w:rPrChange w:id="733" w:author="Ilkka Rinne" w:date="2021-10-20T10:16:00Z">
              <w:rPr>
                <w:rStyle w:val="Hyperlink"/>
                <w:noProof/>
              </w:rPr>
            </w:rPrChange>
          </w:rPr>
          <w:delText>8.7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34" w:author="Ilkka Rinne" w:date="2021-10-20T10:16:00Z">
              <w:rPr>
                <w:rStyle w:val="Hyperlink"/>
                <w:noProof/>
              </w:rPr>
            </w:rPrChange>
          </w:rPr>
          <w:delText>Host</w:delText>
        </w:r>
        <w:r w:rsidDel="0036761B">
          <w:rPr>
            <w:noProof/>
            <w:webHidden/>
          </w:rPr>
          <w:tab/>
          <w:delText>47</w:delText>
        </w:r>
      </w:del>
    </w:p>
    <w:p w14:paraId="28D3D168" w14:textId="0E8C46B2" w:rsidR="00FD7B7C" w:rsidDel="0036761B" w:rsidRDefault="00FD7B7C">
      <w:pPr>
        <w:pStyle w:val="TOC2"/>
        <w:rPr>
          <w:del w:id="735" w:author="Ilkka Rinne" w:date="2021-10-20T10:16:00Z"/>
          <w:rFonts w:asciiTheme="minorHAnsi" w:eastAsiaTheme="minorEastAsia" w:hAnsiTheme="minorHAnsi" w:cstheme="minorBidi"/>
          <w:b w:val="0"/>
          <w:noProof/>
          <w:sz w:val="24"/>
          <w:szCs w:val="24"/>
          <w:lang w:eastAsia="en-GB"/>
        </w:rPr>
      </w:pPr>
      <w:del w:id="736" w:author="Ilkka Rinne" w:date="2021-10-20T10:16:00Z">
        <w:r w:rsidRPr="0036761B" w:rsidDel="0036761B">
          <w:rPr>
            <w:noProof/>
            <w:lang w:val="fr-FR"/>
            <w:rPrChange w:id="737" w:author="Ilkka Rinne" w:date="2021-10-20T10:16:00Z">
              <w:rPr>
                <w:rStyle w:val="Hyperlink"/>
                <w:noProof/>
              </w:rPr>
            </w:rPrChange>
          </w:rPr>
          <w:delText>8.8</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38" w:author="Ilkka Rinne" w:date="2021-10-20T10:16:00Z">
              <w:rPr>
                <w:rStyle w:val="Hyperlink"/>
                <w:noProof/>
              </w:rPr>
            </w:rPrChange>
          </w:rPr>
          <w:delText>Deployment</w:delText>
        </w:r>
        <w:r w:rsidDel="0036761B">
          <w:rPr>
            <w:noProof/>
            <w:webHidden/>
          </w:rPr>
          <w:tab/>
          <w:delText>48</w:delText>
        </w:r>
      </w:del>
    </w:p>
    <w:p w14:paraId="61155799" w14:textId="6677FF4A" w:rsidR="00FD7B7C" w:rsidDel="0036761B" w:rsidRDefault="00FD7B7C">
      <w:pPr>
        <w:pStyle w:val="TOC1"/>
        <w:rPr>
          <w:del w:id="739" w:author="Ilkka Rinne" w:date="2021-10-20T10:16:00Z"/>
          <w:rFonts w:asciiTheme="minorHAnsi" w:eastAsiaTheme="minorEastAsia" w:hAnsiTheme="minorHAnsi" w:cstheme="minorBidi"/>
          <w:b w:val="0"/>
          <w:noProof/>
          <w:sz w:val="24"/>
          <w:szCs w:val="24"/>
          <w:lang w:eastAsia="en-GB"/>
        </w:rPr>
      </w:pPr>
      <w:del w:id="740" w:author="Ilkka Rinne" w:date="2021-10-20T10:16:00Z">
        <w:r w:rsidRPr="0036761B" w:rsidDel="0036761B">
          <w:rPr>
            <w:noProof/>
            <w:lang w:val="fr-FR"/>
            <w:rPrChange w:id="741" w:author="Ilkka Rinne" w:date="2021-10-20T10:16:00Z">
              <w:rPr>
                <w:rStyle w:val="Hyperlink"/>
                <w:noProof/>
              </w:rPr>
            </w:rPrChange>
          </w:rPr>
          <w:delText>9</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42" w:author="Ilkka Rinne" w:date="2021-10-20T10:16:00Z">
              <w:rPr>
                <w:rStyle w:val="Hyperlink"/>
                <w:noProof/>
              </w:rPr>
            </w:rPrChange>
          </w:rPr>
          <w:delText>Abstract Observation Core</w:delText>
        </w:r>
        <w:r w:rsidDel="0036761B">
          <w:rPr>
            <w:noProof/>
            <w:webHidden/>
          </w:rPr>
          <w:tab/>
          <w:delText>50</w:delText>
        </w:r>
      </w:del>
    </w:p>
    <w:p w14:paraId="0ACE7A1A" w14:textId="7894C8B3" w:rsidR="00FD7B7C" w:rsidDel="0036761B" w:rsidRDefault="00FD7B7C">
      <w:pPr>
        <w:pStyle w:val="TOC2"/>
        <w:rPr>
          <w:del w:id="743" w:author="Ilkka Rinne" w:date="2021-10-20T10:16:00Z"/>
          <w:rFonts w:asciiTheme="minorHAnsi" w:eastAsiaTheme="minorEastAsia" w:hAnsiTheme="minorHAnsi" w:cstheme="minorBidi"/>
          <w:b w:val="0"/>
          <w:noProof/>
          <w:sz w:val="24"/>
          <w:szCs w:val="24"/>
          <w:lang w:eastAsia="en-GB"/>
        </w:rPr>
      </w:pPr>
      <w:del w:id="744" w:author="Ilkka Rinne" w:date="2021-10-20T10:16:00Z">
        <w:r w:rsidRPr="0036761B" w:rsidDel="0036761B">
          <w:rPr>
            <w:noProof/>
            <w:lang w:val="fr-FR"/>
            <w:rPrChange w:id="745" w:author="Ilkka Rinne" w:date="2021-10-20T10:16:00Z">
              <w:rPr>
                <w:rStyle w:val="Hyperlink"/>
                <w:noProof/>
              </w:rPr>
            </w:rPrChange>
          </w:rPr>
          <w:delText>9.1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46" w:author="Ilkka Rinne" w:date="2021-10-20T10:16:00Z">
              <w:rPr>
                <w:rStyle w:val="Hyperlink"/>
                <w:noProof/>
              </w:rPr>
            </w:rPrChange>
          </w:rPr>
          <w:delText>General</w:delText>
        </w:r>
        <w:r w:rsidDel="0036761B">
          <w:rPr>
            <w:noProof/>
            <w:webHidden/>
          </w:rPr>
          <w:tab/>
          <w:delText>50</w:delText>
        </w:r>
      </w:del>
    </w:p>
    <w:p w14:paraId="2E2EF20A" w14:textId="792F9D0A" w:rsidR="00FD7B7C" w:rsidDel="0036761B" w:rsidRDefault="00FD7B7C">
      <w:pPr>
        <w:pStyle w:val="TOC2"/>
        <w:rPr>
          <w:del w:id="747" w:author="Ilkka Rinne" w:date="2021-10-20T10:16:00Z"/>
          <w:rFonts w:asciiTheme="minorHAnsi" w:eastAsiaTheme="minorEastAsia" w:hAnsiTheme="minorHAnsi" w:cstheme="minorBidi"/>
          <w:b w:val="0"/>
          <w:noProof/>
          <w:sz w:val="24"/>
          <w:szCs w:val="24"/>
          <w:lang w:eastAsia="en-GB"/>
        </w:rPr>
      </w:pPr>
      <w:del w:id="748" w:author="Ilkka Rinne" w:date="2021-10-20T10:16:00Z">
        <w:r w:rsidRPr="0036761B" w:rsidDel="0036761B">
          <w:rPr>
            <w:noProof/>
            <w:lang w:val="fr-FR"/>
            <w:rPrChange w:id="749" w:author="Ilkka Rinne" w:date="2021-10-20T10:16:00Z">
              <w:rPr>
                <w:rStyle w:val="Hyperlink"/>
                <w:noProof/>
              </w:rPr>
            </w:rPrChange>
          </w:rPr>
          <w:delText>9.2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50" w:author="Ilkka Rinne" w:date="2021-10-20T10:16:00Z">
              <w:rPr>
                <w:rStyle w:val="Hyperlink"/>
                <w:noProof/>
              </w:rPr>
            </w:rPrChange>
          </w:rPr>
          <w:delText>AbstractObservationCharacteristics</w:delText>
        </w:r>
        <w:r w:rsidDel="0036761B">
          <w:rPr>
            <w:noProof/>
            <w:webHidden/>
          </w:rPr>
          <w:tab/>
          <w:delText>52</w:delText>
        </w:r>
      </w:del>
    </w:p>
    <w:p w14:paraId="5A08451E" w14:textId="290C4E8D" w:rsidR="00FD7B7C" w:rsidDel="0036761B" w:rsidRDefault="00FD7B7C">
      <w:pPr>
        <w:pStyle w:val="TOC2"/>
        <w:rPr>
          <w:del w:id="751" w:author="Ilkka Rinne" w:date="2021-10-20T10:16:00Z"/>
          <w:rFonts w:asciiTheme="minorHAnsi" w:eastAsiaTheme="minorEastAsia" w:hAnsiTheme="minorHAnsi" w:cstheme="minorBidi"/>
          <w:b w:val="0"/>
          <w:noProof/>
          <w:sz w:val="24"/>
          <w:szCs w:val="24"/>
          <w:lang w:eastAsia="en-GB"/>
        </w:rPr>
      </w:pPr>
      <w:del w:id="752" w:author="Ilkka Rinne" w:date="2021-10-20T10:16:00Z">
        <w:r w:rsidRPr="0036761B" w:rsidDel="0036761B">
          <w:rPr>
            <w:noProof/>
            <w:lang w:val="fr-FR"/>
            <w:rPrChange w:id="753" w:author="Ilkka Rinne" w:date="2021-10-20T10:16:00Z">
              <w:rPr>
                <w:rStyle w:val="Hyperlink"/>
                <w:noProof/>
              </w:rPr>
            </w:rPrChange>
          </w:rPr>
          <w:delText>9.3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54" w:author="Ilkka Rinne" w:date="2021-10-20T10:16:00Z">
              <w:rPr>
                <w:rStyle w:val="Hyperlink"/>
                <w:noProof/>
              </w:rPr>
            </w:rPrChange>
          </w:rPr>
          <w:delText>AbstractObservation</w:delText>
        </w:r>
        <w:r w:rsidDel="0036761B">
          <w:rPr>
            <w:noProof/>
            <w:webHidden/>
          </w:rPr>
          <w:tab/>
          <w:delText>58</w:delText>
        </w:r>
      </w:del>
    </w:p>
    <w:p w14:paraId="0A5087CA" w14:textId="72387883" w:rsidR="00FD7B7C" w:rsidDel="0036761B" w:rsidRDefault="00FD7B7C">
      <w:pPr>
        <w:pStyle w:val="TOC2"/>
        <w:rPr>
          <w:del w:id="755" w:author="Ilkka Rinne" w:date="2021-10-20T10:16:00Z"/>
          <w:rFonts w:asciiTheme="minorHAnsi" w:eastAsiaTheme="minorEastAsia" w:hAnsiTheme="minorHAnsi" w:cstheme="minorBidi"/>
          <w:b w:val="0"/>
          <w:noProof/>
          <w:sz w:val="24"/>
          <w:szCs w:val="24"/>
          <w:lang w:eastAsia="en-GB"/>
        </w:rPr>
      </w:pPr>
      <w:del w:id="756" w:author="Ilkka Rinne" w:date="2021-10-20T10:16:00Z">
        <w:r w:rsidRPr="0036761B" w:rsidDel="0036761B">
          <w:rPr>
            <w:noProof/>
            <w:lang w:val="fr-FR"/>
            <w:rPrChange w:id="757" w:author="Ilkka Rinne" w:date="2021-10-20T10:16:00Z">
              <w:rPr>
                <w:rStyle w:val="Hyperlink"/>
                <w:noProof/>
              </w:rPr>
            </w:rPrChange>
          </w:rPr>
          <w:delText>9.4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58" w:author="Ilkka Rinne" w:date="2021-10-20T10:16:00Z">
              <w:rPr>
                <w:rStyle w:val="Hyperlink"/>
                <w:noProof/>
              </w:rPr>
            </w:rPrChange>
          </w:rPr>
          <w:delText>AbstractObservableProperty</w:delText>
        </w:r>
        <w:r w:rsidDel="0036761B">
          <w:rPr>
            <w:noProof/>
            <w:webHidden/>
          </w:rPr>
          <w:tab/>
          <w:delText>61</w:delText>
        </w:r>
      </w:del>
    </w:p>
    <w:p w14:paraId="4E75F579" w14:textId="01840A70" w:rsidR="00FD7B7C" w:rsidDel="0036761B" w:rsidRDefault="00FD7B7C">
      <w:pPr>
        <w:pStyle w:val="TOC2"/>
        <w:rPr>
          <w:del w:id="759" w:author="Ilkka Rinne" w:date="2021-10-20T10:16:00Z"/>
          <w:rFonts w:asciiTheme="minorHAnsi" w:eastAsiaTheme="minorEastAsia" w:hAnsiTheme="minorHAnsi" w:cstheme="minorBidi"/>
          <w:b w:val="0"/>
          <w:noProof/>
          <w:sz w:val="24"/>
          <w:szCs w:val="24"/>
          <w:lang w:eastAsia="en-GB"/>
        </w:rPr>
      </w:pPr>
      <w:del w:id="760" w:author="Ilkka Rinne" w:date="2021-10-20T10:16:00Z">
        <w:r w:rsidRPr="0036761B" w:rsidDel="0036761B">
          <w:rPr>
            <w:noProof/>
            <w:lang w:val="fr-FR"/>
            <w:rPrChange w:id="761" w:author="Ilkka Rinne" w:date="2021-10-20T10:16:00Z">
              <w:rPr>
                <w:rStyle w:val="Hyperlink"/>
                <w:noProof/>
              </w:rPr>
            </w:rPrChange>
          </w:rPr>
          <w:delText>9.5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62" w:author="Ilkka Rinne" w:date="2021-10-20T10:16:00Z">
              <w:rPr>
                <w:rStyle w:val="Hyperlink"/>
                <w:noProof/>
              </w:rPr>
            </w:rPrChange>
          </w:rPr>
          <w:delText>AbstractObservingProcedure</w:delText>
        </w:r>
        <w:r w:rsidDel="0036761B">
          <w:rPr>
            <w:noProof/>
            <w:webHidden/>
          </w:rPr>
          <w:tab/>
          <w:delText>62</w:delText>
        </w:r>
      </w:del>
    </w:p>
    <w:p w14:paraId="1E56F96D" w14:textId="64B36D6E" w:rsidR="00FD7B7C" w:rsidDel="0036761B" w:rsidRDefault="00FD7B7C">
      <w:pPr>
        <w:pStyle w:val="TOC2"/>
        <w:rPr>
          <w:del w:id="763" w:author="Ilkka Rinne" w:date="2021-10-20T10:16:00Z"/>
          <w:rFonts w:asciiTheme="minorHAnsi" w:eastAsiaTheme="minorEastAsia" w:hAnsiTheme="minorHAnsi" w:cstheme="minorBidi"/>
          <w:b w:val="0"/>
          <w:noProof/>
          <w:sz w:val="24"/>
          <w:szCs w:val="24"/>
          <w:lang w:eastAsia="en-GB"/>
        </w:rPr>
      </w:pPr>
      <w:del w:id="764" w:author="Ilkka Rinne" w:date="2021-10-20T10:16:00Z">
        <w:r w:rsidRPr="0036761B" w:rsidDel="0036761B">
          <w:rPr>
            <w:noProof/>
            <w:lang w:val="fr-FR"/>
            <w:rPrChange w:id="765" w:author="Ilkka Rinne" w:date="2021-10-20T10:16:00Z">
              <w:rPr>
                <w:rStyle w:val="Hyperlink"/>
                <w:noProof/>
              </w:rPr>
            </w:rPrChange>
          </w:rPr>
          <w:delText>9.6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66" w:author="Ilkka Rinne" w:date="2021-10-20T10:16:00Z">
              <w:rPr>
                <w:rStyle w:val="Hyperlink"/>
                <w:noProof/>
              </w:rPr>
            </w:rPrChange>
          </w:rPr>
          <w:delText>AbstractObserver</w:delText>
        </w:r>
        <w:r w:rsidDel="0036761B">
          <w:rPr>
            <w:noProof/>
            <w:webHidden/>
          </w:rPr>
          <w:tab/>
          <w:delText>63</w:delText>
        </w:r>
      </w:del>
    </w:p>
    <w:p w14:paraId="09AB959B" w14:textId="5594B133" w:rsidR="00FD7B7C" w:rsidDel="0036761B" w:rsidRDefault="00FD7B7C">
      <w:pPr>
        <w:pStyle w:val="TOC2"/>
        <w:rPr>
          <w:del w:id="767" w:author="Ilkka Rinne" w:date="2021-10-20T10:16:00Z"/>
          <w:rFonts w:asciiTheme="minorHAnsi" w:eastAsiaTheme="minorEastAsia" w:hAnsiTheme="minorHAnsi" w:cstheme="minorBidi"/>
          <w:b w:val="0"/>
          <w:noProof/>
          <w:sz w:val="24"/>
          <w:szCs w:val="24"/>
          <w:lang w:eastAsia="en-GB"/>
        </w:rPr>
      </w:pPr>
      <w:del w:id="768" w:author="Ilkka Rinne" w:date="2021-10-20T10:16:00Z">
        <w:r w:rsidRPr="0036761B" w:rsidDel="0036761B">
          <w:rPr>
            <w:noProof/>
            <w:lang w:val="fr-FR"/>
            <w:rPrChange w:id="769" w:author="Ilkka Rinne" w:date="2021-10-20T10:16:00Z">
              <w:rPr>
                <w:rStyle w:val="Hyperlink"/>
                <w:noProof/>
              </w:rPr>
            </w:rPrChange>
          </w:rPr>
          <w:delText>9.7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70" w:author="Ilkka Rinne" w:date="2021-10-20T10:16:00Z">
              <w:rPr>
                <w:rStyle w:val="Hyperlink"/>
                <w:noProof/>
              </w:rPr>
            </w:rPrChange>
          </w:rPr>
          <w:delText>AbstractHost</w:delText>
        </w:r>
        <w:r w:rsidDel="0036761B">
          <w:rPr>
            <w:noProof/>
            <w:webHidden/>
          </w:rPr>
          <w:tab/>
          <w:delText>64</w:delText>
        </w:r>
      </w:del>
    </w:p>
    <w:p w14:paraId="169707F8" w14:textId="3591626D" w:rsidR="00FD7B7C" w:rsidDel="0036761B" w:rsidRDefault="00FD7B7C">
      <w:pPr>
        <w:pStyle w:val="TOC2"/>
        <w:rPr>
          <w:del w:id="771" w:author="Ilkka Rinne" w:date="2021-10-20T10:16:00Z"/>
          <w:rFonts w:asciiTheme="minorHAnsi" w:eastAsiaTheme="minorEastAsia" w:hAnsiTheme="minorHAnsi" w:cstheme="minorBidi"/>
          <w:b w:val="0"/>
          <w:noProof/>
          <w:sz w:val="24"/>
          <w:szCs w:val="24"/>
          <w:lang w:eastAsia="en-GB"/>
        </w:rPr>
      </w:pPr>
      <w:del w:id="772" w:author="Ilkka Rinne" w:date="2021-10-20T10:16:00Z">
        <w:r w:rsidRPr="0036761B" w:rsidDel="0036761B">
          <w:rPr>
            <w:noProof/>
            <w:lang w:val="fr-FR"/>
            <w:rPrChange w:id="773" w:author="Ilkka Rinne" w:date="2021-10-20T10:16:00Z">
              <w:rPr>
                <w:rStyle w:val="Hyperlink"/>
                <w:noProof/>
              </w:rPr>
            </w:rPrChange>
          </w:rPr>
          <w:delText>9.8</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74" w:author="Ilkka Rinne" w:date="2021-10-20T10:16:00Z">
              <w:rPr>
                <w:rStyle w:val="Hyperlink"/>
                <w:noProof/>
              </w:rPr>
            </w:rPrChange>
          </w:rPr>
          <w:delText>AbstractDeployment</w:delText>
        </w:r>
        <w:r w:rsidDel="0036761B">
          <w:rPr>
            <w:noProof/>
            <w:webHidden/>
          </w:rPr>
          <w:tab/>
          <w:delText>65</w:delText>
        </w:r>
      </w:del>
    </w:p>
    <w:p w14:paraId="3B197276" w14:textId="636A7C66" w:rsidR="00FD7B7C" w:rsidDel="0036761B" w:rsidRDefault="00FD7B7C">
      <w:pPr>
        <w:pStyle w:val="TOC2"/>
        <w:rPr>
          <w:del w:id="775" w:author="Ilkka Rinne" w:date="2021-10-20T10:16:00Z"/>
          <w:rFonts w:asciiTheme="minorHAnsi" w:eastAsiaTheme="minorEastAsia" w:hAnsiTheme="minorHAnsi" w:cstheme="minorBidi"/>
          <w:b w:val="0"/>
          <w:noProof/>
          <w:sz w:val="24"/>
          <w:szCs w:val="24"/>
          <w:lang w:eastAsia="en-GB"/>
        </w:rPr>
      </w:pPr>
      <w:del w:id="776" w:author="Ilkka Rinne" w:date="2021-10-20T10:16:00Z">
        <w:r w:rsidRPr="0036761B" w:rsidDel="0036761B">
          <w:rPr>
            <w:noProof/>
            <w:lang w:val="fr-FR"/>
            <w:rPrChange w:id="777" w:author="Ilkka Rinne" w:date="2021-10-20T10:16:00Z">
              <w:rPr>
                <w:rStyle w:val="Hyperlink"/>
                <w:noProof/>
              </w:rPr>
            </w:rPrChange>
          </w:rPr>
          <w:delText>9.9</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78" w:author="Ilkka Rinne" w:date="2021-10-20T10:16:00Z">
              <w:rPr>
                <w:rStyle w:val="Hyperlink"/>
                <w:noProof/>
              </w:rPr>
            </w:rPrChange>
          </w:rPr>
          <w:delText>NamedValue</w:delText>
        </w:r>
        <w:r w:rsidDel="0036761B">
          <w:rPr>
            <w:noProof/>
            <w:webHidden/>
          </w:rPr>
          <w:tab/>
          <w:delText>67</w:delText>
        </w:r>
      </w:del>
    </w:p>
    <w:p w14:paraId="5A48E9A3" w14:textId="517DC711" w:rsidR="00FD7B7C" w:rsidDel="0036761B" w:rsidRDefault="00FD7B7C">
      <w:pPr>
        <w:pStyle w:val="TOC1"/>
        <w:rPr>
          <w:del w:id="779" w:author="Ilkka Rinne" w:date="2021-10-20T10:16:00Z"/>
          <w:rFonts w:asciiTheme="minorHAnsi" w:eastAsiaTheme="minorEastAsia" w:hAnsiTheme="minorHAnsi" w:cstheme="minorBidi"/>
          <w:b w:val="0"/>
          <w:noProof/>
          <w:sz w:val="24"/>
          <w:szCs w:val="24"/>
          <w:lang w:eastAsia="en-GB"/>
        </w:rPr>
      </w:pPr>
      <w:del w:id="780" w:author="Ilkka Rinne" w:date="2021-10-20T10:16:00Z">
        <w:r w:rsidRPr="0036761B" w:rsidDel="0036761B">
          <w:rPr>
            <w:noProof/>
            <w:lang w:val="fr-FR"/>
            <w:rPrChange w:id="781" w:author="Ilkka Rinne" w:date="2021-10-20T10:16:00Z">
              <w:rPr>
                <w:rStyle w:val="Hyperlink"/>
                <w:noProof/>
              </w:rPr>
            </w:rPrChange>
          </w:rPr>
          <w:delText>10</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82" w:author="Ilkka Rinne" w:date="2021-10-20T10:16:00Z">
              <w:rPr>
                <w:rStyle w:val="Hyperlink"/>
                <w:noProof/>
              </w:rPr>
            </w:rPrChange>
          </w:rPr>
          <w:delText>Basic Observations</w:delText>
        </w:r>
        <w:r w:rsidDel="0036761B">
          <w:rPr>
            <w:noProof/>
            <w:webHidden/>
          </w:rPr>
          <w:tab/>
          <w:delText>68</w:delText>
        </w:r>
      </w:del>
    </w:p>
    <w:p w14:paraId="3A380B13" w14:textId="55CAD4F8" w:rsidR="00FD7B7C" w:rsidDel="0036761B" w:rsidRDefault="00FD7B7C">
      <w:pPr>
        <w:pStyle w:val="TOC2"/>
        <w:rPr>
          <w:del w:id="783" w:author="Ilkka Rinne" w:date="2021-10-20T10:16:00Z"/>
          <w:rFonts w:asciiTheme="minorHAnsi" w:eastAsiaTheme="minorEastAsia" w:hAnsiTheme="minorHAnsi" w:cstheme="minorBidi"/>
          <w:b w:val="0"/>
          <w:noProof/>
          <w:sz w:val="24"/>
          <w:szCs w:val="24"/>
          <w:lang w:eastAsia="en-GB"/>
        </w:rPr>
      </w:pPr>
      <w:del w:id="784" w:author="Ilkka Rinne" w:date="2021-10-20T10:16:00Z">
        <w:r w:rsidRPr="0036761B" w:rsidDel="0036761B">
          <w:rPr>
            <w:noProof/>
            <w:lang w:val="fr-FR"/>
            <w:rPrChange w:id="785" w:author="Ilkka Rinne" w:date="2021-10-20T10:16:00Z">
              <w:rPr>
                <w:rStyle w:val="Hyperlink"/>
                <w:noProof/>
              </w:rPr>
            </w:rPrChange>
          </w:rPr>
          <w:delText>10.1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86" w:author="Ilkka Rinne" w:date="2021-10-20T10:16:00Z">
              <w:rPr>
                <w:rStyle w:val="Hyperlink"/>
                <w:noProof/>
              </w:rPr>
            </w:rPrChange>
          </w:rPr>
          <w:delText>General</w:delText>
        </w:r>
        <w:r w:rsidDel="0036761B">
          <w:rPr>
            <w:noProof/>
            <w:webHidden/>
          </w:rPr>
          <w:tab/>
          <w:delText>68</w:delText>
        </w:r>
      </w:del>
    </w:p>
    <w:p w14:paraId="130DB138" w14:textId="0945A14D" w:rsidR="00FD7B7C" w:rsidDel="0036761B" w:rsidRDefault="00FD7B7C">
      <w:pPr>
        <w:pStyle w:val="TOC2"/>
        <w:rPr>
          <w:del w:id="787" w:author="Ilkka Rinne" w:date="2021-10-20T10:16:00Z"/>
          <w:rFonts w:asciiTheme="minorHAnsi" w:eastAsiaTheme="minorEastAsia" w:hAnsiTheme="minorHAnsi" w:cstheme="minorBidi"/>
          <w:b w:val="0"/>
          <w:noProof/>
          <w:sz w:val="24"/>
          <w:szCs w:val="24"/>
          <w:lang w:eastAsia="en-GB"/>
        </w:rPr>
      </w:pPr>
      <w:del w:id="788" w:author="Ilkka Rinne" w:date="2021-10-20T10:16:00Z">
        <w:r w:rsidRPr="0036761B" w:rsidDel="0036761B">
          <w:rPr>
            <w:noProof/>
            <w:lang w:val="fr-FR"/>
            <w:rPrChange w:id="789" w:author="Ilkka Rinne" w:date="2021-10-20T10:16:00Z">
              <w:rPr>
                <w:rStyle w:val="Hyperlink"/>
                <w:noProof/>
              </w:rPr>
            </w:rPrChange>
          </w:rPr>
          <w:delText>10.2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90" w:author="Ilkka Rinne" w:date="2021-10-20T10:16:00Z">
              <w:rPr>
                <w:rStyle w:val="Hyperlink"/>
                <w:noProof/>
              </w:rPr>
            </w:rPrChange>
          </w:rPr>
          <w:delText>Observation</w:delText>
        </w:r>
        <w:r w:rsidDel="0036761B">
          <w:rPr>
            <w:noProof/>
            <w:webHidden/>
          </w:rPr>
          <w:tab/>
          <w:delText>71</w:delText>
        </w:r>
      </w:del>
    </w:p>
    <w:p w14:paraId="0F54789B" w14:textId="18244C31" w:rsidR="00FD7B7C" w:rsidDel="0036761B" w:rsidRDefault="00FD7B7C">
      <w:pPr>
        <w:pStyle w:val="TOC2"/>
        <w:rPr>
          <w:del w:id="791" w:author="Ilkka Rinne" w:date="2021-10-20T10:16:00Z"/>
          <w:rFonts w:asciiTheme="minorHAnsi" w:eastAsiaTheme="minorEastAsia" w:hAnsiTheme="minorHAnsi" w:cstheme="minorBidi"/>
          <w:b w:val="0"/>
          <w:noProof/>
          <w:sz w:val="24"/>
          <w:szCs w:val="24"/>
          <w:lang w:eastAsia="en-GB"/>
        </w:rPr>
      </w:pPr>
      <w:del w:id="792" w:author="Ilkka Rinne" w:date="2021-10-20T10:16:00Z">
        <w:r w:rsidRPr="0036761B" w:rsidDel="0036761B">
          <w:rPr>
            <w:noProof/>
            <w:lang w:val="fr-FR"/>
            <w:rPrChange w:id="793" w:author="Ilkka Rinne" w:date="2021-10-20T10:16:00Z">
              <w:rPr>
                <w:rStyle w:val="Hyperlink"/>
                <w:noProof/>
              </w:rPr>
            </w:rPrChange>
          </w:rPr>
          <w:delText>10.3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94" w:author="Ilkka Rinne" w:date="2021-10-20T10:16:00Z">
              <w:rPr>
                <w:rStyle w:val="Hyperlink"/>
                <w:noProof/>
              </w:rPr>
            </w:rPrChange>
          </w:rPr>
          <w:delText>ObservationCharacteristics</w:delText>
        </w:r>
        <w:r w:rsidDel="0036761B">
          <w:rPr>
            <w:noProof/>
            <w:webHidden/>
          </w:rPr>
          <w:tab/>
          <w:delText>72</w:delText>
        </w:r>
      </w:del>
    </w:p>
    <w:p w14:paraId="36A37BD2" w14:textId="21D9ED25" w:rsidR="00FD7B7C" w:rsidDel="0036761B" w:rsidRDefault="00FD7B7C">
      <w:pPr>
        <w:pStyle w:val="TOC2"/>
        <w:rPr>
          <w:del w:id="795" w:author="Ilkka Rinne" w:date="2021-10-20T10:16:00Z"/>
          <w:rFonts w:asciiTheme="minorHAnsi" w:eastAsiaTheme="minorEastAsia" w:hAnsiTheme="minorHAnsi" w:cstheme="minorBidi"/>
          <w:b w:val="0"/>
          <w:noProof/>
          <w:sz w:val="24"/>
          <w:szCs w:val="24"/>
          <w:lang w:eastAsia="en-GB"/>
        </w:rPr>
      </w:pPr>
      <w:del w:id="796" w:author="Ilkka Rinne" w:date="2021-10-20T10:16:00Z">
        <w:r w:rsidRPr="0036761B" w:rsidDel="0036761B">
          <w:rPr>
            <w:noProof/>
            <w:lang w:val="fr-FR"/>
            <w:rPrChange w:id="797" w:author="Ilkka Rinne" w:date="2021-10-20T10:16:00Z">
              <w:rPr>
                <w:rStyle w:val="Hyperlink"/>
                <w:noProof/>
              </w:rPr>
            </w:rPrChange>
          </w:rPr>
          <w:delText>10.4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798" w:author="Ilkka Rinne" w:date="2021-10-20T10:16:00Z">
              <w:rPr>
                <w:rStyle w:val="Hyperlink"/>
                <w:noProof/>
              </w:rPr>
            </w:rPrChange>
          </w:rPr>
          <w:delText>ObservationCollection</w:delText>
        </w:r>
        <w:r w:rsidDel="0036761B">
          <w:rPr>
            <w:noProof/>
            <w:webHidden/>
          </w:rPr>
          <w:tab/>
          <w:delText>73</w:delText>
        </w:r>
      </w:del>
    </w:p>
    <w:p w14:paraId="38D1F2E4" w14:textId="5ED7E043" w:rsidR="00FD7B7C" w:rsidDel="0036761B" w:rsidRDefault="00FD7B7C">
      <w:pPr>
        <w:pStyle w:val="TOC2"/>
        <w:rPr>
          <w:del w:id="799" w:author="Ilkka Rinne" w:date="2021-10-20T10:16:00Z"/>
          <w:rFonts w:asciiTheme="minorHAnsi" w:eastAsiaTheme="minorEastAsia" w:hAnsiTheme="minorHAnsi" w:cstheme="minorBidi"/>
          <w:b w:val="0"/>
          <w:noProof/>
          <w:sz w:val="24"/>
          <w:szCs w:val="24"/>
          <w:lang w:eastAsia="en-GB"/>
        </w:rPr>
      </w:pPr>
      <w:del w:id="800" w:author="Ilkka Rinne" w:date="2021-10-20T10:16:00Z">
        <w:r w:rsidRPr="0036761B" w:rsidDel="0036761B">
          <w:rPr>
            <w:noProof/>
            <w:lang w:val="fr-FR"/>
            <w:rPrChange w:id="801" w:author="Ilkka Rinne" w:date="2021-10-20T10:16:00Z">
              <w:rPr>
                <w:rStyle w:val="Hyperlink"/>
                <w:noProof/>
              </w:rPr>
            </w:rPrChange>
          </w:rPr>
          <w:delText>10.5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02" w:author="Ilkka Rinne" w:date="2021-10-20T10:16:00Z">
              <w:rPr>
                <w:rStyle w:val="Hyperlink"/>
                <w:noProof/>
              </w:rPr>
            </w:rPrChange>
          </w:rPr>
          <w:delText>ObservingCapability</w:delText>
        </w:r>
        <w:r w:rsidDel="0036761B">
          <w:rPr>
            <w:noProof/>
            <w:webHidden/>
          </w:rPr>
          <w:tab/>
          <w:delText>78</w:delText>
        </w:r>
      </w:del>
    </w:p>
    <w:p w14:paraId="695FF93B" w14:textId="632704E0" w:rsidR="00FD7B7C" w:rsidDel="0036761B" w:rsidRDefault="00FD7B7C">
      <w:pPr>
        <w:pStyle w:val="TOC2"/>
        <w:rPr>
          <w:del w:id="803" w:author="Ilkka Rinne" w:date="2021-10-20T10:16:00Z"/>
          <w:rFonts w:asciiTheme="minorHAnsi" w:eastAsiaTheme="minorEastAsia" w:hAnsiTheme="minorHAnsi" w:cstheme="minorBidi"/>
          <w:b w:val="0"/>
          <w:noProof/>
          <w:sz w:val="24"/>
          <w:szCs w:val="24"/>
          <w:lang w:eastAsia="en-GB"/>
        </w:rPr>
      </w:pPr>
      <w:del w:id="804" w:author="Ilkka Rinne" w:date="2021-10-20T10:16:00Z">
        <w:r w:rsidRPr="0036761B" w:rsidDel="0036761B">
          <w:rPr>
            <w:noProof/>
            <w:lang w:val="fr-FR"/>
            <w:rPrChange w:id="805" w:author="Ilkka Rinne" w:date="2021-10-20T10:16:00Z">
              <w:rPr>
                <w:rStyle w:val="Hyperlink"/>
                <w:noProof/>
              </w:rPr>
            </w:rPrChange>
          </w:rPr>
          <w:delText>10.6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06" w:author="Ilkka Rinne" w:date="2021-10-20T10:16:00Z">
              <w:rPr>
                <w:rStyle w:val="Hyperlink"/>
                <w:noProof/>
              </w:rPr>
            </w:rPrChange>
          </w:rPr>
          <w:delText>ObservableProperty</w:delText>
        </w:r>
        <w:r w:rsidDel="0036761B">
          <w:rPr>
            <w:noProof/>
            <w:webHidden/>
          </w:rPr>
          <w:tab/>
          <w:delText>80</w:delText>
        </w:r>
      </w:del>
    </w:p>
    <w:p w14:paraId="21E9358F" w14:textId="59CF6597" w:rsidR="00FD7B7C" w:rsidDel="0036761B" w:rsidRDefault="00FD7B7C">
      <w:pPr>
        <w:pStyle w:val="TOC2"/>
        <w:rPr>
          <w:del w:id="807" w:author="Ilkka Rinne" w:date="2021-10-20T10:16:00Z"/>
          <w:rFonts w:asciiTheme="minorHAnsi" w:eastAsiaTheme="minorEastAsia" w:hAnsiTheme="minorHAnsi" w:cstheme="minorBidi"/>
          <w:b w:val="0"/>
          <w:noProof/>
          <w:sz w:val="24"/>
          <w:szCs w:val="24"/>
          <w:lang w:eastAsia="en-GB"/>
        </w:rPr>
      </w:pPr>
      <w:del w:id="808" w:author="Ilkka Rinne" w:date="2021-10-20T10:16:00Z">
        <w:r w:rsidRPr="0036761B" w:rsidDel="0036761B">
          <w:rPr>
            <w:noProof/>
            <w:lang w:val="fr-FR"/>
            <w:rPrChange w:id="809" w:author="Ilkka Rinne" w:date="2021-10-20T10:16:00Z">
              <w:rPr>
                <w:rStyle w:val="Hyperlink"/>
                <w:noProof/>
              </w:rPr>
            </w:rPrChange>
          </w:rPr>
          <w:delText>10.7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10" w:author="Ilkka Rinne" w:date="2021-10-20T10:16:00Z">
              <w:rPr>
                <w:rStyle w:val="Hyperlink"/>
                <w:noProof/>
              </w:rPr>
            </w:rPrChange>
          </w:rPr>
          <w:delText>ObservingProcedure</w:delText>
        </w:r>
        <w:r w:rsidDel="0036761B">
          <w:rPr>
            <w:noProof/>
            <w:webHidden/>
          </w:rPr>
          <w:tab/>
          <w:delText>81</w:delText>
        </w:r>
      </w:del>
    </w:p>
    <w:p w14:paraId="0AB882B9" w14:textId="74FC318D" w:rsidR="00FD7B7C" w:rsidDel="0036761B" w:rsidRDefault="00FD7B7C">
      <w:pPr>
        <w:pStyle w:val="TOC2"/>
        <w:rPr>
          <w:del w:id="811" w:author="Ilkka Rinne" w:date="2021-10-20T10:16:00Z"/>
          <w:rFonts w:asciiTheme="minorHAnsi" w:eastAsiaTheme="minorEastAsia" w:hAnsiTheme="minorHAnsi" w:cstheme="minorBidi"/>
          <w:b w:val="0"/>
          <w:noProof/>
          <w:sz w:val="24"/>
          <w:szCs w:val="24"/>
          <w:lang w:eastAsia="en-GB"/>
        </w:rPr>
      </w:pPr>
      <w:del w:id="812" w:author="Ilkka Rinne" w:date="2021-10-20T10:16:00Z">
        <w:r w:rsidRPr="0036761B" w:rsidDel="0036761B">
          <w:rPr>
            <w:noProof/>
            <w:lang w:val="fr-FR"/>
            <w:rPrChange w:id="813" w:author="Ilkka Rinne" w:date="2021-10-20T10:16:00Z">
              <w:rPr>
                <w:rStyle w:val="Hyperlink"/>
                <w:noProof/>
              </w:rPr>
            </w:rPrChange>
          </w:rPr>
          <w:delText>10.8</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14" w:author="Ilkka Rinne" w:date="2021-10-20T10:16:00Z">
              <w:rPr>
                <w:rStyle w:val="Hyperlink"/>
                <w:noProof/>
              </w:rPr>
            </w:rPrChange>
          </w:rPr>
          <w:delText>Observer</w:delText>
        </w:r>
        <w:r w:rsidDel="0036761B">
          <w:rPr>
            <w:noProof/>
            <w:webHidden/>
          </w:rPr>
          <w:tab/>
          <w:delText>82</w:delText>
        </w:r>
      </w:del>
    </w:p>
    <w:p w14:paraId="637BA987" w14:textId="17630E08" w:rsidR="00FD7B7C" w:rsidDel="0036761B" w:rsidRDefault="00FD7B7C">
      <w:pPr>
        <w:pStyle w:val="TOC2"/>
        <w:rPr>
          <w:del w:id="815" w:author="Ilkka Rinne" w:date="2021-10-20T10:16:00Z"/>
          <w:rFonts w:asciiTheme="minorHAnsi" w:eastAsiaTheme="minorEastAsia" w:hAnsiTheme="minorHAnsi" w:cstheme="minorBidi"/>
          <w:b w:val="0"/>
          <w:noProof/>
          <w:sz w:val="24"/>
          <w:szCs w:val="24"/>
          <w:lang w:eastAsia="en-GB"/>
        </w:rPr>
      </w:pPr>
      <w:del w:id="816" w:author="Ilkka Rinne" w:date="2021-10-20T10:16:00Z">
        <w:r w:rsidRPr="0036761B" w:rsidDel="0036761B">
          <w:rPr>
            <w:noProof/>
            <w:lang w:val="fr-FR"/>
            <w:rPrChange w:id="817" w:author="Ilkka Rinne" w:date="2021-10-20T10:16:00Z">
              <w:rPr>
                <w:rStyle w:val="Hyperlink"/>
                <w:noProof/>
              </w:rPr>
            </w:rPrChange>
          </w:rPr>
          <w:delText>10.9</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18" w:author="Ilkka Rinne" w:date="2021-10-20T10:16:00Z">
              <w:rPr>
                <w:rStyle w:val="Hyperlink"/>
                <w:noProof/>
              </w:rPr>
            </w:rPrChange>
          </w:rPr>
          <w:delText>Host</w:delText>
        </w:r>
        <w:r w:rsidDel="0036761B">
          <w:rPr>
            <w:noProof/>
            <w:webHidden/>
          </w:rPr>
          <w:tab/>
          <w:delText>84</w:delText>
        </w:r>
      </w:del>
    </w:p>
    <w:p w14:paraId="1A239456" w14:textId="5F25B0D7" w:rsidR="00FD7B7C" w:rsidDel="0036761B" w:rsidRDefault="00FD7B7C">
      <w:pPr>
        <w:pStyle w:val="TOC2"/>
        <w:rPr>
          <w:del w:id="819" w:author="Ilkka Rinne" w:date="2021-10-20T10:16:00Z"/>
          <w:rFonts w:asciiTheme="minorHAnsi" w:eastAsiaTheme="minorEastAsia" w:hAnsiTheme="minorHAnsi" w:cstheme="minorBidi"/>
          <w:b w:val="0"/>
          <w:noProof/>
          <w:sz w:val="24"/>
          <w:szCs w:val="24"/>
          <w:lang w:eastAsia="en-GB"/>
        </w:rPr>
      </w:pPr>
      <w:del w:id="820" w:author="Ilkka Rinne" w:date="2021-10-20T10:16:00Z">
        <w:r w:rsidRPr="0036761B" w:rsidDel="0036761B">
          <w:rPr>
            <w:noProof/>
            <w:lang w:val="fr-FR"/>
            <w:rPrChange w:id="821" w:author="Ilkka Rinne" w:date="2021-10-20T10:16:00Z">
              <w:rPr>
                <w:rStyle w:val="Hyperlink"/>
                <w:noProof/>
              </w:rPr>
            </w:rPrChange>
          </w:rPr>
          <w:delText>10.10</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22" w:author="Ilkka Rinne" w:date="2021-10-20T10:16:00Z">
              <w:rPr>
                <w:rStyle w:val="Hyperlink"/>
                <w:noProof/>
              </w:rPr>
            </w:rPrChange>
          </w:rPr>
          <w:delText>Deployment</w:delText>
        </w:r>
        <w:r w:rsidDel="0036761B">
          <w:rPr>
            <w:noProof/>
            <w:webHidden/>
          </w:rPr>
          <w:tab/>
          <w:delText>85</w:delText>
        </w:r>
      </w:del>
    </w:p>
    <w:p w14:paraId="61FE571F" w14:textId="4AD8225C" w:rsidR="00FD7B7C" w:rsidDel="0036761B" w:rsidRDefault="00FD7B7C">
      <w:pPr>
        <w:pStyle w:val="TOC2"/>
        <w:rPr>
          <w:del w:id="823" w:author="Ilkka Rinne" w:date="2021-10-20T10:16:00Z"/>
          <w:rFonts w:asciiTheme="minorHAnsi" w:eastAsiaTheme="minorEastAsia" w:hAnsiTheme="minorHAnsi" w:cstheme="minorBidi"/>
          <w:b w:val="0"/>
          <w:noProof/>
          <w:sz w:val="24"/>
          <w:szCs w:val="24"/>
          <w:lang w:eastAsia="en-GB"/>
        </w:rPr>
      </w:pPr>
      <w:del w:id="824" w:author="Ilkka Rinne" w:date="2021-10-20T10:16:00Z">
        <w:r w:rsidRPr="0036761B" w:rsidDel="0036761B">
          <w:rPr>
            <w:noProof/>
            <w:lang w:val="fr-FR"/>
            <w:rPrChange w:id="825" w:author="Ilkka Rinne" w:date="2021-10-20T10:16:00Z">
              <w:rPr>
                <w:rStyle w:val="Hyperlink"/>
                <w:noProof/>
              </w:rPr>
            </w:rPrChange>
          </w:rPr>
          <w:delText>10.11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26" w:author="Ilkka Rinne" w:date="2021-10-20T10:16:00Z">
              <w:rPr>
                <w:rStyle w:val="Hyperlink"/>
                <w:noProof/>
              </w:rPr>
            </w:rPrChange>
          </w:rPr>
          <w:delText>GenericDomainFeature</w:delText>
        </w:r>
        <w:r w:rsidDel="0036761B">
          <w:rPr>
            <w:noProof/>
            <w:webHidden/>
          </w:rPr>
          <w:tab/>
          <w:delText>86</w:delText>
        </w:r>
      </w:del>
    </w:p>
    <w:p w14:paraId="75611CB8" w14:textId="4D8005B8" w:rsidR="00FD7B7C" w:rsidDel="0036761B" w:rsidRDefault="00FD7B7C">
      <w:pPr>
        <w:pStyle w:val="TOC2"/>
        <w:rPr>
          <w:del w:id="827" w:author="Ilkka Rinne" w:date="2021-10-20T10:16:00Z"/>
          <w:rFonts w:asciiTheme="minorHAnsi" w:eastAsiaTheme="minorEastAsia" w:hAnsiTheme="minorHAnsi" w:cstheme="minorBidi"/>
          <w:b w:val="0"/>
          <w:noProof/>
          <w:sz w:val="24"/>
          <w:szCs w:val="24"/>
          <w:lang w:eastAsia="en-GB"/>
        </w:rPr>
      </w:pPr>
      <w:del w:id="828" w:author="Ilkka Rinne" w:date="2021-10-20T10:16:00Z">
        <w:r w:rsidRPr="0036761B" w:rsidDel="0036761B">
          <w:rPr>
            <w:noProof/>
            <w:lang w:val="fr-FR"/>
            <w:rPrChange w:id="829" w:author="Ilkka Rinne" w:date="2021-10-20T10:16:00Z">
              <w:rPr>
                <w:rStyle w:val="Hyperlink"/>
                <w:noProof/>
              </w:rPr>
            </w:rPrChange>
          </w:rPr>
          <w:delText>10.12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30" w:author="Ilkka Rinne" w:date="2021-10-20T10:16:00Z">
              <w:rPr>
                <w:rStyle w:val="Hyperlink"/>
                <w:noProof/>
              </w:rPr>
            </w:rPrChange>
          </w:rPr>
          <w:delText>Codelists</w:delText>
        </w:r>
        <w:r w:rsidDel="0036761B">
          <w:rPr>
            <w:noProof/>
            <w:webHidden/>
          </w:rPr>
          <w:tab/>
          <w:delText>87</w:delText>
        </w:r>
      </w:del>
    </w:p>
    <w:p w14:paraId="2997C498" w14:textId="2ACD2462" w:rsidR="00FD7B7C" w:rsidDel="0036761B" w:rsidRDefault="00FD7B7C">
      <w:pPr>
        <w:pStyle w:val="TOC1"/>
        <w:rPr>
          <w:del w:id="831" w:author="Ilkka Rinne" w:date="2021-10-20T10:16:00Z"/>
          <w:rFonts w:asciiTheme="minorHAnsi" w:eastAsiaTheme="minorEastAsia" w:hAnsiTheme="minorHAnsi" w:cstheme="minorBidi"/>
          <w:b w:val="0"/>
          <w:noProof/>
          <w:sz w:val="24"/>
          <w:szCs w:val="24"/>
          <w:lang w:eastAsia="en-GB"/>
        </w:rPr>
      </w:pPr>
      <w:del w:id="832" w:author="Ilkka Rinne" w:date="2021-10-20T10:16:00Z">
        <w:r w:rsidRPr="0036761B" w:rsidDel="0036761B">
          <w:rPr>
            <w:noProof/>
            <w:lang w:val="fr-FR"/>
            <w:rPrChange w:id="833" w:author="Ilkka Rinne" w:date="2021-10-20T10:16:00Z">
              <w:rPr>
                <w:rStyle w:val="Hyperlink"/>
                <w:noProof/>
              </w:rPr>
            </w:rPrChange>
          </w:rPr>
          <w:delText>11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34" w:author="Ilkka Rinne" w:date="2021-10-20T10:16:00Z">
              <w:rPr>
                <w:rStyle w:val="Hyperlink"/>
                <w:noProof/>
              </w:rPr>
            </w:rPrChange>
          </w:rPr>
          <w:delText>Conceptual Sample schema</w:delText>
        </w:r>
        <w:r w:rsidDel="0036761B">
          <w:rPr>
            <w:noProof/>
            <w:webHidden/>
          </w:rPr>
          <w:tab/>
          <w:delText>88</w:delText>
        </w:r>
      </w:del>
    </w:p>
    <w:p w14:paraId="3E5DB789" w14:textId="488563EE" w:rsidR="00FD7B7C" w:rsidDel="0036761B" w:rsidRDefault="00FD7B7C">
      <w:pPr>
        <w:pStyle w:val="TOC2"/>
        <w:rPr>
          <w:del w:id="835" w:author="Ilkka Rinne" w:date="2021-10-20T10:16:00Z"/>
          <w:rFonts w:asciiTheme="minorHAnsi" w:eastAsiaTheme="minorEastAsia" w:hAnsiTheme="minorHAnsi" w:cstheme="minorBidi"/>
          <w:b w:val="0"/>
          <w:noProof/>
          <w:sz w:val="24"/>
          <w:szCs w:val="24"/>
          <w:lang w:eastAsia="en-GB"/>
        </w:rPr>
      </w:pPr>
      <w:del w:id="836" w:author="Ilkka Rinne" w:date="2021-10-20T10:16:00Z">
        <w:r w:rsidRPr="0036761B" w:rsidDel="0036761B">
          <w:rPr>
            <w:noProof/>
            <w:lang w:val="fr-FR"/>
            <w:rPrChange w:id="837" w:author="Ilkka Rinne" w:date="2021-10-20T10:16:00Z">
              <w:rPr>
                <w:rStyle w:val="Hyperlink"/>
                <w:noProof/>
              </w:rPr>
            </w:rPrChange>
          </w:rPr>
          <w:delText>11.1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38" w:author="Ilkka Rinne" w:date="2021-10-20T10:16:00Z">
              <w:rPr>
                <w:rStyle w:val="Hyperlink"/>
                <w:noProof/>
              </w:rPr>
            </w:rPrChange>
          </w:rPr>
          <w:delText>General</w:delText>
        </w:r>
        <w:r w:rsidDel="0036761B">
          <w:rPr>
            <w:noProof/>
            <w:webHidden/>
          </w:rPr>
          <w:tab/>
          <w:delText>88</w:delText>
        </w:r>
      </w:del>
    </w:p>
    <w:p w14:paraId="2C56E514" w14:textId="08020B32" w:rsidR="00FD7B7C" w:rsidDel="0036761B" w:rsidRDefault="00FD7B7C">
      <w:pPr>
        <w:pStyle w:val="TOC2"/>
        <w:rPr>
          <w:del w:id="839" w:author="Ilkka Rinne" w:date="2021-10-20T10:16:00Z"/>
          <w:rFonts w:asciiTheme="minorHAnsi" w:eastAsiaTheme="minorEastAsia" w:hAnsiTheme="minorHAnsi" w:cstheme="minorBidi"/>
          <w:b w:val="0"/>
          <w:noProof/>
          <w:sz w:val="24"/>
          <w:szCs w:val="24"/>
          <w:lang w:eastAsia="en-GB"/>
        </w:rPr>
      </w:pPr>
      <w:del w:id="840" w:author="Ilkka Rinne" w:date="2021-10-20T10:16:00Z">
        <w:r w:rsidRPr="0036761B" w:rsidDel="0036761B">
          <w:rPr>
            <w:noProof/>
            <w:lang w:val="fr-FR"/>
            <w:rPrChange w:id="841" w:author="Ilkka Rinne" w:date="2021-10-20T10:16:00Z">
              <w:rPr>
                <w:rStyle w:val="Hyperlink"/>
                <w:noProof/>
              </w:rPr>
            </w:rPrChange>
          </w:rPr>
          <w:delText>11.2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42" w:author="Ilkka Rinne" w:date="2021-10-20T10:16:00Z">
              <w:rPr>
                <w:rStyle w:val="Hyperlink"/>
                <w:noProof/>
              </w:rPr>
            </w:rPrChange>
          </w:rPr>
          <w:delText>Sample</w:delText>
        </w:r>
        <w:r w:rsidDel="0036761B">
          <w:rPr>
            <w:noProof/>
            <w:webHidden/>
          </w:rPr>
          <w:tab/>
          <w:delText>90</w:delText>
        </w:r>
      </w:del>
    </w:p>
    <w:p w14:paraId="1C9EEFBB" w14:textId="0A214B65" w:rsidR="00FD7B7C" w:rsidDel="0036761B" w:rsidRDefault="00FD7B7C">
      <w:pPr>
        <w:pStyle w:val="TOC2"/>
        <w:rPr>
          <w:del w:id="843" w:author="Ilkka Rinne" w:date="2021-10-20T10:16:00Z"/>
          <w:rFonts w:asciiTheme="minorHAnsi" w:eastAsiaTheme="minorEastAsia" w:hAnsiTheme="minorHAnsi" w:cstheme="minorBidi"/>
          <w:b w:val="0"/>
          <w:noProof/>
          <w:sz w:val="24"/>
          <w:szCs w:val="24"/>
          <w:lang w:eastAsia="en-GB"/>
        </w:rPr>
      </w:pPr>
      <w:del w:id="844" w:author="Ilkka Rinne" w:date="2021-10-20T10:16:00Z">
        <w:r w:rsidRPr="0036761B" w:rsidDel="0036761B">
          <w:rPr>
            <w:noProof/>
            <w:lang w:val="fr-FR"/>
            <w:rPrChange w:id="845" w:author="Ilkka Rinne" w:date="2021-10-20T10:16:00Z">
              <w:rPr>
                <w:rStyle w:val="Hyperlink"/>
                <w:noProof/>
              </w:rPr>
            </w:rPrChange>
          </w:rPr>
          <w:delText>11.3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46" w:author="Ilkka Rinne" w:date="2021-10-20T10:16:00Z">
              <w:rPr>
                <w:rStyle w:val="Hyperlink"/>
                <w:noProof/>
              </w:rPr>
            </w:rPrChange>
          </w:rPr>
          <w:delText>Sampling</w:delText>
        </w:r>
        <w:r w:rsidDel="0036761B">
          <w:rPr>
            <w:noProof/>
            <w:webHidden/>
          </w:rPr>
          <w:tab/>
          <w:delText>93</w:delText>
        </w:r>
      </w:del>
    </w:p>
    <w:p w14:paraId="185FAD02" w14:textId="1A72FAC9" w:rsidR="00FD7B7C" w:rsidDel="0036761B" w:rsidRDefault="00FD7B7C">
      <w:pPr>
        <w:pStyle w:val="TOC2"/>
        <w:rPr>
          <w:del w:id="847" w:author="Ilkka Rinne" w:date="2021-10-20T10:16:00Z"/>
          <w:rFonts w:asciiTheme="minorHAnsi" w:eastAsiaTheme="minorEastAsia" w:hAnsiTheme="minorHAnsi" w:cstheme="minorBidi"/>
          <w:b w:val="0"/>
          <w:noProof/>
          <w:sz w:val="24"/>
          <w:szCs w:val="24"/>
          <w:lang w:eastAsia="en-GB"/>
        </w:rPr>
      </w:pPr>
      <w:del w:id="848" w:author="Ilkka Rinne" w:date="2021-10-20T10:16:00Z">
        <w:r w:rsidRPr="0036761B" w:rsidDel="0036761B">
          <w:rPr>
            <w:noProof/>
            <w:lang w:val="fr-FR"/>
            <w:rPrChange w:id="849" w:author="Ilkka Rinne" w:date="2021-10-20T10:16:00Z">
              <w:rPr>
                <w:rStyle w:val="Hyperlink"/>
                <w:noProof/>
              </w:rPr>
            </w:rPrChange>
          </w:rPr>
          <w:delText>11.4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50" w:author="Ilkka Rinne" w:date="2021-10-20T10:16:00Z">
              <w:rPr>
                <w:rStyle w:val="Hyperlink"/>
                <w:noProof/>
              </w:rPr>
            </w:rPrChange>
          </w:rPr>
          <w:delText>Sampler</w:delText>
        </w:r>
        <w:r w:rsidDel="0036761B">
          <w:rPr>
            <w:noProof/>
            <w:webHidden/>
          </w:rPr>
          <w:tab/>
          <w:delText>96</w:delText>
        </w:r>
      </w:del>
    </w:p>
    <w:p w14:paraId="297CD190" w14:textId="3FB0EA06" w:rsidR="00FD7B7C" w:rsidDel="0036761B" w:rsidRDefault="00FD7B7C">
      <w:pPr>
        <w:pStyle w:val="TOC2"/>
        <w:rPr>
          <w:del w:id="851" w:author="Ilkka Rinne" w:date="2021-10-20T10:16:00Z"/>
          <w:rFonts w:asciiTheme="minorHAnsi" w:eastAsiaTheme="minorEastAsia" w:hAnsiTheme="minorHAnsi" w:cstheme="minorBidi"/>
          <w:b w:val="0"/>
          <w:noProof/>
          <w:sz w:val="24"/>
          <w:szCs w:val="24"/>
          <w:lang w:eastAsia="en-GB"/>
        </w:rPr>
      </w:pPr>
      <w:del w:id="852" w:author="Ilkka Rinne" w:date="2021-10-20T10:16:00Z">
        <w:r w:rsidRPr="0036761B" w:rsidDel="0036761B">
          <w:rPr>
            <w:noProof/>
            <w:lang w:val="fr-FR"/>
            <w:rPrChange w:id="853" w:author="Ilkka Rinne" w:date="2021-10-20T10:16:00Z">
              <w:rPr>
                <w:rStyle w:val="Hyperlink"/>
                <w:noProof/>
              </w:rPr>
            </w:rPrChange>
          </w:rPr>
          <w:delText>11.5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54" w:author="Ilkka Rinne" w:date="2021-10-20T10:16:00Z">
              <w:rPr>
                <w:rStyle w:val="Hyperlink"/>
                <w:noProof/>
              </w:rPr>
            </w:rPrChange>
          </w:rPr>
          <w:delText>PreparationStep</w:delText>
        </w:r>
        <w:r w:rsidDel="0036761B">
          <w:rPr>
            <w:noProof/>
            <w:webHidden/>
          </w:rPr>
          <w:tab/>
          <w:delText>97</w:delText>
        </w:r>
      </w:del>
    </w:p>
    <w:p w14:paraId="34803EC1" w14:textId="4869B7F0" w:rsidR="00FD7B7C" w:rsidDel="0036761B" w:rsidRDefault="00FD7B7C">
      <w:pPr>
        <w:pStyle w:val="TOC2"/>
        <w:rPr>
          <w:del w:id="855" w:author="Ilkka Rinne" w:date="2021-10-20T10:16:00Z"/>
          <w:rFonts w:asciiTheme="minorHAnsi" w:eastAsiaTheme="minorEastAsia" w:hAnsiTheme="minorHAnsi" w:cstheme="minorBidi"/>
          <w:b w:val="0"/>
          <w:noProof/>
          <w:sz w:val="24"/>
          <w:szCs w:val="24"/>
          <w:lang w:eastAsia="en-GB"/>
        </w:rPr>
      </w:pPr>
      <w:del w:id="856" w:author="Ilkka Rinne" w:date="2021-10-20T10:16:00Z">
        <w:r w:rsidRPr="0036761B" w:rsidDel="0036761B">
          <w:rPr>
            <w:noProof/>
            <w:lang w:val="fr-FR"/>
            <w:rPrChange w:id="857" w:author="Ilkka Rinne" w:date="2021-10-20T10:16:00Z">
              <w:rPr>
                <w:rStyle w:val="Hyperlink"/>
                <w:noProof/>
              </w:rPr>
            </w:rPrChange>
          </w:rPr>
          <w:delText>11.6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58" w:author="Ilkka Rinne" w:date="2021-10-20T10:16:00Z">
              <w:rPr>
                <w:rStyle w:val="Hyperlink"/>
                <w:noProof/>
              </w:rPr>
            </w:rPrChange>
          </w:rPr>
          <w:delText>PreparationProcedure</w:delText>
        </w:r>
        <w:r w:rsidDel="0036761B">
          <w:rPr>
            <w:noProof/>
            <w:webHidden/>
          </w:rPr>
          <w:tab/>
          <w:delText>99</w:delText>
        </w:r>
      </w:del>
    </w:p>
    <w:p w14:paraId="36F449DB" w14:textId="4DD4D518" w:rsidR="00FD7B7C" w:rsidDel="0036761B" w:rsidRDefault="00FD7B7C">
      <w:pPr>
        <w:pStyle w:val="TOC2"/>
        <w:rPr>
          <w:del w:id="859" w:author="Ilkka Rinne" w:date="2021-10-20T10:16:00Z"/>
          <w:rFonts w:asciiTheme="minorHAnsi" w:eastAsiaTheme="minorEastAsia" w:hAnsiTheme="minorHAnsi" w:cstheme="minorBidi"/>
          <w:b w:val="0"/>
          <w:noProof/>
          <w:sz w:val="24"/>
          <w:szCs w:val="24"/>
          <w:lang w:eastAsia="en-GB"/>
        </w:rPr>
      </w:pPr>
      <w:del w:id="860" w:author="Ilkka Rinne" w:date="2021-10-20T10:16:00Z">
        <w:r w:rsidRPr="0036761B" w:rsidDel="0036761B">
          <w:rPr>
            <w:noProof/>
            <w:lang w:val="fr-FR"/>
            <w:rPrChange w:id="861" w:author="Ilkka Rinne" w:date="2021-10-20T10:16:00Z">
              <w:rPr>
                <w:rStyle w:val="Hyperlink"/>
                <w:noProof/>
              </w:rPr>
            </w:rPrChange>
          </w:rPr>
          <w:delText>11.7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62" w:author="Ilkka Rinne" w:date="2021-10-20T10:16:00Z">
              <w:rPr>
                <w:rStyle w:val="Hyperlink"/>
                <w:noProof/>
              </w:rPr>
            </w:rPrChange>
          </w:rPr>
          <w:delText>SamplingProcedure</w:delText>
        </w:r>
        <w:r w:rsidDel="0036761B">
          <w:rPr>
            <w:noProof/>
            <w:webHidden/>
          </w:rPr>
          <w:tab/>
          <w:delText>100</w:delText>
        </w:r>
      </w:del>
    </w:p>
    <w:p w14:paraId="54C224EF" w14:textId="38E37255" w:rsidR="00FD7B7C" w:rsidDel="0036761B" w:rsidRDefault="00FD7B7C">
      <w:pPr>
        <w:pStyle w:val="TOC1"/>
        <w:rPr>
          <w:del w:id="863" w:author="Ilkka Rinne" w:date="2021-10-20T10:16:00Z"/>
          <w:rFonts w:asciiTheme="minorHAnsi" w:eastAsiaTheme="minorEastAsia" w:hAnsiTheme="minorHAnsi" w:cstheme="minorBidi"/>
          <w:b w:val="0"/>
          <w:noProof/>
          <w:sz w:val="24"/>
          <w:szCs w:val="24"/>
          <w:lang w:eastAsia="en-GB"/>
        </w:rPr>
      </w:pPr>
      <w:del w:id="864" w:author="Ilkka Rinne" w:date="2021-10-20T10:16:00Z">
        <w:r w:rsidRPr="0036761B" w:rsidDel="0036761B">
          <w:rPr>
            <w:noProof/>
            <w:lang w:val="fr-FR"/>
            <w:rPrChange w:id="865" w:author="Ilkka Rinne" w:date="2021-10-20T10:16:00Z">
              <w:rPr>
                <w:rStyle w:val="Hyperlink"/>
                <w:noProof/>
              </w:rPr>
            </w:rPrChange>
          </w:rPr>
          <w:delText>12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66" w:author="Ilkka Rinne" w:date="2021-10-20T10:16:00Z">
              <w:rPr>
                <w:rStyle w:val="Hyperlink"/>
                <w:noProof/>
              </w:rPr>
            </w:rPrChange>
          </w:rPr>
          <w:delText>Abstract Sample Core</w:delText>
        </w:r>
        <w:r w:rsidDel="0036761B">
          <w:rPr>
            <w:noProof/>
            <w:webHidden/>
          </w:rPr>
          <w:tab/>
          <w:delText>101</w:delText>
        </w:r>
      </w:del>
    </w:p>
    <w:p w14:paraId="370FBE84" w14:textId="39A679F9" w:rsidR="00FD7B7C" w:rsidDel="0036761B" w:rsidRDefault="00FD7B7C">
      <w:pPr>
        <w:pStyle w:val="TOC2"/>
        <w:rPr>
          <w:del w:id="867" w:author="Ilkka Rinne" w:date="2021-10-20T10:16:00Z"/>
          <w:rFonts w:asciiTheme="minorHAnsi" w:eastAsiaTheme="minorEastAsia" w:hAnsiTheme="minorHAnsi" w:cstheme="minorBidi"/>
          <w:b w:val="0"/>
          <w:noProof/>
          <w:sz w:val="24"/>
          <w:szCs w:val="24"/>
          <w:lang w:eastAsia="en-GB"/>
        </w:rPr>
      </w:pPr>
      <w:del w:id="868" w:author="Ilkka Rinne" w:date="2021-10-20T10:16:00Z">
        <w:r w:rsidRPr="0036761B" w:rsidDel="0036761B">
          <w:rPr>
            <w:noProof/>
            <w:lang w:val="fr-FR"/>
            <w:rPrChange w:id="869" w:author="Ilkka Rinne" w:date="2021-10-20T10:16:00Z">
              <w:rPr>
                <w:rStyle w:val="Hyperlink"/>
                <w:noProof/>
              </w:rPr>
            </w:rPrChange>
          </w:rPr>
          <w:delText>12.1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70" w:author="Ilkka Rinne" w:date="2021-10-20T10:16:00Z">
              <w:rPr>
                <w:rStyle w:val="Hyperlink"/>
                <w:noProof/>
              </w:rPr>
            </w:rPrChange>
          </w:rPr>
          <w:delText>General</w:delText>
        </w:r>
        <w:r w:rsidDel="0036761B">
          <w:rPr>
            <w:noProof/>
            <w:webHidden/>
          </w:rPr>
          <w:tab/>
          <w:delText>101</w:delText>
        </w:r>
      </w:del>
    </w:p>
    <w:p w14:paraId="720C91B0" w14:textId="3C6CE6AF" w:rsidR="00FD7B7C" w:rsidDel="0036761B" w:rsidRDefault="00FD7B7C">
      <w:pPr>
        <w:pStyle w:val="TOC2"/>
        <w:rPr>
          <w:del w:id="871" w:author="Ilkka Rinne" w:date="2021-10-20T10:16:00Z"/>
          <w:rFonts w:asciiTheme="minorHAnsi" w:eastAsiaTheme="minorEastAsia" w:hAnsiTheme="minorHAnsi" w:cstheme="minorBidi"/>
          <w:b w:val="0"/>
          <w:noProof/>
          <w:sz w:val="24"/>
          <w:szCs w:val="24"/>
          <w:lang w:eastAsia="en-GB"/>
        </w:rPr>
      </w:pPr>
      <w:del w:id="872" w:author="Ilkka Rinne" w:date="2021-10-20T10:16:00Z">
        <w:r w:rsidRPr="0036761B" w:rsidDel="0036761B">
          <w:rPr>
            <w:noProof/>
            <w:lang w:val="fr-FR"/>
            <w:rPrChange w:id="873" w:author="Ilkka Rinne" w:date="2021-10-20T10:16:00Z">
              <w:rPr>
                <w:rStyle w:val="Hyperlink"/>
                <w:noProof/>
              </w:rPr>
            </w:rPrChange>
          </w:rPr>
          <w:delText>12.2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74" w:author="Ilkka Rinne" w:date="2021-10-20T10:16:00Z">
              <w:rPr>
                <w:rStyle w:val="Hyperlink"/>
                <w:noProof/>
              </w:rPr>
            </w:rPrChange>
          </w:rPr>
          <w:delText>AbstractSample</w:delText>
        </w:r>
        <w:r w:rsidDel="0036761B">
          <w:rPr>
            <w:noProof/>
            <w:webHidden/>
          </w:rPr>
          <w:tab/>
          <w:delText>102</w:delText>
        </w:r>
      </w:del>
    </w:p>
    <w:p w14:paraId="673DEE91" w14:textId="2D411F3D" w:rsidR="00FD7B7C" w:rsidDel="0036761B" w:rsidRDefault="00FD7B7C">
      <w:pPr>
        <w:pStyle w:val="TOC2"/>
        <w:rPr>
          <w:del w:id="875" w:author="Ilkka Rinne" w:date="2021-10-20T10:16:00Z"/>
          <w:rFonts w:asciiTheme="minorHAnsi" w:eastAsiaTheme="minorEastAsia" w:hAnsiTheme="minorHAnsi" w:cstheme="minorBidi"/>
          <w:b w:val="0"/>
          <w:noProof/>
          <w:sz w:val="24"/>
          <w:szCs w:val="24"/>
          <w:lang w:eastAsia="en-GB"/>
        </w:rPr>
      </w:pPr>
      <w:del w:id="876" w:author="Ilkka Rinne" w:date="2021-10-20T10:16:00Z">
        <w:r w:rsidRPr="0036761B" w:rsidDel="0036761B">
          <w:rPr>
            <w:noProof/>
            <w:lang w:val="fr-FR"/>
            <w:rPrChange w:id="877" w:author="Ilkka Rinne" w:date="2021-10-20T10:16:00Z">
              <w:rPr>
                <w:rStyle w:val="Hyperlink"/>
                <w:noProof/>
              </w:rPr>
            </w:rPrChange>
          </w:rPr>
          <w:delText>12.3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78" w:author="Ilkka Rinne" w:date="2021-10-20T10:16:00Z">
              <w:rPr>
                <w:rStyle w:val="Hyperlink"/>
                <w:noProof/>
              </w:rPr>
            </w:rPrChange>
          </w:rPr>
          <w:delText>AbstractSampling</w:delText>
        </w:r>
        <w:r w:rsidDel="0036761B">
          <w:rPr>
            <w:noProof/>
            <w:webHidden/>
          </w:rPr>
          <w:tab/>
          <w:delText>105</w:delText>
        </w:r>
      </w:del>
    </w:p>
    <w:p w14:paraId="4DF62497" w14:textId="7BD6DF6F" w:rsidR="00FD7B7C" w:rsidDel="0036761B" w:rsidRDefault="00FD7B7C">
      <w:pPr>
        <w:pStyle w:val="TOC2"/>
        <w:rPr>
          <w:del w:id="879" w:author="Ilkka Rinne" w:date="2021-10-20T10:16:00Z"/>
          <w:rFonts w:asciiTheme="minorHAnsi" w:eastAsiaTheme="minorEastAsia" w:hAnsiTheme="minorHAnsi" w:cstheme="minorBidi"/>
          <w:b w:val="0"/>
          <w:noProof/>
          <w:sz w:val="24"/>
          <w:szCs w:val="24"/>
          <w:lang w:eastAsia="en-GB"/>
        </w:rPr>
      </w:pPr>
      <w:del w:id="880" w:author="Ilkka Rinne" w:date="2021-10-20T10:16:00Z">
        <w:r w:rsidRPr="0036761B" w:rsidDel="0036761B">
          <w:rPr>
            <w:noProof/>
            <w:lang w:val="fr-FR"/>
            <w:rPrChange w:id="881" w:author="Ilkka Rinne" w:date="2021-10-20T10:16:00Z">
              <w:rPr>
                <w:rStyle w:val="Hyperlink"/>
                <w:noProof/>
              </w:rPr>
            </w:rPrChange>
          </w:rPr>
          <w:delText>12.4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82" w:author="Ilkka Rinne" w:date="2021-10-20T10:16:00Z">
              <w:rPr>
                <w:rStyle w:val="Hyperlink"/>
                <w:noProof/>
              </w:rPr>
            </w:rPrChange>
          </w:rPr>
          <w:delText>AbstractSampler</w:delText>
        </w:r>
        <w:r w:rsidDel="0036761B">
          <w:rPr>
            <w:noProof/>
            <w:webHidden/>
          </w:rPr>
          <w:tab/>
          <w:delText>107</w:delText>
        </w:r>
      </w:del>
    </w:p>
    <w:p w14:paraId="76E68E9E" w14:textId="29BEA990" w:rsidR="00FD7B7C" w:rsidDel="0036761B" w:rsidRDefault="00FD7B7C">
      <w:pPr>
        <w:pStyle w:val="TOC2"/>
        <w:rPr>
          <w:del w:id="883" w:author="Ilkka Rinne" w:date="2021-10-20T10:16:00Z"/>
          <w:rFonts w:asciiTheme="minorHAnsi" w:eastAsiaTheme="minorEastAsia" w:hAnsiTheme="minorHAnsi" w:cstheme="minorBidi"/>
          <w:b w:val="0"/>
          <w:noProof/>
          <w:sz w:val="24"/>
          <w:szCs w:val="24"/>
          <w:lang w:eastAsia="en-GB"/>
        </w:rPr>
      </w:pPr>
      <w:del w:id="884" w:author="Ilkka Rinne" w:date="2021-10-20T10:16:00Z">
        <w:r w:rsidRPr="0036761B" w:rsidDel="0036761B">
          <w:rPr>
            <w:noProof/>
            <w:lang w:val="fr-FR"/>
            <w:rPrChange w:id="885" w:author="Ilkka Rinne" w:date="2021-10-20T10:16:00Z">
              <w:rPr>
                <w:rStyle w:val="Hyperlink"/>
                <w:noProof/>
              </w:rPr>
            </w:rPrChange>
          </w:rPr>
          <w:delText>12.5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86" w:author="Ilkka Rinne" w:date="2021-10-20T10:16:00Z">
              <w:rPr>
                <w:rStyle w:val="Hyperlink"/>
                <w:noProof/>
              </w:rPr>
            </w:rPrChange>
          </w:rPr>
          <w:delText>AbstractSamplingProcedure</w:delText>
        </w:r>
        <w:r w:rsidDel="0036761B">
          <w:rPr>
            <w:noProof/>
            <w:webHidden/>
          </w:rPr>
          <w:tab/>
          <w:delText>109</w:delText>
        </w:r>
      </w:del>
    </w:p>
    <w:p w14:paraId="05FA3478" w14:textId="4E665883" w:rsidR="00FD7B7C" w:rsidDel="0036761B" w:rsidRDefault="00FD7B7C">
      <w:pPr>
        <w:pStyle w:val="TOC2"/>
        <w:rPr>
          <w:del w:id="887" w:author="Ilkka Rinne" w:date="2021-10-20T10:16:00Z"/>
          <w:rFonts w:asciiTheme="minorHAnsi" w:eastAsiaTheme="minorEastAsia" w:hAnsiTheme="minorHAnsi" w:cstheme="minorBidi"/>
          <w:b w:val="0"/>
          <w:noProof/>
          <w:sz w:val="24"/>
          <w:szCs w:val="24"/>
          <w:lang w:eastAsia="en-GB"/>
        </w:rPr>
      </w:pPr>
      <w:del w:id="888" w:author="Ilkka Rinne" w:date="2021-10-20T10:16:00Z">
        <w:r w:rsidRPr="0036761B" w:rsidDel="0036761B">
          <w:rPr>
            <w:noProof/>
            <w:lang w:val="fr-FR"/>
            <w:rPrChange w:id="889" w:author="Ilkka Rinne" w:date="2021-10-20T10:16:00Z">
              <w:rPr>
                <w:rStyle w:val="Hyperlink"/>
                <w:noProof/>
              </w:rPr>
            </w:rPrChange>
          </w:rPr>
          <w:delText>12.6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90" w:author="Ilkka Rinne" w:date="2021-10-20T10:16:00Z">
              <w:rPr>
                <w:rStyle w:val="Hyperlink"/>
                <w:noProof/>
              </w:rPr>
            </w:rPrChange>
          </w:rPr>
          <w:delText>AbstractPreparationProcedure</w:delText>
        </w:r>
        <w:r w:rsidDel="0036761B">
          <w:rPr>
            <w:noProof/>
            <w:webHidden/>
          </w:rPr>
          <w:tab/>
          <w:delText>110</w:delText>
        </w:r>
      </w:del>
    </w:p>
    <w:p w14:paraId="6ABB96D0" w14:textId="09DE3150" w:rsidR="00FD7B7C" w:rsidDel="0036761B" w:rsidRDefault="00FD7B7C">
      <w:pPr>
        <w:pStyle w:val="TOC2"/>
        <w:rPr>
          <w:del w:id="891" w:author="Ilkka Rinne" w:date="2021-10-20T10:16:00Z"/>
          <w:rFonts w:asciiTheme="minorHAnsi" w:eastAsiaTheme="minorEastAsia" w:hAnsiTheme="minorHAnsi" w:cstheme="minorBidi"/>
          <w:b w:val="0"/>
          <w:noProof/>
          <w:sz w:val="24"/>
          <w:szCs w:val="24"/>
          <w:lang w:eastAsia="en-GB"/>
        </w:rPr>
      </w:pPr>
      <w:del w:id="892" w:author="Ilkka Rinne" w:date="2021-10-20T10:16:00Z">
        <w:r w:rsidRPr="0036761B" w:rsidDel="0036761B">
          <w:rPr>
            <w:noProof/>
            <w:lang w:val="fr-FR"/>
            <w:rPrChange w:id="893" w:author="Ilkka Rinne" w:date="2021-10-20T10:16:00Z">
              <w:rPr>
                <w:rStyle w:val="Hyperlink"/>
                <w:noProof/>
              </w:rPr>
            </w:rPrChange>
          </w:rPr>
          <w:delText>12.7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94" w:author="Ilkka Rinne" w:date="2021-10-20T10:16:00Z">
              <w:rPr>
                <w:rStyle w:val="Hyperlink"/>
                <w:noProof/>
              </w:rPr>
            </w:rPrChange>
          </w:rPr>
          <w:delText>AbstractPreparationStep</w:delText>
        </w:r>
        <w:r w:rsidDel="0036761B">
          <w:rPr>
            <w:noProof/>
            <w:webHidden/>
          </w:rPr>
          <w:tab/>
          <w:delText>111</w:delText>
        </w:r>
      </w:del>
    </w:p>
    <w:p w14:paraId="3995A4BF" w14:textId="7F5DC9C3" w:rsidR="00FD7B7C" w:rsidDel="0036761B" w:rsidRDefault="00FD7B7C">
      <w:pPr>
        <w:pStyle w:val="TOC1"/>
        <w:rPr>
          <w:del w:id="895" w:author="Ilkka Rinne" w:date="2021-10-20T10:16:00Z"/>
          <w:rFonts w:asciiTheme="minorHAnsi" w:eastAsiaTheme="minorEastAsia" w:hAnsiTheme="minorHAnsi" w:cstheme="minorBidi"/>
          <w:b w:val="0"/>
          <w:noProof/>
          <w:sz w:val="24"/>
          <w:szCs w:val="24"/>
          <w:lang w:eastAsia="en-GB"/>
        </w:rPr>
      </w:pPr>
      <w:del w:id="896" w:author="Ilkka Rinne" w:date="2021-10-20T10:16:00Z">
        <w:r w:rsidRPr="0036761B" w:rsidDel="0036761B">
          <w:rPr>
            <w:noProof/>
            <w:lang w:val="fr-FR"/>
            <w:rPrChange w:id="897" w:author="Ilkka Rinne" w:date="2021-10-20T10:16:00Z">
              <w:rPr>
                <w:rStyle w:val="Hyperlink"/>
                <w:noProof/>
              </w:rPr>
            </w:rPrChange>
          </w:rPr>
          <w:delText>13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898" w:author="Ilkka Rinne" w:date="2021-10-20T10:16:00Z">
              <w:rPr>
                <w:rStyle w:val="Hyperlink"/>
                <w:noProof/>
              </w:rPr>
            </w:rPrChange>
          </w:rPr>
          <w:delText>Basic Samples</w:delText>
        </w:r>
        <w:r w:rsidDel="0036761B">
          <w:rPr>
            <w:noProof/>
            <w:webHidden/>
          </w:rPr>
          <w:tab/>
          <w:delText>112</w:delText>
        </w:r>
      </w:del>
    </w:p>
    <w:p w14:paraId="3CDDFE8A" w14:textId="109B1296" w:rsidR="00FD7B7C" w:rsidDel="0036761B" w:rsidRDefault="00FD7B7C">
      <w:pPr>
        <w:pStyle w:val="TOC2"/>
        <w:rPr>
          <w:del w:id="899" w:author="Ilkka Rinne" w:date="2021-10-20T10:16:00Z"/>
          <w:rFonts w:asciiTheme="minorHAnsi" w:eastAsiaTheme="minorEastAsia" w:hAnsiTheme="minorHAnsi" w:cstheme="minorBidi"/>
          <w:b w:val="0"/>
          <w:noProof/>
          <w:sz w:val="24"/>
          <w:szCs w:val="24"/>
          <w:lang w:eastAsia="en-GB"/>
        </w:rPr>
      </w:pPr>
      <w:del w:id="900" w:author="Ilkka Rinne" w:date="2021-10-20T10:16:00Z">
        <w:r w:rsidRPr="0036761B" w:rsidDel="0036761B">
          <w:rPr>
            <w:noProof/>
            <w:lang w:val="fr-FR"/>
            <w:rPrChange w:id="901" w:author="Ilkka Rinne" w:date="2021-10-20T10:16:00Z">
              <w:rPr>
                <w:rStyle w:val="Hyperlink"/>
                <w:noProof/>
              </w:rPr>
            </w:rPrChange>
          </w:rPr>
          <w:delText>13.1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02" w:author="Ilkka Rinne" w:date="2021-10-20T10:16:00Z">
              <w:rPr>
                <w:rStyle w:val="Hyperlink"/>
                <w:noProof/>
              </w:rPr>
            </w:rPrChange>
          </w:rPr>
          <w:delText>General</w:delText>
        </w:r>
        <w:r w:rsidDel="0036761B">
          <w:rPr>
            <w:noProof/>
            <w:webHidden/>
          </w:rPr>
          <w:tab/>
          <w:delText>112</w:delText>
        </w:r>
      </w:del>
    </w:p>
    <w:p w14:paraId="2B7AD517" w14:textId="12E96C91" w:rsidR="00FD7B7C" w:rsidDel="0036761B" w:rsidRDefault="00FD7B7C">
      <w:pPr>
        <w:pStyle w:val="TOC2"/>
        <w:rPr>
          <w:del w:id="903" w:author="Ilkka Rinne" w:date="2021-10-20T10:16:00Z"/>
          <w:rFonts w:asciiTheme="minorHAnsi" w:eastAsiaTheme="minorEastAsia" w:hAnsiTheme="minorHAnsi" w:cstheme="minorBidi"/>
          <w:b w:val="0"/>
          <w:noProof/>
          <w:sz w:val="24"/>
          <w:szCs w:val="24"/>
          <w:lang w:eastAsia="en-GB"/>
        </w:rPr>
      </w:pPr>
      <w:del w:id="904" w:author="Ilkka Rinne" w:date="2021-10-20T10:16:00Z">
        <w:r w:rsidRPr="0036761B" w:rsidDel="0036761B">
          <w:rPr>
            <w:noProof/>
            <w:lang w:val="fr-FR"/>
            <w:rPrChange w:id="905" w:author="Ilkka Rinne" w:date="2021-10-20T10:16:00Z">
              <w:rPr>
                <w:rStyle w:val="Hyperlink"/>
                <w:noProof/>
              </w:rPr>
            </w:rPrChange>
          </w:rPr>
          <w:delText>13.2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06" w:author="Ilkka Rinne" w:date="2021-10-20T10:16:00Z">
              <w:rPr>
                <w:rStyle w:val="Hyperlink"/>
                <w:noProof/>
              </w:rPr>
            </w:rPrChange>
          </w:rPr>
          <w:delText>Sample</w:delText>
        </w:r>
        <w:r w:rsidDel="0036761B">
          <w:rPr>
            <w:noProof/>
            <w:webHidden/>
          </w:rPr>
          <w:tab/>
          <w:delText>113</w:delText>
        </w:r>
      </w:del>
    </w:p>
    <w:p w14:paraId="224DAED8" w14:textId="7A5ED2CC" w:rsidR="00FD7B7C" w:rsidDel="0036761B" w:rsidRDefault="00FD7B7C">
      <w:pPr>
        <w:pStyle w:val="TOC2"/>
        <w:rPr>
          <w:del w:id="907" w:author="Ilkka Rinne" w:date="2021-10-20T10:16:00Z"/>
          <w:rFonts w:asciiTheme="minorHAnsi" w:eastAsiaTheme="minorEastAsia" w:hAnsiTheme="minorHAnsi" w:cstheme="minorBidi"/>
          <w:b w:val="0"/>
          <w:noProof/>
          <w:sz w:val="24"/>
          <w:szCs w:val="24"/>
          <w:lang w:eastAsia="en-GB"/>
        </w:rPr>
      </w:pPr>
      <w:del w:id="908" w:author="Ilkka Rinne" w:date="2021-10-20T10:16:00Z">
        <w:r w:rsidRPr="0036761B" w:rsidDel="0036761B">
          <w:rPr>
            <w:noProof/>
            <w:lang w:val="fr-FR"/>
            <w:rPrChange w:id="909" w:author="Ilkka Rinne" w:date="2021-10-20T10:16:00Z">
              <w:rPr>
                <w:rStyle w:val="Hyperlink"/>
                <w:noProof/>
              </w:rPr>
            </w:rPrChange>
          </w:rPr>
          <w:delText>13.3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10" w:author="Ilkka Rinne" w:date="2021-10-20T10:16:00Z">
              <w:rPr>
                <w:rStyle w:val="Hyperlink"/>
                <w:noProof/>
              </w:rPr>
            </w:rPrChange>
          </w:rPr>
          <w:delText>SpatialSample</w:delText>
        </w:r>
        <w:r w:rsidDel="0036761B">
          <w:rPr>
            <w:noProof/>
            <w:webHidden/>
          </w:rPr>
          <w:tab/>
          <w:delText>115</w:delText>
        </w:r>
      </w:del>
    </w:p>
    <w:p w14:paraId="193965FE" w14:textId="0EEB00BE" w:rsidR="00FD7B7C" w:rsidDel="0036761B" w:rsidRDefault="00FD7B7C">
      <w:pPr>
        <w:pStyle w:val="TOC2"/>
        <w:rPr>
          <w:del w:id="911" w:author="Ilkka Rinne" w:date="2021-10-20T10:16:00Z"/>
          <w:rFonts w:asciiTheme="minorHAnsi" w:eastAsiaTheme="minorEastAsia" w:hAnsiTheme="minorHAnsi" w:cstheme="minorBidi"/>
          <w:b w:val="0"/>
          <w:noProof/>
          <w:sz w:val="24"/>
          <w:szCs w:val="24"/>
          <w:lang w:eastAsia="en-GB"/>
        </w:rPr>
      </w:pPr>
      <w:del w:id="912" w:author="Ilkka Rinne" w:date="2021-10-20T10:16:00Z">
        <w:r w:rsidRPr="0036761B" w:rsidDel="0036761B">
          <w:rPr>
            <w:noProof/>
            <w:lang w:val="fr-FR"/>
            <w:rPrChange w:id="913" w:author="Ilkka Rinne" w:date="2021-10-20T10:16:00Z">
              <w:rPr>
                <w:rStyle w:val="Hyperlink"/>
                <w:noProof/>
              </w:rPr>
            </w:rPrChange>
          </w:rPr>
          <w:delText>13.4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14" w:author="Ilkka Rinne" w:date="2021-10-20T10:16:00Z">
              <w:rPr>
                <w:rStyle w:val="Hyperlink"/>
                <w:noProof/>
              </w:rPr>
            </w:rPrChange>
          </w:rPr>
          <w:delText>MaterialSample</w:delText>
        </w:r>
        <w:r w:rsidDel="0036761B">
          <w:rPr>
            <w:noProof/>
            <w:webHidden/>
          </w:rPr>
          <w:tab/>
          <w:delText>117</w:delText>
        </w:r>
      </w:del>
    </w:p>
    <w:p w14:paraId="4A0A8CBA" w14:textId="2016B50B" w:rsidR="00FD7B7C" w:rsidDel="0036761B" w:rsidRDefault="00FD7B7C">
      <w:pPr>
        <w:pStyle w:val="TOC2"/>
        <w:rPr>
          <w:del w:id="915" w:author="Ilkka Rinne" w:date="2021-10-20T10:16:00Z"/>
          <w:rFonts w:asciiTheme="minorHAnsi" w:eastAsiaTheme="minorEastAsia" w:hAnsiTheme="minorHAnsi" w:cstheme="minorBidi"/>
          <w:b w:val="0"/>
          <w:noProof/>
          <w:sz w:val="24"/>
          <w:szCs w:val="24"/>
          <w:lang w:eastAsia="en-GB"/>
        </w:rPr>
      </w:pPr>
      <w:del w:id="916" w:author="Ilkka Rinne" w:date="2021-10-20T10:16:00Z">
        <w:r w:rsidRPr="0036761B" w:rsidDel="0036761B">
          <w:rPr>
            <w:noProof/>
            <w:lang w:val="fr-FR"/>
            <w:rPrChange w:id="917" w:author="Ilkka Rinne" w:date="2021-10-20T10:16:00Z">
              <w:rPr>
                <w:rStyle w:val="Hyperlink"/>
                <w:noProof/>
              </w:rPr>
            </w:rPrChange>
          </w:rPr>
          <w:delText>13.5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18" w:author="Ilkka Rinne" w:date="2021-10-20T10:16:00Z">
              <w:rPr>
                <w:rStyle w:val="Hyperlink"/>
                <w:noProof/>
              </w:rPr>
            </w:rPrChange>
          </w:rPr>
          <w:delText>StatisticalSample</w:delText>
        </w:r>
        <w:r w:rsidDel="0036761B">
          <w:rPr>
            <w:noProof/>
            <w:webHidden/>
          </w:rPr>
          <w:tab/>
          <w:delText>120</w:delText>
        </w:r>
      </w:del>
    </w:p>
    <w:p w14:paraId="11C5920A" w14:textId="77EC23B4" w:rsidR="00FD7B7C" w:rsidDel="0036761B" w:rsidRDefault="00FD7B7C">
      <w:pPr>
        <w:pStyle w:val="TOC2"/>
        <w:rPr>
          <w:del w:id="919" w:author="Ilkka Rinne" w:date="2021-10-20T10:16:00Z"/>
          <w:rFonts w:asciiTheme="minorHAnsi" w:eastAsiaTheme="minorEastAsia" w:hAnsiTheme="minorHAnsi" w:cstheme="minorBidi"/>
          <w:b w:val="0"/>
          <w:noProof/>
          <w:sz w:val="24"/>
          <w:szCs w:val="24"/>
          <w:lang w:eastAsia="en-GB"/>
        </w:rPr>
      </w:pPr>
      <w:del w:id="920" w:author="Ilkka Rinne" w:date="2021-10-20T10:16:00Z">
        <w:r w:rsidRPr="0036761B" w:rsidDel="0036761B">
          <w:rPr>
            <w:noProof/>
            <w:lang w:val="fr-FR"/>
            <w:rPrChange w:id="921" w:author="Ilkka Rinne" w:date="2021-10-20T10:16:00Z">
              <w:rPr>
                <w:rStyle w:val="Hyperlink"/>
                <w:noProof/>
              </w:rPr>
            </w:rPrChange>
          </w:rPr>
          <w:delText>13.6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22" w:author="Ilkka Rinne" w:date="2021-10-20T10:16:00Z">
              <w:rPr>
                <w:rStyle w:val="Hyperlink"/>
                <w:noProof/>
              </w:rPr>
            </w:rPrChange>
          </w:rPr>
          <w:delText>Sampling</w:delText>
        </w:r>
        <w:r w:rsidDel="0036761B">
          <w:rPr>
            <w:noProof/>
            <w:webHidden/>
          </w:rPr>
          <w:tab/>
          <w:delText>121</w:delText>
        </w:r>
      </w:del>
    </w:p>
    <w:p w14:paraId="638054A2" w14:textId="4CC14C44" w:rsidR="00FD7B7C" w:rsidDel="0036761B" w:rsidRDefault="00FD7B7C">
      <w:pPr>
        <w:pStyle w:val="TOC2"/>
        <w:rPr>
          <w:del w:id="923" w:author="Ilkka Rinne" w:date="2021-10-20T10:16:00Z"/>
          <w:rFonts w:asciiTheme="minorHAnsi" w:eastAsiaTheme="minorEastAsia" w:hAnsiTheme="minorHAnsi" w:cstheme="minorBidi"/>
          <w:b w:val="0"/>
          <w:noProof/>
          <w:sz w:val="24"/>
          <w:szCs w:val="24"/>
          <w:lang w:eastAsia="en-GB"/>
        </w:rPr>
      </w:pPr>
      <w:del w:id="924" w:author="Ilkka Rinne" w:date="2021-10-20T10:16:00Z">
        <w:r w:rsidRPr="0036761B" w:rsidDel="0036761B">
          <w:rPr>
            <w:noProof/>
            <w:lang w:val="fr-FR"/>
            <w:rPrChange w:id="925" w:author="Ilkka Rinne" w:date="2021-10-20T10:16:00Z">
              <w:rPr>
                <w:rStyle w:val="Hyperlink"/>
                <w:noProof/>
              </w:rPr>
            </w:rPrChange>
          </w:rPr>
          <w:delText>13.7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26" w:author="Ilkka Rinne" w:date="2021-10-20T10:16:00Z">
              <w:rPr>
                <w:rStyle w:val="Hyperlink"/>
                <w:noProof/>
              </w:rPr>
            </w:rPrChange>
          </w:rPr>
          <w:delText>Sampler</w:delText>
        </w:r>
        <w:r w:rsidDel="0036761B">
          <w:rPr>
            <w:noProof/>
            <w:webHidden/>
          </w:rPr>
          <w:tab/>
          <w:delText>122</w:delText>
        </w:r>
      </w:del>
    </w:p>
    <w:p w14:paraId="4D3BC43C" w14:textId="2C3876BB" w:rsidR="00FD7B7C" w:rsidDel="0036761B" w:rsidRDefault="00FD7B7C">
      <w:pPr>
        <w:pStyle w:val="TOC2"/>
        <w:rPr>
          <w:del w:id="927" w:author="Ilkka Rinne" w:date="2021-10-20T10:16:00Z"/>
          <w:rFonts w:asciiTheme="minorHAnsi" w:eastAsiaTheme="minorEastAsia" w:hAnsiTheme="minorHAnsi" w:cstheme="minorBidi"/>
          <w:b w:val="0"/>
          <w:noProof/>
          <w:sz w:val="24"/>
          <w:szCs w:val="24"/>
          <w:lang w:eastAsia="en-GB"/>
        </w:rPr>
      </w:pPr>
      <w:del w:id="928" w:author="Ilkka Rinne" w:date="2021-10-20T10:16:00Z">
        <w:r w:rsidRPr="0036761B" w:rsidDel="0036761B">
          <w:rPr>
            <w:noProof/>
            <w:lang w:val="fr-FR"/>
            <w:rPrChange w:id="929" w:author="Ilkka Rinne" w:date="2021-10-20T10:16:00Z">
              <w:rPr>
                <w:rStyle w:val="Hyperlink"/>
                <w:noProof/>
              </w:rPr>
            </w:rPrChange>
          </w:rPr>
          <w:delText>13.8</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30" w:author="Ilkka Rinne" w:date="2021-10-20T10:16:00Z">
              <w:rPr>
                <w:rStyle w:val="Hyperlink"/>
                <w:noProof/>
              </w:rPr>
            </w:rPrChange>
          </w:rPr>
          <w:delText>SampleCollection</w:delText>
        </w:r>
        <w:r w:rsidDel="0036761B">
          <w:rPr>
            <w:noProof/>
            <w:webHidden/>
          </w:rPr>
          <w:tab/>
          <w:delText>124</w:delText>
        </w:r>
      </w:del>
    </w:p>
    <w:p w14:paraId="08E41588" w14:textId="7B470E80" w:rsidR="00FD7B7C" w:rsidDel="0036761B" w:rsidRDefault="00FD7B7C">
      <w:pPr>
        <w:pStyle w:val="TOC2"/>
        <w:rPr>
          <w:del w:id="931" w:author="Ilkka Rinne" w:date="2021-10-20T10:16:00Z"/>
          <w:rFonts w:asciiTheme="minorHAnsi" w:eastAsiaTheme="minorEastAsia" w:hAnsiTheme="minorHAnsi" w:cstheme="minorBidi"/>
          <w:b w:val="0"/>
          <w:noProof/>
          <w:sz w:val="24"/>
          <w:szCs w:val="24"/>
          <w:lang w:eastAsia="en-GB"/>
        </w:rPr>
      </w:pPr>
      <w:del w:id="932" w:author="Ilkka Rinne" w:date="2021-10-20T10:16:00Z">
        <w:r w:rsidRPr="0036761B" w:rsidDel="0036761B">
          <w:rPr>
            <w:noProof/>
            <w:lang w:val="fr-FR"/>
            <w:rPrChange w:id="933" w:author="Ilkka Rinne" w:date="2021-10-20T10:16:00Z">
              <w:rPr>
                <w:rStyle w:val="Hyperlink"/>
                <w:noProof/>
              </w:rPr>
            </w:rPrChange>
          </w:rPr>
          <w:delText>13.9</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34" w:author="Ilkka Rinne" w:date="2021-10-20T10:16:00Z">
              <w:rPr>
                <w:rStyle w:val="Hyperlink"/>
                <w:noProof/>
              </w:rPr>
            </w:rPrChange>
          </w:rPr>
          <w:delText>PhysicalDimension</w:delText>
        </w:r>
        <w:r w:rsidDel="0036761B">
          <w:rPr>
            <w:noProof/>
            <w:webHidden/>
          </w:rPr>
          <w:tab/>
          <w:delText>126</w:delText>
        </w:r>
      </w:del>
    </w:p>
    <w:p w14:paraId="311AACD1" w14:textId="4C319743" w:rsidR="00FD7B7C" w:rsidDel="0036761B" w:rsidRDefault="00FD7B7C">
      <w:pPr>
        <w:pStyle w:val="TOC2"/>
        <w:rPr>
          <w:del w:id="935" w:author="Ilkka Rinne" w:date="2021-10-20T10:16:00Z"/>
          <w:rFonts w:asciiTheme="minorHAnsi" w:eastAsiaTheme="minorEastAsia" w:hAnsiTheme="minorHAnsi" w:cstheme="minorBidi"/>
          <w:b w:val="0"/>
          <w:noProof/>
          <w:sz w:val="24"/>
          <w:szCs w:val="24"/>
          <w:lang w:eastAsia="en-GB"/>
        </w:rPr>
      </w:pPr>
      <w:del w:id="936" w:author="Ilkka Rinne" w:date="2021-10-20T10:16:00Z">
        <w:r w:rsidRPr="0036761B" w:rsidDel="0036761B">
          <w:rPr>
            <w:noProof/>
            <w:lang w:val="fr-FR"/>
            <w:rPrChange w:id="937" w:author="Ilkka Rinne" w:date="2021-10-20T10:16:00Z">
              <w:rPr>
                <w:rStyle w:val="Hyperlink"/>
                <w:noProof/>
              </w:rPr>
            </w:rPrChange>
          </w:rPr>
          <w:delText>13.10</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38" w:author="Ilkka Rinne" w:date="2021-10-20T10:16:00Z">
              <w:rPr>
                <w:rStyle w:val="Hyperlink"/>
                <w:noProof/>
              </w:rPr>
            </w:rPrChange>
          </w:rPr>
          <w:delText>NamedLocation</w:delText>
        </w:r>
        <w:r w:rsidDel="0036761B">
          <w:rPr>
            <w:noProof/>
            <w:webHidden/>
          </w:rPr>
          <w:tab/>
          <w:delText>127</w:delText>
        </w:r>
      </w:del>
    </w:p>
    <w:p w14:paraId="6764A06B" w14:textId="1C3F64D9" w:rsidR="00FD7B7C" w:rsidDel="0036761B" w:rsidRDefault="00FD7B7C">
      <w:pPr>
        <w:pStyle w:val="TOC2"/>
        <w:rPr>
          <w:del w:id="939" w:author="Ilkka Rinne" w:date="2021-10-20T10:16:00Z"/>
          <w:rFonts w:asciiTheme="minorHAnsi" w:eastAsiaTheme="minorEastAsia" w:hAnsiTheme="minorHAnsi" w:cstheme="minorBidi"/>
          <w:b w:val="0"/>
          <w:noProof/>
          <w:sz w:val="24"/>
          <w:szCs w:val="24"/>
          <w:lang w:eastAsia="en-GB"/>
        </w:rPr>
      </w:pPr>
      <w:del w:id="940" w:author="Ilkka Rinne" w:date="2021-10-20T10:16:00Z">
        <w:r w:rsidRPr="0036761B" w:rsidDel="0036761B">
          <w:rPr>
            <w:noProof/>
            <w:lang w:val="fr-FR"/>
            <w:rPrChange w:id="941" w:author="Ilkka Rinne" w:date="2021-10-20T10:16:00Z">
              <w:rPr>
                <w:rStyle w:val="Hyperlink"/>
                <w:noProof/>
              </w:rPr>
            </w:rPrChange>
          </w:rPr>
          <w:delText>13.11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42" w:author="Ilkka Rinne" w:date="2021-10-20T10:16:00Z">
              <w:rPr>
                <w:rStyle w:val="Hyperlink"/>
                <w:noProof/>
              </w:rPr>
            </w:rPrChange>
          </w:rPr>
          <w:delText>StatisticalClassification</w:delText>
        </w:r>
        <w:r w:rsidDel="0036761B">
          <w:rPr>
            <w:noProof/>
            <w:webHidden/>
          </w:rPr>
          <w:tab/>
          <w:delText>129</w:delText>
        </w:r>
      </w:del>
    </w:p>
    <w:p w14:paraId="1A6B288D" w14:textId="2C2C5B13" w:rsidR="00FD7B7C" w:rsidDel="0036761B" w:rsidRDefault="00FD7B7C">
      <w:pPr>
        <w:pStyle w:val="TOC1"/>
        <w:rPr>
          <w:del w:id="943" w:author="Ilkka Rinne" w:date="2021-10-20T10:16:00Z"/>
          <w:rFonts w:asciiTheme="minorHAnsi" w:eastAsiaTheme="minorEastAsia" w:hAnsiTheme="minorHAnsi" w:cstheme="minorBidi"/>
          <w:b w:val="0"/>
          <w:noProof/>
          <w:sz w:val="24"/>
          <w:szCs w:val="24"/>
          <w:lang w:eastAsia="en-GB"/>
        </w:rPr>
      </w:pPr>
      <w:del w:id="944" w:author="Ilkka Rinne" w:date="2021-10-20T10:16:00Z">
        <w:r w:rsidRPr="0036761B" w:rsidDel="0036761B">
          <w:rPr>
            <w:noProof/>
            <w:lang w:val="fr-FR"/>
            <w:rPrChange w:id="945" w:author="Ilkka Rinne" w:date="2021-10-20T10:16:00Z">
              <w:rPr>
                <w:rStyle w:val="Hyperlink"/>
                <w:noProof/>
              </w:rPr>
            </w:rPrChange>
          </w:rPr>
          <w:delText>Annex A (normative)  Abstract Test Suite</w:delText>
        </w:r>
        <w:r w:rsidDel="0036761B">
          <w:rPr>
            <w:noProof/>
            <w:webHidden/>
          </w:rPr>
          <w:tab/>
          <w:delText>131</w:delText>
        </w:r>
      </w:del>
    </w:p>
    <w:p w14:paraId="1BFF707B" w14:textId="6523EA13" w:rsidR="00FD7B7C" w:rsidDel="0036761B" w:rsidRDefault="00FD7B7C">
      <w:pPr>
        <w:pStyle w:val="TOC1"/>
        <w:rPr>
          <w:del w:id="946" w:author="Ilkka Rinne" w:date="2021-10-20T10:16:00Z"/>
          <w:rFonts w:asciiTheme="minorHAnsi" w:eastAsiaTheme="minorEastAsia" w:hAnsiTheme="minorHAnsi" w:cstheme="minorBidi"/>
          <w:b w:val="0"/>
          <w:noProof/>
          <w:sz w:val="24"/>
          <w:szCs w:val="24"/>
          <w:lang w:eastAsia="en-GB"/>
        </w:rPr>
      </w:pPr>
      <w:del w:id="947" w:author="Ilkka Rinne" w:date="2021-10-20T10:16:00Z">
        <w:r w:rsidRPr="0036761B" w:rsidDel="0036761B">
          <w:rPr>
            <w:noProof/>
            <w:lang w:val="fr-FR"/>
            <w:rPrChange w:id="948" w:author="Ilkka Rinne" w:date="2021-10-20T10:16:00Z">
              <w:rPr>
                <w:rStyle w:val="Hyperlink"/>
                <w:noProof/>
              </w:rPr>
            </w:rPrChange>
          </w:rPr>
          <w:delText>A.1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49" w:author="Ilkka Rinne" w:date="2021-10-20T10:16:00Z">
              <w:rPr>
                <w:rStyle w:val="Hyperlink"/>
                <w:noProof/>
              </w:rPr>
            </w:rPrChange>
          </w:rPr>
          <w:delText>Abstract tests for Conceptual Observation schema package</w:delText>
        </w:r>
        <w:r w:rsidDel="0036761B">
          <w:rPr>
            <w:noProof/>
            <w:webHidden/>
          </w:rPr>
          <w:tab/>
          <w:delText>131</w:delText>
        </w:r>
      </w:del>
    </w:p>
    <w:p w14:paraId="318AEE8F" w14:textId="04EF1853" w:rsidR="00FD7B7C" w:rsidDel="0036761B" w:rsidRDefault="00FD7B7C">
      <w:pPr>
        <w:pStyle w:val="TOC1"/>
        <w:rPr>
          <w:del w:id="950" w:author="Ilkka Rinne" w:date="2021-10-20T10:16:00Z"/>
          <w:rFonts w:asciiTheme="minorHAnsi" w:eastAsiaTheme="minorEastAsia" w:hAnsiTheme="minorHAnsi" w:cstheme="minorBidi"/>
          <w:b w:val="0"/>
          <w:noProof/>
          <w:sz w:val="24"/>
          <w:szCs w:val="24"/>
          <w:lang w:eastAsia="en-GB"/>
        </w:rPr>
      </w:pPr>
      <w:del w:id="951" w:author="Ilkka Rinne" w:date="2021-10-20T10:16:00Z">
        <w:r w:rsidRPr="0036761B" w:rsidDel="0036761B">
          <w:rPr>
            <w:noProof/>
            <w:lang w:val="fr-FR"/>
            <w:rPrChange w:id="952" w:author="Ilkka Rinne" w:date="2021-10-20T10:16:00Z">
              <w:rPr>
                <w:rStyle w:val="Hyperlink"/>
                <w:noProof/>
              </w:rPr>
            </w:rPrChange>
          </w:rPr>
          <w:delText>A.2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53" w:author="Ilkka Rinne" w:date="2021-10-20T10:16:00Z">
              <w:rPr>
                <w:rStyle w:val="Hyperlink"/>
                <w:noProof/>
              </w:rPr>
            </w:rPrChange>
          </w:rPr>
          <w:delText>Abstract tests for Abstract Observation core package</w:delText>
        </w:r>
        <w:r w:rsidDel="0036761B">
          <w:rPr>
            <w:noProof/>
            <w:webHidden/>
          </w:rPr>
          <w:tab/>
          <w:delText>133</w:delText>
        </w:r>
      </w:del>
    </w:p>
    <w:p w14:paraId="39EEAF8D" w14:textId="03757864" w:rsidR="00FD7B7C" w:rsidDel="0036761B" w:rsidRDefault="00FD7B7C">
      <w:pPr>
        <w:pStyle w:val="TOC1"/>
        <w:rPr>
          <w:del w:id="954" w:author="Ilkka Rinne" w:date="2021-10-20T10:16:00Z"/>
          <w:rFonts w:asciiTheme="minorHAnsi" w:eastAsiaTheme="minorEastAsia" w:hAnsiTheme="minorHAnsi" w:cstheme="minorBidi"/>
          <w:b w:val="0"/>
          <w:noProof/>
          <w:sz w:val="24"/>
          <w:szCs w:val="24"/>
          <w:lang w:eastAsia="en-GB"/>
        </w:rPr>
      </w:pPr>
      <w:del w:id="955" w:author="Ilkka Rinne" w:date="2021-10-20T10:16:00Z">
        <w:r w:rsidRPr="0036761B" w:rsidDel="0036761B">
          <w:rPr>
            <w:noProof/>
            <w:lang w:val="fr-FR"/>
            <w:rPrChange w:id="956" w:author="Ilkka Rinne" w:date="2021-10-20T10:16:00Z">
              <w:rPr>
                <w:rStyle w:val="Hyperlink"/>
                <w:noProof/>
              </w:rPr>
            </w:rPrChange>
          </w:rPr>
          <w:delText>A.3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57" w:author="Ilkka Rinne" w:date="2021-10-20T10:16:00Z">
              <w:rPr>
                <w:rStyle w:val="Hyperlink"/>
                <w:noProof/>
              </w:rPr>
            </w:rPrChange>
          </w:rPr>
          <w:delText>Abstract tests for Basic Observations package</w:delText>
        </w:r>
        <w:r w:rsidDel="0036761B">
          <w:rPr>
            <w:noProof/>
            <w:webHidden/>
          </w:rPr>
          <w:tab/>
          <w:delText>135</w:delText>
        </w:r>
      </w:del>
    </w:p>
    <w:p w14:paraId="14D198A1" w14:textId="3878532F" w:rsidR="00FD7B7C" w:rsidDel="0036761B" w:rsidRDefault="00FD7B7C">
      <w:pPr>
        <w:pStyle w:val="TOC1"/>
        <w:rPr>
          <w:del w:id="958" w:author="Ilkka Rinne" w:date="2021-10-20T10:16:00Z"/>
          <w:rFonts w:asciiTheme="minorHAnsi" w:eastAsiaTheme="minorEastAsia" w:hAnsiTheme="minorHAnsi" w:cstheme="minorBidi"/>
          <w:b w:val="0"/>
          <w:noProof/>
          <w:sz w:val="24"/>
          <w:szCs w:val="24"/>
          <w:lang w:eastAsia="en-GB"/>
        </w:rPr>
      </w:pPr>
      <w:del w:id="959" w:author="Ilkka Rinne" w:date="2021-10-20T10:16:00Z">
        <w:r w:rsidRPr="0036761B" w:rsidDel="0036761B">
          <w:rPr>
            <w:noProof/>
            <w:lang w:val="fr-FR"/>
            <w:rPrChange w:id="960" w:author="Ilkka Rinne" w:date="2021-10-20T10:16:00Z">
              <w:rPr>
                <w:rStyle w:val="Hyperlink"/>
                <w:noProof/>
              </w:rPr>
            </w:rPrChange>
          </w:rPr>
          <w:delText>A.4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61" w:author="Ilkka Rinne" w:date="2021-10-20T10:16:00Z">
              <w:rPr>
                <w:rStyle w:val="Hyperlink"/>
                <w:noProof/>
              </w:rPr>
            </w:rPrChange>
          </w:rPr>
          <w:delText>Abstract tests for Conceptual Sample schema package</w:delText>
        </w:r>
        <w:r w:rsidDel="0036761B">
          <w:rPr>
            <w:noProof/>
            <w:webHidden/>
          </w:rPr>
          <w:tab/>
          <w:delText>138</w:delText>
        </w:r>
      </w:del>
    </w:p>
    <w:p w14:paraId="47D91B40" w14:textId="197C4FD7" w:rsidR="00FD7B7C" w:rsidDel="0036761B" w:rsidRDefault="00FD7B7C">
      <w:pPr>
        <w:pStyle w:val="TOC1"/>
        <w:rPr>
          <w:del w:id="962" w:author="Ilkka Rinne" w:date="2021-10-20T10:16:00Z"/>
          <w:rFonts w:asciiTheme="minorHAnsi" w:eastAsiaTheme="minorEastAsia" w:hAnsiTheme="minorHAnsi" w:cstheme="minorBidi"/>
          <w:b w:val="0"/>
          <w:noProof/>
          <w:sz w:val="24"/>
          <w:szCs w:val="24"/>
          <w:lang w:eastAsia="en-GB"/>
        </w:rPr>
      </w:pPr>
      <w:del w:id="963" w:author="Ilkka Rinne" w:date="2021-10-20T10:16:00Z">
        <w:r w:rsidRPr="0036761B" w:rsidDel="0036761B">
          <w:rPr>
            <w:noProof/>
            <w:lang w:val="fr-FR"/>
            <w:rPrChange w:id="964" w:author="Ilkka Rinne" w:date="2021-10-20T10:16:00Z">
              <w:rPr>
                <w:rStyle w:val="Hyperlink"/>
                <w:noProof/>
              </w:rPr>
            </w:rPrChange>
          </w:rPr>
          <w:delText>A.5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65" w:author="Ilkka Rinne" w:date="2021-10-20T10:16:00Z">
              <w:rPr>
                <w:rStyle w:val="Hyperlink"/>
                <w:noProof/>
              </w:rPr>
            </w:rPrChange>
          </w:rPr>
          <w:delText>Abstract tests for Abstract Sample core package</w:delText>
        </w:r>
        <w:r w:rsidDel="0036761B">
          <w:rPr>
            <w:noProof/>
            <w:webHidden/>
          </w:rPr>
          <w:tab/>
          <w:delText>140</w:delText>
        </w:r>
      </w:del>
    </w:p>
    <w:p w14:paraId="6EF73A04" w14:textId="6933B13D" w:rsidR="00FD7B7C" w:rsidDel="0036761B" w:rsidRDefault="00FD7B7C">
      <w:pPr>
        <w:pStyle w:val="TOC1"/>
        <w:rPr>
          <w:del w:id="966" w:author="Ilkka Rinne" w:date="2021-10-20T10:16:00Z"/>
          <w:rFonts w:asciiTheme="minorHAnsi" w:eastAsiaTheme="minorEastAsia" w:hAnsiTheme="minorHAnsi" w:cstheme="minorBidi"/>
          <w:b w:val="0"/>
          <w:noProof/>
          <w:sz w:val="24"/>
          <w:szCs w:val="24"/>
          <w:lang w:eastAsia="en-GB"/>
        </w:rPr>
      </w:pPr>
      <w:del w:id="967" w:author="Ilkka Rinne" w:date="2021-10-20T10:16:00Z">
        <w:r w:rsidRPr="0036761B" w:rsidDel="0036761B">
          <w:rPr>
            <w:noProof/>
            <w:lang w:val="fr-FR"/>
            <w:rPrChange w:id="968" w:author="Ilkka Rinne" w:date="2021-10-20T10:16:00Z">
              <w:rPr>
                <w:rStyle w:val="Hyperlink"/>
                <w:noProof/>
              </w:rPr>
            </w:rPrChange>
          </w:rPr>
          <w:delText>A.6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69" w:author="Ilkka Rinne" w:date="2021-10-20T10:16:00Z">
              <w:rPr>
                <w:rStyle w:val="Hyperlink"/>
                <w:noProof/>
              </w:rPr>
            </w:rPrChange>
          </w:rPr>
          <w:delText>Abstract tests for Basic Samples package</w:delText>
        </w:r>
        <w:r w:rsidDel="0036761B">
          <w:rPr>
            <w:noProof/>
            <w:webHidden/>
          </w:rPr>
          <w:tab/>
          <w:delText>142</w:delText>
        </w:r>
      </w:del>
    </w:p>
    <w:p w14:paraId="1D79AE81" w14:textId="3B042E24" w:rsidR="00FD7B7C" w:rsidDel="0036761B" w:rsidRDefault="00FD7B7C">
      <w:pPr>
        <w:pStyle w:val="TOC1"/>
        <w:rPr>
          <w:del w:id="970" w:author="Ilkka Rinne" w:date="2021-10-20T10:16:00Z"/>
          <w:rFonts w:asciiTheme="minorHAnsi" w:eastAsiaTheme="minorEastAsia" w:hAnsiTheme="minorHAnsi" w:cstheme="minorBidi"/>
          <w:b w:val="0"/>
          <w:noProof/>
          <w:sz w:val="24"/>
          <w:szCs w:val="24"/>
          <w:lang w:eastAsia="en-GB"/>
        </w:rPr>
      </w:pPr>
      <w:del w:id="971" w:author="Ilkka Rinne" w:date="2021-10-20T10:16:00Z">
        <w:r w:rsidRPr="0036761B" w:rsidDel="0036761B">
          <w:rPr>
            <w:noProof/>
            <w:lang w:val="fr-FR"/>
            <w:rPrChange w:id="972" w:author="Ilkka Rinne" w:date="2021-10-20T10:16:00Z">
              <w:rPr>
                <w:rStyle w:val="Hyperlink"/>
                <w:noProof/>
              </w:rPr>
            </w:rPrChange>
          </w:rPr>
          <w:delText>Annex B (informative)  Common usage of O&amp;M concepts</w:delText>
        </w:r>
        <w:r w:rsidDel="0036761B">
          <w:rPr>
            <w:noProof/>
            <w:webHidden/>
          </w:rPr>
          <w:tab/>
          <w:delText>146</w:delText>
        </w:r>
      </w:del>
    </w:p>
    <w:p w14:paraId="602858DD" w14:textId="5671DEE7" w:rsidR="00FD7B7C" w:rsidDel="0036761B" w:rsidRDefault="00FD7B7C">
      <w:pPr>
        <w:pStyle w:val="TOC1"/>
        <w:rPr>
          <w:del w:id="973" w:author="Ilkka Rinne" w:date="2021-10-20T10:16:00Z"/>
          <w:rFonts w:asciiTheme="minorHAnsi" w:eastAsiaTheme="minorEastAsia" w:hAnsiTheme="minorHAnsi" w:cstheme="minorBidi"/>
          <w:b w:val="0"/>
          <w:noProof/>
          <w:sz w:val="24"/>
          <w:szCs w:val="24"/>
          <w:lang w:eastAsia="en-GB"/>
        </w:rPr>
      </w:pPr>
      <w:del w:id="974" w:author="Ilkka Rinne" w:date="2021-10-20T10:16:00Z">
        <w:r w:rsidRPr="0036761B" w:rsidDel="0036761B">
          <w:rPr>
            <w:noProof/>
            <w:lang w:val="fr-FR"/>
            <w:rPrChange w:id="975" w:author="Ilkka Rinne" w:date="2021-10-20T10:16:00Z">
              <w:rPr>
                <w:rStyle w:val="Hyperlink"/>
                <w:noProof/>
              </w:rPr>
            </w:rPrChange>
          </w:rPr>
          <w:delText>B.1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76" w:author="Ilkka Rinne" w:date="2021-10-20T10:16:00Z">
              <w:rPr>
                <w:rStyle w:val="Hyperlink"/>
                <w:noProof/>
              </w:rPr>
            </w:rPrChange>
          </w:rPr>
          <w:delText>Introduction</w:delText>
        </w:r>
        <w:r w:rsidDel="0036761B">
          <w:rPr>
            <w:noProof/>
            <w:webHidden/>
          </w:rPr>
          <w:tab/>
          <w:delText>146</w:delText>
        </w:r>
      </w:del>
    </w:p>
    <w:p w14:paraId="06E5F380" w14:textId="46319E0E" w:rsidR="00FD7B7C" w:rsidDel="0036761B" w:rsidRDefault="00FD7B7C">
      <w:pPr>
        <w:pStyle w:val="TOC1"/>
        <w:rPr>
          <w:del w:id="977" w:author="Ilkka Rinne" w:date="2021-10-20T10:16:00Z"/>
          <w:rFonts w:asciiTheme="minorHAnsi" w:eastAsiaTheme="minorEastAsia" w:hAnsiTheme="minorHAnsi" w:cstheme="minorBidi"/>
          <w:b w:val="0"/>
          <w:noProof/>
          <w:sz w:val="24"/>
          <w:szCs w:val="24"/>
          <w:lang w:eastAsia="en-GB"/>
        </w:rPr>
      </w:pPr>
      <w:del w:id="978" w:author="Ilkka Rinne" w:date="2021-10-20T10:16:00Z">
        <w:r w:rsidRPr="0036761B" w:rsidDel="0036761B">
          <w:rPr>
            <w:noProof/>
            <w:lang w:val="fr-FR"/>
            <w:rPrChange w:id="979" w:author="Ilkka Rinne" w:date="2021-10-20T10:16:00Z">
              <w:rPr>
                <w:rStyle w:val="Hyperlink"/>
                <w:noProof/>
              </w:rPr>
            </w:rPrChange>
          </w:rPr>
          <w:delText>B.2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80" w:author="Ilkka Rinne" w:date="2021-10-20T10:16:00Z">
              <w:rPr>
                <w:rStyle w:val="Hyperlink"/>
                <w:noProof/>
              </w:rPr>
            </w:rPrChange>
          </w:rPr>
          <w:delText>Earth Observations (EO)</w:delText>
        </w:r>
        <w:r w:rsidDel="0036761B">
          <w:rPr>
            <w:noProof/>
            <w:webHidden/>
          </w:rPr>
          <w:tab/>
          <w:delText>146</w:delText>
        </w:r>
      </w:del>
    </w:p>
    <w:p w14:paraId="3EBB277A" w14:textId="6A1D8672" w:rsidR="00FD7B7C" w:rsidDel="0036761B" w:rsidRDefault="00FD7B7C">
      <w:pPr>
        <w:pStyle w:val="TOC1"/>
        <w:rPr>
          <w:del w:id="981" w:author="Ilkka Rinne" w:date="2021-10-20T10:16:00Z"/>
          <w:rFonts w:asciiTheme="minorHAnsi" w:eastAsiaTheme="minorEastAsia" w:hAnsiTheme="minorHAnsi" w:cstheme="minorBidi"/>
          <w:b w:val="0"/>
          <w:noProof/>
          <w:sz w:val="24"/>
          <w:szCs w:val="24"/>
          <w:lang w:eastAsia="en-GB"/>
        </w:rPr>
      </w:pPr>
      <w:del w:id="982" w:author="Ilkka Rinne" w:date="2021-10-20T10:16:00Z">
        <w:r w:rsidRPr="0036761B" w:rsidDel="0036761B">
          <w:rPr>
            <w:noProof/>
            <w:lang w:val="fr-FR"/>
            <w:rPrChange w:id="983" w:author="Ilkka Rinne" w:date="2021-10-20T10:16:00Z">
              <w:rPr>
                <w:rStyle w:val="Hyperlink"/>
                <w:noProof/>
              </w:rPr>
            </w:rPrChange>
          </w:rPr>
          <w:delText>B.3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84" w:author="Ilkka Rinne" w:date="2021-10-20T10:16:00Z">
              <w:rPr>
                <w:rStyle w:val="Hyperlink"/>
                <w:noProof/>
              </w:rPr>
            </w:rPrChange>
          </w:rPr>
          <w:delText>Metrology</w:delText>
        </w:r>
        <w:r w:rsidDel="0036761B">
          <w:rPr>
            <w:noProof/>
            <w:webHidden/>
          </w:rPr>
          <w:tab/>
          <w:delText>147</w:delText>
        </w:r>
      </w:del>
    </w:p>
    <w:p w14:paraId="2CE65315" w14:textId="0D560FBE" w:rsidR="00FD7B7C" w:rsidDel="0036761B" w:rsidRDefault="00FD7B7C">
      <w:pPr>
        <w:pStyle w:val="TOC1"/>
        <w:rPr>
          <w:del w:id="985" w:author="Ilkka Rinne" w:date="2021-10-20T10:16:00Z"/>
          <w:rFonts w:asciiTheme="minorHAnsi" w:eastAsiaTheme="minorEastAsia" w:hAnsiTheme="minorHAnsi" w:cstheme="minorBidi"/>
          <w:b w:val="0"/>
          <w:noProof/>
          <w:sz w:val="24"/>
          <w:szCs w:val="24"/>
          <w:lang w:eastAsia="en-GB"/>
        </w:rPr>
      </w:pPr>
      <w:del w:id="986" w:author="Ilkka Rinne" w:date="2021-10-20T10:16:00Z">
        <w:r w:rsidRPr="0036761B" w:rsidDel="0036761B">
          <w:rPr>
            <w:noProof/>
            <w:lang w:val="fr-FR"/>
            <w:rPrChange w:id="987" w:author="Ilkka Rinne" w:date="2021-10-20T10:16:00Z">
              <w:rPr>
                <w:rStyle w:val="Hyperlink"/>
                <w:noProof/>
              </w:rPr>
            </w:rPrChange>
          </w:rPr>
          <w:delText>B.4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88" w:author="Ilkka Rinne" w:date="2021-10-20T10:16:00Z">
              <w:rPr>
                <w:rStyle w:val="Hyperlink"/>
                <w:noProof/>
              </w:rPr>
            </w:rPrChange>
          </w:rPr>
          <w:delText>Earth science simulations</w:delText>
        </w:r>
        <w:r w:rsidDel="0036761B">
          <w:rPr>
            <w:noProof/>
            <w:webHidden/>
          </w:rPr>
          <w:tab/>
          <w:delText>147</w:delText>
        </w:r>
      </w:del>
    </w:p>
    <w:p w14:paraId="1B0E055A" w14:textId="0AD3A9B4" w:rsidR="00FD7B7C" w:rsidDel="0036761B" w:rsidRDefault="00FD7B7C">
      <w:pPr>
        <w:pStyle w:val="TOC1"/>
        <w:rPr>
          <w:del w:id="989" w:author="Ilkka Rinne" w:date="2021-10-20T10:16:00Z"/>
          <w:rFonts w:asciiTheme="minorHAnsi" w:eastAsiaTheme="minorEastAsia" w:hAnsiTheme="minorHAnsi" w:cstheme="minorBidi"/>
          <w:b w:val="0"/>
          <w:noProof/>
          <w:sz w:val="24"/>
          <w:szCs w:val="24"/>
          <w:lang w:eastAsia="en-GB"/>
        </w:rPr>
      </w:pPr>
      <w:del w:id="990" w:author="Ilkka Rinne" w:date="2021-10-20T10:16:00Z">
        <w:r w:rsidRPr="0036761B" w:rsidDel="0036761B">
          <w:rPr>
            <w:noProof/>
            <w:lang w:val="fr-FR"/>
            <w:rPrChange w:id="991" w:author="Ilkka Rinne" w:date="2021-10-20T10:16:00Z">
              <w:rPr>
                <w:rStyle w:val="Hyperlink"/>
                <w:noProof/>
              </w:rPr>
            </w:rPrChange>
          </w:rPr>
          <w:delText>B.5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92" w:author="Ilkka Rinne" w:date="2021-10-20T10:16:00Z">
              <w:rPr>
                <w:rStyle w:val="Hyperlink"/>
                <w:noProof/>
              </w:rPr>
            </w:rPrChange>
          </w:rPr>
          <w:delText>Assay/Chemistry</w:delText>
        </w:r>
        <w:r w:rsidDel="0036761B">
          <w:rPr>
            <w:noProof/>
            <w:webHidden/>
          </w:rPr>
          <w:tab/>
          <w:delText>147</w:delText>
        </w:r>
      </w:del>
    </w:p>
    <w:p w14:paraId="03F0146E" w14:textId="0F7C7460" w:rsidR="00FD7B7C" w:rsidDel="0036761B" w:rsidRDefault="00FD7B7C">
      <w:pPr>
        <w:pStyle w:val="TOC1"/>
        <w:rPr>
          <w:del w:id="993" w:author="Ilkka Rinne" w:date="2021-10-20T10:16:00Z"/>
          <w:rFonts w:asciiTheme="minorHAnsi" w:eastAsiaTheme="minorEastAsia" w:hAnsiTheme="minorHAnsi" w:cstheme="minorBidi"/>
          <w:b w:val="0"/>
          <w:noProof/>
          <w:sz w:val="24"/>
          <w:szCs w:val="24"/>
          <w:lang w:eastAsia="en-GB"/>
        </w:rPr>
      </w:pPr>
      <w:del w:id="994" w:author="Ilkka Rinne" w:date="2021-10-20T10:16:00Z">
        <w:r w:rsidRPr="0036761B" w:rsidDel="0036761B">
          <w:rPr>
            <w:noProof/>
            <w:lang w:val="fr-FR"/>
            <w:rPrChange w:id="995" w:author="Ilkka Rinne" w:date="2021-10-20T10:16:00Z">
              <w:rPr>
                <w:rStyle w:val="Hyperlink"/>
                <w:noProof/>
              </w:rPr>
            </w:rPrChange>
          </w:rPr>
          <w:delText>B.6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996" w:author="Ilkka Rinne" w:date="2021-10-20T10:16:00Z">
              <w:rPr>
                <w:rStyle w:val="Hyperlink"/>
                <w:noProof/>
              </w:rPr>
            </w:rPrChange>
          </w:rPr>
          <w:delText>Geology field observations</w:delText>
        </w:r>
        <w:r w:rsidDel="0036761B">
          <w:rPr>
            <w:noProof/>
            <w:webHidden/>
          </w:rPr>
          <w:tab/>
          <w:delText>148</w:delText>
        </w:r>
      </w:del>
    </w:p>
    <w:p w14:paraId="2C4C856C" w14:textId="1E162959" w:rsidR="00FD7B7C" w:rsidDel="0036761B" w:rsidRDefault="00FD7B7C">
      <w:pPr>
        <w:pStyle w:val="TOC1"/>
        <w:rPr>
          <w:del w:id="997" w:author="Ilkka Rinne" w:date="2021-10-20T10:16:00Z"/>
          <w:rFonts w:asciiTheme="minorHAnsi" w:eastAsiaTheme="minorEastAsia" w:hAnsiTheme="minorHAnsi" w:cstheme="minorBidi"/>
          <w:b w:val="0"/>
          <w:noProof/>
          <w:sz w:val="24"/>
          <w:szCs w:val="24"/>
          <w:lang w:eastAsia="en-GB"/>
        </w:rPr>
      </w:pPr>
      <w:del w:id="998" w:author="Ilkka Rinne" w:date="2021-10-20T10:16:00Z">
        <w:r w:rsidRPr="0036761B" w:rsidDel="0036761B">
          <w:rPr>
            <w:noProof/>
            <w:lang w:val="fr-FR"/>
            <w:rPrChange w:id="999" w:author="Ilkka Rinne" w:date="2021-10-20T10:16:00Z">
              <w:rPr>
                <w:rStyle w:val="Hyperlink"/>
                <w:noProof/>
              </w:rPr>
            </w:rPrChange>
          </w:rPr>
          <w:delText>B.7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00" w:author="Ilkka Rinne" w:date="2021-10-20T10:16:00Z">
              <w:rPr>
                <w:rStyle w:val="Hyperlink"/>
                <w:noProof/>
              </w:rPr>
            </w:rPrChange>
          </w:rPr>
          <w:delText>Geotechnics observations</w:delText>
        </w:r>
        <w:r w:rsidDel="0036761B">
          <w:rPr>
            <w:noProof/>
            <w:webHidden/>
          </w:rPr>
          <w:tab/>
          <w:delText>149</w:delText>
        </w:r>
      </w:del>
    </w:p>
    <w:p w14:paraId="0EA74253" w14:textId="7E1A3C6F" w:rsidR="00FD7B7C" w:rsidDel="0036761B" w:rsidRDefault="00FD7B7C">
      <w:pPr>
        <w:pStyle w:val="TOC1"/>
        <w:rPr>
          <w:del w:id="1001" w:author="Ilkka Rinne" w:date="2021-10-20T10:16:00Z"/>
          <w:rFonts w:asciiTheme="minorHAnsi" w:eastAsiaTheme="minorEastAsia" w:hAnsiTheme="minorHAnsi" w:cstheme="minorBidi"/>
          <w:b w:val="0"/>
          <w:noProof/>
          <w:sz w:val="24"/>
          <w:szCs w:val="24"/>
          <w:lang w:eastAsia="en-GB"/>
        </w:rPr>
      </w:pPr>
      <w:del w:id="1002" w:author="Ilkka Rinne" w:date="2021-10-20T10:16:00Z">
        <w:r w:rsidRPr="0036761B" w:rsidDel="0036761B">
          <w:rPr>
            <w:noProof/>
            <w:lang w:val="fr-FR"/>
            <w:rPrChange w:id="1003" w:author="Ilkka Rinne" w:date="2021-10-20T10:16:00Z">
              <w:rPr>
                <w:rStyle w:val="Hyperlink"/>
                <w:noProof/>
              </w:rPr>
            </w:rPrChange>
          </w:rPr>
          <w:delText>B.8</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04" w:author="Ilkka Rinne" w:date="2021-10-20T10:16:00Z">
              <w:rPr>
                <w:rStyle w:val="Hyperlink"/>
                <w:noProof/>
              </w:rPr>
            </w:rPrChange>
          </w:rPr>
          <w:delText>Water quality observations</w:delText>
        </w:r>
        <w:r w:rsidDel="0036761B">
          <w:rPr>
            <w:noProof/>
            <w:webHidden/>
          </w:rPr>
          <w:tab/>
          <w:delText>150</w:delText>
        </w:r>
      </w:del>
    </w:p>
    <w:p w14:paraId="41A82592" w14:textId="26A86823" w:rsidR="00FD7B7C" w:rsidDel="0036761B" w:rsidRDefault="00FD7B7C">
      <w:pPr>
        <w:pStyle w:val="TOC1"/>
        <w:rPr>
          <w:del w:id="1005" w:author="Ilkka Rinne" w:date="2021-10-20T10:16:00Z"/>
          <w:rFonts w:asciiTheme="minorHAnsi" w:eastAsiaTheme="minorEastAsia" w:hAnsiTheme="minorHAnsi" w:cstheme="minorBidi"/>
          <w:b w:val="0"/>
          <w:noProof/>
          <w:sz w:val="24"/>
          <w:szCs w:val="24"/>
          <w:lang w:eastAsia="en-GB"/>
        </w:rPr>
      </w:pPr>
      <w:del w:id="1006" w:author="Ilkka Rinne" w:date="2021-10-20T10:16:00Z">
        <w:r w:rsidRPr="0036761B" w:rsidDel="0036761B">
          <w:rPr>
            <w:noProof/>
            <w:lang w:val="fr-FR"/>
            <w:rPrChange w:id="1007" w:author="Ilkka Rinne" w:date="2021-10-20T10:16:00Z">
              <w:rPr>
                <w:rStyle w:val="Hyperlink"/>
                <w:noProof/>
              </w:rPr>
            </w:rPrChange>
          </w:rPr>
          <w:delText>B.9</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08" w:author="Ilkka Rinne" w:date="2021-10-20T10:16:00Z">
              <w:rPr>
                <w:rStyle w:val="Hyperlink"/>
                <w:noProof/>
              </w:rPr>
            </w:rPrChange>
          </w:rPr>
          <w:delText>Soil quality observations</w:delText>
        </w:r>
        <w:r w:rsidDel="0036761B">
          <w:rPr>
            <w:noProof/>
            <w:webHidden/>
          </w:rPr>
          <w:tab/>
          <w:delText>151</w:delText>
        </w:r>
      </w:del>
    </w:p>
    <w:p w14:paraId="6AB62D73" w14:textId="2A8CB1D6" w:rsidR="00FD7B7C" w:rsidDel="0036761B" w:rsidRDefault="00FD7B7C">
      <w:pPr>
        <w:pStyle w:val="TOC1"/>
        <w:rPr>
          <w:del w:id="1009" w:author="Ilkka Rinne" w:date="2021-10-20T10:16:00Z"/>
          <w:rFonts w:asciiTheme="minorHAnsi" w:eastAsiaTheme="minorEastAsia" w:hAnsiTheme="minorHAnsi" w:cstheme="minorBidi"/>
          <w:b w:val="0"/>
          <w:noProof/>
          <w:sz w:val="24"/>
          <w:szCs w:val="24"/>
          <w:lang w:eastAsia="en-GB"/>
        </w:rPr>
      </w:pPr>
      <w:del w:id="1010" w:author="Ilkka Rinne" w:date="2021-10-20T10:16:00Z">
        <w:r w:rsidRPr="0036761B" w:rsidDel="0036761B">
          <w:rPr>
            <w:noProof/>
            <w:lang w:val="fr-FR"/>
            <w:rPrChange w:id="1011" w:author="Ilkka Rinne" w:date="2021-10-20T10:16:00Z">
              <w:rPr>
                <w:rStyle w:val="Hyperlink"/>
                <w:noProof/>
              </w:rPr>
            </w:rPrChange>
          </w:rPr>
          <w:delText>Annex C (informative)  Changes in the Observation, Sampling and Specimen models between O&amp;M v2.0 and OM&amp;S v3.0</w:delText>
        </w:r>
        <w:r w:rsidDel="0036761B">
          <w:rPr>
            <w:noProof/>
            <w:webHidden/>
          </w:rPr>
          <w:tab/>
          <w:delText>153</w:delText>
        </w:r>
      </w:del>
    </w:p>
    <w:p w14:paraId="69FA85B1" w14:textId="3B44177A" w:rsidR="00FD7B7C" w:rsidDel="0036761B" w:rsidRDefault="00FD7B7C">
      <w:pPr>
        <w:pStyle w:val="TOC1"/>
        <w:rPr>
          <w:del w:id="1012" w:author="Ilkka Rinne" w:date="2021-10-20T10:16:00Z"/>
          <w:rFonts w:asciiTheme="minorHAnsi" w:eastAsiaTheme="minorEastAsia" w:hAnsiTheme="minorHAnsi" w:cstheme="minorBidi"/>
          <w:b w:val="0"/>
          <w:noProof/>
          <w:sz w:val="24"/>
          <w:szCs w:val="24"/>
          <w:lang w:eastAsia="en-GB"/>
        </w:rPr>
      </w:pPr>
      <w:del w:id="1013" w:author="Ilkka Rinne" w:date="2021-10-20T10:16:00Z">
        <w:r w:rsidRPr="0036761B" w:rsidDel="0036761B">
          <w:rPr>
            <w:noProof/>
            <w:lang w:val="fr-FR"/>
            <w:rPrChange w:id="1014" w:author="Ilkka Rinne" w:date="2021-10-20T10:16:00Z">
              <w:rPr>
                <w:rStyle w:val="Hyperlink"/>
                <w:noProof/>
              </w:rPr>
            </w:rPrChange>
          </w:rPr>
          <w:delText>C.1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15" w:author="Ilkka Rinne" w:date="2021-10-20T10:16:00Z">
              <w:rPr>
                <w:rStyle w:val="Hyperlink"/>
                <w:noProof/>
              </w:rPr>
            </w:rPrChange>
          </w:rPr>
          <w:delText>Package and requirements class structure</w:delText>
        </w:r>
        <w:r w:rsidDel="0036761B">
          <w:rPr>
            <w:noProof/>
            <w:webHidden/>
          </w:rPr>
          <w:tab/>
          <w:delText>153</w:delText>
        </w:r>
      </w:del>
    </w:p>
    <w:p w14:paraId="4AE7CD3D" w14:textId="0C0DA86D" w:rsidR="00FD7B7C" w:rsidDel="0036761B" w:rsidRDefault="00FD7B7C">
      <w:pPr>
        <w:pStyle w:val="TOC1"/>
        <w:rPr>
          <w:del w:id="1016" w:author="Ilkka Rinne" w:date="2021-10-20T10:16:00Z"/>
          <w:rFonts w:asciiTheme="minorHAnsi" w:eastAsiaTheme="minorEastAsia" w:hAnsiTheme="minorHAnsi" w:cstheme="minorBidi"/>
          <w:b w:val="0"/>
          <w:noProof/>
          <w:sz w:val="24"/>
          <w:szCs w:val="24"/>
          <w:lang w:eastAsia="en-GB"/>
        </w:rPr>
      </w:pPr>
      <w:del w:id="1017" w:author="Ilkka Rinne" w:date="2021-10-20T10:16:00Z">
        <w:r w:rsidRPr="0036761B" w:rsidDel="0036761B">
          <w:rPr>
            <w:noProof/>
            <w:lang w:val="fr-FR"/>
            <w:rPrChange w:id="1018" w:author="Ilkka Rinne" w:date="2021-10-20T10:16:00Z">
              <w:rPr>
                <w:rStyle w:val="Hyperlink"/>
                <w:noProof/>
              </w:rPr>
            </w:rPrChange>
          </w:rPr>
          <w:delText>C.2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19" w:author="Ilkka Rinne" w:date="2021-10-20T10:16:00Z">
              <w:rPr>
                <w:rStyle w:val="Hyperlink"/>
                <w:noProof/>
              </w:rPr>
            </w:rPrChange>
          </w:rPr>
          <w:delText>Interfaces in the conceptual schema packages</w:delText>
        </w:r>
        <w:r w:rsidDel="0036761B">
          <w:rPr>
            <w:noProof/>
            <w:webHidden/>
          </w:rPr>
          <w:tab/>
          <w:delText>154</w:delText>
        </w:r>
      </w:del>
    </w:p>
    <w:p w14:paraId="39B97341" w14:textId="2179259E" w:rsidR="00FD7B7C" w:rsidDel="0036761B" w:rsidRDefault="00FD7B7C">
      <w:pPr>
        <w:pStyle w:val="TOC1"/>
        <w:rPr>
          <w:del w:id="1020" w:author="Ilkka Rinne" w:date="2021-10-20T10:16:00Z"/>
          <w:rFonts w:asciiTheme="minorHAnsi" w:eastAsiaTheme="minorEastAsia" w:hAnsiTheme="minorHAnsi" w:cstheme="minorBidi"/>
          <w:b w:val="0"/>
          <w:noProof/>
          <w:sz w:val="24"/>
          <w:szCs w:val="24"/>
          <w:lang w:eastAsia="en-GB"/>
        </w:rPr>
      </w:pPr>
      <w:del w:id="1021" w:author="Ilkka Rinne" w:date="2021-10-20T10:16:00Z">
        <w:r w:rsidRPr="0036761B" w:rsidDel="0036761B">
          <w:rPr>
            <w:noProof/>
            <w:lang w:val="fr-FR"/>
            <w:rPrChange w:id="1022" w:author="Ilkka Rinne" w:date="2021-10-20T10:16:00Z">
              <w:rPr>
                <w:rStyle w:val="Hyperlink"/>
                <w:noProof/>
              </w:rPr>
            </w:rPrChange>
          </w:rPr>
          <w:delText>C.3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23" w:author="Ilkka Rinne" w:date="2021-10-20T10:16:00Z">
              <w:rPr>
                <w:rStyle w:val="Hyperlink"/>
                <w:noProof/>
              </w:rPr>
            </w:rPrChange>
          </w:rPr>
          <w:delText>Realizations of the conceptual schemas as abstract and concrete feature type classes</w:delText>
        </w:r>
        <w:r w:rsidDel="0036761B">
          <w:rPr>
            <w:noProof/>
            <w:webHidden/>
          </w:rPr>
          <w:tab/>
          <w:delText>155</w:delText>
        </w:r>
      </w:del>
    </w:p>
    <w:p w14:paraId="1A875324" w14:textId="67A00C51" w:rsidR="00FD7B7C" w:rsidDel="0036761B" w:rsidRDefault="00FD7B7C">
      <w:pPr>
        <w:pStyle w:val="TOC1"/>
        <w:rPr>
          <w:del w:id="1024" w:author="Ilkka Rinne" w:date="2021-10-20T10:16:00Z"/>
          <w:rFonts w:asciiTheme="minorHAnsi" w:eastAsiaTheme="minorEastAsia" w:hAnsiTheme="minorHAnsi" w:cstheme="minorBidi"/>
          <w:b w:val="0"/>
          <w:noProof/>
          <w:sz w:val="24"/>
          <w:szCs w:val="24"/>
          <w:lang w:eastAsia="en-GB"/>
        </w:rPr>
      </w:pPr>
      <w:del w:id="1025" w:author="Ilkka Rinne" w:date="2021-10-20T10:16:00Z">
        <w:r w:rsidRPr="0036761B" w:rsidDel="0036761B">
          <w:rPr>
            <w:noProof/>
            <w:lang w:val="fr-FR"/>
            <w:rPrChange w:id="1026" w:author="Ilkka Rinne" w:date="2021-10-20T10:16:00Z">
              <w:rPr>
                <w:rStyle w:val="Hyperlink"/>
                <w:noProof/>
              </w:rPr>
            </w:rPrChange>
          </w:rPr>
          <w:delText>C.4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27" w:author="Ilkka Rinne" w:date="2021-10-20T10:16:00Z">
              <w:rPr>
                <w:rStyle w:val="Hyperlink"/>
                <w:noProof/>
              </w:rPr>
            </w:rPrChange>
          </w:rPr>
          <w:delText>Modelling of the Observation concept</w:delText>
        </w:r>
        <w:r w:rsidDel="0036761B">
          <w:rPr>
            <w:noProof/>
            <w:webHidden/>
          </w:rPr>
          <w:tab/>
          <w:delText>155</w:delText>
        </w:r>
      </w:del>
    </w:p>
    <w:p w14:paraId="548D4D57" w14:textId="24D0FB74" w:rsidR="00FD7B7C" w:rsidDel="0036761B" w:rsidRDefault="00FD7B7C">
      <w:pPr>
        <w:pStyle w:val="TOC1"/>
        <w:rPr>
          <w:del w:id="1028" w:author="Ilkka Rinne" w:date="2021-10-20T10:16:00Z"/>
          <w:rFonts w:asciiTheme="minorHAnsi" w:eastAsiaTheme="minorEastAsia" w:hAnsiTheme="minorHAnsi" w:cstheme="minorBidi"/>
          <w:b w:val="0"/>
          <w:noProof/>
          <w:sz w:val="24"/>
          <w:szCs w:val="24"/>
          <w:lang w:eastAsia="en-GB"/>
        </w:rPr>
      </w:pPr>
      <w:del w:id="1029" w:author="Ilkka Rinne" w:date="2021-10-20T10:16:00Z">
        <w:r w:rsidRPr="0036761B" w:rsidDel="0036761B">
          <w:rPr>
            <w:noProof/>
            <w:lang w:val="fr-FR"/>
            <w:rPrChange w:id="1030" w:author="Ilkka Rinne" w:date="2021-10-20T10:16:00Z">
              <w:rPr>
                <w:rStyle w:val="Hyperlink"/>
                <w:noProof/>
              </w:rPr>
            </w:rPrChange>
          </w:rPr>
          <w:delText>C.5</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31" w:author="Ilkka Rinne" w:date="2021-10-20T10:16:00Z">
              <w:rPr>
                <w:rStyle w:val="Hyperlink"/>
                <w:noProof/>
              </w:rPr>
            </w:rPrChange>
          </w:rPr>
          <w:delText>Modelling of the Sample and Sampling concepts</w:delText>
        </w:r>
        <w:r w:rsidDel="0036761B">
          <w:rPr>
            <w:noProof/>
            <w:webHidden/>
          </w:rPr>
          <w:tab/>
          <w:delText>158</w:delText>
        </w:r>
      </w:del>
    </w:p>
    <w:p w14:paraId="4BDCE476" w14:textId="4D18CB67" w:rsidR="00FD7B7C" w:rsidDel="0036761B" w:rsidRDefault="00FD7B7C">
      <w:pPr>
        <w:pStyle w:val="TOC1"/>
        <w:rPr>
          <w:del w:id="1032" w:author="Ilkka Rinne" w:date="2021-10-20T10:16:00Z"/>
          <w:rFonts w:asciiTheme="minorHAnsi" w:eastAsiaTheme="minorEastAsia" w:hAnsiTheme="minorHAnsi" w:cstheme="minorBidi"/>
          <w:b w:val="0"/>
          <w:noProof/>
          <w:sz w:val="24"/>
          <w:szCs w:val="24"/>
          <w:lang w:eastAsia="en-GB"/>
        </w:rPr>
      </w:pPr>
      <w:del w:id="1033" w:author="Ilkka Rinne" w:date="2021-10-20T10:16:00Z">
        <w:r w:rsidRPr="0036761B" w:rsidDel="0036761B">
          <w:rPr>
            <w:noProof/>
            <w:lang w:val="fr-FR"/>
            <w:rPrChange w:id="1034" w:author="Ilkka Rinne" w:date="2021-10-20T10:16:00Z">
              <w:rPr>
                <w:rStyle w:val="Hyperlink"/>
                <w:noProof/>
              </w:rPr>
            </w:rPrChange>
          </w:rPr>
          <w:delText>C.6</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35" w:author="Ilkka Rinne" w:date="2021-10-20T10:16:00Z">
              <w:rPr>
                <w:rStyle w:val="Hyperlink"/>
                <w:noProof/>
              </w:rPr>
            </w:rPrChange>
          </w:rPr>
          <w:delText>Observation and Sample collections</w:delText>
        </w:r>
        <w:r w:rsidDel="0036761B">
          <w:rPr>
            <w:noProof/>
            <w:webHidden/>
          </w:rPr>
          <w:tab/>
          <w:delText>162</w:delText>
        </w:r>
      </w:del>
    </w:p>
    <w:p w14:paraId="7435653F" w14:textId="01725788" w:rsidR="00FD7B7C" w:rsidDel="0036761B" w:rsidRDefault="00FD7B7C">
      <w:pPr>
        <w:pStyle w:val="TOC1"/>
        <w:rPr>
          <w:del w:id="1036" w:author="Ilkka Rinne" w:date="2021-10-20T10:16:00Z"/>
          <w:rFonts w:asciiTheme="minorHAnsi" w:eastAsiaTheme="minorEastAsia" w:hAnsiTheme="minorHAnsi" w:cstheme="minorBidi"/>
          <w:b w:val="0"/>
          <w:noProof/>
          <w:sz w:val="24"/>
          <w:szCs w:val="24"/>
          <w:lang w:eastAsia="en-GB"/>
        </w:rPr>
      </w:pPr>
      <w:del w:id="1037" w:author="Ilkka Rinne" w:date="2021-10-20T10:16:00Z">
        <w:r w:rsidRPr="0036761B" w:rsidDel="0036761B">
          <w:rPr>
            <w:noProof/>
            <w:lang w:val="fr-FR"/>
            <w:rPrChange w:id="1038" w:author="Ilkka Rinne" w:date="2021-10-20T10:16:00Z">
              <w:rPr>
                <w:rStyle w:val="Hyperlink"/>
                <w:noProof/>
              </w:rPr>
            </w:rPrChange>
          </w:rPr>
          <w:delText>C.7</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39" w:author="Ilkka Rinne" w:date="2021-10-20T10:16:00Z">
              <w:rPr>
                <w:rStyle w:val="Hyperlink"/>
                <w:noProof/>
              </w:rPr>
            </w:rPrChange>
          </w:rPr>
          <w:delText>Hard-typing vs. soft typing and codelist use</w:delText>
        </w:r>
        <w:r w:rsidDel="0036761B">
          <w:rPr>
            <w:noProof/>
            <w:webHidden/>
          </w:rPr>
          <w:tab/>
          <w:delText>162</w:delText>
        </w:r>
      </w:del>
    </w:p>
    <w:p w14:paraId="3F7A0EAF" w14:textId="62771129" w:rsidR="00FD7B7C" w:rsidDel="0036761B" w:rsidRDefault="00FD7B7C">
      <w:pPr>
        <w:pStyle w:val="TOC1"/>
        <w:rPr>
          <w:del w:id="1040" w:author="Ilkka Rinne" w:date="2021-10-20T10:16:00Z"/>
          <w:rFonts w:asciiTheme="minorHAnsi" w:eastAsiaTheme="minorEastAsia" w:hAnsiTheme="minorHAnsi" w:cstheme="minorBidi"/>
          <w:b w:val="0"/>
          <w:noProof/>
          <w:sz w:val="24"/>
          <w:szCs w:val="24"/>
          <w:lang w:eastAsia="en-GB"/>
        </w:rPr>
      </w:pPr>
      <w:del w:id="1041" w:author="Ilkka Rinne" w:date="2021-10-20T10:16:00Z">
        <w:r w:rsidRPr="0036761B" w:rsidDel="0036761B">
          <w:rPr>
            <w:noProof/>
            <w:lang w:val="fr-FR"/>
            <w:rPrChange w:id="1042" w:author="Ilkka Rinne" w:date="2021-10-20T10:16:00Z">
              <w:rPr>
                <w:rStyle w:val="Hyperlink"/>
                <w:noProof/>
              </w:rPr>
            </w:rPrChange>
          </w:rPr>
          <w:delText>C.8</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43" w:author="Ilkka Rinne" w:date="2021-10-20T10:16:00Z">
              <w:rPr>
                <w:rStyle w:val="Hyperlink"/>
                <w:noProof/>
              </w:rPr>
            </w:rPrChange>
          </w:rPr>
          <w:delText>Generic metadata associations</w:delText>
        </w:r>
        <w:r w:rsidDel="0036761B">
          <w:rPr>
            <w:noProof/>
            <w:webHidden/>
          </w:rPr>
          <w:tab/>
          <w:delText>163</w:delText>
        </w:r>
      </w:del>
    </w:p>
    <w:p w14:paraId="48921F86" w14:textId="50C1516E" w:rsidR="00FD7B7C" w:rsidDel="0036761B" w:rsidRDefault="00FD7B7C">
      <w:pPr>
        <w:pStyle w:val="TOC1"/>
        <w:rPr>
          <w:del w:id="1044" w:author="Ilkka Rinne" w:date="2021-10-20T10:16:00Z"/>
          <w:rFonts w:asciiTheme="minorHAnsi" w:eastAsiaTheme="minorEastAsia" w:hAnsiTheme="minorHAnsi" w:cstheme="minorBidi"/>
          <w:b w:val="0"/>
          <w:noProof/>
          <w:sz w:val="24"/>
          <w:szCs w:val="24"/>
          <w:lang w:eastAsia="en-GB"/>
        </w:rPr>
      </w:pPr>
      <w:del w:id="1045" w:author="Ilkka Rinne" w:date="2021-10-20T10:16:00Z">
        <w:r w:rsidRPr="0036761B" w:rsidDel="0036761B">
          <w:rPr>
            <w:noProof/>
            <w:lang w:val="fr-FR"/>
            <w:rPrChange w:id="1046" w:author="Ilkka Rinne" w:date="2021-10-20T10:16:00Z">
              <w:rPr>
                <w:rStyle w:val="Hyperlink"/>
                <w:noProof/>
              </w:rPr>
            </w:rPrChange>
          </w:rPr>
          <w:delText>C.9</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47" w:author="Ilkka Rinne" w:date="2021-10-20T10:16:00Z">
              <w:rPr>
                <w:rStyle w:val="Hyperlink"/>
                <w:noProof/>
              </w:rPr>
            </w:rPrChange>
          </w:rPr>
          <w:delText>Discarded concepts</w:delText>
        </w:r>
        <w:r w:rsidDel="0036761B">
          <w:rPr>
            <w:noProof/>
            <w:webHidden/>
          </w:rPr>
          <w:tab/>
          <w:delText>164</w:delText>
        </w:r>
      </w:del>
    </w:p>
    <w:p w14:paraId="28D02A41" w14:textId="1E785A42" w:rsidR="00FD7B7C" w:rsidDel="0036761B" w:rsidRDefault="00FD7B7C">
      <w:pPr>
        <w:pStyle w:val="TOC1"/>
        <w:rPr>
          <w:del w:id="1048" w:author="Ilkka Rinne" w:date="2021-10-20T10:16:00Z"/>
          <w:rFonts w:asciiTheme="minorHAnsi" w:eastAsiaTheme="minorEastAsia" w:hAnsiTheme="minorHAnsi" w:cstheme="minorBidi"/>
          <w:b w:val="0"/>
          <w:noProof/>
          <w:sz w:val="24"/>
          <w:szCs w:val="24"/>
          <w:lang w:eastAsia="en-GB"/>
        </w:rPr>
      </w:pPr>
      <w:del w:id="1049" w:author="Ilkka Rinne" w:date="2021-10-20T10:16:00Z">
        <w:r w:rsidRPr="0036761B" w:rsidDel="0036761B">
          <w:rPr>
            <w:noProof/>
            <w:lang w:val="fr-FR"/>
            <w:rPrChange w:id="1050" w:author="Ilkka Rinne" w:date="2021-10-20T10:16:00Z">
              <w:rPr>
                <w:rStyle w:val="Hyperlink"/>
                <w:noProof/>
              </w:rPr>
            </w:rPrChange>
          </w:rPr>
          <w:delText>Annex D (informative)  Best practices in use of the Observation and Sampling models</w:delText>
        </w:r>
        <w:r w:rsidDel="0036761B">
          <w:rPr>
            <w:noProof/>
            <w:webHidden/>
          </w:rPr>
          <w:tab/>
          <w:delText>165</w:delText>
        </w:r>
      </w:del>
    </w:p>
    <w:p w14:paraId="54F1B988" w14:textId="24C61834" w:rsidR="00FD7B7C" w:rsidDel="0036761B" w:rsidRDefault="00FD7B7C">
      <w:pPr>
        <w:pStyle w:val="TOC1"/>
        <w:rPr>
          <w:del w:id="1051" w:author="Ilkka Rinne" w:date="2021-10-20T10:16:00Z"/>
          <w:rFonts w:asciiTheme="minorHAnsi" w:eastAsiaTheme="minorEastAsia" w:hAnsiTheme="minorHAnsi" w:cstheme="minorBidi"/>
          <w:b w:val="0"/>
          <w:noProof/>
          <w:sz w:val="24"/>
          <w:szCs w:val="24"/>
          <w:lang w:eastAsia="en-GB"/>
        </w:rPr>
      </w:pPr>
      <w:del w:id="1052" w:author="Ilkka Rinne" w:date="2021-10-20T10:16:00Z">
        <w:r w:rsidRPr="0036761B" w:rsidDel="0036761B">
          <w:rPr>
            <w:noProof/>
            <w:lang w:val="fr-FR"/>
            <w:rPrChange w:id="1053" w:author="Ilkka Rinne" w:date="2021-10-20T10:16:00Z">
              <w:rPr>
                <w:rStyle w:val="Hyperlink"/>
                <w:noProof/>
              </w:rPr>
            </w:rPrChange>
          </w:rPr>
          <w:delText>D.1</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54" w:author="Ilkka Rinne" w:date="2021-10-20T10:16:00Z">
              <w:rPr>
                <w:rStyle w:val="Hyperlink"/>
                <w:noProof/>
              </w:rPr>
            </w:rPrChange>
          </w:rPr>
          <w:delText>Features, coverages and observations — Different views of information</w:delText>
        </w:r>
        <w:r w:rsidDel="0036761B">
          <w:rPr>
            <w:noProof/>
            <w:webHidden/>
          </w:rPr>
          <w:tab/>
          <w:delText>165</w:delText>
        </w:r>
      </w:del>
    </w:p>
    <w:p w14:paraId="58677FE7" w14:textId="3332BD20" w:rsidR="00FD7B7C" w:rsidDel="0036761B" w:rsidRDefault="00FD7B7C">
      <w:pPr>
        <w:pStyle w:val="TOC1"/>
        <w:rPr>
          <w:del w:id="1055" w:author="Ilkka Rinne" w:date="2021-10-20T10:16:00Z"/>
          <w:rFonts w:asciiTheme="minorHAnsi" w:eastAsiaTheme="minorEastAsia" w:hAnsiTheme="minorHAnsi" w:cstheme="minorBidi"/>
          <w:b w:val="0"/>
          <w:noProof/>
          <w:sz w:val="24"/>
          <w:szCs w:val="24"/>
          <w:lang w:eastAsia="en-GB"/>
        </w:rPr>
      </w:pPr>
      <w:del w:id="1056" w:author="Ilkka Rinne" w:date="2021-10-20T10:16:00Z">
        <w:r w:rsidRPr="0036761B" w:rsidDel="0036761B">
          <w:rPr>
            <w:noProof/>
            <w:lang w:val="fr-FR"/>
            <w:rPrChange w:id="1057" w:author="Ilkka Rinne" w:date="2021-10-20T10:16:00Z">
              <w:rPr>
                <w:rStyle w:val="Hyperlink"/>
                <w:noProof/>
              </w:rPr>
            </w:rPrChange>
          </w:rPr>
          <w:delText>D.2</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58" w:author="Ilkka Rinne" w:date="2021-10-20T10:16:00Z">
              <w:rPr>
                <w:rStyle w:val="Hyperlink"/>
                <w:noProof/>
              </w:rPr>
            </w:rPrChange>
          </w:rPr>
          <w:delText>Observation concerns</w:delText>
        </w:r>
        <w:r w:rsidDel="0036761B">
          <w:rPr>
            <w:noProof/>
            <w:webHidden/>
          </w:rPr>
          <w:tab/>
          <w:delText>167</w:delText>
        </w:r>
      </w:del>
    </w:p>
    <w:p w14:paraId="15A2B788" w14:textId="0EFF28BD" w:rsidR="00FD7B7C" w:rsidDel="0036761B" w:rsidRDefault="00FD7B7C">
      <w:pPr>
        <w:pStyle w:val="TOC1"/>
        <w:rPr>
          <w:del w:id="1059" w:author="Ilkka Rinne" w:date="2021-10-20T10:16:00Z"/>
          <w:rFonts w:asciiTheme="minorHAnsi" w:eastAsiaTheme="minorEastAsia" w:hAnsiTheme="minorHAnsi" w:cstheme="minorBidi"/>
          <w:b w:val="0"/>
          <w:noProof/>
          <w:sz w:val="24"/>
          <w:szCs w:val="24"/>
          <w:lang w:eastAsia="en-GB"/>
        </w:rPr>
      </w:pPr>
      <w:del w:id="1060" w:author="Ilkka Rinne" w:date="2021-10-20T10:16:00Z">
        <w:r w:rsidRPr="0036761B" w:rsidDel="0036761B">
          <w:rPr>
            <w:noProof/>
            <w:lang w:val="fr-FR"/>
            <w:rPrChange w:id="1061" w:author="Ilkka Rinne" w:date="2021-10-20T10:16:00Z">
              <w:rPr>
                <w:rStyle w:val="Hyperlink"/>
                <w:noProof/>
              </w:rPr>
            </w:rPrChange>
          </w:rPr>
          <w:delText>D.3</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62" w:author="Ilkka Rinne" w:date="2021-10-20T10:16:00Z">
              <w:rPr>
                <w:rStyle w:val="Hyperlink"/>
                <w:noProof/>
              </w:rPr>
            </w:rPrChange>
          </w:rPr>
          <w:delText>Sample, Sampling concerns</w:delText>
        </w:r>
        <w:r w:rsidDel="0036761B">
          <w:rPr>
            <w:noProof/>
            <w:webHidden/>
          </w:rPr>
          <w:tab/>
          <w:delText>169</w:delText>
        </w:r>
      </w:del>
    </w:p>
    <w:p w14:paraId="1E67A47D" w14:textId="2CB05EC8" w:rsidR="00FD7B7C" w:rsidDel="0036761B" w:rsidRDefault="00FD7B7C">
      <w:pPr>
        <w:pStyle w:val="TOC1"/>
        <w:rPr>
          <w:del w:id="1063" w:author="Ilkka Rinne" w:date="2021-10-20T10:16:00Z"/>
          <w:rFonts w:asciiTheme="minorHAnsi" w:eastAsiaTheme="minorEastAsia" w:hAnsiTheme="minorHAnsi" w:cstheme="minorBidi"/>
          <w:b w:val="0"/>
          <w:noProof/>
          <w:sz w:val="24"/>
          <w:szCs w:val="24"/>
          <w:lang w:eastAsia="en-GB"/>
        </w:rPr>
      </w:pPr>
      <w:del w:id="1064" w:author="Ilkka Rinne" w:date="2021-10-20T10:16:00Z">
        <w:r w:rsidRPr="0036761B" w:rsidDel="0036761B">
          <w:rPr>
            <w:noProof/>
            <w:lang w:val="fr-FR"/>
            <w:rPrChange w:id="1065" w:author="Ilkka Rinne" w:date="2021-10-20T10:16:00Z">
              <w:rPr>
                <w:rStyle w:val="Hyperlink"/>
                <w:noProof/>
              </w:rPr>
            </w:rPrChange>
          </w:rPr>
          <w:delText>D.4</w:delText>
        </w:r>
        <w:r w:rsidDel="0036761B">
          <w:rPr>
            <w:rFonts w:asciiTheme="minorHAnsi" w:eastAsiaTheme="minorEastAsia" w:hAnsiTheme="minorHAnsi" w:cstheme="minorBidi"/>
            <w:b w:val="0"/>
            <w:noProof/>
            <w:sz w:val="24"/>
            <w:szCs w:val="24"/>
            <w:lang w:eastAsia="en-GB"/>
          </w:rPr>
          <w:tab/>
        </w:r>
        <w:r w:rsidRPr="0036761B" w:rsidDel="0036761B">
          <w:rPr>
            <w:noProof/>
            <w:lang w:val="fr-FR"/>
            <w:rPrChange w:id="1066" w:author="Ilkka Rinne" w:date="2021-10-20T10:16:00Z">
              <w:rPr>
                <w:rStyle w:val="Hyperlink"/>
                <w:noProof/>
              </w:rPr>
            </w:rPrChange>
          </w:rPr>
          <w:delText>Observations and Coverages</w:delText>
        </w:r>
        <w:r w:rsidDel="0036761B">
          <w:rPr>
            <w:noProof/>
            <w:webHidden/>
          </w:rPr>
          <w:tab/>
          <w:delText>171</w:delText>
        </w:r>
      </w:del>
    </w:p>
    <w:p w14:paraId="091E1F36" w14:textId="3925349F" w:rsidR="00FD7B7C" w:rsidDel="0036761B" w:rsidRDefault="00FD7B7C">
      <w:pPr>
        <w:pStyle w:val="TOC1"/>
        <w:rPr>
          <w:del w:id="1067" w:author="Ilkka Rinne" w:date="2021-10-20T10:16:00Z"/>
          <w:rFonts w:asciiTheme="minorHAnsi" w:eastAsiaTheme="minorEastAsia" w:hAnsiTheme="minorHAnsi" w:cstheme="minorBidi"/>
          <w:b w:val="0"/>
          <w:noProof/>
          <w:sz w:val="24"/>
          <w:szCs w:val="24"/>
          <w:lang w:eastAsia="en-GB"/>
        </w:rPr>
      </w:pPr>
      <w:del w:id="1068" w:author="Ilkka Rinne" w:date="2021-10-20T10:16:00Z">
        <w:r w:rsidRPr="0036761B" w:rsidDel="0036761B">
          <w:rPr>
            <w:noProof/>
            <w:lang w:val="fr-FR"/>
            <w:rPrChange w:id="1069" w:author="Ilkka Rinne" w:date="2021-10-20T10:16:00Z">
              <w:rPr>
                <w:rStyle w:val="Hyperlink"/>
                <w:noProof/>
              </w:rPr>
            </w:rPrChange>
          </w:rPr>
          <w:delText>Bibliography</w:delText>
        </w:r>
        <w:r w:rsidDel="0036761B">
          <w:rPr>
            <w:noProof/>
            <w:webHidden/>
          </w:rPr>
          <w:tab/>
          <w:delText>174</w:delText>
        </w:r>
      </w:del>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1070" w:name="_Toc353342667"/>
      <w:bookmarkStart w:id="1071" w:name="_Toc85617426"/>
      <w:r w:rsidRPr="00F02BC7">
        <w:lastRenderedPageBreak/>
        <w:t>Foreword</w:t>
      </w:r>
      <w:bookmarkEnd w:id="1070"/>
      <w:bookmarkEnd w:id="107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1"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2"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3"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1072" w:author="Katharina Schleidt" w:date="2021-07-02T19:13:00Z">
        <w:r w:rsidR="00175203" w:rsidDel="005D62C6">
          <w:delText>important reuse</w:delText>
        </w:r>
        <w:r w:rsidR="000C11E2" w:rsidDel="005D62C6">
          <w:delText xml:space="preserve"> </w:delText>
        </w:r>
      </w:del>
      <w:ins w:id="1073" w:author="Katharina Schleidt" w:date="2021-07-02T19:13:00Z">
        <w:r w:rsidR="005D62C6">
          <w:t xml:space="preserve">integral nature </w:t>
        </w:r>
      </w:ins>
      <w:r w:rsidR="000C11E2">
        <w:t>of the Sample</w:t>
      </w:r>
      <w:r w:rsidR="00175203">
        <w:t xml:space="preserve"> model</w:t>
      </w:r>
      <w:ins w:id="1074" w:author="Katharina Schleidt" w:date="2021-07-02T19:13:00Z">
        <w:r w:rsidR="005D62C6">
          <w:t>,</w:t>
        </w:r>
      </w:ins>
      <w:r w:rsidR="00175203">
        <w:t xml:space="preserve"> is has been decided to </w:t>
      </w:r>
      <w:del w:id="1075" w:author="Katharina Schleidt" w:date="2021-07-02T19:13:00Z">
        <w:r w:rsidR="00175203" w:rsidDel="005D62C6">
          <w:delText xml:space="preserve">also make </w:delText>
        </w:r>
      </w:del>
      <w:ins w:id="1076" w:author="Katharina Schleidt" w:date="2021-07-02T19:13:00Z">
        <w:r w:rsidR="005D62C6">
          <w:t xml:space="preserve">include </w:t>
        </w:r>
      </w:ins>
      <w:r w:rsidR="00175203">
        <w:t xml:space="preserve">that term </w:t>
      </w:r>
      <w:del w:id="107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4"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1078" w:name="_Toc353342668"/>
      <w:bookmarkStart w:id="1079" w:name="_Toc85617427"/>
      <w:r w:rsidRPr="00F02BC7">
        <w:lastRenderedPageBreak/>
        <w:t>Introduction</w:t>
      </w:r>
      <w:bookmarkEnd w:id="1078"/>
      <w:bookmarkEnd w:id="107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108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5" w:history="1">
        <w:r w:rsidRPr="00F02BC7">
          <w:rPr>
            <w:rStyle w:val="Hyperlink"/>
            <w:lang w:val="en-GB"/>
          </w:rPr>
          <w:t>https://www.w3.org/TR/sdw-bp/</w:t>
        </w:r>
      </w:hyperlink>
      <w:r w:rsidRPr="00F02BC7">
        <w:t xml:space="preserve">. This includes several new standards for describing and publishing sensors and observations, such as </w:t>
      </w:r>
      <w:ins w:id="1081" w:author="Katharina Schleidt" w:date="2021-07-05T13:53:00Z">
        <w:r w:rsidR="0058722D">
          <w:t xml:space="preserve">the </w:t>
        </w:r>
      </w:ins>
      <w:r w:rsidRPr="00F02BC7">
        <w:t xml:space="preserve">OGC SensorThings API and </w:t>
      </w:r>
      <w:ins w:id="108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1083" w:author="Katharina Schleidt" w:date="2021-07-05T19:42:00Z">
        <w:r w:rsidR="00175203" w:rsidRPr="00175203" w:rsidDel="00116C6C">
          <w:delText xml:space="preserve">measurements </w:delText>
        </w:r>
      </w:del>
      <w:ins w:id="1084" w:author="Katharina Schleidt" w:date="2021-07-05T19:42:00Z">
        <w:r w:rsidR="00116C6C">
          <w:t>M</w:t>
        </w:r>
        <w:r w:rsidR="00116C6C" w:rsidRPr="00175203">
          <w:t xml:space="preserve">easurements </w:t>
        </w:r>
      </w:ins>
      <w:r w:rsidR="00175203" w:rsidRPr="00175203">
        <w:t xml:space="preserve">and </w:t>
      </w:r>
      <w:del w:id="1085" w:author="Katharina Schleidt" w:date="2021-07-05T19:42:00Z">
        <w:r w:rsidR="00175203" w:rsidRPr="00175203" w:rsidDel="00116C6C">
          <w:delText>samples</w:delText>
        </w:r>
      </w:del>
      <w:ins w:id="1086" w:author="Katharina Schleidt" w:date="2021-07-05T19:42:00Z">
        <w:r w:rsidR="00116C6C">
          <w:t>S</w:t>
        </w:r>
        <w:r w:rsidR="00116C6C" w:rsidRPr="00175203">
          <w:t>amples</w:t>
        </w:r>
      </w:ins>
      <w:r w:rsidR="00175203">
        <w:t>”</w:t>
      </w:r>
      <w:ins w:id="1087" w:author="Katharina Schleidt" w:date="2021-07-05T13:53:00Z">
        <w:r w:rsidR="0058722D">
          <w:t>, OMS for short</w:t>
        </w:r>
      </w:ins>
      <w:r w:rsidR="00175203">
        <w:t xml:space="preserve">) </w:t>
      </w:r>
      <w:r w:rsidRPr="00F02BC7">
        <w:t>is informed by these recent developments</w:t>
      </w:r>
      <w:ins w:id="1088" w:author="Katharina Schleidt" w:date="2021-07-05T13:54:00Z">
        <w:r w:rsidR="0058722D">
          <w:t>. The focus of this revision</w:t>
        </w:r>
        <w:r w:rsidR="0058722D" w:rsidRPr="00F02BC7">
          <w:t xml:space="preserve"> </w:t>
        </w:r>
      </w:ins>
      <w:del w:id="108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6"/>
          <w:headerReference w:type="default" r:id="rId27"/>
          <w:footerReference w:type="even" r:id="rId28"/>
          <w:footerReference w:type="default" r:id="rId29"/>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1098"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1099"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1100" w:author="Katharina Schleidt" w:date="2021-07-05T19:42:00Z">
        <w:r w:rsidR="00A212C5" w:rsidDel="00116C6C">
          <w:rPr>
            <w:color w:val="auto"/>
            <w:szCs w:val="32"/>
          </w:rPr>
          <w:delText>samples</w:delText>
        </w:r>
      </w:del>
      <w:ins w:id="1101"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1102" w:name="_Toc353342669"/>
      <w:bookmarkStart w:id="1103" w:name="_Toc85617428"/>
      <w:r w:rsidRPr="00F02BC7">
        <w:t>Scope</w:t>
      </w:r>
      <w:bookmarkEnd w:id="1102"/>
      <w:bookmarkEnd w:id="1103"/>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1104"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1105" w:name="_Toc353342670"/>
      <w:bookmarkStart w:id="1106" w:name="_Toc85617429"/>
      <w:r w:rsidRPr="00F02BC7">
        <w:t>Normative references</w:t>
      </w:r>
      <w:bookmarkEnd w:id="1105"/>
      <w:bookmarkEnd w:id="1106"/>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1107" w:name="_Toc72768819"/>
      <w:bookmarkStart w:id="1108" w:name="_Toc72768820"/>
      <w:bookmarkStart w:id="1109" w:name="_Toc72768821"/>
      <w:bookmarkStart w:id="1110" w:name="_Toc72768822"/>
      <w:bookmarkStart w:id="1111" w:name="_Toc72768823"/>
      <w:bookmarkStart w:id="1112" w:name="_Toc72768824"/>
      <w:bookmarkStart w:id="1113" w:name="_Toc72768825"/>
      <w:bookmarkStart w:id="1114" w:name="_Toc72768826"/>
      <w:bookmarkStart w:id="1115" w:name="_Toc72768827"/>
      <w:bookmarkStart w:id="1116" w:name="_Toc72768828"/>
      <w:bookmarkStart w:id="1117" w:name="_Toc85617430"/>
      <w:bookmarkEnd w:id="1107"/>
      <w:bookmarkEnd w:id="1108"/>
      <w:bookmarkEnd w:id="1109"/>
      <w:bookmarkEnd w:id="1110"/>
      <w:bookmarkEnd w:id="1111"/>
      <w:bookmarkEnd w:id="1112"/>
      <w:bookmarkEnd w:id="1113"/>
      <w:bookmarkEnd w:id="1114"/>
      <w:bookmarkEnd w:id="1115"/>
      <w:bookmarkEnd w:id="1116"/>
      <w:r w:rsidRPr="00F02BC7">
        <w:t>Terms and definitions</w:t>
      </w:r>
      <w:bookmarkEnd w:id="1117"/>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30"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hyperlink r:id="rId31"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1118" w:name="_Toc85617431"/>
      <w:r>
        <w:t xml:space="preserve">External </w:t>
      </w:r>
      <w:r w:rsidRPr="00F02BC7">
        <w:t>Terms and definitions</w:t>
      </w:r>
      <w:bookmarkEnd w:id="1118"/>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2B3A755E" w14:textId="77777777" w:rsidR="00317E5D" w:rsidRDefault="00317E5D">
      <w:pPr>
        <w:pStyle w:val="TermNum"/>
        <w:rPr>
          <w:ins w:id="1119" w:author="Katharina Schleidt" w:date="2021-10-10T18:45:00Z"/>
          <w:b w:val="0"/>
          <w:bCs/>
        </w:rPr>
      </w:pPr>
      <w:ins w:id="1120" w:author="Katharina Schleidt" w:date="2021-10-10T18:45:00Z">
        <w:r w:rsidRPr="00317E5D">
          <w:rPr>
            <w:b w:val="0"/>
            <w:bCs/>
          </w:rPr>
          <w:t>feature that acts as a function to return values from its range for any direct position within its spatial, temporal or spatiotemporal domain</w:t>
        </w:r>
      </w:ins>
    </w:p>
    <w:p w14:paraId="46FCF9F6" w14:textId="2A84298B" w:rsidR="00F02BC7" w:rsidRPr="00F02BC7" w:rsidDel="00317E5D" w:rsidRDefault="00F02BC7">
      <w:pPr>
        <w:pStyle w:val="TermNum"/>
        <w:rPr>
          <w:del w:id="1121" w:author="Katharina Schleidt" w:date="2021-10-10T18:45:00Z"/>
          <w:b w:val="0"/>
          <w:bCs/>
        </w:rPr>
      </w:pPr>
      <w:del w:id="1122" w:author="Katharina Schleidt" w:date="2021-10-10T18:45:00Z">
        <w:r w:rsidRPr="00F02BC7" w:rsidDel="00317E5D">
          <w:rPr>
            <w:b w:val="0"/>
            <w:bCs/>
          </w:rPr>
          <w:delText>feature that acts as a function to return values from its range for any direct position within its domain</w:delText>
        </w:r>
      </w:del>
    </w:p>
    <w:p w14:paraId="4636C76B" w14:textId="77777777" w:rsidR="00F02BC7" w:rsidRDefault="00F02BC7">
      <w:pPr>
        <w:pStyle w:val="TermNum"/>
        <w:rPr>
          <w:b w:val="0"/>
          <w:bCs/>
        </w:rPr>
      </w:pPr>
    </w:p>
    <w:p w14:paraId="720E3F16" w14:textId="3168F59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w:t>
      </w:r>
      <w:del w:id="1123" w:author="Katharina Schleidt" w:date="2021-10-10T18:45:00Z">
        <w:r w:rsidRPr="00F02BC7" w:rsidDel="00317E5D">
          <w:rPr>
            <w:b w:val="0"/>
            <w:bCs/>
          </w:rPr>
          <w:delText>20XX</w:delText>
        </w:r>
      </w:del>
      <w:ins w:id="1124" w:author="Katharina Schleidt" w:date="2021-10-10T18:45:00Z">
        <w:r w:rsidR="00317E5D" w:rsidRPr="00F02BC7">
          <w:rPr>
            <w:b w:val="0"/>
            <w:bCs/>
          </w:rPr>
          <w:t>20</w:t>
        </w:r>
        <w:r w:rsidR="00317E5D">
          <w:rPr>
            <w:b w:val="0"/>
            <w:bCs/>
          </w:rPr>
          <w:t>05</w:t>
        </w:r>
      </w:ins>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1125"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Del="00AF64CF" w:rsidRDefault="00F02BC7">
      <w:pPr>
        <w:pStyle w:val="TermNum"/>
        <w:rPr>
          <w:del w:id="1126" w:author="Katharina Schleidt" w:date="2021-10-10T19:04:00Z"/>
          <w:b w:val="0"/>
          <w:bCs/>
        </w:rPr>
      </w:pPr>
    </w:p>
    <w:p w14:paraId="7FECE27D" w14:textId="643F2E1A" w:rsidR="00F02BC7" w:rsidDel="00AF64CF" w:rsidRDefault="00F02BC7">
      <w:pPr>
        <w:pStyle w:val="TermNum"/>
        <w:rPr>
          <w:del w:id="1127" w:author="Katharina Schleidt" w:date="2021-10-10T19:04:00Z"/>
          <w:b w:val="0"/>
          <w:bCs/>
        </w:rPr>
      </w:pPr>
      <w:del w:id="1128" w:author="Katharina Schleidt" w:date="2021-10-10T19:04:00Z">
        <w:r w:rsidRPr="00F02BC7" w:rsidDel="00AF64CF">
          <w:rPr>
            <w:b w:val="0"/>
            <w:bCs/>
          </w:rPr>
          <w:delText>NOTE:</w:delText>
        </w:r>
        <w:r w:rsidRPr="00F02BC7" w:rsidDel="00AF64CF">
          <w:rPr>
            <w:b w:val="0"/>
            <w:bCs/>
          </w:rPr>
          <w:tab/>
          <w:delText>All elements within a domain (set) are of a given type</w:delText>
        </w:r>
        <w:r w:rsidDel="00AF64CF">
          <w:rPr>
            <w:b w:val="0"/>
            <w:bCs/>
          </w:rPr>
          <w:delText>.</w:delText>
        </w:r>
      </w:del>
    </w:p>
    <w:p w14:paraId="2022805E" w14:textId="66D87DC0" w:rsidR="00294669" w:rsidDel="00AF64CF" w:rsidRDefault="00294669">
      <w:pPr>
        <w:pStyle w:val="Terms"/>
        <w:rPr>
          <w:del w:id="1129" w:author="Katharina Schleidt" w:date="2021-10-10T19:04:00Z"/>
        </w:rPr>
      </w:pPr>
    </w:p>
    <w:p w14:paraId="230F9C7F" w14:textId="73A0E796" w:rsidR="00294669" w:rsidRPr="005B21D1" w:rsidDel="00AF64CF" w:rsidRDefault="00294669">
      <w:pPr>
        <w:pStyle w:val="TermNum"/>
        <w:rPr>
          <w:del w:id="1130" w:author="Katharina Schleidt" w:date="2021-10-10T19:04:00Z"/>
          <w:b w:val="0"/>
          <w:bCs/>
        </w:rPr>
      </w:pPr>
      <w:del w:id="1131" w:author="Katharina Schleidt" w:date="2021-10-10T19:04:00Z">
        <w:r w:rsidRPr="00F02BC7" w:rsidDel="00AF64CF">
          <w:rPr>
            <w:b w:val="0"/>
            <w:bCs/>
          </w:rPr>
          <w:delText>[</w:delText>
        </w:r>
        <w:r w:rsidR="0009594E" w:rsidRPr="0009594E" w:rsidDel="00AF64CF">
          <w:rPr>
            <w:b w:val="0"/>
            <w:bCs/>
          </w:rPr>
          <w:delText xml:space="preserve">SOURCE: </w:delText>
        </w:r>
        <w:r w:rsidRPr="00F02BC7" w:rsidDel="00AF64CF">
          <w:rPr>
            <w:b w:val="0"/>
            <w:bCs/>
          </w:rPr>
          <w:delText>ISO 19123-1:20XX, 4.1.</w:delText>
        </w:r>
        <w:r w:rsidDel="00AF64CF">
          <w:rPr>
            <w:b w:val="0"/>
            <w:bCs/>
          </w:rPr>
          <w:delText>16</w:delText>
        </w:r>
        <w:r w:rsidRPr="00F02BC7" w:rsidDel="00AF64CF">
          <w:rPr>
            <w:b w:val="0"/>
            <w:bCs/>
          </w:rPr>
          <w:delText>]</w:delText>
        </w:r>
      </w:del>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1132" w:author="Katharina Schleidt" w:date="2021-10-10T18:59:00Z"/>
          <w:b w:val="0"/>
          <w:bCs/>
        </w:rPr>
      </w:pPr>
    </w:p>
    <w:p w14:paraId="3B04F6D8" w14:textId="487E98A1" w:rsidR="00C23CE5" w:rsidRPr="00C23CE5" w:rsidRDefault="00C23CE5">
      <w:pPr>
        <w:pStyle w:val="Terms"/>
        <w:rPr>
          <w:b w:val="0"/>
          <w:bCs/>
          <w:rPrChange w:id="1133" w:author="Katharina Schleidt" w:date="2021-10-10T18:59:00Z">
            <w:rPr/>
          </w:rPrChange>
        </w:rPr>
        <w:pPrChange w:id="1134" w:author="Katharina Schleidt" w:date="2021-10-10T18:59:00Z">
          <w:pPr>
            <w:pStyle w:val="TermNum"/>
          </w:pPr>
        </w:pPrChange>
      </w:pPr>
      <w:ins w:id="1135" w:author="Katharina Schleidt" w:date="2021-10-10T18:59:00Z">
        <w:r w:rsidRPr="00C23CE5">
          <w:rPr>
            <w:b w:val="0"/>
            <w:bCs/>
            <w:rPrChange w:id="1136" w:author="Katharina Schleidt" w:date="2021-10-10T18:59:00Z">
              <w:rPr/>
            </w:rPrChange>
          </w:rPr>
          <w:lastRenderedPageBreak/>
          <w:t xml:space="preserve">[SOURCE: </w:t>
        </w:r>
        <w:r w:rsidRPr="00C23CE5">
          <w:rPr>
            <w:b w:val="0"/>
            <w:bCs/>
          </w:rPr>
          <w:t>Adapted from ISO 19109:2005</w:t>
        </w:r>
        <w:r w:rsidRPr="00C23CE5">
          <w:rPr>
            <w:b w:val="0"/>
            <w:bCs/>
            <w:rPrChange w:id="1137" w:author="Katharina Schleidt" w:date="2021-10-10T18:59:00Z">
              <w:rPr/>
            </w:rPrChange>
          </w:rPr>
          <w:t>]</w:t>
        </w:r>
      </w:ins>
    </w:p>
    <w:p w14:paraId="40A8B683" w14:textId="77777777" w:rsidR="00C23CE5" w:rsidRPr="00C23CE5" w:rsidRDefault="00C23CE5">
      <w:pPr>
        <w:pStyle w:val="TermNum"/>
        <w:rPr>
          <w:ins w:id="1138" w:author="Katharina Schleidt" w:date="2021-10-10T18:59:00Z"/>
          <w:b w:val="0"/>
          <w:bCs/>
          <w:rPrChange w:id="1139" w:author="Katharina Schleidt" w:date="2021-10-10T18:59:00Z">
            <w:rPr>
              <w:ins w:id="1140"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rPr>
          <w:ins w:id="1141" w:author="Katharina Schleidt" w:date="2021-10-13T19:18:00Z"/>
        </w:rPr>
      </w:pPr>
    </w:p>
    <w:p w14:paraId="04352D23" w14:textId="1BA2F059" w:rsidR="00AB64D8" w:rsidRDefault="00AB64D8" w:rsidP="00AB64D8">
      <w:pPr>
        <w:pStyle w:val="TermNum"/>
        <w:rPr>
          <w:ins w:id="1142" w:author="Katharina Schleidt" w:date="2021-10-13T19:18:00Z"/>
        </w:rPr>
      </w:pPr>
      <w:ins w:id="1143" w:author="Katharina Schleidt" w:date="2021-10-13T19:18:00Z">
        <w:r>
          <w:t>3.1.16</w:t>
        </w:r>
      </w:ins>
    </w:p>
    <w:p w14:paraId="07115037" w14:textId="09CEBE8F" w:rsidR="00AB64D8" w:rsidRDefault="00AB64D8" w:rsidP="00AB64D8">
      <w:pPr>
        <w:pStyle w:val="TermNum"/>
        <w:rPr>
          <w:ins w:id="1144" w:author="Katharina Schleidt" w:date="2021-10-13T19:18:00Z"/>
        </w:rPr>
      </w:pPr>
      <w:ins w:id="1145" w:author="Katharina Schleidt" w:date="2021-10-13T19:18:00Z">
        <w:r w:rsidRPr="00AB64D8">
          <w:t>unit of measure</w:t>
        </w:r>
      </w:ins>
    </w:p>
    <w:p w14:paraId="47B35D0D" w14:textId="77777777" w:rsidR="00AB64D8" w:rsidRPr="00AB64D8" w:rsidRDefault="00AB64D8" w:rsidP="00AB64D8">
      <w:pPr>
        <w:pStyle w:val="TermNum"/>
        <w:rPr>
          <w:ins w:id="1146" w:author="Katharina Schleidt" w:date="2021-10-13T19:18:00Z"/>
          <w:b w:val="0"/>
          <w:bCs/>
        </w:rPr>
      </w:pPr>
      <w:ins w:id="1147" w:author="Katharina Schleidt" w:date="2021-10-13T19:18:00Z">
        <w:r w:rsidRPr="00AB64D8">
          <w:rPr>
            <w:b w:val="0"/>
            <w:bCs/>
          </w:rPr>
          <w:t>reference quantity chosen from a unit equivalence group</w:t>
        </w:r>
      </w:ins>
    </w:p>
    <w:p w14:paraId="47059BDB" w14:textId="77777777" w:rsidR="00AB64D8" w:rsidRPr="00AB64D8" w:rsidRDefault="00AB64D8" w:rsidP="00AB64D8">
      <w:pPr>
        <w:pStyle w:val="TermNum"/>
        <w:rPr>
          <w:ins w:id="1148" w:author="Katharina Schleidt" w:date="2021-10-13T19:18:00Z"/>
          <w:b w:val="0"/>
          <w:bCs/>
        </w:rPr>
      </w:pPr>
    </w:p>
    <w:p w14:paraId="3D38FC1F" w14:textId="77777777" w:rsidR="00AB64D8" w:rsidRPr="00AB64D8" w:rsidRDefault="00AB64D8" w:rsidP="00AB64D8">
      <w:pPr>
        <w:pStyle w:val="TermNum"/>
        <w:rPr>
          <w:ins w:id="1149" w:author="Katharina Schleidt" w:date="2021-10-13T19:18:00Z"/>
          <w:b w:val="0"/>
          <w:bCs/>
        </w:rPr>
      </w:pPr>
      <w:ins w:id="1150" w:author="Katharina Schleidt" w:date="2021-10-13T19:18:00Z">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ins>
    </w:p>
    <w:p w14:paraId="4E2D09C0" w14:textId="77777777" w:rsidR="00AB64D8" w:rsidRPr="00AB64D8" w:rsidRDefault="00AB64D8" w:rsidP="00AB64D8">
      <w:pPr>
        <w:pStyle w:val="TermNum"/>
        <w:rPr>
          <w:ins w:id="1151" w:author="Katharina Schleidt" w:date="2021-10-13T19:18:00Z"/>
          <w:b w:val="0"/>
          <w:bCs/>
        </w:rPr>
      </w:pPr>
    </w:p>
    <w:p w14:paraId="6AB58AB1" w14:textId="5FB1B6C3" w:rsidR="00AB64D8" w:rsidRDefault="00AB64D8" w:rsidP="00AB64D8">
      <w:pPr>
        <w:pStyle w:val="TermNum"/>
        <w:rPr>
          <w:ins w:id="1152" w:author="Katharina Schleidt" w:date="2021-10-13T19:18:00Z"/>
          <w:b w:val="0"/>
          <w:bCs/>
        </w:rPr>
      </w:pPr>
      <w:commentRangeStart w:id="1153"/>
      <w:ins w:id="1154" w:author="Katharina Schleidt" w:date="2021-10-13T19:19:00Z">
        <w:r>
          <w:rPr>
            <w:b w:val="0"/>
            <w:bCs/>
          </w:rPr>
          <w:t>[</w:t>
        </w:r>
      </w:ins>
      <w:ins w:id="1155" w:author="Katharina Schleidt" w:date="2021-10-13T19:18:00Z">
        <w:r w:rsidRPr="00AB64D8">
          <w:rPr>
            <w:b w:val="0"/>
            <w:bCs/>
          </w:rPr>
          <w:t>ORIGIN: ISO/TC 211 Glossary of Terms - English (last updated: 2020-06-02)</w:t>
        </w:r>
      </w:ins>
      <w:ins w:id="1156" w:author="Katharina Schleidt" w:date="2021-10-13T19:19:00Z">
        <w:r>
          <w:rPr>
            <w:b w:val="0"/>
            <w:bCs/>
          </w:rPr>
          <w:t>]</w:t>
        </w:r>
        <w:commentRangeEnd w:id="1153"/>
        <w:r>
          <w:rPr>
            <w:rStyle w:val="CommentReference"/>
            <w:b w:val="0"/>
          </w:rPr>
          <w:commentReference w:id="1153"/>
        </w:r>
      </w:ins>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1157" w:name="_Toc72768831"/>
      <w:bookmarkStart w:id="1158" w:name="_Toc72768832"/>
      <w:bookmarkStart w:id="1159" w:name="_Toc72768833"/>
      <w:bookmarkStart w:id="1160" w:name="_Toc72768834"/>
      <w:bookmarkStart w:id="1161" w:name="_Toc72768835"/>
      <w:bookmarkStart w:id="1162" w:name="_Toc72768836"/>
      <w:bookmarkStart w:id="1163" w:name="_Toc72768837"/>
      <w:bookmarkStart w:id="1164" w:name="_Toc72768838"/>
      <w:bookmarkStart w:id="1165" w:name="_Toc72768839"/>
      <w:bookmarkStart w:id="1166" w:name="_Toc72768840"/>
      <w:bookmarkStart w:id="1167" w:name="_Toc72768841"/>
      <w:bookmarkStart w:id="1168" w:name="_Toc72768842"/>
      <w:bookmarkStart w:id="1169" w:name="_Toc72768843"/>
      <w:bookmarkStart w:id="1170" w:name="_Toc72768844"/>
      <w:bookmarkStart w:id="1171" w:name="_Toc85617432"/>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r>
        <w:t xml:space="preserve">Internal </w:t>
      </w:r>
      <w:r w:rsidRPr="00F02BC7">
        <w:t>Terms and definitions</w:t>
      </w:r>
      <w:bookmarkEnd w:id="1171"/>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172"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173"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174" w:author="Katharina Schleidt" w:date="2021-10-10T18:36:00Z">
        <w:r w:rsidR="00466170">
          <w:t>An observer is an instance of a sensor, instrument, implementation of an algorithm or a being such as a person.</w:t>
        </w:r>
      </w:ins>
      <w:del w:id="1175"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76" w:name="_Toc85617433"/>
      <w:commentRangeStart w:id="1177"/>
      <w:r>
        <w:lastRenderedPageBreak/>
        <w:t>Conformance</w:t>
      </w:r>
      <w:commentRangeEnd w:id="1177"/>
      <w:r w:rsidR="009940F8">
        <w:rPr>
          <w:rStyle w:val="CommentReference"/>
          <w:rFonts w:eastAsia="Calibri"/>
          <w:b w:val="0"/>
          <w:lang w:eastAsia="en-US"/>
        </w:rPr>
        <w:commentReference w:id="1177"/>
      </w:r>
      <w:bookmarkEnd w:id="1176"/>
    </w:p>
    <w:p w14:paraId="252F3B6A" w14:textId="63D5F16C" w:rsidR="009F2BE1" w:rsidRDefault="009F2BE1" w:rsidP="009F2BE1">
      <w:pPr>
        <w:pStyle w:val="Heading2"/>
      </w:pPr>
      <w:bookmarkStart w:id="1178" w:name="_Toc85617434"/>
      <w:r>
        <w:t>Overview</w:t>
      </w:r>
      <w:bookmarkEnd w:id="1178"/>
    </w:p>
    <w:p w14:paraId="19E5BC18" w14:textId="22A03D45" w:rsidR="009F2BE1" w:rsidRDefault="009F2BE1" w:rsidP="009F2BE1">
      <w:pPr>
        <w:rPr>
          <w:lang w:eastAsia="ja-JP"/>
        </w:rPr>
      </w:pPr>
      <w:r>
        <w:rPr>
          <w:lang w:eastAsia="ja-JP"/>
        </w:rPr>
        <w:t>Clauses 7 to 13 of this International Standard use the Unified Modeling Language (UML) to present conceptual schemas for describing Observations. These schemas define conceptual classes that</w:t>
      </w:r>
      <w:ins w:id="1179"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180" w:author="Katharina Schleidt" w:date="2021-07-05T13:57:00Z">
        <w:r w:rsidDel="0058722D">
          <w:rPr>
            <w:lang w:eastAsia="ja-JP"/>
          </w:rPr>
          <w:delText xml:space="preserve">; </w:delText>
        </w:r>
      </w:del>
      <w:ins w:id="1181" w:author="Katharina Schleidt" w:date="2021-07-05T13:57:00Z">
        <w:r w:rsidR="0058722D">
          <w:rPr>
            <w:lang w:eastAsia="ja-JP"/>
          </w:rPr>
          <w:t xml:space="preserve">. </w:t>
        </w:r>
      </w:ins>
      <w:del w:id="1182" w:author="Katharina Schleidt" w:date="2021-07-05T13:57:00Z">
        <w:r w:rsidDel="0058722D">
          <w:rPr>
            <w:lang w:eastAsia="ja-JP"/>
          </w:rPr>
          <w:delText xml:space="preserve">various </w:delText>
        </w:r>
      </w:del>
      <w:ins w:id="1183"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184" w:name="_Toc85617435"/>
      <w:r w:rsidRPr="009F2BE1">
        <w:t xml:space="preserve">Conformance classes related to </w:t>
      </w:r>
      <w:r>
        <w:t>m</w:t>
      </w:r>
      <w:r w:rsidRPr="009F2BE1">
        <w:t xml:space="preserve">odels including </w:t>
      </w:r>
      <w:r w:rsidR="00020E72" w:rsidRPr="00020E72">
        <w:t xml:space="preserve">Observations, </w:t>
      </w:r>
      <w:del w:id="1185" w:author="Katharina Schleidt" w:date="2021-07-05T19:42:00Z">
        <w:r w:rsidR="00020E72" w:rsidRPr="00020E72" w:rsidDel="00116C6C">
          <w:delText xml:space="preserve">measurements </w:delText>
        </w:r>
      </w:del>
      <w:ins w:id="1186" w:author="Katharina Schleidt" w:date="2021-07-05T19:42:00Z">
        <w:r w:rsidR="00116C6C">
          <w:t>M</w:t>
        </w:r>
        <w:r w:rsidR="00116C6C" w:rsidRPr="00020E72">
          <w:t xml:space="preserve">easurements </w:t>
        </w:r>
      </w:ins>
      <w:r w:rsidR="00020E72" w:rsidRPr="00020E72">
        <w:t xml:space="preserve">and </w:t>
      </w:r>
      <w:del w:id="1187" w:author="Katharina Schleidt" w:date="2021-07-05T19:42:00Z">
        <w:r w:rsidR="00020E72" w:rsidRPr="00020E72" w:rsidDel="00116C6C">
          <w:delText>samples</w:delText>
        </w:r>
      </w:del>
      <w:ins w:id="1188" w:author="Katharina Schleidt" w:date="2021-07-05T19:42:00Z">
        <w:r w:rsidR="00116C6C">
          <w:t>S</w:t>
        </w:r>
        <w:r w:rsidR="00116C6C" w:rsidRPr="00020E72">
          <w:t>amples</w:t>
        </w:r>
      </w:ins>
      <w:bookmarkEnd w:id="1184"/>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189" w:author="Katharina Schleidt" w:date="2021-07-05T13:57:00Z">
        <w:r w:rsidR="00020E72" w:rsidRPr="00020E72" w:rsidDel="0058722D">
          <w:rPr>
            <w:lang w:eastAsia="ja-JP"/>
          </w:rPr>
          <w:delText xml:space="preserve">measurements </w:delText>
        </w:r>
      </w:del>
      <w:ins w:id="1190"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191" w:author="Katharina Schleidt" w:date="2021-07-05T13:57:00Z">
        <w:r w:rsidR="00020E72" w:rsidRPr="00020E72" w:rsidDel="0058722D">
          <w:rPr>
            <w:lang w:eastAsia="ja-JP"/>
          </w:rPr>
          <w:delText>samples</w:delText>
        </w:r>
        <w:r w:rsidR="00020E72" w:rsidDel="0058722D">
          <w:rPr>
            <w:lang w:eastAsia="ja-JP"/>
          </w:rPr>
          <w:delText xml:space="preserve"> </w:delText>
        </w:r>
      </w:del>
      <w:ins w:id="1192"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193" w:name="_Ref52471713"/>
      <w:bookmarkStart w:id="1194" w:name="_Ref53002413"/>
      <w:r w:rsidRPr="00740AD6">
        <w:rPr>
          <w:b/>
          <w:bCs/>
          <w:sz w:val="20"/>
          <w:szCs w:val="20"/>
        </w:rPr>
        <w:t xml:space="preserve">Table </w:t>
      </w:r>
      <w:bookmarkEnd w:id="1193"/>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194"/>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r w:rsidR="005C46DD">
              <w:rPr>
                <w:sz w:val="20"/>
                <w:szCs w:val="20"/>
              </w:rPr>
              <w:t>obs-cpt</w:t>
            </w:r>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195"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195"/>
      <w:r w:rsidRPr="005B21D1">
        <w:rPr>
          <w:b/>
          <w:bCs/>
          <w:sz w:val="20"/>
          <w:szCs w:val="20"/>
          <w:lang w:val="fr-FR"/>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Abstract Observation core - AbstractObservation</w:t>
            </w:r>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196"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196"/>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97"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97"/>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98"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98"/>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Abstract Sample core - AbstractPreparationStep</w:t>
            </w:r>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99"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99"/>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200" w:name="_Toc85617436"/>
      <w:commentRangeStart w:id="1201"/>
      <w:r>
        <w:t>Document conventions</w:t>
      </w:r>
      <w:commentRangeEnd w:id="1201"/>
      <w:r w:rsidR="009940F8">
        <w:rPr>
          <w:rStyle w:val="CommentReference"/>
          <w:rFonts w:eastAsia="Calibri"/>
          <w:b w:val="0"/>
          <w:lang w:eastAsia="en-US"/>
        </w:rPr>
        <w:commentReference w:id="1201"/>
      </w:r>
      <w:bookmarkEnd w:id="1200"/>
    </w:p>
    <w:p w14:paraId="59BB259F" w14:textId="1AF78D38" w:rsidR="00CE109A" w:rsidRDefault="00247DE8" w:rsidP="00CE109A">
      <w:pPr>
        <w:pStyle w:val="Heading2"/>
      </w:pPr>
      <w:bookmarkStart w:id="1202" w:name="_Toc85617437"/>
      <w:r w:rsidRPr="00247DE8">
        <w:t>Abbreviated terms and acronyms</w:t>
      </w:r>
      <w:bookmarkEnd w:id="1202"/>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203" w:author="Katharina Schleidt" w:date="2021-07-05T19:42:00Z">
        <w:r w:rsidRPr="00020E72" w:rsidDel="00116C6C">
          <w:rPr>
            <w:lang w:eastAsia="ja-JP"/>
          </w:rPr>
          <w:delText xml:space="preserve">measurements </w:delText>
        </w:r>
      </w:del>
      <w:ins w:id="1204"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205" w:author="Katharina Schleidt" w:date="2021-07-05T19:42:00Z">
        <w:r w:rsidRPr="00020E72" w:rsidDel="00116C6C">
          <w:rPr>
            <w:lang w:eastAsia="ja-JP"/>
          </w:rPr>
          <w:delText>samples</w:delText>
        </w:r>
        <w:r w:rsidDel="00116C6C">
          <w:rPr>
            <w:lang w:eastAsia="ja-JP"/>
          </w:rPr>
          <w:delText xml:space="preserve"> </w:delText>
        </w:r>
      </w:del>
      <w:ins w:id="1206"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lastRenderedPageBreak/>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7" w:name="_Toc85617438"/>
      <w:r>
        <w:t>Schema language</w:t>
      </w:r>
      <w:bookmarkEnd w:id="120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08" w:name="_Toc85617439"/>
      <w:r>
        <w:t>Model element names</w:t>
      </w:r>
      <w:bookmarkEnd w:id="1208"/>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09" w:name="_Toc85617440"/>
      <w:r>
        <w:t>Requirements and recommendations</w:t>
      </w:r>
      <w:bookmarkEnd w:id="1209"/>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1210" w:author="Katharina Schleidt" w:date="2021-07-06T14:14:00Z">
              <w:r w:rsidRPr="00FF42B7" w:rsidDel="00FC2372">
                <w:rPr>
                  <w:b/>
                  <w:bCs/>
                </w:rPr>
                <w:delText>q</w:delText>
              </w:r>
            </w:del>
            <w:ins w:id="1211" w:author="Katharina Schleidt" w:date="2021-07-06T14:14:00Z">
              <w:r w:rsidR="00FC2372">
                <w:rPr>
                  <w:b/>
                  <w:bCs/>
                </w:rPr>
                <w:t>c</w:t>
              </w:r>
            </w:ins>
            <w:del w:id="1212" w:author="Katharina Schleidt" w:date="2021-07-06T14:15:00Z">
              <w:r w:rsidRPr="00FF42B7" w:rsidDel="00FC2372">
                <w:rPr>
                  <w:b/>
                  <w:bCs/>
                </w:rPr>
                <w:delText>N</w:delText>
              </w:r>
            </w:del>
            <w:ins w:id="1213"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1214" w:author="Katharina Schleidt" w:date="2021-07-06T14:14:00Z">
        <w:r w:rsidRPr="00FF42B7" w:rsidDel="00FC2372">
          <w:rPr>
            <w:b/>
            <w:bCs/>
          </w:rPr>
          <w:delText>q</w:delText>
        </w:r>
      </w:del>
      <w:ins w:id="1215" w:author="Katharina Schleidt" w:date="2021-07-06T14:14:00Z">
        <w:r w:rsidR="00FC2372">
          <w:rPr>
            <w:b/>
            <w:bCs/>
          </w:rPr>
          <w:t>c</w:t>
        </w:r>
      </w:ins>
      <w:del w:id="1216" w:author="Katharina Schleidt" w:date="2021-07-06T14:14:00Z">
        <w:r w:rsidRPr="00FF42B7" w:rsidDel="00FC2372">
          <w:rPr>
            <w:b/>
            <w:bCs/>
          </w:rPr>
          <w:delText>N</w:delText>
        </w:r>
      </w:del>
      <w:ins w:id="1217"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218" w:name="_Toc85617441"/>
      <w:r>
        <w:t>Requirements classes</w:t>
      </w:r>
      <w:bookmarkEnd w:id="1218"/>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219" w:name="_Toc85617442"/>
      <w:r>
        <w:t>Conformance classes</w:t>
      </w:r>
      <w:bookmarkEnd w:id="1219"/>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220" w:name="_Ref52472430"/>
      <w:bookmarkStart w:id="1221" w:name="_Toc85617443"/>
      <w:r>
        <w:t>Identifiers</w:t>
      </w:r>
      <w:bookmarkEnd w:id="1220"/>
      <w:bookmarkEnd w:id="12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222" w:name="_Toc353798250"/>
      <w:bookmarkStart w:id="1223" w:name="_Toc85617444"/>
      <w:r w:rsidRPr="00247DE8">
        <w:t xml:space="preserve">Packaging, </w:t>
      </w:r>
      <w:r>
        <w:t>r</w:t>
      </w:r>
      <w:r w:rsidRPr="00247DE8">
        <w:t xml:space="preserve">equirements and </w:t>
      </w:r>
      <w:r>
        <w:t>d</w:t>
      </w:r>
      <w:r w:rsidRPr="00247DE8">
        <w:t>ependencies</w:t>
      </w:r>
      <w:bookmarkEnd w:id="1222"/>
      <w:bookmarkEnd w:id="1223"/>
    </w:p>
    <w:p w14:paraId="4E2829B4" w14:textId="36D3559C" w:rsidR="00393BE0" w:rsidRPr="00393BE0" w:rsidRDefault="00393BE0" w:rsidP="00EF48D9">
      <w:pPr>
        <w:pStyle w:val="Heading2"/>
      </w:pPr>
      <w:bookmarkStart w:id="1224" w:name="_Toc85617445"/>
      <w:r>
        <w:t>Requirements</w:t>
      </w:r>
      <w:bookmarkEnd w:id="1224"/>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225" w:author="Katharina Schleidt" w:date="2021-07-05T13:58:00Z">
        <w:r w:rsidR="0058722D">
          <w:rPr>
            <w:lang w:eastAsia="ja-JP"/>
          </w:rPr>
          <w:t>This structure</w:t>
        </w:r>
      </w:ins>
      <w:del w:id="1226"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227" w:author="Katharina Schleidt" w:date="2021-07-05T13:59:00Z">
        <w:r w:rsidR="002E57C8" w:rsidDel="0058722D">
          <w:rPr>
            <w:lang w:eastAsia="ja-JP"/>
          </w:rPr>
          <w:delText xml:space="preserve">it becomes increasingly difficult to </w:delText>
        </w:r>
      </w:del>
      <w:r w:rsidR="002E57C8">
        <w:rPr>
          <w:lang w:eastAsia="ja-JP"/>
        </w:rPr>
        <w:t>stipulat</w:t>
      </w:r>
      <w:ins w:id="1228" w:author="Katharina Schleidt" w:date="2021-07-05T13:59:00Z">
        <w:r w:rsidR="0058722D">
          <w:rPr>
            <w:lang w:eastAsia="ja-JP"/>
          </w:rPr>
          <w:t>ing</w:t>
        </w:r>
      </w:ins>
      <w:del w:id="1229"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230"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231" w:author="Katharina Schleidt" w:date="2021-07-05T14:00:00Z">
        <w:r w:rsidR="0058722D">
          <w:rPr>
            <w:lang w:eastAsia="ja-JP"/>
          </w:rPr>
          <w:t xml:space="preserve">the observable properties </w:t>
        </w:r>
      </w:ins>
      <w:del w:id="1232"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233" w:author="Katharina Schleidt" w:date="2021-07-05T14:00:00Z">
        <w:r w:rsidR="0058722D">
          <w:rPr>
            <w:lang w:eastAsia="ja-JP"/>
          </w:rPr>
          <w:t>. This is because</w:t>
        </w:r>
      </w:ins>
      <w:del w:id="1234"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235" w:author="Katharina Schleidt" w:date="2021-07-05T14:00:00Z">
        <w:r w:rsidR="0058722D">
          <w:rPr>
            <w:lang w:eastAsia="ja-JP"/>
          </w:rPr>
          <w:t>,</w:t>
        </w:r>
      </w:ins>
      <w:r>
        <w:rPr>
          <w:lang w:eastAsia="ja-JP"/>
        </w:rPr>
        <w:t xml:space="preserve"> such as the Research Data Alliance (RDA)</w:t>
      </w:r>
      <w:ins w:id="1236"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237" w:author="Katharina Schleidt" w:date="2021-07-05T14:01:00Z">
        <w:r w:rsidDel="0058722D">
          <w:rPr>
            <w:lang w:eastAsia="ja-JP"/>
          </w:rPr>
          <w:delText xml:space="preserve">has been </w:delText>
        </w:r>
      </w:del>
      <w:ins w:id="1238"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2" cstate="print">
                      <a:extLst>
                        <a:ext uri="{28A0092B-C50C-407E-A947-70E740481C1C}">
                          <a14:useLocalDpi xmlns:a14="http://schemas.microsoft.com/office/drawing/2010/main"/>
                        </a:ext>
                        <a:ext uri="{96DAC541-7B7A-43D3-8B79-37D633B846F1}">
                          <asvg:svgBlip xmlns:asvg="http://schemas.microsoft.com/office/drawing/2016/SVG/main" r:embed="rId33"/>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239"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239"/>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4" cstate="print">
                      <a:extLst>
                        <a:ext uri="{28A0092B-C50C-407E-A947-70E740481C1C}">
                          <a14:useLocalDpi xmlns:a14="http://schemas.microsoft.com/office/drawing/2010/main"/>
                        </a:ext>
                        <a:ext uri="{96DAC541-7B7A-43D3-8B79-37D633B846F1}">
                          <asvg:svgBlip xmlns:asvg="http://schemas.microsoft.com/office/drawing/2016/SVG/main" r:embed="rId35"/>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240"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240"/>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241" w:name="_Toc85617446"/>
      <w:r>
        <w:t>UML</w:t>
      </w:r>
      <w:bookmarkEnd w:id="1241"/>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242" w:author="Katharina Schleidt" w:date="2021-07-05T14:01:00Z">
        <w:r w:rsidDel="0058722D">
          <w:rPr>
            <w:lang w:eastAsia="ja-JP"/>
          </w:rPr>
          <w:delText xml:space="preserve">have been </w:delText>
        </w:r>
      </w:del>
      <w:ins w:id="1243" w:author="Katharina Schleidt" w:date="2021-07-05T14:01:00Z">
        <w:r w:rsidR="0058722D">
          <w:rPr>
            <w:lang w:eastAsia="ja-JP"/>
          </w:rPr>
          <w:t xml:space="preserve">are </w:t>
        </w:r>
      </w:ins>
      <w:r>
        <w:rPr>
          <w:lang w:eastAsia="ja-JP"/>
        </w:rPr>
        <w:t xml:space="preserve">provided. These models provide a very abstract view </w:t>
      </w:r>
      <w:del w:id="1244" w:author="Katharina Schleidt" w:date="2021-07-05T14:01:00Z">
        <w:r w:rsidDel="0058722D">
          <w:rPr>
            <w:lang w:eastAsia="ja-JP"/>
          </w:rPr>
          <w:delText xml:space="preserve">on </w:delText>
        </w:r>
      </w:del>
      <w:ins w:id="1245"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246" w:author="Katharina Schleidt" w:date="2021-07-05T14:02:00Z">
        <w:r w:rsidR="00C44FEC" w:rsidRPr="00C44FEC" w:rsidDel="0058722D">
          <w:rPr>
            <w:lang w:eastAsia="ja-JP"/>
          </w:rPr>
          <w:delText xml:space="preserve">measurements </w:delText>
        </w:r>
      </w:del>
      <w:ins w:id="1247"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248" w:author="Katharina Schleidt" w:date="2021-07-05T14:02:00Z">
        <w:r w:rsidR="00C44FEC" w:rsidRPr="00C44FEC" w:rsidDel="0058722D">
          <w:rPr>
            <w:lang w:eastAsia="ja-JP"/>
          </w:rPr>
          <w:delText>samples</w:delText>
        </w:r>
        <w:r w:rsidR="00C44FEC" w:rsidDel="0058722D">
          <w:rPr>
            <w:lang w:eastAsia="ja-JP"/>
          </w:rPr>
          <w:delText xml:space="preserve"> </w:delText>
        </w:r>
      </w:del>
      <w:ins w:id="1249"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250"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1251" w:author="Katharina Schleidt" w:date="2021-07-05T14:02:00Z">
        <w:r w:rsidDel="0058722D">
          <w:rPr>
            <w:lang w:eastAsia="ja-JP"/>
          </w:rPr>
          <w:delText xml:space="preserve">have been </w:delText>
        </w:r>
      </w:del>
      <w:ins w:id="1252"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253" w:author="Katharina Schleidt" w:date="2021-07-05T14:03:00Z">
        <w:r w:rsidR="00953EFA" w:rsidRPr="00953EFA" w:rsidDel="00BC3B35">
          <w:rPr>
            <w:lang w:eastAsia="ja-JP"/>
          </w:rPr>
          <w:delText xml:space="preserve">has been </w:delText>
        </w:r>
      </w:del>
      <w:ins w:id="1254"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255" w:author="Katharina Schleidt" w:date="2021-07-05T19:38:00Z">
        <w:r w:rsidR="00174114" w:rsidRPr="00174114" w:rsidDel="00116C6C">
          <w:rPr>
            <w:lang w:eastAsia="ja-JP"/>
          </w:rPr>
          <w:delText>Observations, measurements and samples</w:delText>
        </w:r>
      </w:del>
      <w:ins w:id="1256"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257"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257"/>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258"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258"/>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259" w:name="_Toc85617447"/>
      <w:r>
        <w:t>Note o</w:t>
      </w:r>
      <w:r w:rsidR="00AF32F1">
        <w:t>n</w:t>
      </w:r>
      <w:r>
        <w:t xml:space="preserve"> the u</w:t>
      </w:r>
      <w:r w:rsidR="00247DE8">
        <w:t>se of Any</w:t>
      </w:r>
      <w:bookmarkEnd w:id="1259"/>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7"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260"/>
      <w:r>
        <w:rPr>
          <w:lang w:eastAsia="ja-JP"/>
        </w:rPr>
        <w:t>Metadata</w:t>
      </w:r>
      <w:commentRangeEnd w:id="1260"/>
      <w:r w:rsidR="00621028">
        <w:rPr>
          <w:rStyle w:val="CommentReference"/>
        </w:rPr>
        <w:commentReference w:id="1260"/>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8"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9"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40"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An (embedded) SWE DataRecord</w:t>
      </w:r>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1"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hyperlink r:id="rId42"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261" w:name="_Toc353798251"/>
      <w:bookmarkStart w:id="1262" w:name="_Toc85617448"/>
      <w:r w:rsidRPr="00920189">
        <w:t>Fundamental characteristics of observations and samples (informative)</w:t>
      </w:r>
      <w:bookmarkEnd w:id="1261"/>
      <w:bookmarkEnd w:id="1262"/>
    </w:p>
    <w:p w14:paraId="4359B34D" w14:textId="62C77FAD" w:rsidR="00CE109A" w:rsidRDefault="00B125A5" w:rsidP="00114E5B">
      <w:pPr>
        <w:pStyle w:val="Heading2"/>
      </w:pPr>
      <w:bookmarkStart w:id="1263" w:name="_Toc85617449"/>
      <w:r>
        <w:t>Observation schema</w:t>
      </w:r>
      <w:bookmarkEnd w:id="1263"/>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264"/>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264"/>
      <w:r w:rsidR="001B02F3">
        <w:rPr>
          <w:rStyle w:val="CommentReference"/>
        </w:rPr>
        <w:commentReference w:id="1264"/>
      </w:r>
      <w:r w:rsidRPr="00F24D49">
        <w:rPr>
          <w:lang w:eastAsia="ja-JP"/>
        </w:rPr>
        <w:t xml:space="preserve">. </w:t>
      </w:r>
      <w:del w:id="1265" w:author="Katharina Schleidt" w:date="2021-07-05T14:03:00Z">
        <w:r w:rsidRPr="00F24D49" w:rsidDel="00BC3B35">
          <w:rPr>
            <w:lang w:eastAsia="ja-JP"/>
          </w:rPr>
          <w:delText xml:space="preserve">It </w:delText>
        </w:r>
      </w:del>
      <w:ins w:id="1266" w:author="Katharina Schleidt" w:date="2021-07-05T14:03:00Z">
        <w:r w:rsidR="00BC3B35">
          <w:rPr>
            <w:lang w:eastAsia="ja-JP"/>
          </w:rPr>
          <w:t>This ac</w:t>
        </w:r>
      </w:ins>
      <w:ins w:id="1267" w:author="Katharina Schleidt" w:date="2021-07-05T14:04:00Z">
        <w:r w:rsidR="00BC3B35">
          <w:rPr>
            <w:lang w:eastAsia="ja-JP"/>
          </w:rPr>
          <w:t>t</w:t>
        </w:r>
      </w:ins>
      <w:ins w:id="1268"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269" w:author="Katharina Schleidt" w:date="2021-07-05T14:47:00Z">
        <w:r w:rsidDel="009C3FA8">
          <w:rPr>
            <w:lang w:eastAsia="ja-JP"/>
          </w:rPr>
          <w:delText xml:space="preserve">; </w:delText>
        </w:r>
      </w:del>
      <w:ins w:id="1270" w:author="Katharina Schleidt" w:date="2021-07-05T14:47:00Z">
        <w:r w:rsidR="009C3FA8">
          <w:rPr>
            <w:lang w:eastAsia="ja-JP"/>
          </w:rPr>
          <w:t xml:space="preserve">. </w:t>
        </w:r>
      </w:ins>
      <w:del w:id="1271" w:author="Katharina Schleidt" w:date="2021-07-05T14:47:00Z">
        <w:r w:rsidDel="009C3FA8">
          <w:rPr>
            <w:lang w:eastAsia="ja-JP"/>
          </w:rPr>
          <w:delText xml:space="preserve">in </w:delText>
        </w:r>
      </w:del>
      <w:ins w:id="1272"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273"/>
      <w:r>
        <w:rPr>
          <w:lang w:eastAsia="ja-JP"/>
        </w:rPr>
        <w:t>.</w:t>
      </w:r>
      <w:ins w:id="1274" w:author="Katharina Schleidt" w:date="2021-07-05T14:49:00Z">
        <w:r w:rsidR="009C3FA8">
          <w:rPr>
            <w:lang w:eastAsia="ja-JP"/>
          </w:rPr>
          <w:t xml:space="preserve"> The proximate </w:t>
        </w:r>
      </w:ins>
      <w:ins w:id="1275" w:author="Katharina Schleidt" w:date="2021-07-05T14:50:00Z">
        <w:r w:rsidR="009C3FA8">
          <w:rPr>
            <w:lang w:eastAsia="ja-JP"/>
          </w:rPr>
          <w:t>feature-of-interest</w:t>
        </w:r>
      </w:ins>
      <w:ins w:id="1276"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277" w:author="Katharina Schleidt" w:date="2021-07-05T15:05:00Z">
        <w:r w:rsidR="00F95F63">
          <w:rPr>
            <w:lang w:eastAsia="ja-JP"/>
          </w:rPr>
          <w:t>f.</w:t>
        </w:r>
        <w:commentRangeEnd w:id="1273"/>
        <w:r w:rsidR="00F95F63">
          <w:rPr>
            <w:rStyle w:val="CommentReference"/>
          </w:rPr>
          <w:commentReference w:id="1273"/>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278" w:author="Katharina Schleidt" w:date="2021-07-05T14:47:00Z">
        <w:r w:rsidDel="009C3FA8">
          <w:rPr>
            <w:lang w:eastAsia="ja-JP"/>
          </w:rPr>
          <w:delText xml:space="preserve">like </w:delText>
        </w:r>
      </w:del>
      <w:ins w:id="1279"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280"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281" w:name="_Toc85617450"/>
      <w:r>
        <w:t>Sample schema</w:t>
      </w:r>
      <w:bookmarkEnd w:id="1281"/>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282"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283"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284"/>
      <w:r w:rsidR="003E224E">
        <w:rPr>
          <w:lang w:eastAsia="ja-JP"/>
        </w:rPr>
        <w:t>both those being made directly on the sample as well as observations on other samples</w:t>
      </w:r>
      <w:r w:rsidRPr="00755923">
        <w:rPr>
          <w:lang w:eastAsia="ja-JP"/>
        </w:rPr>
        <w:t>.</w:t>
      </w:r>
      <w:commentRangeEnd w:id="1284"/>
      <w:r w:rsidR="003E224E">
        <w:rPr>
          <w:rStyle w:val="CommentReference"/>
        </w:rPr>
        <w:commentReference w:id="1284"/>
      </w:r>
    </w:p>
    <w:p w14:paraId="6DDAEB1F" w14:textId="2D48A11B" w:rsidR="00114E5B" w:rsidRDefault="00114E5B" w:rsidP="00114E5B">
      <w:pPr>
        <w:pStyle w:val="Heading3"/>
      </w:pPr>
      <w:bookmarkStart w:id="1285" w:name="_Ref52396733"/>
      <w:r w:rsidRPr="00114E5B">
        <w:lastRenderedPageBreak/>
        <w:t>Proximate vs. ultimate feature-of-interest</w:t>
      </w:r>
      <w:bookmarkEnd w:id="128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286" w:author="Katharina Schleidt" w:date="2021-07-05T15:07:00Z">
        <w:r w:rsidDel="00F95F63">
          <w:rPr>
            <w:lang w:eastAsia="ja-JP"/>
          </w:rPr>
          <w:delText xml:space="preserve">the </w:delText>
        </w:r>
      </w:del>
      <w:ins w:id="1287"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1288" w:author="Katharina Schleidt" w:date="2021-07-05T15:07:00Z">
        <w:r w:rsidDel="00F95F63">
          <w:rPr>
            <w:lang w:eastAsia="ja-JP"/>
          </w:rPr>
          <w:delText xml:space="preserve">the </w:delText>
        </w:r>
      </w:del>
      <w:ins w:id="1289"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1290" w:author="Katharina Schleidt" w:date="2021-07-05T15:07:00Z">
        <w:r w:rsidDel="00F95F63">
          <w:rPr>
            <w:lang w:eastAsia="ja-JP"/>
          </w:rPr>
          <w:delText xml:space="preserve">the </w:delText>
        </w:r>
      </w:del>
      <w:ins w:id="1291"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1292" w:name="_Ref52423377"/>
      <w:r w:rsidRPr="00114E5B">
        <w:t>Proximate feature-of-interest embodies a sample design</w:t>
      </w:r>
      <w:bookmarkEnd w:id="1292"/>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1293"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1294" w:author="Katharina Schleidt" w:date="2021-10-10T18:31:00Z">
        <w:r w:rsidR="00466170">
          <w:rPr>
            <w:lang w:eastAsia="ja-JP"/>
          </w:rPr>
          <w:t xml:space="preserve"> Again, a virtual feature serves as </w:t>
        </w:r>
      </w:ins>
      <w:ins w:id="1295"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1296" w:author="Katharina Schleidt" w:date="2021-07-05T15:08:00Z">
        <w:r w:rsidR="00F95F63">
          <w:rPr>
            <w:lang w:eastAsia="ja-JP"/>
          </w:rPr>
          <w:t xml:space="preserve"> </w:t>
        </w:r>
      </w:ins>
      <w:r>
        <w:rPr>
          <w:lang w:eastAsia="ja-JP"/>
        </w:rPr>
        <w:t>...) has been established, sensors</w:t>
      </w:r>
      <w:ins w:id="129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129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1299" w:author="Katharina Schleidt" w:date="2021-07-05T15:09:00Z">
        <w:r w:rsidDel="00F95F63">
          <w:rPr>
            <w:lang w:eastAsia="ja-JP"/>
          </w:rPr>
          <w:delText>etc,</w:delText>
        </w:r>
      </w:del>
      <w:ins w:id="130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1301" w:author="Katharina Schleidt" w:date="2021-07-05T15:09:00Z">
        <w:r w:rsidR="00F95F63">
          <w:rPr>
            <w:lang w:eastAsia="ja-JP"/>
          </w:rPr>
          <w:t>. Examples are</w:t>
        </w:r>
      </w:ins>
      <w:r>
        <w:rPr>
          <w:lang w:eastAsia="ja-JP"/>
        </w:rPr>
        <w:t xml:space="preserve"> </w:t>
      </w:r>
      <w:del w:id="1302" w:author="Katharina Schleidt" w:date="2021-07-05T15:09:00Z">
        <w:r w:rsidDel="00F95F63">
          <w:rPr>
            <w:lang w:eastAsia="ja-JP"/>
          </w:rPr>
          <w:delText xml:space="preserve">(ex : </w:delText>
        </w:r>
      </w:del>
      <w:r>
        <w:rPr>
          <w:lang w:eastAsia="ja-JP"/>
        </w:rPr>
        <w:t xml:space="preserve">biodiversity studies, crop seed preservation, </w:t>
      </w:r>
      <w:del w:id="1303" w:author="Katharina Schleidt" w:date="2021-07-05T15:09:00Z">
        <w:r w:rsidDel="00F95F63">
          <w:rPr>
            <w:lang w:eastAsia="ja-JP"/>
          </w:rPr>
          <w:delText xml:space="preserve">…). </w:delText>
        </w:r>
      </w:del>
      <w:ins w:id="130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1305" w:author="Katharina Schleidt" w:date="2021-07-05T15:32:00Z">
        <w:r w:rsidR="00FA2553" w:rsidDel="00266DCF">
          <w:rPr>
            <w:lang w:eastAsia="ja-JP"/>
          </w:rPr>
          <w:delText>)</w:delText>
        </w:r>
        <w:r w:rsidDel="00266DCF">
          <w:rPr>
            <w:lang w:eastAsia="ja-JP"/>
          </w:rPr>
          <w:delText xml:space="preserve">; </w:delText>
        </w:r>
      </w:del>
      <w:ins w:id="1306" w:author="Katharina Schleidt" w:date="2021-07-05T15:32:00Z">
        <w:r w:rsidR="00266DCF">
          <w:rPr>
            <w:lang w:eastAsia="ja-JP"/>
          </w:rPr>
          <w:t xml:space="preserve">). </w:t>
        </w:r>
      </w:ins>
      <w:del w:id="1307" w:author="Katharina Schleidt" w:date="2021-07-05T15:32:00Z">
        <w:r w:rsidDel="00266DCF">
          <w:rPr>
            <w:lang w:eastAsia="ja-JP"/>
          </w:rPr>
          <w:delText xml:space="preserve">different </w:delText>
        </w:r>
      </w:del>
      <w:ins w:id="130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1309" w:author="Katharina Schleidt" w:date="2021-07-05T15:35:00Z">
        <w:r w:rsidDel="00266DCF">
          <w:rPr>
            <w:lang w:eastAsia="ja-JP"/>
          </w:rPr>
          <w:delText xml:space="preserve">In </w:delText>
        </w:r>
      </w:del>
      <w:ins w:id="131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1311" w:name="_Toc85617451"/>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131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131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131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1313" w:author="Katharina Schleidt" w:date="2021-07-05T19:38:00Z">
        <w:r w:rsidR="00C44FEC" w:rsidDel="00116C6C">
          <w:delText>Observations, measurements and samples</w:delText>
        </w:r>
      </w:del>
      <w:ins w:id="131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131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131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131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1316"/>
      <w:r>
        <w:rPr>
          <w:rStyle w:val="CommentReference"/>
        </w:rPr>
        <w:commentReference w:id="131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1317" w:author="Katharina Schleidt" w:date="2021-07-05T19:33:00Z">
        <w:r w:rsidDel="00116C6C">
          <w:delText>It is a modelling choice to decide, b</w:delText>
        </w:r>
      </w:del>
      <w:ins w:id="1318" w:author="Katharina Schleidt" w:date="2021-07-05T19:33:00Z">
        <w:r w:rsidR="00116C6C">
          <w:t>B</w:t>
        </w:r>
      </w:ins>
      <w:r>
        <w:t xml:space="preserve">ased on the use case, </w:t>
      </w:r>
      <w:ins w:id="1319"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1320" w:author="Katharina Schleidt" w:date="2021-07-05T19:34:00Z">
        <w:r w:rsidR="00C44FEC" w:rsidDel="00116C6C">
          <w:delText>Observations, measurements and samples</w:delText>
        </w:r>
      </w:del>
      <w:ins w:id="132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132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132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1323" w:author="Katharina Schleidt" w:date="2021-07-05T19:35:00Z">
        <w:r w:rsidR="00C44FEC" w:rsidRPr="00C44FEC" w:rsidDel="00116C6C">
          <w:delText>Observations, measurements and samples</w:delText>
        </w:r>
      </w:del>
      <w:ins w:id="132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FluidBody are </w:t>
      </w:r>
      <w:r w:rsidR="00953EFA">
        <w:t xml:space="preserve">modelled </w:t>
      </w:r>
      <w:r>
        <w:t xml:space="preserve">outside the </w:t>
      </w:r>
      <w:del w:id="1325" w:author="Katharina Schleidt" w:date="2021-07-05T19:38:00Z">
        <w:r w:rsidR="004262EC" w:rsidRPr="004262EC" w:rsidDel="00116C6C">
          <w:delText>Observations, measurements and samples</w:delText>
        </w:r>
      </w:del>
      <w:ins w:id="1326" w:author="Katharina Schleidt" w:date="2021-07-05T19:38:00Z">
        <w:r w:rsidR="00116C6C">
          <w:t>OMS</w:t>
        </w:r>
      </w:ins>
      <w:r w:rsidR="004262EC">
        <w:t xml:space="preserve"> </w:t>
      </w:r>
      <w:r>
        <w:t>model but</w:t>
      </w:r>
      <w:ins w:id="132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1328" w:author="Katharina Schleidt" w:date="2021-07-05T19:44:00Z">
        <w:r w:rsidR="0082047C">
          <w:t>;</w:t>
        </w:r>
      </w:ins>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1329" w:author="Katharina Schleidt" w:date="2021-07-05T19:44:00Z">
        <w:r w:rsidR="0082047C">
          <w:t>The Well</w:t>
        </w:r>
      </w:ins>
      <w:del w:id="1330" w:author="Katharina Schleidt" w:date="2021-07-05T19:44:00Z">
        <w:r w:rsidDel="0082047C">
          <w:delText>It</w:delText>
        </w:r>
      </w:del>
      <w:r>
        <w:t xml:space="preserve"> is thus considered as the proximateFeatureOfInterest of the Observation. The sampledFeature (the Aquifer) </w:t>
      </w:r>
      <w:ins w:id="1331"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133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133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133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133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1334" w:name="_Toc85617452"/>
      <w:r w:rsidRPr="00920189">
        <w:t>Conceptual Observation schema</w:t>
      </w:r>
      <w:bookmarkEnd w:id="1334"/>
    </w:p>
    <w:p w14:paraId="393A6024" w14:textId="3277BA06" w:rsidR="00CE109A" w:rsidRDefault="00AC59F3" w:rsidP="00AC59F3">
      <w:pPr>
        <w:pStyle w:val="Heading2"/>
      </w:pPr>
      <w:bookmarkStart w:id="1335" w:name="_Toc85617453"/>
      <w:r>
        <w:t>General</w:t>
      </w:r>
      <w:bookmarkEnd w:id="133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133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1337" w:author="Katharina Schleidt" w:date="2021-07-05T19:47:00Z">
        <w:r w:rsidRPr="00AC59F3" w:rsidDel="0082047C">
          <w:rPr>
            <w:lang w:eastAsia="ja-JP"/>
          </w:rPr>
          <w:delText xml:space="preserve">It </w:delText>
        </w:r>
      </w:del>
      <w:ins w:id="133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133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133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1340" w:name="_Ref52388743"/>
      <w:r w:rsidRPr="00AC59F3">
        <w:t>Conceptual Observation schema package Requirements Class</w:t>
      </w:r>
      <w:bookmarkEnd w:id="134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cstate="print">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134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1341"/>
            <w:r w:rsidR="001C49AC">
              <w:rPr>
                <w:rStyle w:val="CommentReference"/>
              </w:rPr>
              <w:commentReference w:id="134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1342" w:name="_Toc85617454"/>
      <w:r w:rsidRPr="00F64967">
        <w:t>Observation</w:t>
      </w:r>
      <w:bookmarkEnd w:id="134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1343" w:author="Katharina Schleidt" w:date="2021-10-11T15:04:00Z">
              <w:r w:rsidRPr="000F7AC0">
                <w:rPr>
                  <w:sz w:val="20"/>
                  <w:szCs w:val="20"/>
                </w:rPr>
                <w:t>/rec/obs-cpt/Observation/observingProcedure-con</w:t>
              </w:r>
            </w:ins>
            <w:del w:id="1344"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3">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1345"/>
      <w:commentRangeStart w:id="1346"/>
      <w:r w:rsidR="006B6B2B">
        <w:rPr>
          <w:lang w:eastAsia="ja-JP"/>
        </w:rPr>
        <w:t>Clause 7</w:t>
      </w:r>
      <w:commentRangeEnd w:id="1345"/>
      <w:r w:rsidR="006B6B2B">
        <w:rPr>
          <w:rStyle w:val="CommentReference"/>
        </w:rPr>
        <w:commentReference w:id="1345"/>
      </w:r>
      <w:commentRangeEnd w:id="1346"/>
      <w:r w:rsidR="00BE79BC">
        <w:rPr>
          <w:rStyle w:val="CommentReference"/>
        </w:rPr>
        <w:commentReference w:id="1346"/>
      </w:r>
      <w:r>
        <w:rPr>
          <w:lang w:eastAsia="ja-JP"/>
        </w:rPr>
        <w:t>.</w:t>
      </w:r>
    </w:p>
    <w:p w14:paraId="6BE5B04B" w14:textId="1DA2E47E" w:rsidR="00452AE7" w:rsidRDefault="00452AE7" w:rsidP="00452AE7">
      <w:pPr>
        <w:pStyle w:val="Heading3"/>
      </w:pPr>
      <w:bookmarkStart w:id="1347" w:name="_Ref52486584"/>
      <w:r w:rsidRPr="00452AE7">
        <w:t>Attribute phenomenonTime</w:t>
      </w:r>
      <w:bookmarkEnd w:id="134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1348" w:author="Ilkka Rinne" w:date="2021-07-27T16:08:00Z">
              <w:r w:rsidR="00626BFF">
                <w:rPr>
                  <w:b/>
                  <w:sz w:val="20"/>
                  <w:szCs w:val="20"/>
                </w:rPr>
                <w:t>r</w:t>
              </w:r>
            </w:ins>
            <w:del w:id="1349"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1350" w:name="_Ref52486606"/>
      <w:r w:rsidRPr="00DA7447">
        <w:t>Attribute resultTime</w:t>
      </w:r>
      <w:bookmarkEnd w:id="135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1351"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1352"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1353" w:author="Ilkka Rinne" w:date="2021-07-27T16:08:00Z">
              <w:r w:rsidR="00626BFF">
                <w:rPr>
                  <w:b/>
                  <w:sz w:val="20"/>
                  <w:szCs w:val="20"/>
                </w:rPr>
                <w:t>r</w:t>
              </w:r>
            </w:ins>
            <w:del w:id="1354"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1355" w:author="Ilkka Rinne" w:date="2021-07-27T16:16:00Z">
              <w:r w:rsidR="00813150">
                <w:rPr>
                  <w:b/>
                  <w:sz w:val="20"/>
                  <w:szCs w:val="20"/>
                </w:rPr>
                <w:t>r</w:t>
              </w:r>
            </w:ins>
            <w:del w:id="1356"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pPr>
        <w:rPr>
          <w:ins w:id="1357" w:author="Katharina Schleidt" w:date="2021-10-17T22:39:00Z"/>
        </w:rPr>
        <w:pPrChange w:id="1358" w:author="Katharina Schleidt" w:date="2021-10-17T22:39:00Z">
          <w:pPr>
            <w:pStyle w:val="Heading3"/>
          </w:pPr>
        </w:pPrChange>
      </w:pPr>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rPr>
          <w:ins w:id="1359" w:author="Katharina Schleidt" w:date="2021-10-17T22:39:00Z"/>
        </w:trPr>
        <w:tc>
          <w:tcPr>
            <w:tcW w:w="4526" w:type="dxa"/>
            <w:shd w:val="clear" w:color="auto" w:fill="auto"/>
            <w:tcMar>
              <w:top w:w="100" w:type="dxa"/>
              <w:left w:w="100" w:type="dxa"/>
              <w:bottom w:w="100" w:type="dxa"/>
              <w:right w:w="100" w:type="dxa"/>
            </w:tcMar>
          </w:tcPr>
          <w:p w14:paraId="603F5567" w14:textId="77777777" w:rsidR="004143C5" w:rsidRDefault="004143C5" w:rsidP="007E75B6">
            <w:pPr>
              <w:widowControl w:val="0"/>
              <w:spacing w:line="240" w:lineRule="auto"/>
              <w:rPr>
                <w:ins w:id="1360" w:author="Katharina Schleidt" w:date="2021-10-17T22:39:00Z"/>
                <w:sz w:val="20"/>
                <w:szCs w:val="20"/>
              </w:rPr>
            </w:pPr>
            <w:ins w:id="1361" w:author="Katharina Schleidt" w:date="2021-10-17T22:39:00Z">
              <w:r>
                <w:rPr>
                  <w:b/>
                  <w:sz w:val="20"/>
                  <w:szCs w:val="20"/>
                </w:rPr>
                <w:t>Requirement</w:t>
              </w:r>
              <w:r>
                <w:rPr>
                  <w:sz w:val="20"/>
                  <w:szCs w:val="20"/>
                </w:rPr>
                <w:br/>
              </w:r>
              <w:r w:rsidRPr="007B2C44">
                <w:rPr>
                  <w:sz w:val="20"/>
                  <w:szCs w:val="20"/>
                </w:rPr>
                <w:t>/req/obs-cpt/Observation/observingProcedure-card</w:t>
              </w:r>
            </w:ins>
          </w:p>
        </w:tc>
        <w:tc>
          <w:tcPr>
            <w:tcW w:w="5796" w:type="dxa"/>
            <w:shd w:val="clear" w:color="auto" w:fill="auto"/>
            <w:tcMar>
              <w:top w:w="100" w:type="dxa"/>
              <w:left w:w="100" w:type="dxa"/>
              <w:bottom w:w="100" w:type="dxa"/>
              <w:right w:w="100" w:type="dxa"/>
            </w:tcMar>
          </w:tcPr>
          <w:p w14:paraId="78BC3412" w14:textId="77777777" w:rsidR="004143C5" w:rsidRDefault="004143C5" w:rsidP="007E75B6">
            <w:pPr>
              <w:widowControl w:val="0"/>
              <w:spacing w:line="240" w:lineRule="auto"/>
              <w:rPr>
                <w:ins w:id="1362" w:author="Katharina Schleidt" w:date="2021-10-17T22:39:00Z"/>
                <w:sz w:val="20"/>
                <w:szCs w:val="20"/>
              </w:rPr>
            </w:pPr>
            <w:ins w:id="1363" w:author="Katharina Schleidt" w:date="2021-10-17T22:39:00Z">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ins>
          </w:p>
        </w:tc>
      </w:tr>
    </w:tbl>
    <w:p w14:paraId="4C0AA472" w14:textId="77777777" w:rsidR="004143C5" w:rsidRDefault="004143C5" w:rsidP="004143C5">
      <w:pPr>
        <w:rPr>
          <w:ins w:id="1364" w:author="Katharina Schleidt" w:date="2021-10-17T22:39:00Z"/>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ins w:id="1365" w:author="Katharina Schleidt" w:date="2021-10-13T19:21:00Z"/>
          <w:lang w:eastAsia="ja-JP"/>
        </w:rPr>
      </w:pPr>
    </w:p>
    <w:p w14:paraId="3C69BB96" w14:textId="393EF853" w:rsidR="00AB64D8" w:rsidRDefault="00AB64D8" w:rsidP="00AB64D8">
      <w:pPr>
        <w:pStyle w:val="Heading3"/>
        <w:rPr>
          <w:ins w:id="1366" w:author="Katharina Schleidt" w:date="2021-10-13T19:21:00Z"/>
        </w:rPr>
      </w:pPr>
      <w:ins w:id="1367" w:author="Katharina Schleidt" w:date="2021-10-13T19:21:00Z">
        <w:r w:rsidRPr="00933112">
          <w:t xml:space="preserve">Constraint </w:t>
        </w:r>
        <w:r>
          <w:t>unit of measure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rPr>
          <w:ins w:id="1368" w:author="Katharina Schleidt" w:date="2021-10-13T19:21:00Z"/>
        </w:trPr>
        <w:tc>
          <w:tcPr>
            <w:tcW w:w="4668" w:type="dxa"/>
            <w:shd w:val="clear" w:color="auto" w:fill="auto"/>
            <w:tcMar>
              <w:top w:w="100" w:type="dxa"/>
              <w:left w:w="100" w:type="dxa"/>
              <w:bottom w:w="100" w:type="dxa"/>
              <w:right w:w="100" w:type="dxa"/>
            </w:tcMar>
          </w:tcPr>
          <w:p w14:paraId="3F4E2F40" w14:textId="5F3057B9" w:rsidR="00AB64D8" w:rsidRPr="00815246" w:rsidRDefault="00AB64D8" w:rsidP="00182B9C">
            <w:pPr>
              <w:widowControl w:val="0"/>
              <w:spacing w:line="240" w:lineRule="auto"/>
              <w:rPr>
                <w:ins w:id="1369" w:author="Katharina Schleidt" w:date="2021-10-13T19:21:00Z"/>
                <w:sz w:val="20"/>
                <w:szCs w:val="20"/>
              </w:rPr>
            </w:pPr>
            <w:ins w:id="1370" w:author="Katharina Schleidt" w:date="2021-10-13T19:24:00Z">
              <w:r w:rsidRPr="00AB64D8">
                <w:rPr>
                  <w:b/>
                  <w:sz w:val="20"/>
                  <w:szCs w:val="20"/>
                </w:rPr>
                <w:t>Requirement</w:t>
              </w:r>
            </w:ins>
            <w:ins w:id="1371" w:author="Katharina Schleidt" w:date="2021-10-13T19:21:00Z">
              <w:r w:rsidRPr="00815246">
                <w:rPr>
                  <w:sz w:val="20"/>
                  <w:szCs w:val="20"/>
                </w:rPr>
                <w:br/>
              </w:r>
            </w:ins>
            <w:ins w:id="1372" w:author="Katharina Schleidt" w:date="2021-10-13T19:22:00Z">
              <w:r w:rsidRPr="00AB64D8">
                <w:rPr>
                  <w:sz w:val="20"/>
                  <w:szCs w:val="20"/>
                </w:rPr>
                <w:t>/req/obs-cpt/Observation/uom</w:t>
              </w:r>
            </w:ins>
          </w:p>
        </w:tc>
        <w:tc>
          <w:tcPr>
            <w:tcW w:w="4961" w:type="dxa"/>
            <w:shd w:val="clear" w:color="auto" w:fill="auto"/>
            <w:tcMar>
              <w:top w:w="100" w:type="dxa"/>
              <w:left w:w="100" w:type="dxa"/>
              <w:bottom w:w="100" w:type="dxa"/>
              <w:right w:w="100" w:type="dxa"/>
            </w:tcMar>
          </w:tcPr>
          <w:p w14:paraId="35778836" w14:textId="663CECC7" w:rsidR="00AB64D8" w:rsidRPr="00815246" w:rsidRDefault="00AB64D8" w:rsidP="00182B9C">
            <w:pPr>
              <w:widowControl w:val="0"/>
              <w:spacing w:line="240" w:lineRule="auto"/>
              <w:rPr>
                <w:ins w:id="1373" w:author="Katharina Schleidt" w:date="2021-10-13T19:21:00Z"/>
                <w:sz w:val="20"/>
                <w:szCs w:val="20"/>
              </w:rPr>
            </w:pPr>
            <w:ins w:id="1374" w:author="Katharina Schleidt" w:date="2021-10-13T19:22:00Z">
              <w:r w:rsidRPr="00AB64D8">
                <w:rPr>
                  <w:sz w:val="20"/>
                  <w:szCs w:val="20"/>
                </w:rPr>
                <w:t xml:space="preserve">The </w:t>
              </w:r>
              <w:r w:rsidRPr="00AB64D8">
                <w:rPr>
                  <w:b/>
                  <w:bCs/>
                  <w:sz w:val="20"/>
                  <w:szCs w:val="20"/>
                  <w:rPrChange w:id="1375" w:author="Katharina Schleidt" w:date="2021-10-13T19:22:00Z">
                    <w:rPr>
                      <w:sz w:val="20"/>
                      <w:szCs w:val="20"/>
                    </w:rPr>
                  </w:rPrChange>
                </w:rPr>
                <w:t>Observation</w:t>
              </w:r>
              <w:r w:rsidRPr="00AB64D8">
                <w:rPr>
                  <w:sz w:val="20"/>
                  <w:szCs w:val="20"/>
                </w:rPr>
                <w:t xml:space="preserve"> SHALL provide a unit of measure</w:t>
              </w:r>
            </w:ins>
            <w:ins w:id="1376" w:author="Katharina Schleidt" w:date="2021-10-13T19:23:00Z">
              <w:r>
                <w:rPr>
                  <w:sz w:val="20"/>
                  <w:szCs w:val="20"/>
                </w:rPr>
                <w:t xml:space="preserve"> (UoM)</w:t>
              </w:r>
            </w:ins>
            <w:ins w:id="1377" w:author="Katharina Schleidt" w:date="2021-10-13T19:22:00Z">
              <w:r w:rsidRPr="00AB64D8">
                <w:rPr>
                  <w:sz w:val="20"/>
                  <w:szCs w:val="20"/>
                </w:rPr>
                <w:t xml:space="preserve">. If the UoM is not contained in the result, it SHALL be provided in the context of the </w:t>
              </w:r>
              <w:r w:rsidRPr="00AB64D8">
                <w:rPr>
                  <w:b/>
                  <w:bCs/>
                  <w:sz w:val="20"/>
                  <w:szCs w:val="20"/>
                  <w:rPrChange w:id="1378" w:author="Katharina Schleidt" w:date="2021-10-13T19:23:00Z">
                    <w:rPr>
                      <w:sz w:val="20"/>
                      <w:szCs w:val="20"/>
                    </w:rPr>
                  </w:rPrChange>
                </w:rPr>
                <w:t>Observation</w:t>
              </w:r>
              <w:r w:rsidRPr="00AB64D8">
                <w:rPr>
                  <w:sz w:val="20"/>
                  <w:szCs w:val="20"/>
                </w:rPr>
                <w:t>; the provision modality is to be defined by communities.</w:t>
              </w:r>
            </w:ins>
          </w:p>
        </w:tc>
      </w:tr>
    </w:tbl>
    <w:p w14:paraId="786E596E" w14:textId="3FC94C0A" w:rsidR="00AB64D8" w:rsidRDefault="00AB64D8" w:rsidP="00933112">
      <w:pPr>
        <w:rPr>
          <w:ins w:id="1379" w:author="Katharina Schleidt" w:date="2021-10-13T19:21:00Z"/>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rPr>
          <w:ins w:id="1380" w:author="Katharina Schleidt" w:date="2021-10-13T19:22:00Z"/>
        </w:trPr>
        <w:tc>
          <w:tcPr>
            <w:tcW w:w="4668" w:type="dxa"/>
            <w:shd w:val="clear" w:color="auto" w:fill="auto"/>
            <w:tcMar>
              <w:top w:w="100" w:type="dxa"/>
              <w:left w:w="100" w:type="dxa"/>
              <w:bottom w:w="100" w:type="dxa"/>
              <w:right w:w="100" w:type="dxa"/>
            </w:tcMar>
          </w:tcPr>
          <w:p w14:paraId="0A5E8171" w14:textId="3DC51E96" w:rsidR="00AB64D8" w:rsidRPr="00815246" w:rsidRDefault="00AB64D8" w:rsidP="00182B9C">
            <w:pPr>
              <w:widowControl w:val="0"/>
              <w:spacing w:line="240" w:lineRule="auto"/>
              <w:rPr>
                <w:ins w:id="1381" w:author="Katharina Schleidt" w:date="2021-10-13T19:22:00Z"/>
                <w:sz w:val="20"/>
                <w:szCs w:val="20"/>
              </w:rPr>
            </w:pPr>
            <w:ins w:id="1382" w:author="Katharina Schleidt" w:date="2021-10-13T19:22:00Z">
              <w:r w:rsidRPr="00815246">
                <w:rPr>
                  <w:b/>
                  <w:sz w:val="20"/>
                  <w:szCs w:val="20"/>
                </w:rPr>
                <w:t>Recommendation</w:t>
              </w:r>
              <w:r w:rsidRPr="00815246">
                <w:rPr>
                  <w:sz w:val="20"/>
                  <w:szCs w:val="20"/>
                </w:rPr>
                <w:br/>
              </w:r>
            </w:ins>
            <w:ins w:id="1383" w:author="Katharina Schleidt" w:date="2021-10-13T19:23:00Z">
              <w:r w:rsidRPr="00AB64D8">
                <w:rPr>
                  <w:sz w:val="20"/>
                  <w:szCs w:val="20"/>
                </w:rPr>
                <w:t>/rec/obs-cpt/Observation/uom-con</w:t>
              </w:r>
            </w:ins>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182B9C">
            <w:pPr>
              <w:widowControl w:val="0"/>
              <w:spacing w:line="240" w:lineRule="auto"/>
              <w:rPr>
                <w:ins w:id="1384" w:author="Katharina Schleidt" w:date="2021-10-13T19:22:00Z"/>
                <w:sz w:val="20"/>
                <w:szCs w:val="20"/>
              </w:rPr>
            </w:pPr>
            <w:ins w:id="1385" w:author="Katharina Schleidt" w:date="2021-10-13T19:24:00Z">
              <w:r w:rsidRPr="00AB64D8">
                <w:rPr>
                  <w:sz w:val="20"/>
                  <w:szCs w:val="20"/>
                </w:rPr>
                <w:t xml:space="preserve">The unit of measure SHOULD be suitable for the associated </w:t>
              </w:r>
              <w:r w:rsidRPr="00AB64D8">
                <w:rPr>
                  <w:b/>
                  <w:bCs/>
                  <w:sz w:val="20"/>
                  <w:szCs w:val="20"/>
                  <w:rPrChange w:id="1386" w:author="Katharina Schleidt" w:date="2021-10-13T19:24:00Z">
                    <w:rPr>
                      <w:sz w:val="20"/>
                      <w:szCs w:val="20"/>
                    </w:rPr>
                  </w:rPrChange>
                </w:rPr>
                <w:t>ObservableProperty</w:t>
              </w:r>
              <w:r w:rsidRPr="00AB64D8">
                <w:rPr>
                  <w:sz w:val="20"/>
                  <w:szCs w:val="20"/>
                </w:rPr>
                <w:t xml:space="preserve"> and </w:t>
              </w:r>
              <w:r w:rsidRPr="00AB64D8">
                <w:rPr>
                  <w:b/>
                  <w:bCs/>
                  <w:sz w:val="20"/>
                  <w:szCs w:val="20"/>
                  <w:rPrChange w:id="1387" w:author="Katharina Schleidt" w:date="2021-10-13T19:24:00Z">
                    <w:rPr>
                      <w:sz w:val="20"/>
                      <w:szCs w:val="20"/>
                    </w:rPr>
                  </w:rPrChange>
                </w:rPr>
                <w:t>ObservingProcedure</w:t>
              </w:r>
            </w:ins>
          </w:p>
        </w:tc>
      </w:tr>
    </w:tbl>
    <w:p w14:paraId="2876E4D7" w14:textId="7F25AEC7" w:rsidR="00AB64D8" w:rsidRDefault="00AB64D8" w:rsidP="00933112">
      <w:pPr>
        <w:rPr>
          <w:ins w:id="1388" w:author="Katharina Schleidt" w:date="2021-10-13T19:26:00Z"/>
          <w:lang w:eastAsia="ja-JP"/>
        </w:rPr>
      </w:pPr>
    </w:p>
    <w:p w14:paraId="63AEF83C" w14:textId="5D9D0467" w:rsidR="001F5A5B" w:rsidRDefault="001F5A5B" w:rsidP="00933112">
      <w:pPr>
        <w:rPr>
          <w:lang w:eastAsia="ja-JP"/>
        </w:rPr>
      </w:pPr>
      <w:ins w:id="1389" w:author="Katharina Schleidt" w:date="2021-10-13T19:26:00Z">
        <w:r>
          <w:rPr>
            <w:lang w:eastAsia="ja-JP"/>
          </w:rPr>
          <w:t xml:space="preserve">NOTE: in the case where the result of the Observation is a classification, for which no unit exists, </w:t>
        </w:r>
      </w:ins>
      <w:ins w:id="1390" w:author="Katharina Schleidt" w:date="2021-10-13T19:27:00Z">
        <w:r>
          <w:rPr>
            <w:lang w:eastAsia="ja-JP"/>
          </w:rPr>
          <w:t xml:space="preserve">the UoM should be declared as unitless, e.g., referencing </w:t>
        </w:r>
        <w:r w:rsidRPr="001F5A5B">
          <w:rPr>
            <w:lang w:eastAsia="ja-JP"/>
          </w:rPr>
          <w:t>http://qudt.org/vocab/unit/UNITLESS</w:t>
        </w:r>
      </w:ins>
    </w:p>
    <w:p w14:paraId="6D623B0D" w14:textId="6258A74C" w:rsidR="000C435F" w:rsidRDefault="000C435F" w:rsidP="000C435F">
      <w:pPr>
        <w:pStyle w:val="Heading2"/>
      </w:pPr>
      <w:bookmarkStart w:id="1391" w:name="_Toc85617455"/>
      <w:r w:rsidRPr="000C435F">
        <w:t>ObservableProperty</w:t>
      </w:r>
      <w:bookmarkEnd w:id="1391"/>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5">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1392" w:author="Katharina Schleidt" w:date="2021-07-05T13:55:00Z">
              <w:r w:rsidR="00DE7F9E" w:rsidRPr="00DE7F9E" w:rsidDel="0058722D">
                <w:rPr>
                  <w:b/>
                  <w:sz w:val="20"/>
                  <w:szCs w:val="20"/>
                </w:rPr>
                <w:delText>feature of interest</w:delText>
              </w:r>
            </w:del>
            <w:ins w:id="1393"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1394" w:author="Katharina Schleidt" w:date="2021-07-05T19:49:00Z">
        <w:r w:rsidDel="0082047C">
          <w:rPr>
            <w:lang w:eastAsia="ja-JP"/>
          </w:rPr>
          <w:delText xml:space="preserve">we </w:delText>
        </w:r>
      </w:del>
      <w:ins w:id="1395"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1396" w:author="Katharina Schleidt" w:date="2021-07-05T19:49:00Z">
        <w:r w:rsidDel="0082047C">
          <w:rPr>
            <w:lang w:eastAsia="ja-JP"/>
          </w:rPr>
          <w:delText xml:space="preserve">monitor </w:delText>
        </w:r>
      </w:del>
      <w:ins w:id="1397"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1398" w:author="Katharina Schleidt" w:date="2021-07-05T19:49:00Z">
        <w:r w:rsidDel="0082047C">
          <w:rPr>
            <w:lang w:eastAsia="ja-JP"/>
          </w:rPr>
          <w:delText xml:space="preserve">with </w:delText>
        </w:r>
      </w:del>
      <w:ins w:id="1399"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1400"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1401" w:author="Katharina Schleidt" w:date="2021-07-05T19:49:00Z">
        <w:r w:rsidDel="0082047C">
          <w:rPr>
            <w:lang w:eastAsia="ja-JP"/>
          </w:rPr>
          <w:delText xml:space="preserve">measure </w:delText>
        </w:r>
      </w:del>
      <w:ins w:id="1402" w:author="Katharina Schleidt" w:date="2021-07-05T19:49:00Z">
        <w:r w:rsidR="0082047C">
          <w:rPr>
            <w:lang w:eastAsia="ja-JP"/>
          </w:rPr>
          <w:t xml:space="preserve">Measure </w:t>
        </w:r>
      </w:ins>
      <w:r>
        <w:rPr>
          <w:lang w:eastAsia="ja-JP"/>
        </w:rPr>
        <w:t>the Groundwater Level (still the same observable property as above)</w:t>
      </w:r>
      <w:ins w:id="1403"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1404" w:author="Katharina Schleidt" w:date="2021-07-05T19:49:00Z">
        <w:r w:rsidDel="0082047C">
          <w:rPr>
            <w:lang w:eastAsia="ja-JP"/>
          </w:rPr>
          <w:lastRenderedPageBreak/>
          <w:delText>but w</w:delText>
        </w:r>
      </w:del>
      <w:ins w:id="1405"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1406" w:author="Katharina Schleidt" w:date="2021-07-05T19:50:00Z">
        <w:r w:rsidDel="0082047C">
          <w:rPr>
            <w:lang w:eastAsia="ja-JP"/>
          </w:rPr>
          <w:delText xml:space="preserve">to </w:delText>
        </w:r>
      </w:del>
      <w:ins w:id="1407" w:author="Katharina Schleidt" w:date="2021-07-05T19:50:00Z">
        <w:r w:rsidR="0082047C">
          <w:rPr>
            <w:lang w:eastAsia="ja-JP"/>
          </w:rPr>
          <w:t xml:space="preserve">for </w:t>
        </w:r>
      </w:ins>
      <w:r>
        <w:rPr>
          <w:lang w:eastAsia="ja-JP"/>
        </w:rPr>
        <w:t>check</w:t>
      </w:r>
      <w:ins w:id="1408"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1409" w:name="_Toc85617456"/>
      <w:r w:rsidRPr="00A02312">
        <w:t>Procedure</w:t>
      </w:r>
      <w:bookmarkEnd w:id="1409"/>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7">
                      <a:extLst>
                        <a:ext uri="{28A0092B-C50C-407E-A947-70E740481C1C}">
                          <a14:useLocalDpi xmlns:a14="http://schemas.microsoft.com/office/drawing/2010/main"/>
                        </a:ext>
                        <a:ext uri="{96DAC541-7B7A-43D3-8B79-37D633B846F1}">
                          <asvg:svgBlip xmlns:asvg="http://schemas.microsoft.com/office/drawing/2016/SVG/main" r:embed="rId58"/>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lastRenderedPageBreak/>
        <w:t xml:space="preserve">The term process that was used in ISO 19156:2011 </w:t>
      </w:r>
      <w:del w:id="1410" w:author="Katharina Schleidt" w:date="2021-07-05T19:50:00Z">
        <w:r w:rsidDel="0082047C">
          <w:rPr>
            <w:lang w:eastAsia="ja-JP"/>
          </w:rPr>
          <w:delText xml:space="preserve">has been </w:delText>
        </w:r>
      </w:del>
      <w:ins w:id="1411"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1412" w:name="_Toc85617457"/>
      <w:r w:rsidRPr="00344888">
        <w:t>ObservingProcedure</w:t>
      </w:r>
      <w:bookmarkEnd w:id="1412"/>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lastRenderedPageBreak/>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1413" w:author="Katharina Schleidt" w:date="2021-07-05T19:51:00Z">
        <w:r w:rsidDel="0082047C">
          <w:rPr>
            <w:lang w:eastAsia="ja-JP"/>
          </w:rPr>
          <w:delText xml:space="preserve">the </w:delText>
        </w:r>
      </w:del>
      <w:ins w:id="1414"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1415" w:author="Katharina Schleidt" w:date="2021-07-05T19:51:00Z">
        <w:r w:rsidR="0082047C">
          <w:rPr>
            <w:lang w:eastAsia="ja-JP"/>
          </w:rPr>
          <w:t>Procedure</w:t>
        </w:r>
      </w:ins>
      <w:del w:id="1416"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1417" w:name="_Toc85617458"/>
      <w:r w:rsidRPr="00721E6C">
        <w:t>Observer</w:t>
      </w:r>
      <w:bookmarkEnd w:id="1417"/>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1">
                      <a:extLst>
                        <a:ext uri="{28A0092B-C50C-407E-A947-70E740481C1C}">
                          <a14:useLocalDpi xmlns:a14="http://schemas.microsoft.com/office/drawing/2010/main"/>
                        </a:ext>
                        <a:ext uri="{96DAC541-7B7A-43D3-8B79-37D633B846F1}">
                          <asvg:svgBlip xmlns:asvg="http://schemas.microsoft.com/office/drawing/2016/SVG/main" r:embed="rId62"/>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1418"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1419" w:author="Ilkka Rinne" w:date="2021-07-27T16:09:00Z">
        <w:r w:rsidR="00626BFF">
          <w:rPr>
            <w:lang w:eastAsia="ja-JP"/>
          </w:rPr>
          <w:t>r</w:t>
        </w:r>
      </w:ins>
      <w:del w:id="1420" w:author="Ilkka Rinne" w:date="2021-07-27T16:09:00Z">
        <w:r w:rsidDel="00626BFF">
          <w:rPr>
            <w:lang w:eastAsia="ja-JP"/>
          </w:rPr>
          <w:delText>R</w:delText>
        </w:r>
      </w:del>
      <w:r>
        <w:rPr>
          <w:lang w:eastAsia="ja-JP"/>
        </w:rPr>
        <w:t xml:space="preserve">esults of prior Observations, and generates a </w:t>
      </w:r>
      <w:ins w:id="1421" w:author="Ilkka Rinne" w:date="2021-07-27T16:09:00Z">
        <w:r w:rsidR="00626BFF">
          <w:rPr>
            <w:lang w:eastAsia="ja-JP"/>
          </w:rPr>
          <w:t>r</w:t>
        </w:r>
      </w:ins>
      <w:del w:id="1422"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lastRenderedPageBreak/>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1423" w:name="_Toc85617459"/>
      <w:r w:rsidRPr="009C397F">
        <w:t>Host</w:t>
      </w:r>
      <w:bookmarkEnd w:id="1423"/>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3">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1424"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1425"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1426" w:author="Katharina Schleidt" w:date="2021-07-05T19:52:00Z">
        <w:r w:rsidDel="00D80ABB">
          <w:rPr>
            <w:lang w:eastAsia="ja-JP"/>
          </w:rPr>
          <w:delText xml:space="preserve">; </w:delText>
        </w:r>
      </w:del>
      <w:ins w:id="1427" w:author="Katharina Schleidt" w:date="2021-07-05T19:52:00Z">
        <w:r w:rsidR="00D80ABB">
          <w:rPr>
            <w:lang w:eastAsia="ja-JP"/>
          </w:rPr>
          <w:t xml:space="preserve">. </w:t>
        </w:r>
      </w:ins>
      <w:del w:id="1428" w:author="Katharina Schleidt" w:date="2021-07-05T19:52:00Z">
        <w:r w:rsidDel="00D80ABB">
          <w:rPr>
            <w:lang w:eastAsia="ja-JP"/>
          </w:rPr>
          <w:delText xml:space="preserve">in </w:delText>
        </w:r>
      </w:del>
      <w:ins w:id="1429"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430" w:name="_Toc85617460"/>
      <w:r w:rsidRPr="008534CB">
        <w:lastRenderedPageBreak/>
        <w:t>Deployment</w:t>
      </w:r>
      <w:bookmarkEnd w:id="1430"/>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5">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1431" w:author="Katharina Schleidt" w:date="2021-07-05T19:53:00Z">
        <w:r w:rsidDel="00D80ABB">
          <w:rPr>
            <w:lang w:eastAsia="ja-JP"/>
          </w:rPr>
          <w:delText xml:space="preserve">information </w:delText>
        </w:r>
      </w:del>
      <w:ins w:id="1432" w:author="Katharina Schleidt" w:date="2021-07-05T19:53:00Z">
        <w:r w:rsidR="00D80ABB">
          <w:rPr>
            <w:lang w:eastAsia="ja-JP"/>
          </w:rPr>
          <w:t xml:space="preserve">Information </w:t>
        </w:r>
      </w:ins>
      <w:r>
        <w:rPr>
          <w:lang w:eastAsia="ja-JP"/>
        </w:rPr>
        <w:t>regarding a sensor being attached to a pole</w:t>
      </w:r>
      <w:ins w:id="1433"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1434" w:author="Katharina Schleidt" w:date="2021-07-05T19:53:00Z">
        <w:r w:rsidDel="00D80ABB">
          <w:rPr>
            <w:lang w:eastAsia="ja-JP"/>
          </w:rPr>
          <w:delText xml:space="preserve">the </w:delText>
        </w:r>
      </w:del>
      <w:ins w:id="1435" w:author="Katharina Schleidt" w:date="2021-07-05T19:53:00Z">
        <w:r w:rsidR="00D80ABB">
          <w:rPr>
            <w:lang w:eastAsia="ja-JP"/>
          </w:rPr>
          <w:t xml:space="preserve">The </w:t>
        </w:r>
      </w:ins>
      <w:r>
        <w:rPr>
          <w:lang w:eastAsia="ja-JP"/>
        </w:rPr>
        <w:t>monitoring facilities pertaining to an environmental monitoring network</w:t>
      </w:r>
      <w:ins w:id="1436"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1437" w:author="Katharina Schleidt" w:date="2021-07-05T19:53:00Z">
        <w:r w:rsidRPr="00C94F90" w:rsidDel="00D80ABB">
          <w:rPr>
            <w:lang w:eastAsia="ja-JP"/>
          </w:rPr>
          <w:delText xml:space="preserve">the </w:delText>
        </w:r>
      </w:del>
      <w:ins w:id="1438"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1439"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1440" w:author="Katharina Schleidt" w:date="2021-07-05T19:53:00Z">
        <w:r w:rsidDel="00D80ABB">
          <w:rPr>
            <w:lang w:eastAsia="ja-JP"/>
          </w:rPr>
          <w:delText xml:space="preserve">the </w:delText>
        </w:r>
      </w:del>
      <w:ins w:id="1441"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442" w:name="_Toc85617461"/>
      <w:r w:rsidRPr="00920189">
        <w:t>Abstract Observation Core</w:t>
      </w:r>
      <w:bookmarkEnd w:id="1442"/>
    </w:p>
    <w:p w14:paraId="4C3BA03E" w14:textId="556C1697" w:rsidR="00CE109A" w:rsidRDefault="002C1F08" w:rsidP="002C1F08">
      <w:pPr>
        <w:pStyle w:val="Heading2"/>
      </w:pPr>
      <w:bookmarkStart w:id="1443" w:name="_Toc85617462"/>
      <w:r w:rsidRPr="002C1F08">
        <w:t>General</w:t>
      </w:r>
      <w:bookmarkEnd w:id="1443"/>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1444" w:name="_Toc85617463"/>
      <w:r w:rsidRPr="00F102C2">
        <w:t>AbstractObservationCharacteristics</w:t>
      </w:r>
      <w:bookmarkEnd w:id="1444"/>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657C03BD"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observationType:AbstractObservationType</w:t>
            </w:r>
            <w:del w:id="1445" w:author="Katharina Schleidt" w:date="2021-10-13T18:57:00Z">
              <w:r w:rsidRPr="00562CBB" w:rsidDel="00F90564">
                <w:rPr>
                  <w:b/>
                  <w:sz w:val="20"/>
                  <w:szCs w:val="20"/>
                </w:rPr>
                <w:delText>CodeListValue</w:delText>
              </w:r>
            </w:del>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1446" w:author="Katharina Schleidt" w:date="2021-07-05T19:53:00Z">
        <w:r w:rsidDel="00B32239">
          <w:rPr>
            <w:lang w:eastAsia="ja-JP"/>
          </w:rPr>
          <w:delText>e.g.</w:delText>
        </w:r>
      </w:del>
      <w:ins w:id="1447"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1448"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1FBBC64A"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1449"/>
      <w:commentRangeStart w:id="1450"/>
      <w:commentRangeStart w:id="1451"/>
      <w:del w:id="1452" w:author="Katharina Schleidt" w:date="2021-10-11T17:03:00Z">
        <w:r w:rsidDel="00C6389F">
          <w:rPr>
            <w:lang w:eastAsia="ja-JP"/>
          </w:rPr>
          <w:delText>To avoid ambiguity, there shall be no more than one parameter with the same name.</w:delText>
        </w:r>
      </w:del>
      <w:commentRangeEnd w:id="1449"/>
      <w:r w:rsidR="00FD1995">
        <w:rPr>
          <w:rStyle w:val="CommentReference"/>
        </w:rPr>
        <w:commentReference w:id="1449"/>
      </w:r>
      <w:commentRangeEnd w:id="1450"/>
      <w:r w:rsidR="00B32239">
        <w:rPr>
          <w:rStyle w:val="CommentReference"/>
        </w:rPr>
        <w:commentReference w:id="1450"/>
      </w:r>
      <w:commentRangeEnd w:id="1451"/>
      <w:r w:rsidR="00C6389F">
        <w:rPr>
          <w:rStyle w:val="CommentReference"/>
        </w:rPr>
        <w:commentReference w:id="1451"/>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1453" w:author="Ilkka Rinne" w:date="2021-07-27T16:10:00Z">
              <w:r w:rsidR="00626BFF">
                <w:rPr>
                  <w:b/>
                  <w:sz w:val="20"/>
                  <w:szCs w:val="20"/>
                </w:rPr>
                <w:t>r</w:t>
              </w:r>
            </w:ins>
            <w:del w:id="1454" w:author="Ilkka Rinne" w:date="2021-07-27T16:10:00Z">
              <w:r w:rsidRPr="00562CBB" w:rsidDel="00626BFF">
                <w:rPr>
                  <w:b/>
                  <w:sz w:val="20"/>
                  <w:szCs w:val="20"/>
                </w:rPr>
                <w:delText>R</w:delText>
              </w:r>
            </w:del>
            <w:r w:rsidRPr="00562CBB">
              <w:rPr>
                <w:b/>
                <w:sz w:val="20"/>
                <w:szCs w:val="20"/>
              </w:rPr>
              <w:t>esult</w:t>
            </w:r>
            <w:del w:id="1455"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1456" w:author="Katharina Schleidt" w:date="2021-07-05T13:55:00Z">
        <w:r w:rsidRPr="00CA1C0E" w:rsidDel="0058722D">
          <w:rPr>
            <w:lang w:eastAsia="ja-JP"/>
          </w:rPr>
          <w:delText>feature of interest</w:delText>
        </w:r>
      </w:del>
      <w:ins w:id="1457"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1458" w:author="Katharina Schleidt" w:date="2021-07-05T13:55:00Z">
        <w:r w:rsidDel="0058722D">
          <w:rPr>
            <w:lang w:eastAsia="ja-JP"/>
          </w:rPr>
          <w:delText>feature of interest</w:delText>
        </w:r>
      </w:del>
      <w:ins w:id="1459"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1460" w:author="Katharina Schleidt" w:date="2021-07-05T13:55:00Z">
        <w:r w:rsidDel="0058722D">
          <w:rPr>
            <w:lang w:eastAsia="ja-JP"/>
          </w:rPr>
          <w:delText>feature of interest</w:delText>
        </w:r>
      </w:del>
      <w:ins w:id="1461"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1462" w:author="Katharina Schleidt" w:date="2021-07-05T19:58:00Z">
        <w:r w:rsidDel="00B32239">
          <w:rPr>
            <w:lang w:eastAsia="ja-JP"/>
          </w:rPr>
          <w:delText xml:space="preserve">a </w:delText>
        </w:r>
      </w:del>
      <w:ins w:id="1463"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1464"/>
      <w:r>
        <w:rPr>
          <w:lang w:eastAsia="ja-JP"/>
        </w:rPr>
        <w:t>clause</w:t>
      </w:r>
      <w:commentRangeEnd w:id="1464"/>
      <w:r w:rsidR="005F790E">
        <w:rPr>
          <w:rStyle w:val="CommentReference"/>
        </w:rPr>
        <w:commentReference w:id="1464"/>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1465" w:name="_Toc85617464"/>
      <w:r w:rsidRPr="001E1837">
        <w:t>AbstractObservation</w:t>
      </w:r>
      <w:bookmarkEnd w:id="1465"/>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EE38D9">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EE38D9">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EE38D9">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EE38D9">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EE38D9">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EE38D9">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EE38D9">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14:paraId="15A66E4E" w14:textId="77777777" w:rsidTr="00EE38D9">
        <w:tc>
          <w:tcPr>
            <w:tcW w:w="2258" w:type="dxa"/>
            <w:shd w:val="clear" w:color="auto" w:fill="auto"/>
            <w:tcMar>
              <w:top w:w="100" w:type="dxa"/>
              <w:left w:w="100" w:type="dxa"/>
              <w:bottom w:w="100" w:type="dxa"/>
              <w:right w:w="100" w:type="dxa"/>
            </w:tcMar>
          </w:tcPr>
          <w:p w14:paraId="02F99CD4" w14:textId="6378B5BD" w:rsidR="00067877" w:rsidRPr="00EE38D9" w:rsidRDefault="00067877" w:rsidP="001A5B74">
            <w:pPr>
              <w:widowControl w:val="0"/>
              <w:spacing w:line="240" w:lineRule="auto"/>
              <w:rPr>
                <w:sz w:val="20"/>
                <w:szCs w:val="20"/>
              </w:rPr>
            </w:pPr>
            <w:del w:id="1466"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268BFD14" w:rsidR="00067877" w:rsidRPr="00EE38D9" w:rsidRDefault="00067877" w:rsidP="001A5B74">
            <w:pPr>
              <w:widowControl w:val="0"/>
              <w:spacing w:line="240" w:lineRule="auto"/>
              <w:rPr>
                <w:sz w:val="20"/>
                <w:szCs w:val="20"/>
              </w:rPr>
            </w:pPr>
            <w:del w:id="1467" w:author="Katharina Schleidt" w:date="2021-10-17T20:41:00Z">
              <w:r w:rsidRPr="00EE38D9" w:rsidDel="00D00C9F">
                <w:rPr>
                  <w:sz w:val="20"/>
                  <w:szCs w:val="20"/>
                </w:rPr>
                <w:delText>/req/obs-core/AbstractObservation/resultTime-type</w:delText>
              </w:r>
            </w:del>
          </w:p>
        </w:tc>
      </w:tr>
      <w:tr w:rsidR="00067877" w:rsidRPr="00EE38D9" w14:paraId="49A73171" w14:textId="77777777" w:rsidTr="00EE38D9">
        <w:tc>
          <w:tcPr>
            <w:tcW w:w="2258" w:type="dxa"/>
            <w:shd w:val="clear" w:color="auto" w:fill="auto"/>
            <w:tcMar>
              <w:top w:w="100" w:type="dxa"/>
              <w:left w:w="100" w:type="dxa"/>
              <w:bottom w:w="100" w:type="dxa"/>
              <w:right w:w="100" w:type="dxa"/>
            </w:tcMar>
          </w:tcPr>
          <w:p w14:paraId="2CE2649A" w14:textId="5CB5A31D" w:rsidR="00067877" w:rsidRPr="00EE38D9" w:rsidRDefault="00067877" w:rsidP="001A5B74">
            <w:pPr>
              <w:widowControl w:val="0"/>
              <w:spacing w:line="240" w:lineRule="auto"/>
              <w:rPr>
                <w:sz w:val="20"/>
                <w:szCs w:val="20"/>
              </w:rPr>
            </w:pPr>
            <w:del w:id="1468" w:author="Katharina Schleidt" w:date="2021-10-17T20:41:00Z">
              <w:r w:rsidRPr="00EE38D9" w:rsidDel="00D00C9F">
                <w:rPr>
                  <w:sz w:val="20"/>
                  <w:szCs w:val="20"/>
                </w:rPr>
                <w:lastRenderedPageBreak/>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28E10CD2" w:rsidR="00067877" w:rsidRPr="00EE38D9" w:rsidRDefault="00067877" w:rsidP="001A5B74">
            <w:pPr>
              <w:widowControl w:val="0"/>
              <w:spacing w:line="240" w:lineRule="auto"/>
              <w:rPr>
                <w:sz w:val="20"/>
                <w:szCs w:val="20"/>
              </w:rPr>
            </w:pPr>
            <w:del w:id="1469" w:author="Katharina Schleidt" w:date="2021-10-17T20:41:00Z">
              <w:r w:rsidRPr="00EE38D9" w:rsidDel="00D00C9F">
                <w:rPr>
                  <w:sz w:val="20"/>
                  <w:szCs w:val="20"/>
                </w:rPr>
                <w:delText>/req/obs-core/AbstractObservation/validTime-type</w:delText>
              </w:r>
            </w:del>
          </w:p>
        </w:tc>
      </w:tr>
      <w:tr w:rsidR="00067877" w:rsidRPr="00EE38D9" w14:paraId="39C37D18" w14:textId="77777777" w:rsidTr="00EE38D9">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EE38D9">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3280FC1A" w14:textId="77777777" w:rsidTr="00EE38D9">
        <w:tc>
          <w:tcPr>
            <w:tcW w:w="2258" w:type="dxa"/>
            <w:shd w:val="clear" w:color="auto" w:fill="auto"/>
            <w:tcMar>
              <w:top w:w="100" w:type="dxa"/>
              <w:left w:w="100" w:type="dxa"/>
              <w:bottom w:w="100" w:type="dxa"/>
              <w:right w:w="100" w:type="dxa"/>
            </w:tcMar>
          </w:tcPr>
          <w:p w14:paraId="318AB3B3" w14:textId="0EC19D68" w:rsidR="00067877" w:rsidRPr="00EE38D9" w:rsidRDefault="00067877" w:rsidP="001A5B74">
            <w:pPr>
              <w:widowControl w:val="0"/>
              <w:spacing w:line="240" w:lineRule="auto"/>
              <w:rPr>
                <w:sz w:val="20"/>
                <w:szCs w:val="20"/>
              </w:rPr>
            </w:pPr>
            <w:del w:id="1470"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11CA209" w14:textId="502AA325" w:rsidR="00067877" w:rsidRPr="00EE38D9" w:rsidRDefault="00067877" w:rsidP="001A5B74">
            <w:pPr>
              <w:widowControl w:val="0"/>
              <w:spacing w:line="240" w:lineRule="auto"/>
              <w:rPr>
                <w:sz w:val="20"/>
                <w:szCs w:val="20"/>
              </w:rPr>
            </w:pPr>
            <w:del w:id="1471" w:author="Katharina Schleidt" w:date="2021-10-11T15:10:00Z">
              <w:r w:rsidRPr="00EE38D9" w:rsidDel="000F7AC0">
                <w:rPr>
                  <w:sz w:val="20"/>
                  <w:szCs w:val="20"/>
                </w:rPr>
                <w:delText>/req/obs-core/AbstractObservation/FoI-con</w:delText>
              </w:r>
            </w:del>
          </w:p>
        </w:tc>
      </w:tr>
      <w:tr w:rsidR="00067877" w:rsidRPr="00EE38D9" w14:paraId="56593F1E" w14:textId="77777777" w:rsidTr="00EE38D9">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EE38D9">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Pr="00EE38D9" w:rsidRDefault="00067877" w:rsidP="001A5B74">
            <w:pPr>
              <w:widowControl w:val="0"/>
              <w:spacing w:line="240" w:lineRule="auto"/>
              <w:rPr>
                <w:sz w:val="20"/>
                <w:szCs w:val="20"/>
              </w:rPr>
            </w:pPr>
            <w:r w:rsidRPr="00EE38D9">
              <w:rPr>
                <w:sz w:val="20"/>
                <w:szCs w:val="20"/>
              </w:rPr>
              <w:t>/req/obs-cpt/Observation/</w:t>
            </w:r>
            <w:ins w:id="1472" w:author="Katharina Schleidt" w:date="2021-10-11T15:19:00Z">
              <w:r w:rsidR="00021125" w:rsidRPr="00EE38D9">
                <w:rPr>
                  <w:sz w:val="20"/>
                  <w:szCs w:val="20"/>
                </w:rPr>
                <w:t>observingProcedure</w:t>
              </w:r>
              <w:r w:rsidR="00021125" w:rsidRPr="00EE38D9" w:rsidDel="00021125">
                <w:rPr>
                  <w:sz w:val="20"/>
                  <w:szCs w:val="20"/>
                </w:rPr>
                <w:t xml:space="preserve"> </w:t>
              </w:r>
            </w:ins>
            <w:del w:id="1473" w:author="Katharina Schleidt" w:date="2021-10-11T15:19:00Z">
              <w:r w:rsidRPr="00EE38D9" w:rsidDel="00021125">
                <w:rPr>
                  <w:sz w:val="20"/>
                  <w:szCs w:val="20"/>
                </w:rPr>
                <w:delText>procedure</w:delText>
              </w:r>
            </w:del>
            <w:r w:rsidRPr="00EE38D9">
              <w:rPr>
                <w:sz w:val="20"/>
                <w:szCs w:val="20"/>
              </w:rPr>
              <w:t>-card</w:t>
            </w:r>
          </w:p>
        </w:tc>
      </w:tr>
      <w:tr w:rsidR="00067877" w:rsidRPr="00EE38D9" w14:paraId="4C3AEB4D" w14:textId="77777777" w:rsidTr="00EE38D9">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EE38D9">
        <w:trPr>
          <w:ins w:id="1474" w:author="Katharina Schleidt" w:date="2021-10-17T20:40:00Z"/>
        </w:trPr>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ins w:id="1475" w:author="Katharina Schleidt" w:date="2021-10-17T20:40:00Z"/>
                <w:sz w:val="20"/>
                <w:szCs w:val="20"/>
              </w:rPr>
            </w:pPr>
            <w:ins w:id="1476"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ins w:id="1477" w:author="Katharina Schleidt" w:date="2021-10-17T20:40:00Z"/>
                <w:sz w:val="20"/>
                <w:szCs w:val="20"/>
              </w:rPr>
            </w:pPr>
            <w:ins w:id="1478" w:author="Katharina Schleidt" w:date="2021-10-17T20:41:00Z">
              <w:r w:rsidRPr="00EE38D9">
                <w:rPr>
                  <w:sz w:val="20"/>
                  <w:szCs w:val="20"/>
                </w:rPr>
                <w:t>/req/obs-cpt/Observation/Observation-sem</w:t>
              </w:r>
            </w:ins>
          </w:p>
        </w:tc>
      </w:tr>
      <w:tr w:rsidR="00D00C9F" w:rsidRPr="00EE38D9" w14:paraId="5F7A0309" w14:textId="77777777" w:rsidTr="00EE38D9">
        <w:trPr>
          <w:ins w:id="1479" w:author="Katharina Schleidt" w:date="2021-10-17T20:40:00Z"/>
        </w:trPr>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ins w:id="1480" w:author="Katharina Schleidt" w:date="2021-10-17T20:40:00Z"/>
                <w:sz w:val="20"/>
                <w:szCs w:val="20"/>
              </w:rPr>
            </w:pPr>
            <w:ins w:id="1481"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ins w:id="1482" w:author="Katharina Schleidt" w:date="2021-10-17T20:40:00Z"/>
                <w:sz w:val="20"/>
                <w:szCs w:val="20"/>
              </w:rPr>
            </w:pPr>
            <w:ins w:id="1483" w:author="Katharina Schleidt" w:date="2021-10-17T20:41:00Z">
              <w:r w:rsidRPr="00EE38D9">
                <w:rPr>
                  <w:sz w:val="20"/>
                  <w:szCs w:val="20"/>
                </w:rPr>
                <w:t>/req/obs-core/AbstractObservation/observationType-sem</w:t>
              </w:r>
            </w:ins>
          </w:p>
        </w:tc>
      </w:tr>
      <w:tr w:rsidR="00BD1347" w:rsidRPr="00EE38D9" w14:paraId="7DE8D7E8" w14:textId="77777777" w:rsidTr="00EE38D9">
        <w:trPr>
          <w:ins w:id="1484" w:author="Katharina Schleidt" w:date="2021-10-17T21:14:00Z"/>
        </w:trPr>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ins w:id="1485" w:author="Katharina Schleidt" w:date="2021-10-17T21:14:00Z"/>
                <w:sz w:val="20"/>
                <w:szCs w:val="20"/>
              </w:rPr>
            </w:pPr>
            <w:ins w:id="1486" w:author="Katharina Schleidt" w:date="2021-10-17T21:14:00Z">
              <w:r w:rsidRPr="00EE38D9">
                <w:rPr>
                  <w:sz w:val="20"/>
                  <w:szCs w:val="20"/>
                </w:rPr>
                <w:t>Requirement</w:t>
              </w:r>
            </w:ins>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ins w:id="1487" w:author="Katharina Schleidt" w:date="2021-10-17T21:14:00Z"/>
                <w:sz w:val="20"/>
                <w:szCs w:val="20"/>
              </w:rPr>
            </w:pPr>
            <w:ins w:id="1488" w:author="Katharina Schleidt" w:date="2021-10-17T21:14:00Z">
              <w:r w:rsidRPr="00EE38D9">
                <w:rPr>
                  <w:sz w:val="20"/>
                  <w:szCs w:val="20"/>
                </w:rPr>
                <w:t>/req/obs-core/AbstractObservationType/AbstractObservationType-sem</w:t>
              </w:r>
            </w:ins>
          </w:p>
        </w:tc>
      </w:tr>
      <w:tr w:rsidR="00D00C9F" w:rsidRPr="00EE38D9" w14:paraId="0EA97F42" w14:textId="77777777" w:rsidTr="00EE38D9">
        <w:trPr>
          <w:ins w:id="1489" w:author="Katharina Schleidt" w:date="2021-10-17T20:40:00Z"/>
        </w:trPr>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ins w:id="1490" w:author="Katharina Schleidt" w:date="2021-10-17T20:40:00Z"/>
                <w:sz w:val="20"/>
                <w:szCs w:val="20"/>
              </w:rPr>
            </w:pPr>
            <w:ins w:id="1491"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ins w:id="1492" w:author="Katharina Schleidt" w:date="2021-10-17T20:40:00Z"/>
                <w:sz w:val="20"/>
                <w:szCs w:val="20"/>
              </w:rPr>
            </w:pPr>
            <w:ins w:id="1493" w:author="Katharina Schleidt" w:date="2021-10-17T20:41:00Z">
              <w:r w:rsidRPr="00EE38D9">
                <w:rPr>
                  <w:sz w:val="20"/>
                  <w:szCs w:val="20"/>
                </w:rPr>
                <w:t>/req/obs-core/AbstractObservation/resultTime-type</w:t>
              </w:r>
            </w:ins>
          </w:p>
        </w:tc>
      </w:tr>
      <w:tr w:rsidR="00D00C9F" w:rsidRPr="00EE38D9" w14:paraId="3156C584" w14:textId="77777777" w:rsidTr="00EE38D9">
        <w:trPr>
          <w:ins w:id="1494" w:author="Katharina Schleidt" w:date="2021-10-17T20:41:00Z"/>
        </w:trPr>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ins w:id="1495" w:author="Katharina Schleidt" w:date="2021-10-17T20:41:00Z"/>
                <w:sz w:val="20"/>
                <w:szCs w:val="20"/>
              </w:rPr>
            </w:pPr>
            <w:ins w:id="1496"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ins w:id="1497" w:author="Katharina Schleidt" w:date="2021-10-17T20:41:00Z"/>
                <w:sz w:val="20"/>
                <w:szCs w:val="20"/>
              </w:rPr>
            </w:pPr>
            <w:ins w:id="1498" w:author="Katharina Schleidt" w:date="2021-10-17T20:41:00Z">
              <w:r w:rsidRPr="00EE38D9">
                <w:rPr>
                  <w:sz w:val="20"/>
                  <w:szCs w:val="20"/>
                </w:rPr>
                <w:t>/req/obs-core/AbstractObservation/validTime-type</w:t>
              </w:r>
            </w:ins>
          </w:p>
        </w:tc>
      </w:tr>
      <w:tr w:rsidR="00D00C9F" w:rsidRPr="00EE38D9" w14:paraId="4A11BD7E" w14:textId="77777777" w:rsidTr="00EE38D9">
        <w:trPr>
          <w:ins w:id="1499" w:author="Katharina Schleidt" w:date="2021-10-17T20:40:00Z"/>
        </w:trPr>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ins w:id="1500" w:author="Katharina Schleidt" w:date="2021-10-17T20:40:00Z"/>
                <w:sz w:val="20"/>
                <w:szCs w:val="20"/>
              </w:rPr>
            </w:pPr>
            <w:ins w:id="1501"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ins w:id="1502" w:author="Katharina Schleidt" w:date="2021-10-17T20:40:00Z"/>
                <w:sz w:val="20"/>
                <w:szCs w:val="20"/>
              </w:rPr>
            </w:pPr>
            <w:ins w:id="1503" w:author="Katharina Schleidt" w:date="2021-10-17T20:41:00Z">
              <w:r w:rsidRPr="00EE38D9">
                <w:rPr>
                  <w:sz w:val="20"/>
                  <w:szCs w:val="20"/>
                </w:rPr>
                <w:t>/req/obs-core/AbstractObservation/featureOfInterest-con</w:t>
              </w:r>
            </w:ins>
          </w:p>
        </w:tc>
      </w:tr>
      <w:tr w:rsidR="00D00C9F" w:rsidRPr="00EE38D9" w14:paraId="455BB7A8" w14:textId="77777777" w:rsidTr="00EE38D9">
        <w:trPr>
          <w:ins w:id="1504" w:author="Katharina Schleidt" w:date="2021-10-17T20:40:00Z"/>
        </w:trPr>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ins w:id="1505" w:author="Katharina Schleidt" w:date="2021-10-17T20:40:00Z"/>
                <w:sz w:val="20"/>
                <w:szCs w:val="20"/>
              </w:rPr>
            </w:pPr>
            <w:ins w:id="1506" w:author="Katharina Schleidt" w:date="2021-10-17T20:40:00Z">
              <w:r w:rsidRPr="00EE38D9">
                <w:rPr>
                  <w:sz w:val="20"/>
                  <w:szCs w:val="20"/>
                </w:rPr>
                <w:t>Requirement</w:t>
              </w:r>
            </w:ins>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ins w:id="1507" w:author="Katharina Schleidt" w:date="2021-10-17T20:40:00Z"/>
                <w:sz w:val="20"/>
                <w:szCs w:val="20"/>
              </w:rPr>
            </w:pPr>
            <w:ins w:id="1508" w:author="Katharina Schleidt" w:date="2021-10-17T20:40:00Z">
              <w:r w:rsidRPr="00EE38D9">
                <w:rPr>
                  <w:sz w:val="20"/>
                  <w:szCs w:val="20"/>
                </w:rPr>
                <w:t>/req/obs-core/AbstractObservation/parameterName-card</w:t>
              </w:r>
            </w:ins>
          </w:p>
        </w:tc>
      </w:tr>
      <w:tr w:rsidR="00EE38D9" w:rsidRPr="00EE38D9" w14:paraId="0269CCDC" w14:textId="77777777" w:rsidTr="00EE38D9">
        <w:trPr>
          <w:ins w:id="1509" w:author="Katharina Schleidt" w:date="2021-10-17T22:46:00Z"/>
        </w:trPr>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ins w:id="1510" w:author="Katharina Schleidt" w:date="2021-10-17T22:46:00Z"/>
                <w:sz w:val="20"/>
                <w:szCs w:val="20"/>
              </w:rPr>
            </w:pPr>
            <w:ins w:id="1511"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1749B9CE" w14:textId="7F34CD2E" w:rsidR="00EE38D9" w:rsidRPr="00EE38D9" w:rsidRDefault="00EE38D9" w:rsidP="00EE38D9">
            <w:pPr>
              <w:widowControl w:val="0"/>
              <w:spacing w:line="240" w:lineRule="auto"/>
              <w:rPr>
                <w:ins w:id="1512" w:author="Katharina Schleidt" w:date="2021-10-17T22:46:00Z"/>
                <w:sz w:val="20"/>
                <w:szCs w:val="20"/>
              </w:rPr>
            </w:pPr>
            <w:ins w:id="1513" w:author="Katharina Schleidt" w:date="2021-10-17T22:47:00Z">
              <w:r w:rsidRPr="00EE38D9">
                <w:rPr>
                  <w:sz w:val="20"/>
                  <w:szCs w:val="20"/>
                  <w:rPrChange w:id="1514" w:author="Katharina Schleidt" w:date="2021-10-17T22:47:00Z">
                    <w:rPr/>
                  </w:rPrChange>
                </w:rPr>
                <w:t>/rec/obs-core/Observation/observerhost-con</w:t>
              </w:r>
            </w:ins>
          </w:p>
        </w:tc>
      </w:tr>
      <w:tr w:rsidR="00EE38D9" w:rsidRPr="00EE38D9" w14:paraId="0D2DE78D" w14:textId="77777777" w:rsidTr="00EE38D9">
        <w:trPr>
          <w:ins w:id="1515" w:author="Katharina Schleidt" w:date="2021-10-17T22:46:00Z"/>
        </w:trPr>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ins w:id="1516" w:author="Katharina Schleidt" w:date="2021-10-17T22:46:00Z"/>
                <w:sz w:val="20"/>
                <w:szCs w:val="20"/>
              </w:rPr>
            </w:pPr>
            <w:ins w:id="1517"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2EA1B873" w14:textId="27B04BA2" w:rsidR="00EE38D9" w:rsidRPr="00EE38D9" w:rsidRDefault="00EE38D9" w:rsidP="00EE38D9">
            <w:pPr>
              <w:widowControl w:val="0"/>
              <w:spacing w:line="240" w:lineRule="auto"/>
              <w:rPr>
                <w:ins w:id="1518" w:author="Katharina Schleidt" w:date="2021-10-17T22:46:00Z"/>
                <w:sz w:val="20"/>
                <w:szCs w:val="20"/>
              </w:rPr>
            </w:pPr>
            <w:ins w:id="1519" w:author="Katharina Schleidt" w:date="2021-10-17T22:47:00Z">
              <w:r w:rsidRPr="00EE38D9">
                <w:rPr>
                  <w:sz w:val="20"/>
                  <w:szCs w:val="20"/>
                  <w:rPrChange w:id="1520" w:author="Katharina Schleidt" w:date="2021-10-17T22:47:00Z">
                    <w:rPr/>
                  </w:rPrChange>
                </w:rPr>
                <w:t>/rec/obs-core/Observation/observedProperty-con</w:t>
              </w:r>
            </w:ins>
          </w:p>
        </w:tc>
      </w:tr>
      <w:tr w:rsidR="00EE38D9" w:rsidRPr="00EE38D9" w14:paraId="4CBBAA3E" w14:textId="77777777" w:rsidTr="00EE38D9">
        <w:trPr>
          <w:ins w:id="1521" w:author="Katharina Schleidt" w:date="2021-10-17T22:46:00Z"/>
        </w:trPr>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ins w:id="1522" w:author="Katharina Schleidt" w:date="2021-10-17T22:46:00Z"/>
                <w:sz w:val="20"/>
                <w:szCs w:val="20"/>
              </w:rPr>
            </w:pPr>
            <w:ins w:id="1523"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4B63BFA3" w14:textId="31524B50" w:rsidR="00EE38D9" w:rsidRPr="00EE38D9" w:rsidRDefault="00EE38D9" w:rsidP="00EE38D9">
            <w:pPr>
              <w:widowControl w:val="0"/>
              <w:spacing w:line="240" w:lineRule="auto"/>
              <w:rPr>
                <w:ins w:id="1524" w:author="Katharina Schleidt" w:date="2021-10-17T22:46:00Z"/>
                <w:sz w:val="20"/>
                <w:szCs w:val="20"/>
              </w:rPr>
            </w:pPr>
            <w:ins w:id="1525" w:author="Katharina Schleidt" w:date="2021-10-17T22:47:00Z">
              <w:r w:rsidRPr="00EE38D9">
                <w:rPr>
                  <w:sz w:val="20"/>
                  <w:szCs w:val="20"/>
                  <w:rPrChange w:id="1526" w:author="Katharina Schleidt" w:date="2021-10-17T22:47:00Z">
                    <w:rPr/>
                  </w:rPrChange>
                </w:rPr>
                <w:t>/rec/obs-core/Observation/observingProcedure-con</w:t>
              </w:r>
            </w:ins>
          </w:p>
        </w:tc>
      </w:tr>
      <w:tr w:rsidR="00EE38D9" w:rsidRPr="00EE38D9" w14:paraId="04BED736" w14:textId="77777777" w:rsidTr="00EE38D9">
        <w:trPr>
          <w:ins w:id="1527" w:author="Katharina Schleidt" w:date="2021-10-17T22:46:00Z"/>
        </w:trPr>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ins w:id="1528" w:author="Katharina Schleidt" w:date="2021-10-17T22:46:00Z"/>
                <w:sz w:val="20"/>
                <w:szCs w:val="20"/>
              </w:rPr>
            </w:pPr>
            <w:ins w:id="1529"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00D19E9E" w14:textId="3D1FFE26" w:rsidR="00EE38D9" w:rsidRPr="00EE38D9" w:rsidRDefault="00EE38D9" w:rsidP="00EE38D9">
            <w:pPr>
              <w:widowControl w:val="0"/>
              <w:spacing w:line="240" w:lineRule="auto"/>
              <w:rPr>
                <w:ins w:id="1530" w:author="Katharina Schleidt" w:date="2021-10-17T22:46:00Z"/>
                <w:sz w:val="20"/>
                <w:szCs w:val="20"/>
              </w:rPr>
            </w:pPr>
            <w:ins w:id="1531" w:author="Katharina Schleidt" w:date="2021-10-17T22:47:00Z">
              <w:r w:rsidRPr="00EE38D9">
                <w:rPr>
                  <w:sz w:val="20"/>
                  <w:szCs w:val="20"/>
                  <w:rPrChange w:id="1532" w:author="Katharina Schleidt" w:date="2021-10-17T22:47:00Z">
                    <w:rPr/>
                  </w:rPrChange>
                </w:rPr>
                <w:t>/rec/obs-core/Observation/result-con</w:t>
              </w:r>
            </w:ins>
          </w:p>
        </w:tc>
      </w:tr>
      <w:tr w:rsidR="00067877" w:rsidRPr="00EE38D9" w14:paraId="6598FAEE" w14:textId="77777777" w:rsidTr="00EE38D9">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EE38D9">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EE38D9">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shd w:val="clear" w:color="auto" w:fill="auto"/>
            <w:tcMar>
              <w:top w:w="100" w:type="dxa"/>
              <w:left w:w="100" w:type="dxa"/>
              <w:bottom w:w="100" w:type="dxa"/>
              <w:right w:w="100" w:type="dxa"/>
            </w:tcMar>
          </w:tcPr>
          <w:p w14:paraId="37330E5D" w14:textId="77777777" w:rsidR="00067877" w:rsidRPr="00EE38D9" w:rsidRDefault="00067877" w:rsidP="001A5B74">
            <w:pPr>
              <w:widowControl w:val="0"/>
              <w:spacing w:line="240" w:lineRule="auto"/>
              <w:rPr>
                <w:sz w:val="20"/>
                <w:szCs w:val="20"/>
              </w:rPr>
            </w:pPr>
            <w:r w:rsidRPr="00EE38D9">
              <w:rPr>
                <w:sz w:val="20"/>
                <w:szCs w:val="20"/>
              </w:rPr>
              <w:t>/rec/obs-cpt/Observation/procedure-con</w:t>
            </w:r>
          </w:p>
        </w:tc>
      </w:tr>
      <w:tr w:rsidR="00067877" w:rsidRPr="00EE38D9" w14:paraId="2A1387D9" w14:textId="77777777" w:rsidTr="00EE38D9">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EE38D9">
        <w:trPr>
          <w:ins w:id="1533"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1534" w:author="Katharina Schleidt" w:date="2021-10-11T15:14:00Z"/>
                <w:sz w:val="20"/>
                <w:szCs w:val="20"/>
              </w:rPr>
            </w:pPr>
            <w:ins w:id="1535"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1536" w:author="Katharina Schleidt" w:date="2021-10-11T15:14:00Z"/>
                <w:sz w:val="20"/>
                <w:szCs w:val="20"/>
              </w:rPr>
            </w:pPr>
            <w:ins w:id="1537" w:author="Katharina Schleidt" w:date="2021-10-11T15:14:00Z">
              <w:r w:rsidRPr="00EE38D9">
                <w:rPr>
                  <w:sz w:val="20"/>
                  <w:szCs w:val="20"/>
                </w:rPr>
                <w:t>/rec/obs-cpt/Observation/phenomenonTimeResult-con</w:t>
              </w:r>
            </w:ins>
          </w:p>
        </w:tc>
      </w:tr>
      <w:tr w:rsidR="00067877" w:rsidRPr="00EE38D9" w14:paraId="34810CA8" w14:textId="77777777" w:rsidTr="00EE38D9">
        <w:tc>
          <w:tcPr>
            <w:tcW w:w="2258" w:type="dxa"/>
            <w:shd w:val="clear" w:color="auto" w:fill="auto"/>
            <w:tcMar>
              <w:top w:w="100" w:type="dxa"/>
              <w:left w:w="100" w:type="dxa"/>
              <w:bottom w:w="100" w:type="dxa"/>
              <w:right w:w="100" w:type="dxa"/>
            </w:tcMar>
          </w:tcPr>
          <w:p w14:paraId="4A4F4BB3" w14:textId="2385CEB2" w:rsidR="00067877" w:rsidRPr="00EE38D9" w:rsidRDefault="00067877" w:rsidP="001A5B74">
            <w:pPr>
              <w:widowControl w:val="0"/>
              <w:spacing w:line="240" w:lineRule="auto"/>
              <w:rPr>
                <w:sz w:val="20"/>
                <w:szCs w:val="20"/>
              </w:rPr>
            </w:pPr>
            <w:del w:id="1538"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2662488B" w:rsidR="00067877" w:rsidRPr="00EE38D9" w:rsidRDefault="00067877" w:rsidP="001A5B74">
            <w:pPr>
              <w:widowControl w:val="0"/>
              <w:spacing w:line="240" w:lineRule="auto"/>
              <w:rPr>
                <w:sz w:val="20"/>
                <w:szCs w:val="20"/>
              </w:rPr>
            </w:pPr>
            <w:del w:id="1539"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25B04272" w:rsidR="004762FB" w:rsidRDefault="00FC480B" w:rsidP="00FC480B">
      <w:pPr>
        <w:pStyle w:val="Heading3"/>
      </w:pPr>
      <w:r w:rsidRPr="00FC480B">
        <w:t xml:space="preserve">Constraint </w:t>
      </w:r>
      <w:del w:id="1540" w:author="Katharina Schleidt" w:date="2021-10-17T20:37:00Z">
        <w:r w:rsidRPr="00FC480B" w:rsidDel="00D00C9F">
          <w:delText>resultTime instant</w:delText>
        </w:r>
      </w:del>
      <w:ins w:id="1541"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1542" w:author="Katharina Schleidt" w:date="2021-10-17T20:37:00Z">
              <w:r w:rsidR="00D00C9F">
                <w:rPr>
                  <w:sz w:val="20"/>
                  <w:szCs w:val="20"/>
                </w:rPr>
                <w:t>observationType</w:t>
              </w:r>
            </w:ins>
            <w:r>
              <w:rPr>
                <w:sz w:val="20"/>
                <w:szCs w:val="20"/>
              </w:rPr>
              <w:t>-</w:t>
            </w:r>
            <w:ins w:id="1543"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1544" w:author="Katharina Schleidt" w:date="2021-10-17T20:53:00Z">
              <w:r w:rsidRPr="002C6CAB">
                <w:rPr>
                  <w:sz w:val="20"/>
                  <w:szCs w:val="20"/>
                </w:rPr>
                <w:t xml:space="preserve">If information on the type of Observation is provided, </w:t>
              </w:r>
            </w:ins>
            <w:ins w:id="1545" w:author="Katharina Schleidt" w:date="2021-10-17T21:01:00Z">
              <w:r w:rsidR="00785E1D">
                <w:rPr>
                  <w:sz w:val="20"/>
                  <w:szCs w:val="20"/>
                </w:rPr>
                <w:t xml:space="preserve">the constraints defined in the referenced codelist </w:t>
              </w:r>
            </w:ins>
            <w:ins w:id="1546" w:author="Katharina Schleidt" w:date="2021-10-17T20:53:00Z">
              <w:r w:rsidRPr="002C6CAB">
                <w:rPr>
                  <w:sz w:val="20"/>
                  <w:szCs w:val="20"/>
                </w:rPr>
                <w:t>SHALL be used.</w:t>
              </w:r>
            </w:ins>
          </w:p>
        </w:tc>
      </w:tr>
    </w:tbl>
    <w:p w14:paraId="41F61C17" w14:textId="6258B4F6" w:rsidR="00FC480B" w:rsidRDefault="00FC480B" w:rsidP="00FC480B">
      <w:pPr>
        <w:rPr>
          <w:ins w:id="1547" w:author="Katharina Schleidt" w:date="2021-10-17T20:28:00Z"/>
          <w:lang w:eastAsia="ja-JP"/>
        </w:rPr>
      </w:pPr>
    </w:p>
    <w:p w14:paraId="5F69FFD2" w14:textId="77777777" w:rsidR="00B03C5D" w:rsidRDefault="00B03C5D" w:rsidP="00B03C5D">
      <w:pPr>
        <w:pStyle w:val="Heading3"/>
        <w:rPr>
          <w:ins w:id="1548" w:author="Katharina Schleidt" w:date="2021-10-17T20:28:00Z"/>
        </w:rPr>
      </w:pPr>
      <w:ins w:id="1549" w:author="Katharina Schleidt" w:date="2021-10-17T20:28:00Z">
        <w:r w:rsidRPr="00FC480B">
          <w:lastRenderedPageBreak/>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7E75B6">
        <w:trPr>
          <w:ins w:id="1550"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7E75B6">
            <w:pPr>
              <w:widowControl w:val="0"/>
              <w:spacing w:line="240" w:lineRule="auto"/>
              <w:rPr>
                <w:ins w:id="1551" w:author="Katharina Schleidt" w:date="2021-10-17T20:28:00Z"/>
                <w:sz w:val="20"/>
                <w:szCs w:val="20"/>
              </w:rPr>
            </w:pPr>
            <w:ins w:id="1552"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7E75B6">
            <w:pPr>
              <w:widowControl w:val="0"/>
              <w:spacing w:line="240" w:lineRule="auto"/>
              <w:rPr>
                <w:ins w:id="1553" w:author="Katharina Schleidt" w:date="2021-10-17T20:28:00Z"/>
                <w:sz w:val="20"/>
                <w:szCs w:val="20"/>
              </w:rPr>
            </w:pPr>
            <w:ins w:id="1554"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1555" w:author="Katharina Schleidt" w:date="2021-10-11T15:10:00Z">
              <w:r w:rsidDel="000F7AC0">
                <w:rPr>
                  <w:sz w:val="20"/>
                  <w:szCs w:val="20"/>
                </w:rPr>
                <w:delText>/req/obs-core/AbstractObservation/FoI-con</w:delText>
              </w:r>
            </w:del>
            <w:ins w:id="1556" w:author="Katharina Schleidt" w:date="2021-10-11T15:10:00Z">
              <w:r w:rsidR="000F7AC0">
                <w:rPr>
                  <w:sz w:val="20"/>
                  <w:szCs w:val="20"/>
                </w:rPr>
                <w:t>/req/obs-core/AbstractObservation/featureOfInterest-con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ins w:id="1557" w:author="Katharina Schleidt" w:date="2021-10-17T22:44:00Z"/>
          <w:lang w:eastAsia="ja-JP"/>
        </w:rPr>
      </w:pPr>
    </w:p>
    <w:p w14:paraId="10699B04" w14:textId="77777777" w:rsidR="00EE38D9" w:rsidRDefault="00EE38D9" w:rsidP="00EE38D9">
      <w:pPr>
        <w:pStyle w:val="Heading3"/>
        <w:rPr>
          <w:ins w:id="1558" w:author="Katharina Schleidt" w:date="2021-10-17T22:44:00Z"/>
        </w:rPr>
      </w:pPr>
      <w:ins w:id="1559" w:author="Katharina Schleidt" w:date="2021-10-17T22:44:00Z">
        <w:r w:rsidRPr="001A49FA">
          <w:t>Constraint Observer or Host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rPr>
          <w:ins w:id="1560" w:author="Katharina Schleidt" w:date="2021-10-17T22:44:00Z"/>
        </w:trPr>
        <w:tc>
          <w:tcPr>
            <w:tcW w:w="4668" w:type="dxa"/>
            <w:shd w:val="clear" w:color="auto" w:fill="auto"/>
            <w:tcMar>
              <w:top w:w="100" w:type="dxa"/>
              <w:left w:w="100" w:type="dxa"/>
              <w:bottom w:w="100" w:type="dxa"/>
              <w:right w:w="100" w:type="dxa"/>
            </w:tcMar>
          </w:tcPr>
          <w:p w14:paraId="3E6CA96B" w14:textId="0D421B49" w:rsidR="00EE38D9" w:rsidRPr="00815246" w:rsidRDefault="00EE38D9" w:rsidP="007E75B6">
            <w:pPr>
              <w:widowControl w:val="0"/>
              <w:spacing w:line="240" w:lineRule="auto"/>
              <w:rPr>
                <w:ins w:id="1561" w:author="Katharina Schleidt" w:date="2021-10-17T22:44:00Z"/>
                <w:sz w:val="20"/>
                <w:szCs w:val="20"/>
              </w:rPr>
            </w:pPr>
            <w:ins w:id="1562" w:author="Katharina Schleidt" w:date="2021-10-17T22:45:00Z">
              <w:r>
                <w:rPr>
                  <w:b/>
                  <w:sz w:val="20"/>
                  <w:szCs w:val="20"/>
                </w:rPr>
                <w:t>Requirement</w:t>
              </w:r>
            </w:ins>
            <w:ins w:id="1563" w:author="Katharina Schleidt" w:date="2021-10-17T22:44:00Z">
              <w:r w:rsidRPr="00815246">
                <w:rPr>
                  <w:sz w:val="20"/>
                  <w:szCs w:val="20"/>
                </w:rPr>
                <w:br/>
                <w:t>/re</w:t>
              </w:r>
            </w:ins>
            <w:ins w:id="1564" w:author="Katharina Schleidt" w:date="2021-10-17T22:45:00Z">
              <w:r>
                <w:rPr>
                  <w:sz w:val="20"/>
                  <w:szCs w:val="20"/>
                </w:rPr>
                <w:t>q</w:t>
              </w:r>
            </w:ins>
            <w:ins w:id="1565" w:author="Katharina Schleidt" w:date="2021-10-17T22:44:00Z">
              <w:r w:rsidRPr="00815246">
                <w:rPr>
                  <w:sz w:val="20"/>
                  <w:szCs w:val="20"/>
                </w:rPr>
                <w:t>/obs-</w:t>
              </w:r>
              <w:r>
                <w:rPr>
                  <w:sz w:val="20"/>
                  <w:szCs w:val="20"/>
                </w:rPr>
                <w:t>core</w:t>
              </w:r>
              <w:r w:rsidRPr="00815246">
                <w:rPr>
                  <w:sz w:val="20"/>
                  <w:szCs w:val="20"/>
                </w:rPr>
                <w:t>/Observation/observerhost-con</w:t>
              </w:r>
            </w:ins>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7E75B6">
            <w:pPr>
              <w:widowControl w:val="0"/>
              <w:spacing w:line="240" w:lineRule="auto"/>
              <w:rPr>
                <w:ins w:id="1566" w:author="Katharina Schleidt" w:date="2021-10-17T22:44:00Z"/>
                <w:sz w:val="20"/>
                <w:szCs w:val="20"/>
              </w:rPr>
            </w:pPr>
            <w:ins w:id="1567" w:author="Katharina Schleidt" w:date="2021-10-17T22:44:00Z">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ins>
            <w:ins w:id="1568" w:author="Katharina Schleidt" w:date="2021-10-17T22:45:00Z">
              <w:r>
                <w:rPr>
                  <w:sz w:val="20"/>
                  <w:szCs w:val="20"/>
                </w:rPr>
                <w:t>SHALL</w:t>
              </w:r>
            </w:ins>
            <w:ins w:id="1569" w:author="Katharina Schleidt" w:date="2021-10-17T22:44:00Z">
              <w:r w:rsidRPr="00815246">
                <w:rPr>
                  <w:sz w:val="20"/>
                  <w:szCs w:val="20"/>
                </w:rPr>
                <w:t xml:space="preserve"> be provided</w:t>
              </w:r>
            </w:ins>
          </w:p>
        </w:tc>
      </w:tr>
    </w:tbl>
    <w:p w14:paraId="66F09BBF" w14:textId="77777777" w:rsidR="00EE38D9" w:rsidRDefault="00EE38D9" w:rsidP="00EE38D9">
      <w:pPr>
        <w:rPr>
          <w:ins w:id="1570" w:author="Katharina Schleidt" w:date="2021-10-17T22:44:00Z"/>
          <w:lang w:eastAsia="ja-JP"/>
        </w:rPr>
      </w:pPr>
    </w:p>
    <w:p w14:paraId="3793CC6C" w14:textId="77777777" w:rsidR="00EE38D9" w:rsidRDefault="00EE38D9" w:rsidP="00EE38D9">
      <w:pPr>
        <w:pStyle w:val="Heading3"/>
        <w:rPr>
          <w:ins w:id="1571" w:author="Katharina Schleidt" w:date="2021-10-17T22:44:00Z"/>
        </w:rPr>
      </w:pPr>
      <w:ins w:id="1572" w:author="Katharina Schleidt" w:date="2021-10-17T22:44:00Z">
        <w:r w:rsidRPr="00BB0E5D">
          <w:t xml:space="preserve">Constraint ObservableProperty </w:t>
        </w:r>
        <w:r>
          <w:t>characteristic</w:t>
        </w:r>
        <w:r w:rsidRPr="00BB0E5D">
          <w:t xml:space="preserve"> associated with featureOfInterest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rPr>
          <w:ins w:id="1573" w:author="Katharina Schleidt" w:date="2021-10-17T22:44:00Z"/>
        </w:trPr>
        <w:tc>
          <w:tcPr>
            <w:tcW w:w="4668" w:type="dxa"/>
            <w:shd w:val="clear" w:color="auto" w:fill="auto"/>
            <w:tcMar>
              <w:top w:w="100" w:type="dxa"/>
              <w:left w:w="100" w:type="dxa"/>
              <w:bottom w:w="100" w:type="dxa"/>
              <w:right w:w="100" w:type="dxa"/>
            </w:tcMar>
          </w:tcPr>
          <w:p w14:paraId="3C162380" w14:textId="6EF5492E" w:rsidR="00EE38D9" w:rsidRPr="00815246" w:rsidRDefault="00EE38D9" w:rsidP="007E75B6">
            <w:pPr>
              <w:widowControl w:val="0"/>
              <w:spacing w:line="240" w:lineRule="auto"/>
              <w:rPr>
                <w:ins w:id="1574" w:author="Katharina Schleidt" w:date="2021-10-17T22:44:00Z"/>
                <w:sz w:val="20"/>
                <w:szCs w:val="20"/>
              </w:rPr>
            </w:pPr>
            <w:ins w:id="1575" w:author="Katharina Schleidt" w:date="2021-10-17T22:45:00Z">
              <w:r>
                <w:rPr>
                  <w:b/>
                  <w:sz w:val="20"/>
                  <w:szCs w:val="20"/>
                </w:rPr>
                <w:t>Requirement</w:t>
              </w:r>
            </w:ins>
            <w:ins w:id="1576" w:author="Katharina Schleidt" w:date="2021-10-17T22:44:00Z">
              <w:r w:rsidRPr="00815246">
                <w:rPr>
                  <w:sz w:val="20"/>
                  <w:szCs w:val="20"/>
                </w:rPr>
                <w:br/>
                <w:t>/re</w:t>
              </w:r>
            </w:ins>
            <w:ins w:id="1577" w:author="Katharina Schleidt" w:date="2021-10-17T22:45:00Z">
              <w:r>
                <w:rPr>
                  <w:sz w:val="20"/>
                  <w:szCs w:val="20"/>
                </w:rPr>
                <w:t>q</w:t>
              </w:r>
            </w:ins>
            <w:ins w:id="1578" w:author="Katharina Schleidt" w:date="2021-10-17T22:44:00Z">
              <w:r w:rsidRPr="00815246">
                <w:rPr>
                  <w:sz w:val="20"/>
                  <w:szCs w:val="20"/>
                </w:rPr>
                <w:t>/obs-</w:t>
              </w:r>
              <w:r>
                <w:rPr>
                  <w:sz w:val="20"/>
                  <w:szCs w:val="20"/>
                </w:rPr>
                <w:t>core</w:t>
              </w:r>
              <w:r w:rsidRPr="00815246">
                <w:rPr>
                  <w:sz w:val="20"/>
                  <w:szCs w:val="20"/>
                </w:rPr>
                <w:t>/Observation/observedProperty-con</w:t>
              </w:r>
            </w:ins>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7E75B6">
            <w:pPr>
              <w:widowControl w:val="0"/>
              <w:spacing w:line="240" w:lineRule="auto"/>
              <w:rPr>
                <w:ins w:id="1579" w:author="Katharina Schleidt" w:date="2021-10-17T22:44:00Z"/>
                <w:b/>
                <w:sz w:val="20"/>
                <w:szCs w:val="20"/>
              </w:rPr>
            </w:pPr>
            <w:ins w:id="1580" w:author="Katharina Schleidt" w:date="2021-10-17T22:44:00Z">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ins>
            <w:ins w:id="1581" w:author="Katharina Schleidt" w:date="2021-10-17T22:45:00Z">
              <w:r>
                <w:rPr>
                  <w:sz w:val="20"/>
                  <w:szCs w:val="20"/>
                </w:rPr>
                <w:t>SHALL</w:t>
              </w:r>
            </w:ins>
            <w:ins w:id="1582" w:author="Katharina Schleidt" w:date="2021-10-17T22:44:00Z">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ins>
          </w:p>
        </w:tc>
      </w:tr>
    </w:tbl>
    <w:p w14:paraId="7CF938B6" w14:textId="77777777" w:rsidR="00EE38D9" w:rsidRDefault="00EE38D9" w:rsidP="00EE38D9">
      <w:pPr>
        <w:rPr>
          <w:ins w:id="1583" w:author="Katharina Schleidt" w:date="2021-10-17T22:44:00Z"/>
          <w:lang w:eastAsia="ja-JP"/>
        </w:rPr>
      </w:pPr>
    </w:p>
    <w:p w14:paraId="00018D77" w14:textId="77777777" w:rsidR="00EE38D9" w:rsidRDefault="00EE38D9" w:rsidP="00EE38D9">
      <w:pPr>
        <w:pStyle w:val="Heading3"/>
        <w:rPr>
          <w:ins w:id="1584" w:author="Katharina Schleidt" w:date="2021-10-17T22:44:00Z"/>
        </w:rPr>
      </w:pPr>
      <w:ins w:id="1585" w:author="Katharina Schleidt" w:date="2021-10-17T22:44:00Z">
        <w:r w:rsidRPr="00BB0E5D">
          <w:lastRenderedPageBreak/>
          <w:t>Constraint suitable ObservableProperty</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rPr>
          <w:ins w:id="1586" w:author="Katharina Schleidt" w:date="2021-10-17T22:44:00Z"/>
        </w:trPr>
        <w:tc>
          <w:tcPr>
            <w:tcW w:w="4668" w:type="dxa"/>
            <w:shd w:val="clear" w:color="auto" w:fill="auto"/>
            <w:tcMar>
              <w:top w:w="100" w:type="dxa"/>
              <w:left w:w="100" w:type="dxa"/>
              <w:bottom w:w="100" w:type="dxa"/>
              <w:right w:w="100" w:type="dxa"/>
            </w:tcMar>
          </w:tcPr>
          <w:p w14:paraId="569CBEB5" w14:textId="583500A5" w:rsidR="00EE38D9" w:rsidRPr="00815246" w:rsidRDefault="00EE38D9" w:rsidP="007E75B6">
            <w:pPr>
              <w:widowControl w:val="0"/>
              <w:spacing w:line="240" w:lineRule="auto"/>
              <w:rPr>
                <w:ins w:id="1587" w:author="Katharina Schleidt" w:date="2021-10-17T22:44:00Z"/>
                <w:sz w:val="20"/>
                <w:szCs w:val="20"/>
              </w:rPr>
            </w:pPr>
            <w:ins w:id="1588" w:author="Katharina Schleidt" w:date="2021-10-17T22:45:00Z">
              <w:r>
                <w:rPr>
                  <w:b/>
                  <w:sz w:val="20"/>
                  <w:szCs w:val="20"/>
                </w:rPr>
                <w:t>Requirement</w:t>
              </w:r>
            </w:ins>
            <w:ins w:id="1589" w:author="Katharina Schleidt" w:date="2021-10-17T22:44:00Z">
              <w:r w:rsidRPr="00815246">
                <w:rPr>
                  <w:sz w:val="20"/>
                  <w:szCs w:val="20"/>
                </w:rPr>
                <w:br/>
                <w:t>/re</w:t>
              </w:r>
            </w:ins>
            <w:ins w:id="1590" w:author="Katharina Schleidt" w:date="2021-10-17T22:45:00Z">
              <w:r>
                <w:rPr>
                  <w:sz w:val="20"/>
                  <w:szCs w:val="20"/>
                </w:rPr>
                <w:t>q</w:t>
              </w:r>
            </w:ins>
            <w:ins w:id="1591" w:author="Katharina Schleidt" w:date="2021-10-17T22:44:00Z">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ins>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7E75B6">
            <w:pPr>
              <w:widowControl w:val="0"/>
              <w:spacing w:line="240" w:lineRule="auto"/>
              <w:rPr>
                <w:ins w:id="1592" w:author="Katharina Schleidt" w:date="2021-10-17T22:44:00Z"/>
                <w:sz w:val="20"/>
                <w:szCs w:val="20"/>
              </w:rPr>
            </w:pPr>
            <w:ins w:id="1593" w:author="Katharina Schleidt" w:date="2021-10-17T22:44:00Z">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ins>
            <w:ins w:id="1594" w:author="Katharina Schleidt" w:date="2021-10-17T22:45:00Z">
              <w:r>
                <w:rPr>
                  <w:sz w:val="20"/>
                  <w:szCs w:val="20"/>
                </w:rPr>
                <w:t>SHAL</w:t>
              </w:r>
            </w:ins>
            <w:ins w:id="1595" w:author="Katharina Schleidt" w:date="2021-10-17T22:46:00Z">
              <w:r>
                <w:rPr>
                  <w:sz w:val="20"/>
                  <w:szCs w:val="20"/>
                </w:rPr>
                <w:t>L</w:t>
              </w:r>
            </w:ins>
            <w:ins w:id="1596" w:author="Katharina Schleidt" w:date="2021-10-17T22:44:00Z">
              <w:r w:rsidRPr="00815246">
                <w:rPr>
                  <w:sz w:val="20"/>
                  <w:szCs w:val="20"/>
                </w:rPr>
                <w:t xml:space="preserve"> be suitable for the associated </w:t>
              </w:r>
              <w:r w:rsidRPr="00815246">
                <w:rPr>
                  <w:b/>
                  <w:sz w:val="20"/>
                  <w:szCs w:val="20"/>
                </w:rPr>
                <w:t xml:space="preserve">ObservableProperty </w:t>
              </w:r>
            </w:ins>
          </w:p>
        </w:tc>
      </w:tr>
    </w:tbl>
    <w:p w14:paraId="20E8AC1A" w14:textId="77777777" w:rsidR="00EE38D9" w:rsidRDefault="00EE38D9" w:rsidP="00EE38D9">
      <w:pPr>
        <w:rPr>
          <w:ins w:id="1597" w:author="Katharina Schleidt" w:date="2021-10-17T22:44:00Z"/>
          <w:lang w:eastAsia="ja-JP"/>
        </w:rPr>
      </w:pPr>
    </w:p>
    <w:p w14:paraId="191F257C" w14:textId="77777777" w:rsidR="00EE38D9" w:rsidRDefault="00EE38D9" w:rsidP="00EE38D9">
      <w:pPr>
        <w:pStyle w:val="Heading3"/>
        <w:rPr>
          <w:ins w:id="1598" w:author="Katharina Schleidt" w:date="2021-10-17T22:44:00Z"/>
        </w:rPr>
      </w:pPr>
      <w:ins w:id="1599" w:author="Katharina Schleidt" w:date="2021-10-17T22:44:00Z">
        <w:r w:rsidRPr="00933112">
          <w:t>Constraint suitable result type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rPr>
          <w:ins w:id="1600" w:author="Katharina Schleidt" w:date="2021-10-17T22:44:00Z"/>
        </w:trPr>
        <w:tc>
          <w:tcPr>
            <w:tcW w:w="4668" w:type="dxa"/>
            <w:shd w:val="clear" w:color="auto" w:fill="auto"/>
            <w:tcMar>
              <w:top w:w="100" w:type="dxa"/>
              <w:left w:w="100" w:type="dxa"/>
              <w:bottom w:w="100" w:type="dxa"/>
              <w:right w:w="100" w:type="dxa"/>
            </w:tcMar>
          </w:tcPr>
          <w:p w14:paraId="5AEDB6D3" w14:textId="6DC4E8EE" w:rsidR="00EE38D9" w:rsidRPr="00815246" w:rsidRDefault="00EE38D9" w:rsidP="007E75B6">
            <w:pPr>
              <w:widowControl w:val="0"/>
              <w:spacing w:line="240" w:lineRule="auto"/>
              <w:rPr>
                <w:ins w:id="1601" w:author="Katharina Schleidt" w:date="2021-10-17T22:44:00Z"/>
                <w:sz w:val="20"/>
                <w:szCs w:val="20"/>
              </w:rPr>
            </w:pPr>
            <w:ins w:id="1602" w:author="Katharina Schleidt" w:date="2021-10-17T22:45:00Z">
              <w:r>
                <w:rPr>
                  <w:b/>
                  <w:sz w:val="20"/>
                  <w:szCs w:val="20"/>
                </w:rPr>
                <w:t>Requirement</w:t>
              </w:r>
            </w:ins>
            <w:ins w:id="1603" w:author="Katharina Schleidt" w:date="2021-10-17T22:44:00Z">
              <w:r w:rsidRPr="00815246">
                <w:rPr>
                  <w:sz w:val="20"/>
                  <w:szCs w:val="20"/>
                </w:rPr>
                <w:br/>
                <w:t>/re</w:t>
              </w:r>
            </w:ins>
            <w:ins w:id="1604" w:author="Katharina Schleidt" w:date="2021-10-17T22:45:00Z">
              <w:r>
                <w:rPr>
                  <w:sz w:val="20"/>
                  <w:szCs w:val="20"/>
                </w:rPr>
                <w:t>q</w:t>
              </w:r>
            </w:ins>
            <w:ins w:id="1605" w:author="Katharina Schleidt" w:date="2021-10-17T22:44:00Z">
              <w:r w:rsidRPr="00815246">
                <w:rPr>
                  <w:sz w:val="20"/>
                  <w:szCs w:val="20"/>
                </w:rPr>
                <w:t>/obs-</w:t>
              </w:r>
              <w:r>
                <w:rPr>
                  <w:sz w:val="20"/>
                  <w:szCs w:val="20"/>
                </w:rPr>
                <w:t>core</w:t>
              </w:r>
              <w:r w:rsidRPr="00815246">
                <w:rPr>
                  <w:sz w:val="20"/>
                  <w:szCs w:val="20"/>
                </w:rPr>
                <w:t>/Observation/result-con</w:t>
              </w:r>
            </w:ins>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7E75B6">
            <w:pPr>
              <w:widowControl w:val="0"/>
              <w:spacing w:line="240" w:lineRule="auto"/>
              <w:rPr>
                <w:ins w:id="1606" w:author="Katharina Schleidt" w:date="2021-10-17T22:44:00Z"/>
                <w:sz w:val="20"/>
                <w:szCs w:val="20"/>
              </w:rPr>
            </w:pPr>
            <w:ins w:id="1607" w:author="Katharina Schleidt" w:date="2021-10-17T22:44:00Z">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ins>
            <w:ins w:id="1608" w:author="Katharina Schleidt" w:date="2021-10-17T22:46:00Z">
              <w:r>
                <w:rPr>
                  <w:sz w:val="20"/>
                  <w:szCs w:val="20"/>
                </w:rPr>
                <w:t>SHALL</w:t>
              </w:r>
            </w:ins>
            <w:ins w:id="1609" w:author="Katharina Schleidt" w:date="2021-10-17T22:44:00Z">
              <w:r w:rsidRPr="00815246">
                <w:rPr>
                  <w:sz w:val="20"/>
                  <w:szCs w:val="20"/>
                </w:rPr>
                <w:t xml:space="preserve"> be suitable for the associated </w:t>
              </w:r>
              <w:r w:rsidRPr="00815246">
                <w:rPr>
                  <w:b/>
                  <w:sz w:val="20"/>
                  <w:szCs w:val="20"/>
                </w:rPr>
                <w:t>ObservableProperty</w:t>
              </w:r>
            </w:ins>
          </w:p>
        </w:tc>
      </w:tr>
    </w:tbl>
    <w:p w14:paraId="107943FF" w14:textId="77777777" w:rsidR="00EE38D9" w:rsidRDefault="00EE38D9" w:rsidP="00EE38D9">
      <w:pPr>
        <w:rPr>
          <w:ins w:id="1610" w:author="Katharina Schleidt" w:date="2021-10-17T22:44:00Z"/>
          <w:lang w:eastAsia="ja-JP"/>
        </w:rPr>
      </w:pPr>
    </w:p>
    <w:p w14:paraId="228CD8E5" w14:textId="77777777" w:rsidR="00EE38D9" w:rsidRDefault="00EE38D9" w:rsidP="00447B29">
      <w:pPr>
        <w:rPr>
          <w:lang w:eastAsia="ja-JP"/>
        </w:rPr>
      </w:pPr>
    </w:p>
    <w:p w14:paraId="70F6F0AA" w14:textId="218912DF" w:rsidR="00A86F83" w:rsidRDefault="00A86F83" w:rsidP="00A86F83">
      <w:pPr>
        <w:pStyle w:val="Heading2"/>
      </w:pPr>
      <w:bookmarkStart w:id="1611" w:name="_Toc85617465"/>
      <w:r w:rsidRPr="00A86F83">
        <w:t>AbstractObservableProperty</w:t>
      </w:r>
      <w:bookmarkEnd w:id="1611"/>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1612" w:name="_Toc85617466"/>
      <w:r w:rsidRPr="008123FB">
        <w:t>AbstractObservingProcedure</w:t>
      </w:r>
      <w:bookmarkEnd w:id="1612"/>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7" cstate="print">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1613" w:name="_Toc85617467"/>
      <w:r w:rsidRPr="00B95291">
        <w:t>AbstractObserver</w:t>
      </w:r>
      <w:bookmarkEnd w:id="1613"/>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1614" w:name="_Toc85617468"/>
      <w:r w:rsidRPr="006050F3">
        <w:t>AbstractHost</w:t>
      </w:r>
      <w:bookmarkEnd w:id="1614"/>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1615" w:name="_Toc85617469"/>
      <w:r w:rsidRPr="00E12BD6">
        <w:t>AbstractDeployment</w:t>
      </w:r>
      <w:bookmarkEnd w:id="1615"/>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6" cstate="print">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1616"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1617" w:name="_Toc85617470"/>
      <w:r w:rsidRPr="00F448D2">
        <w:t>NamedValue</w:t>
      </w:r>
      <w:bookmarkEnd w:id="1617"/>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8">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Heading2"/>
        <w:rPr>
          <w:ins w:id="1618" w:author="Katharina Schleidt" w:date="2021-10-17T21:10:00Z"/>
        </w:rPr>
      </w:pPr>
      <w:bookmarkStart w:id="1619" w:name="_Toc85617471"/>
      <w:r>
        <w:t>Codelists</w:t>
      </w:r>
      <w:bookmarkEnd w:id="1619"/>
    </w:p>
    <w:p w14:paraId="2F25E836" w14:textId="6975D71F" w:rsidR="00BD1347" w:rsidRDefault="00BD1347" w:rsidP="00BD1347">
      <w:pPr>
        <w:pStyle w:val="Heading3"/>
        <w:rPr>
          <w:ins w:id="1620" w:author="Katharina Schleidt" w:date="2021-10-17T21:11:00Z"/>
        </w:rPr>
      </w:pPr>
      <w:ins w:id="1621" w:author="Katharina Schleidt" w:date="2021-10-17T21:10:00Z">
        <w:r w:rsidRPr="00BD1347">
          <w:t>AbstractObservationType</w:t>
        </w:r>
      </w:ins>
    </w:p>
    <w:p w14:paraId="4540A729" w14:textId="1002F08C" w:rsidR="00BD1347" w:rsidRDefault="00BD1347" w:rsidP="00BD1347">
      <w:pPr>
        <w:rPr>
          <w:ins w:id="1622" w:author="Katharina Schleidt" w:date="2021-10-17T21:11:00Z"/>
          <w:lang w:eastAsia="ja-JP"/>
        </w:rPr>
      </w:pPr>
      <w:ins w:id="1623" w:author="Katharina Schleidt" w:date="2021-10-17T21:11:00Z">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ins>
    </w:p>
    <w:p w14:paraId="5C59B186" w14:textId="77777777" w:rsidR="00BD1347" w:rsidRDefault="00BD1347" w:rsidP="00BD1347">
      <w:pPr>
        <w:rPr>
          <w:ins w:id="1624"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1625"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7E75B6">
            <w:pPr>
              <w:widowControl w:val="0"/>
              <w:spacing w:line="240" w:lineRule="auto"/>
              <w:rPr>
                <w:ins w:id="1626" w:author="Katharina Schleidt" w:date="2021-10-17T21:11:00Z"/>
                <w:sz w:val="20"/>
                <w:szCs w:val="20"/>
              </w:rPr>
            </w:pPr>
            <w:ins w:id="1627" w:author="Katharina Schleidt" w:date="2021-10-17T21:11:00Z">
              <w:r>
                <w:rPr>
                  <w:b/>
                  <w:sz w:val="20"/>
                  <w:szCs w:val="20"/>
                </w:rPr>
                <w:t>Requirement</w:t>
              </w:r>
              <w:r>
                <w:rPr>
                  <w:sz w:val="20"/>
                  <w:szCs w:val="20"/>
                </w:rPr>
                <w:br/>
                <w:t>/req/obs-</w:t>
              </w:r>
            </w:ins>
            <w:ins w:id="1628" w:author="Katharina Schleidt" w:date="2021-10-17T21:12:00Z">
              <w:r>
                <w:rPr>
                  <w:sz w:val="20"/>
                  <w:szCs w:val="20"/>
                </w:rPr>
                <w:t>core</w:t>
              </w:r>
            </w:ins>
            <w:ins w:id="1629"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w:t>
              </w:r>
              <w:r w:rsidRPr="00FF4349">
                <w:rPr>
                  <w:sz w:val="20"/>
                  <w:szCs w:val="20"/>
                </w:rPr>
                <w:lastRenderedPageBreak/>
                <w:t>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7E75B6">
            <w:pPr>
              <w:widowControl w:val="0"/>
              <w:tabs>
                <w:tab w:val="clear" w:pos="403"/>
              </w:tabs>
              <w:spacing w:after="0" w:line="240" w:lineRule="auto"/>
              <w:ind w:left="360"/>
              <w:rPr>
                <w:ins w:id="1630" w:author="Katharina Schleidt" w:date="2021-10-17T21:11:00Z"/>
                <w:sz w:val="20"/>
                <w:szCs w:val="20"/>
              </w:rPr>
            </w:pPr>
            <w:ins w:id="1631" w:author="Katharina Schleidt" w:date="2021-10-17T21:11:00Z">
              <w:r>
                <w:rPr>
                  <w:sz w:val="20"/>
                  <w:szCs w:val="20"/>
                </w:rPr>
                <w:lastRenderedPageBreak/>
                <w:t xml:space="preserve">A codelist detailing the semantics of </w:t>
              </w:r>
            </w:ins>
            <w:ins w:id="1632" w:author="Katharina Schleidt" w:date="2021-10-17T21:12:00Z">
              <w:r>
                <w:rPr>
                  <w:sz w:val="20"/>
                  <w:szCs w:val="20"/>
                </w:rPr>
                <w:t>observation</w:t>
              </w:r>
            </w:ins>
            <w:ins w:id="1633" w:author="Katharina Schleidt" w:date="2021-10-17T21:11:00Z">
              <w:r>
                <w:rPr>
                  <w:sz w:val="20"/>
                  <w:szCs w:val="20"/>
                </w:rPr>
                <w:t xml:space="preserve"> types. A concrete realization must be created for the application.</w:t>
              </w:r>
            </w:ins>
          </w:p>
        </w:tc>
      </w:tr>
    </w:tbl>
    <w:p w14:paraId="68CAC050" w14:textId="77777777" w:rsidR="00BD1347" w:rsidRPr="00BD1347" w:rsidRDefault="00BD1347">
      <w:pPr>
        <w:rPr>
          <w:lang w:eastAsia="ja-JP"/>
          <w:rPrChange w:id="1634" w:author="Katharina Schleidt" w:date="2021-10-17T21:11:00Z">
            <w:rPr/>
          </w:rPrChange>
        </w:rPr>
      </w:pPr>
    </w:p>
    <w:p w14:paraId="686CC320" w14:textId="267F4EEE" w:rsidR="00920189" w:rsidRDefault="00920189" w:rsidP="00920189">
      <w:pPr>
        <w:pStyle w:val="Heading1"/>
      </w:pPr>
      <w:bookmarkStart w:id="1635" w:name="_Toc85617472"/>
      <w:r w:rsidRPr="00920189">
        <w:t>Basic Observations</w:t>
      </w:r>
      <w:bookmarkEnd w:id="1635"/>
    </w:p>
    <w:p w14:paraId="7D03C338" w14:textId="4F7FA4C7" w:rsidR="00CE109A" w:rsidRDefault="00037B3B" w:rsidP="00037B3B">
      <w:pPr>
        <w:pStyle w:val="Heading2"/>
      </w:pPr>
      <w:bookmarkStart w:id="1636" w:name="_Toc85617473"/>
      <w:r w:rsidRPr="00037B3B">
        <w:t>General</w:t>
      </w:r>
      <w:bookmarkEnd w:id="1636"/>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1637" w:name="_Toc85617474"/>
      <w:r w:rsidRPr="0089033E">
        <w:lastRenderedPageBreak/>
        <w:t>Observation</w:t>
      </w:r>
      <w:bookmarkEnd w:id="1637"/>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BD1347">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BD1347">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BD1347">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BD1347">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BD1347">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r w:rsidR="00BD1347" w14:paraId="5E61449E" w14:textId="77777777" w:rsidTr="00BD1347">
        <w:trPr>
          <w:ins w:id="1638" w:author="Katharina Schleidt" w:date="2021-10-17T21:16:00Z"/>
        </w:trPr>
        <w:tc>
          <w:tcPr>
            <w:tcW w:w="2258" w:type="dxa"/>
            <w:shd w:val="clear" w:color="auto" w:fill="auto"/>
            <w:tcMar>
              <w:top w:w="100" w:type="dxa"/>
              <w:left w:w="100" w:type="dxa"/>
              <w:bottom w:w="100" w:type="dxa"/>
              <w:right w:w="100" w:type="dxa"/>
            </w:tcMar>
          </w:tcPr>
          <w:p w14:paraId="0E06EAEE" w14:textId="7D419FC4" w:rsidR="00BD1347" w:rsidRPr="001B18F3" w:rsidRDefault="00BD1347" w:rsidP="001A5B74">
            <w:pPr>
              <w:widowControl w:val="0"/>
              <w:spacing w:line="240" w:lineRule="auto"/>
              <w:rPr>
                <w:ins w:id="1639" w:author="Katharina Schleidt" w:date="2021-10-17T21:16:00Z"/>
                <w:bCs/>
                <w:sz w:val="20"/>
                <w:szCs w:val="20"/>
              </w:rPr>
            </w:pPr>
            <w:ins w:id="1640" w:author="Katharina Schleidt" w:date="2021-10-17T21:16:00Z">
              <w:r w:rsidRPr="00BD1347">
                <w:rPr>
                  <w:bCs/>
                  <w:sz w:val="20"/>
                  <w:szCs w:val="20"/>
                  <w:rPrChange w:id="1641" w:author="Katharina Schleidt" w:date="2021-10-17T21:16:00Z">
                    <w:rPr>
                      <w:b/>
                      <w:sz w:val="20"/>
                      <w:szCs w:val="20"/>
                    </w:rPr>
                  </w:rPrChange>
                </w:rPr>
                <w:t>Requirement</w:t>
              </w:r>
            </w:ins>
          </w:p>
        </w:tc>
        <w:tc>
          <w:tcPr>
            <w:tcW w:w="7513" w:type="dxa"/>
            <w:shd w:val="clear" w:color="auto" w:fill="auto"/>
            <w:tcMar>
              <w:top w:w="100" w:type="dxa"/>
              <w:left w:w="100" w:type="dxa"/>
              <w:bottom w:w="100" w:type="dxa"/>
              <w:right w:w="100" w:type="dxa"/>
            </w:tcMar>
          </w:tcPr>
          <w:p w14:paraId="3A6F6422" w14:textId="571BEFC9" w:rsidR="00BD1347" w:rsidRDefault="00BD1347" w:rsidP="001A5B74">
            <w:pPr>
              <w:widowControl w:val="0"/>
              <w:spacing w:line="240" w:lineRule="auto"/>
              <w:rPr>
                <w:ins w:id="1642" w:author="Katharina Schleidt" w:date="2021-10-17T21:16:00Z"/>
                <w:sz w:val="20"/>
                <w:szCs w:val="20"/>
              </w:rPr>
            </w:pPr>
            <w:ins w:id="1643" w:author="Katharina Schleidt" w:date="2021-10-17T21:16:00Z">
              <w:r>
                <w:t>/req/obs-basic/ObservationTypeByResultType-con</w:t>
              </w:r>
            </w:ins>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4">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1644" w:name="_Toc85617475"/>
      <w:r w:rsidRPr="002B39BE">
        <w:t>ObservationCharacteristics</w:t>
      </w:r>
      <w:bookmarkEnd w:id="1644"/>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5" cstate="print">
                      <a:extLst>
                        <a:ext uri="{28A0092B-C50C-407E-A947-70E740481C1C}">
                          <a14:useLocalDpi xmlns:a14="http://schemas.microsoft.com/office/drawing/2010/main"/>
                        </a:ext>
                        <a:ext uri="{96DAC541-7B7A-43D3-8B79-37D633B846F1}">
                          <asvg:svgBlip xmlns:asvg="http://schemas.microsoft.com/office/drawing/2016/SVG/main" r:embed="rId96"/>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528DAA28" w14:textId="1FC5B294" w:rsidR="007B2C44" w:rsidRDefault="007B2C44" w:rsidP="007B2C44">
      <w:pPr>
        <w:rPr>
          <w:ins w:id="1645" w:author="Katharina Schleidt" w:date="2021-10-17T22:27:00Z"/>
        </w:rPr>
      </w:pPr>
    </w:p>
    <w:p w14:paraId="5F993592" w14:textId="374B8C4F" w:rsidR="007B2C44" w:rsidRDefault="007B2C44" w:rsidP="007B2C44">
      <w:pPr>
        <w:pStyle w:val="Heading3"/>
        <w:rPr>
          <w:ins w:id="1646" w:author="Katharina Schleidt" w:date="2021-10-17T22:27:00Z"/>
        </w:rPr>
      </w:pPr>
      <w:ins w:id="1647" w:author="Katharina Schleidt" w:date="2021-10-17T22:27:00Z">
        <w:r w:rsidRPr="00FD36EC">
          <w:t xml:space="preserve">Association </w:t>
        </w:r>
      </w:ins>
      <w:ins w:id="1648" w:author="Katharina Schleidt" w:date="2021-10-17T22:28:00Z">
        <w:r w:rsidRPr="007B2C44">
          <w:t>collection</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rPr>
          <w:ins w:id="1649" w:author="Katharina Schleidt" w:date="2021-10-17T22:27:00Z"/>
        </w:trPr>
        <w:tc>
          <w:tcPr>
            <w:tcW w:w="4526" w:type="dxa"/>
            <w:shd w:val="clear" w:color="auto" w:fill="auto"/>
            <w:tcMar>
              <w:top w:w="100" w:type="dxa"/>
              <w:left w:w="100" w:type="dxa"/>
              <w:bottom w:w="100" w:type="dxa"/>
              <w:right w:w="100" w:type="dxa"/>
            </w:tcMar>
          </w:tcPr>
          <w:p w14:paraId="13A91D73" w14:textId="5D83D0D7" w:rsidR="007B2C44" w:rsidRDefault="007B2C44" w:rsidP="007E75B6">
            <w:pPr>
              <w:widowControl w:val="0"/>
              <w:spacing w:line="240" w:lineRule="auto"/>
              <w:rPr>
                <w:ins w:id="1650" w:author="Katharina Schleidt" w:date="2021-10-17T22:27:00Z"/>
                <w:sz w:val="20"/>
                <w:szCs w:val="20"/>
              </w:rPr>
            </w:pPr>
            <w:ins w:id="1651" w:author="Katharina Schleidt" w:date="2021-10-17T22:27:00Z">
              <w:r>
                <w:rPr>
                  <w:b/>
                  <w:sz w:val="20"/>
                  <w:szCs w:val="20"/>
                </w:rPr>
                <w:t>Requirement</w:t>
              </w:r>
              <w:r>
                <w:rPr>
                  <w:sz w:val="20"/>
                  <w:szCs w:val="20"/>
                </w:rPr>
                <w:br/>
                <w:t>/req/obs-basic/</w:t>
              </w:r>
            </w:ins>
            <w:ins w:id="1652" w:author="Katharina Schleidt" w:date="2021-10-17T22:28:00Z">
              <w:r>
                <w:rPr>
                  <w:sz w:val="20"/>
                  <w:szCs w:val="20"/>
                </w:rPr>
                <w:t>ObservationCharacteristics</w:t>
              </w:r>
            </w:ins>
            <w:ins w:id="1653" w:author="Katharina Schleidt" w:date="2021-10-17T22:27:00Z">
              <w:r>
                <w:rPr>
                  <w:sz w:val="20"/>
                  <w:szCs w:val="20"/>
                </w:rPr>
                <w:t>/</w:t>
              </w:r>
            </w:ins>
            <w:ins w:id="1654" w:author="Katharina Schleidt" w:date="2021-10-17T22:28:00Z">
              <w:r w:rsidRPr="007B2C44">
                <w:rPr>
                  <w:sz w:val="20"/>
                  <w:szCs w:val="20"/>
                </w:rPr>
                <w:t>collection</w:t>
              </w:r>
            </w:ins>
            <w:ins w:id="1655" w:author="Katharina Schleidt" w:date="2021-10-17T22:27:00Z">
              <w:r>
                <w:rPr>
                  <w:sz w:val="20"/>
                  <w:szCs w:val="20"/>
                </w:rPr>
                <w:t>-sem</w:t>
              </w:r>
            </w:ins>
          </w:p>
        </w:tc>
        <w:tc>
          <w:tcPr>
            <w:tcW w:w="5245" w:type="dxa"/>
            <w:shd w:val="clear" w:color="auto" w:fill="auto"/>
            <w:tcMar>
              <w:top w:w="100" w:type="dxa"/>
              <w:left w:w="100" w:type="dxa"/>
              <w:bottom w:w="100" w:type="dxa"/>
              <w:right w:w="100" w:type="dxa"/>
            </w:tcMar>
          </w:tcPr>
          <w:p w14:paraId="59DB7E79" w14:textId="3F3FB4A4" w:rsidR="007B2C44" w:rsidRDefault="007B2C44" w:rsidP="007E75B6">
            <w:pPr>
              <w:widowControl w:val="0"/>
              <w:spacing w:line="240" w:lineRule="auto"/>
              <w:rPr>
                <w:ins w:id="1656" w:author="Katharina Schleidt" w:date="2021-10-17T22:27:00Z"/>
                <w:sz w:val="20"/>
                <w:szCs w:val="20"/>
              </w:rPr>
            </w:pPr>
            <w:ins w:id="1657" w:author="Katharina Schleidt" w:date="2021-10-17T22:27:00Z">
              <w:r>
                <w:rPr>
                  <w:sz w:val="20"/>
                  <w:szCs w:val="20"/>
                </w:rPr>
                <w:t xml:space="preserve">An </w:t>
              </w:r>
            </w:ins>
            <w:ins w:id="1658" w:author="Katharina Schleidt" w:date="2021-10-17T22:29:00Z">
              <w:r w:rsidRPr="007B2C44">
                <w:rPr>
                  <w:b/>
                  <w:sz w:val="20"/>
                  <w:szCs w:val="20"/>
                </w:rPr>
                <w:t xml:space="preserve">ObservationCollection </w:t>
              </w:r>
            </w:ins>
            <w:ins w:id="1659" w:author="Katharina Schleidt" w:date="2021-10-17T22:27:00Z">
              <w:r>
                <w:rPr>
                  <w:sz w:val="20"/>
                  <w:szCs w:val="20"/>
                </w:rPr>
                <w:t xml:space="preserve">that is </w:t>
              </w:r>
            </w:ins>
            <w:ins w:id="1660" w:author="Katharina Schleidt" w:date="2021-10-17T22:29:00Z">
              <w:r>
                <w:rPr>
                  <w:sz w:val="20"/>
                  <w:szCs w:val="20"/>
                </w:rPr>
                <w:t xml:space="preserve">described by these </w:t>
              </w:r>
            </w:ins>
            <w:ins w:id="1661" w:author="Katharina Schleidt" w:date="2021-10-17T22:27:00Z">
              <w:r>
                <w:rPr>
                  <w:b/>
                  <w:sz w:val="20"/>
                  <w:szCs w:val="20"/>
                </w:rPr>
                <w:t>Observation</w:t>
              </w:r>
            </w:ins>
            <w:ins w:id="1662" w:author="Katharina Schleidt" w:date="2021-10-17T22:29:00Z">
              <w:r>
                <w:rPr>
                  <w:b/>
                  <w:sz w:val="20"/>
                  <w:szCs w:val="20"/>
                </w:rPr>
                <w:t>Characteristics</w:t>
              </w:r>
            </w:ins>
            <w:ins w:id="1663" w:author="Katharina Schleidt" w:date="2021-10-17T22:27:00Z">
              <w:r>
                <w:rPr>
                  <w:sz w:val="20"/>
                  <w:szCs w:val="20"/>
                </w:rPr>
                <w:t>.</w:t>
              </w:r>
            </w:ins>
          </w:p>
          <w:p w14:paraId="548FBC8D" w14:textId="488F99BB" w:rsidR="007B2C44" w:rsidRDefault="007B2C44" w:rsidP="007E75B6">
            <w:pPr>
              <w:widowControl w:val="0"/>
              <w:spacing w:line="240" w:lineRule="auto"/>
              <w:rPr>
                <w:ins w:id="1664" w:author="Katharina Schleidt" w:date="2021-10-17T22:27:00Z"/>
                <w:sz w:val="20"/>
                <w:szCs w:val="20"/>
              </w:rPr>
            </w:pPr>
            <w:ins w:id="1665" w:author="Katharina Schleidt" w:date="2021-10-17T22:27:00Z">
              <w:r>
                <w:rPr>
                  <w:sz w:val="20"/>
                  <w:szCs w:val="20"/>
                </w:rPr>
                <w:t xml:space="preserve">If a reference to a </w:t>
              </w:r>
            </w:ins>
            <w:ins w:id="1666" w:author="Katharina Schleidt" w:date="2021-10-17T22:30:00Z">
              <w:r>
                <w:rPr>
                  <w:sz w:val="20"/>
                  <w:szCs w:val="20"/>
                </w:rPr>
                <w:t>collection</w:t>
              </w:r>
            </w:ins>
            <w:ins w:id="1667" w:author="Katharina Schleidt" w:date="2021-10-17T22:27:00Z">
              <w:r>
                <w:rPr>
                  <w:sz w:val="20"/>
                  <w:szCs w:val="20"/>
                </w:rPr>
                <w:t xml:space="preserve"> </w:t>
              </w:r>
            </w:ins>
            <w:ins w:id="1668" w:author="Katharina Schleidt" w:date="2021-10-17T22:30:00Z">
              <w:r w:rsidRPr="007B2C44">
                <w:rPr>
                  <w:b/>
                  <w:sz w:val="20"/>
                  <w:szCs w:val="20"/>
                </w:rPr>
                <w:t xml:space="preserve">ObservationCharacteristics </w:t>
              </w:r>
            </w:ins>
            <w:ins w:id="1669" w:author="Katharina Schleidt" w:date="2021-10-17T22:27:00Z">
              <w:r>
                <w:rPr>
                  <w:sz w:val="20"/>
                  <w:szCs w:val="20"/>
                </w:rPr>
                <w:t xml:space="preserve">is provided, the association with the role </w:t>
              </w:r>
            </w:ins>
            <w:ins w:id="1670" w:author="Katharina Schleidt" w:date="2021-10-17T22:30:00Z">
              <w:r w:rsidRPr="007B2C44">
                <w:rPr>
                  <w:b/>
                  <w:sz w:val="20"/>
                  <w:szCs w:val="20"/>
                </w:rPr>
                <w:t xml:space="preserve">collection </w:t>
              </w:r>
            </w:ins>
            <w:ins w:id="1671" w:author="Katharina Schleidt" w:date="2021-10-17T22:27:00Z">
              <w:r>
                <w:rPr>
                  <w:sz w:val="20"/>
                  <w:szCs w:val="20"/>
                </w:rPr>
                <w:t>SHALL be used.</w:t>
              </w:r>
            </w:ins>
          </w:p>
        </w:tc>
      </w:tr>
    </w:tbl>
    <w:p w14:paraId="082070EF" w14:textId="77777777" w:rsidR="007B2C44" w:rsidRDefault="007B2C44">
      <w:pPr>
        <w:rPr>
          <w:ins w:id="1672" w:author="Katharina Schleidt" w:date="2021-10-17T22:27:00Z"/>
        </w:rPr>
        <w:pPrChange w:id="1673" w:author="Katharina Schleidt" w:date="2021-10-17T22:27:00Z">
          <w:pPr>
            <w:pStyle w:val="Heading2"/>
          </w:pPr>
        </w:pPrChange>
      </w:pPr>
    </w:p>
    <w:p w14:paraId="4DCC8C44" w14:textId="0314DDCD" w:rsidR="007245C5" w:rsidRDefault="003C293C" w:rsidP="003C293C">
      <w:pPr>
        <w:pStyle w:val="Heading2"/>
      </w:pPr>
      <w:bookmarkStart w:id="1674" w:name="_Toc85617476"/>
      <w:r w:rsidRPr="003C293C">
        <w:t>ObservationCollection</w:t>
      </w:r>
      <w:bookmarkEnd w:id="1674"/>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1617B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1617B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617B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1617B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617B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1617B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1617B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1617B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1617B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1617B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1617B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1617B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1617B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1617BC" w14:paraId="3864A54F" w14:textId="77777777" w:rsidTr="001617BC">
        <w:trPr>
          <w:trHeight w:val="420"/>
          <w:ins w:id="1675" w:author="Katharina Schleidt" w:date="2021-10-17T20:48:00Z"/>
        </w:trPr>
        <w:tc>
          <w:tcPr>
            <w:tcW w:w="2258" w:type="dxa"/>
            <w:shd w:val="clear" w:color="auto" w:fill="auto"/>
            <w:tcMar>
              <w:top w:w="100" w:type="dxa"/>
              <w:left w:w="100" w:type="dxa"/>
              <w:bottom w:w="100" w:type="dxa"/>
              <w:right w:w="100" w:type="dxa"/>
            </w:tcMar>
          </w:tcPr>
          <w:p w14:paraId="449206D4" w14:textId="535A9353" w:rsidR="001617BC" w:rsidRDefault="001617BC" w:rsidP="001A5B74">
            <w:pPr>
              <w:widowControl w:val="0"/>
              <w:spacing w:line="240" w:lineRule="auto"/>
              <w:rPr>
                <w:ins w:id="1676" w:author="Katharina Schleidt" w:date="2021-10-17T20:48:00Z"/>
                <w:sz w:val="20"/>
                <w:szCs w:val="20"/>
              </w:rPr>
            </w:pPr>
            <w:ins w:id="1677"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11CC956" w14:textId="55BA69C9" w:rsidR="001617BC" w:rsidRDefault="001617BC" w:rsidP="001A5B74">
            <w:pPr>
              <w:widowControl w:val="0"/>
              <w:spacing w:line="240" w:lineRule="auto"/>
              <w:rPr>
                <w:ins w:id="1678" w:author="Katharina Schleidt" w:date="2021-10-17T20:48:00Z"/>
                <w:sz w:val="20"/>
                <w:szCs w:val="20"/>
              </w:rPr>
            </w:pPr>
            <w:ins w:id="1679" w:author="Katharina Schleidt" w:date="2021-10-17T20:49:00Z">
              <w:r w:rsidRPr="001617BC">
                <w:rPr>
                  <w:sz w:val="20"/>
                  <w:szCs w:val="20"/>
                </w:rPr>
                <w:t>/req/obs-basic/ObservationCollection/AbstractObservationCollectionType-sem</w:t>
              </w:r>
            </w:ins>
          </w:p>
        </w:tc>
      </w:tr>
      <w:tr w:rsidR="001617BC" w14:paraId="289C2026" w14:textId="77777777" w:rsidTr="001617BC">
        <w:trPr>
          <w:trHeight w:val="420"/>
          <w:ins w:id="1680" w:author="Katharina Schleidt" w:date="2021-10-17T20:48:00Z"/>
        </w:trPr>
        <w:tc>
          <w:tcPr>
            <w:tcW w:w="2258" w:type="dxa"/>
            <w:shd w:val="clear" w:color="auto" w:fill="auto"/>
            <w:tcMar>
              <w:top w:w="100" w:type="dxa"/>
              <w:left w:w="100" w:type="dxa"/>
              <w:bottom w:w="100" w:type="dxa"/>
              <w:right w:w="100" w:type="dxa"/>
            </w:tcMar>
          </w:tcPr>
          <w:p w14:paraId="0826A2F7" w14:textId="54D2AFB7" w:rsidR="001617BC" w:rsidRDefault="001617BC" w:rsidP="001A5B74">
            <w:pPr>
              <w:widowControl w:val="0"/>
              <w:spacing w:line="240" w:lineRule="auto"/>
              <w:rPr>
                <w:ins w:id="1681" w:author="Katharina Schleidt" w:date="2021-10-17T20:48:00Z"/>
                <w:sz w:val="20"/>
                <w:szCs w:val="20"/>
              </w:rPr>
            </w:pPr>
            <w:ins w:id="1682"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4D469A59" w14:textId="43F96E06" w:rsidR="001617BC" w:rsidRDefault="001617BC" w:rsidP="001A5B74">
            <w:pPr>
              <w:widowControl w:val="0"/>
              <w:spacing w:line="240" w:lineRule="auto"/>
              <w:rPr>
                <w:ins w:id="1683" w:author="Katharina Schleidt" w:date="2021-10-17T20:48:00Z"/>
                <w:sz w:val="20"/>
                <w:szCs w:val="20"/>
              </w:rPr>
            </w:pPr>
            <w:ins w:id="1684" w:author="Katharina Schleidt" w:date="2021-10-17T20:49:00Z">
              <w:r w:rsidRPr="001617BC">
                <w:rPr>
                  <w:sz w:val="20"/>
                  <w:szCs w:val="20"/>
                </w:rPr>
                <w:t>/req/obs-basic/ObservationCollectionType/ObservationCollectionType-sem</w:t>
              </w:r>
            </w:ins>
          </w:p>
        </w:tc>
      </w:tr>
      <w:tr w:rsidR="001617BC" w14:paraId="7D23D0FB" w14:textId="77777777" w:rsidTr="001617BC">
        <w:trPr>
          <w:trHeight w:val="420"/>
          <w:ins w:id="1685" w:author="Katharina Schleidt" w:date="2021-10-17T20:48:00Z"/>
        </w:trPr>
        <w:tc>
          <w:tcPr>
            <w:tcW w:w="2258" w:type="dxa"/>
            <w:shd w:val="clear" w:color="auto" w:fill="auto"/>
            <w:tcMar>
              <w:top w:w="100" w:type="dxa"/>
              <w:left w:w="100" w:type="dxa"/>
              <w:bottom w:w="100" w:type="dxa"/>
              <w:right w:w="100" w:type="dxa"/>
            </w:tcMar>
          </w:tcPr>
          <w:p w14:paraId="088A2727" w14:textId="31ABF425" w:rsidR="001617BC" w:rsidRDefault="001617BC" w:rsidP="001A5B74">
            <w:pPr>
              <w:widowControl w:val="0"/>
              <w:spacing w:line="240" w:lineRule="auto"/>
              <w:rPr>
                <w:ins w:id="1686" w:author="Katharina Schleidt" w:date="2021-10-17T20:48:00Z"/>
                <w:sz w:val="20"/>
                <w:szCs w:val="20"/>
              </w:rPr>
            </w:pPr>
            <w:ins w:id="1687"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70CB260" w14:textId="00C2AB2C" w:rsidR="001617BC" w:rsidRDefault="001617BC" w:rsidP="001A5B74">
            <w:pPr>
              <w:widowControl w:val="0"/>
              <w:spacing w:line="240" w:lineRule="auto"/>
              <w:rPr>
                <w:ins w:id="1688" w:author="Katharina Schleidt" w:date="2021-10-17T20:48:00Z"/>
                <w:sz w:val="20"/>
                <w:szCs w:val="20"/>
              </w:rPr>
            </w:pPr>
            <w:ins w:id="1689" w:author="Katharina Schleidt" w:date="2021-10-17T20:49:00Z">
              <w:r w:rsidRPr="001617BC">
                <w:rPr>
                  <w:sz w:val="20"/>
                  <w:szCs w:val="20"/>
                </w:rPr>
                <w:t>/req/obs-basic/ObservationCollectionType/homogenous-con</w:t>
              </w:r>
            </w:ins>
          </w:p>
        </w:tc>
      </w:tr>
      <w:tr w:rsidR="001617BC" w14:paraId="5481DA5F" w14:textId="77777777" w:rsidTr="001617BC">
        <w:trPr>
          <w:trHeight w:val="420"/>
          <w:ins w:id="1690" w:author="Katharina Schleidt" w:date="2021-10-17T20:48:00Z"/>
        </w:trPr>
        <w:tc>
          <w:tcPr>
            <w:tcW w:w="2258" w:type="dxa"/>
            <w:shd w:val="clear" w:color="auto" w:fill="auto"/>
            <w:tcMar>
              <w:top w:w="100" w:type="dxa"/>
              <w:left w:w="100" w:type="dxa"/>
              <w:bottom w:w="100" w:type="dxa"/>
              <w:right w:w="100" w:type="dxa"/>
            </w:tcMar>
          </w:tcPr>
          <w:p w14:paraId="621531A8" w14:textId="2CC2022A" w:rsidR="001617BC" w:rsidRDefault="001617BC" w:rsidP="001A5B74">
            <w:pPr>
              <w:widowControl w:val="0"/>
              <w:spacing w:line="240" w:lineRule="auto"/>
              <w:rPr>
                <w:ins w:id="1691" w:author="Katharina Schleidt" w:date="2021-10-17T20:48:00Z"/>
                <w:sz w:val="20"/>
                <w:szCs w:val="20"/>
              </w:rPr>
            </w:pPr>
            <w:ins w:id="1692"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621ED943" w14:textId="266599D6" w:rsidR="001617BC" w:rsidRDefault="001617BC" w:rsidP="001A5B74">
            <w:pPr>
              <w:widowControl w:val="0"/>
              <w:spacing w:line="240" w:lineRule="auto"/>
              <w:rPr>
                <w:ins w:id="1693" w:author="Katharina Schleidt" w:date="2021-10-17T20:48:00Z"/>
                <w:sz w:val="20"/>
                <w:szCs w:val="20"/>
              </w:rPr>
            </w:pPr>
            <w:ins w:id="1694" w:author="Katharina Schleidt" w:date="2021-10-17T20:49:00Z">
              <w:r w:rsidRPr="001617BC">
                <w:rPr>
                  <w:sz w:val="20"/>
                  <w:szCs w:val="20"/>
                </w:rPr>
                <w:t>/req/obs-basic/ObservationCollectionType/summarizing-con</w:t>
              </w:r>
            </w:ins>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lastRenderedPageBreak/>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7">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1695"/>
            <w:r>
              <w:rPr>
                <w:sz w:val="20"/>
                <w:szCs w:val="20"/>
              </w:rPr>
              <w:t>similar</w:t>
            </w:r>
            <w:commentRangeEnd w:id="1695"/>
            <w:r w:rsidR="00B40528">
              <w:rPr>
                <w:rStyle w:val="CommentReference"/>
              </w:rPr>
              <w:commentReference w:id="1695"/>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1696" w:name="_Ref72766580"/>
      <w:r w:rsidRPr="003C74B7">
        <w:t>Attribute collectionType</w:t>
      </w:r>
      <w:bookmarkEnd w:id="1696"/>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697" w:author="Katharina Schleidt" w:date="2021-10-17T19:59: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058"/>
        <w:gridCol w:w="6226"/>
        <w:tblGridChange w:id="1698">
          <w:tblGrid>
            <w:gridCol w:w="4058"/>
            <w:gridCol w:w="6226"/>
          </w:tblGrid>
        </w:tblGridChange>
      </w:tblGrid>
      <w:tr w:rsidR="003C74B7" w14:paraId="141CEF6A" w14:textId="77777777" w:rsidTr="00561B0B">
        <w:tc>
          <w:tcPr>
            <w:tcW w:w="4058" w:type="dxa"/>
            <w:shd w:val="clear" w:color="auto" w:fill="auto"/>
            <w:tcMar>
              <w:top w:w="100" w:type="dxa"/>
              <w:left w:w="100" w:type="dxa"/>
              <w:bottom w:w="100" w:type="dxa"/>
              <w:right w:w="100" w:type="dxa"/>
            </w:tcMar>
            <w:tcPrChange w:id="1699" w:author="Katharina Schleidt" w:date="2021-10-17T19:59:00Z">
              <w:tcPr>
                <w:tcW w:w="4526" w:type="dxa"/>
                <w:shd w:val="clear" w:color="auto" w:fill="auto"/>
                <w:tcMar>
                  <w:top w:w="100" w:type="dxa"/>
                  <w:left w:w="100" w:type="dxa"/>
                  <w:bottom w:w="100" w:type="dxa"/>
                  <w:right w:w="100" w:type="dxa"/>
                </w:tcMar>
              </w:tcPr>
            </w:tcPrChange>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Change w:id="1700" w:author="Katharina Schleidt" w:date="2021-10-17T19:59:00Z">
              <w:tcPr>
                <w:tcW w:w="5245" w:type="dxa"/>
                <w:shd w:val="clear" w:color="auto" w:fill="auto"/>
                <w:tcMar>
                  <w:top w:w="100" w:type="dxa"/>
                  <w:left w:w="100" w:type="dxa"/>
                  <w:bottom w:w="100" w:type="dxa"/>
                  <w:right w:w="100" w:type="dxa"/>
                </w:tcMar>
              </w:tcPr>
            </w:tcPrChange>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971A110"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del w:id="1701" w:author="Katharina Schleidt" w:date="2021-10-13T10:47:00Z">
              <w:r w:rsidDel="007D5E5A">
                <w:rPr>
                  <w:b/>
                  <w:sz w:val="20"/>
                  <w:szCs w:val="20"/>
                </w:rPr>
                <w:delText>CodeListValue</w:delText>
              </w:r>
            </w:del>
            <w:r>
              <w:rPr>
                <w:sz w:val="20"/>
                <w:szCs w:val="20"/>
              </w:rPr>
              <w:t xml:space="preserve"> shall be used.</w:t>
            </w:r>
          </w:p>
        </w:tc>
      </w:tr>
      <w:tr w:rsidR="00730D8D" w:rsidDel="00561B0B" w14:paraId="3777888E" w14:textId="377AAD2E" w:rsidTr="00561B0B">
        <w:trPr>
          <w:del w:id="1702"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1703" w:author="Katharina Schleidt" w:date="2021-10-17T19:59:00Z">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29B4D6FA" w14:textId="51347B45" w:rsidR="00730D8D" w:rsidRPr="00730D8D" w:rsidDel="00561B0B" w:rsidRDefault="00730D8D" w:rsidP="001A5B74">
            <w:pPr>
              <w:widowControl w:val="0"/>
              <w:spacing w:line="240" w:lineRule="auto"/>
              <w:rPr>
                <w:del w:id="1704" w:author="Katharina Schleidt" w:date="2021-10-17T19:59:00Z"/>
                <w:b/>
                <w:sz w:val="20"/>
                <w:szCs w:val="20"/>
              </w:rPr>
            </w:pPr>
            <w:del w:id="1705"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1706" w:author="Katharina Schleidt" w:date="2021-10-17T19:59:00Z">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19A7F09E" w14:textId="3C6929F6" w:rsidR="00730D8D" w:rsidDel="00561B0B" w:rsidRDefault="00730D8D" w:rsidP="001A5B74">
            <w:pPr>
              <w:widowControl w:val="0"/>
              <w:spacing w:line="240" w:lineRule="auto"/>
              <w:rPr>
                <w:del w:id="1707" w:author="Katharina Schleidt" w:date="2021-10-17T19:59:00Z"/>
                <w:sz w:val="20"/>
                <w:szCs w:val="20"/>
              </w:rPr>
            </w:pPr>
            <w:del w:id="1708"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8B63BE" w:rsidDel="00561B0B">
                <w:rPr>
                  <w:sz w:val="20"/>
                  <w:szCs w:val="20"/>
                  <w:highlight w:val="yellow"/>
                  <w:rPrChange w:id="1709" w:author="Katharina Schleidt" w:date="2021-10-17T19:46:00Z">
                    <w:rPr>
                      <w:sz w:val="20"/>
                      <w:szCs w:val="20"/>
                    </w:rPr>
                  </w:rPrChange>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1710" w:author="Katharina Schleidt" w:date="2021-10-17T19:59:00Z"/>
                <w:sz w:val="20"/>
                <w:szCs w:val="20"/>
              </w:rPr>
            </w:pPr>
            <w:del w:id="1711"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1712" w:author="Katharina Schleidt" w:date="2021-10-17T19:59:00Z"/>
                <w:sz w:val="20"/>
                <w:szCs w:val="20"/>
              </w:rPr>
            </w:pPr>
            <w:del w:id="1713"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1714" w:author="Katharina Schleidt" w:date="2021-10-17T19:59:00Z"/>
                <w:sz w:val="20"/>
                <w:szCs w:val="20"/>
              </w:rPr>
            </w:pPr>
            <w:del w:id="1715"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1716" w:author="Katharina Schleidt" w:date="2021-10-17T19:59:00Z"/>
                <w:sz w:val="20"/>
                <w:szCs w:val="20"/>
              </w:rPr>
            </w:pPr>
            <w:del w:id="1717"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1718" w:author="Katharina Schleidt" w:date="2021-10-17T19:59:00Z"/>
                <w:sz w:val="20"/>
                <w:szCs w:val="20"/>
              </w:rPr>
            </w:pPr>
            <w:del w:id="1719"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1720" w:author="Katharina Schleidt" w:date="2021-10-17T19:59:00Z"/>
          <w:lang w:eastAsia="ja-JP"/>
        </w:rPr>
      </w:pPr>
    </w:p>
    <w:p w14:paraId="14888998" w14:textId="5EFB5112" w:rsidR="00730D8D" w:rsidDel="00561B0B" w:rsidRDefault="00730D8D" w:rsidP="00730D8D">
      <w:pPr>
        <w:rPr>
          <w:del w:id="1721" w:author="Katharina Schleidt" w:date="2021-10-17T19:59:00Z"/>
          <w:lang w:eastAsia="ja-JP"/>
        </w:rPr>
      </w:pPr>
      <w:del w:id="1722"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1723" w:author="Katharina Schleidt" w:date="2021-10-17T19:59:00Z"/>
          <w:lang w:eastAsia="ja-JP"/>
        </w:rPr>
      </w:pPr>
      <w:del w:id="1724"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1725"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1726" w:author="Katharina Schleidt" w:date="2021-10-17T19:59:00Z"/>
                <w:sz w:val="20"/>
                <w:szCs w:val="20"/>
              </w:rPr>
            </w:pPr>
            <w:del w:id="1727"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1728" w:author="Katharina Schleidt" w:date="2021-10-17T19:59:00Z"/>
                <w:sz w:val="20"/>
                <w:szCs w:val="20"/>
              </w:rPr>
            </w:pPr>
            <w:del w:id="1729"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1730" w:author="Katharina Schleidt" w:date="2021-10-17T19:59:00Z"/>
                <w:sz w:val="20"/>
                <w:szCs w:val="20"/>
              </w:rPr>
            </w:pPr>
            <w:del w:id="1731"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1732" w:author="Katharina Schleidt" w:date="2021-10-17T19:59:00Z"/>
                <w:sz w:val="20"/>
                <w:szCs w:val="20"/>
              </w:rPr>
            </w:pPr>
            <w:del w:id="1733"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1734" w:author="Katharina Schleidt" w:date="2021-10-17T19:59:00Z"/>
              </w:rPr>
            </w:pPr>
            <w:del w:id="1735"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1736" w:author="Katharina Schleidt" w:date="2021-10-17T19:59:00Z"/>
                <w:sz w:val="20"/>
                <w:szCs w:val="20"/>
              </w:rPr>
            </w:pPr>
            <w:del w:id="1737"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1738" w:author="Katharina Schleidt" w:date="2021-10-17T19:59:00Z"/>
              </w:rPr>
            </w:pPr>
            <w:del w:id="1739"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1740" w:author="Katharina Schleidt" w:date="2021-10-17T19:59:00Z"/>
              </w:rPr>
            </w:pPr>
            <w:del w:id="1741"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1742" w:author="Katharina Schleidt" w:date="2021-10-17T19:59:00Z"/>
          <w:lang w:eastAsia="ja-JP"/>
        </w:rPr>
      </w:pPr>
    </w:p>
    <w:p w14:paraId="7FD87EE8" w14:textId="2DF76EFB" w:rsidR="00134DF7" w:rsidDel="00561B0B" w:rsidRDefault="00134DF7" w:rsidP="00134DF7">
      <w:pPr>
        <w:rPr>
          <w:del w:id="1743" w:author="Katharina Schleidt" w:date="2021-10-17T19:59:00Z"/>
          <w:lang w:eastAsia="ja-JP"/>
        </w:rPr>
      </w:pPr>
      <w:del w:id="1744"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1745" w:author="Katharina Schleidt" w:date="2021-10-17T19:59:00Z"/>
          <w:lang w:eastAsia="ja-JP"/>
        </w:rPr>
      </w:pPr>
      <w:del w:id="1746"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1747" w:author="Katharina Schleidt" w:date="2021-10-17T19:59:00Z"/>
          <w:lang w:eastAsia="ja-JP"/>
        </w:rPr>
      </w:pPr>
      <w:del w:id="1748"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1749" w:author="Katharina Schleidt" w:date="2021-10-17T19:59:00Z"/>
          <w:lang w:eastAsia="ja-JP"/>
        </w:rPr>
      </w:pPr>
      <w:del w:id="1750"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1751" w:author="Katharina Schleidt" w:date="2021-10-17T19:59:00Z"/>
          <w:lang w:eastAsia="ja-JP"/>
        </w:rPr>
      </w:pPr>
      <w:del w:id="1752"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1753" w:author="Katharina Schleidt" w:date="2021-10-17T19:59:00Z"/>
          <w:lang w:eastAsia="ja-JP"/>
        </w:rPr>
      </w:pPr>
      <w:del w:id="1754"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1755" w:author="Katharina Schleidt" w:date="2021-10-17T19:59:00Z"/>
          <w:lang w:eastAsia="ja-JP"/>
        </w:rPr>
      </w:pPr>
      <w:del w:id="1756"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1757" w:author="Katharina Schleidt" w:date="2021-10-17T19:59:00Z"/>
          <w:lang w:eastAsia="ja-JP"/>
        </w:rPr>
      </w:pPr>
      <w:del w:id="1758"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1759" w:author="Katharina Schleidt" w:date="2021-10-17T19:59:00Z"/>
          <w:lang w:eastAsia="ja-JP"/>
        </w:rPr>
      </w:pPr>
      <w:del w:id="1760"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1761" w:author="Katharina Schleidt" w:date="2021-10-17T19:59:00Z"/>
          <w:lang w:eastAsia="ja-JP"/>
        </w:rPr>
      </w:pPr>
      <w:del w:id="1762" w:author="Katharina Schleidt" w:date="2021-10-17T19:59:00Z">
        <w:r w:rsidDel="00561B0B">
          <w:rPr>
            <w:lang w:eastAsia="ja-JP"/>
          </w:rPr>
          <w:delText>EXAMPLE 2</w:delText>
        </w:r>
      </w:del>
    </w:p>
    <w:p w14:paraId="4840516C" w14:textId="37AE9FC0" w:rsidR="00134DF7" w:rsidDel="00561B0B" w:rsidRDefault="00134DF7" w:rsidP="00134DF7">
      <w:pPr>
        <w:rPr>
          <w:del w:id="1763" w:author="Katharina Schleidt" w:date="2021-10-17T19:59:00Z"/>
          <w:lang w:eastAsia="ja-JP"/>
        </w:rPr>
      </w:pPr>
      <w:del w:id="1764"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41335E05" w:rsidR="00E652EB" w:rsidDel="00561B0B" w:rsidRDefault="00E652EB" w:rsidP="00134DF7">
      <w:pPr>
        <w:rPr>
          <w:del w:id="1765" w:author="Katharina Schleidt" w:date="2021-10-17T19:59:00Z"/>
          <w:lang w:eastAsia="ja-JP"/>
        </w:rPr>
      </w:pPr>
    </w:p>
    <w:p w14:paraId="62878CFB" w14:textId="31D8351A" w:rsidR="00E652EB" w:rsidDel="00561B0B" w:rsidRDefault="00134DF7" w:rsidP="00134DF7">
      <w:pPr>
        <w:rPr>
          <w:del w:id="1766" w:author="Katharina Schleidt" w:date="2021-10-17T19:59:00Z"/>
          <w:lang w:eastAsia="ja-JP"/>
        </w:rPr>
      </w:pPr>
      <w:del w:id="1767" w:author="Katharina Schleidt" w:date="2021-10-17T19:59:00Z">
        <w:r w:rsidDel="00561B0B">
          <w:rPr>
            <w:lang w:eastAsia="ja-JP"/>
          </w:rPr>
          <w:delText>EXAMPLE 3</w:delText>
        </w:r>
      </w:del>
    </w:p>
    <w:p w14:paraId="66807D0A" w14:textId="39FF3B78" w:rsidR="00134DF7" w:rsidDel="00561B0B" w:rsidRDefault="00134DF7" w:rsidP="00134DF7">
      <w:pPr>
        <w:rPr>
          <w:del w:id="1768" w:author="Katharina Schleidt" w:date="2021-10-17T19:59:00Z"/>
          <w:lang w:eastAsia="ja-JP"/>
        </w:rPr>
      </w:pPr>
      <w:del w:id="1769"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1770" w:author="Katharina Schleidt" w:date="2021-10-17T19:59:00Z"/>
          <w:lang w:eastAsia="ja-JP"/>
        </w:rPr>
      </w:pPr>
      <w:del w:id="1771"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1772" w:author="Katharina Schleidt" w:date="2021-10-17T19:59:00Z"/>
          <w:lang w:eastAsia="ja-JP"/>
        </w:rPr>
      </w:pPr>
      <w:del w:id="1773"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1774" w:author="Katharina Schleidt" w:date="2021-10-17T19:59:00Z"/>
          <w:lang w:eastAsia="ja-JP"/>
        </w:rPr>
      </w:pPr>
      <w:del w:id="1775"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1776" w:author="Katharina Schleidt" w:date="2021-10-17T19:59:00Z"/>
          <w:lang w:eastAsia="ja-JP"/>
        </w:rPr>
      </w:pPr>
      <w:del w:id="1777"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1778" w:author="Katharina Schleidt" w:date="2021-10-17T19:59:00Z"/>
          <w:lang w:eastAsia="ja-JP"/>
        </w:rPr>
      </w:pPr>
      <w:del w:id="1779"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1780" w:author="Katharina Schleidt" w:date="2021-10-17T19:59:00Z"/>
          <w:lang w:eastAsia="ja-JP"/>
        </w:rPr>
      </w:pPr>
    </w:p>
    <w:p w14:paraId="2ECBAF8E" w14:textId="1634BAB1" w:rsidR="00E652EB" w:rsidDel="00561B0B" w:rsidRDefault="00134DF7" w:rsidP="00134DF7">
      <w:pPr>
        <w:rPr>
          <w:del w:id="1781" w:author="Katharina Schleidt" w:date="2021-10-17T19:59:00Z"/>
          <w:lang w:eastAsia="ja-JP"/>
        </w:rPr>
      </w:pPr>
      <w:del w:id="1782" w:author="Katharina Schleidt" w:date="2021-10-17T19:59:00Z">
        <w:r w:rsidDel="00561B0B">
          <w:rPr>
            <w:lang w:eastAsia="ja-JP"/>
          </w:rPr>
          <w:delText>EXAMPLE 4</w:delText>
        </w:r>
      </w:del>
    </w:p>
    <w:p w14:paraId="40B6CE8A" w14:textId="6E0E3DA9" w:rsidR="00134DF7" w:rsidDel="00561B0B" w:rsidRDefault="00134DF7" w:rsidP="00134DF7">
      <w:pPr>
        <w:rPr>
          <w:del w:id="1783" w:author="Katharina Schleidt" w:date="2021-10-17T19:59:00Z"/>
          <w:lang w:eastAsia="ja-JP"/>
        </w:rPr>
      </w:pPr>
      <w:del w:id="1784"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1785" w:author="Katharina Schleidt" w:date="2021-10-17T19:59:00Z"/>
          <w:lang w:eastAsia="ja-JP"/>
        </w:rPr>
      </w:pPr>
      <w:del w:id="1786"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1787" w:author="Katharina Schleidt" w:date="2021-10-17T19:59:00Z"/>
          <w:lang w:eastAsia="ja-JP"/>
        </w:rPr>
      </w:pPr>
      <w:del w:id="1788"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1789" w:author="Katharina Schleidt" w:date="2021-10-17T19:59:00Z"/>
          <w:lang w:eastAsia="ja-JP"/>
        </w:rPr>
      </w:pPr>
      <w:del w:id="1790"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1791" w:author="Katharina Schleidt" w:date="2021-10-17T19:59:00Z"/>
          <w:lang w:eastAsia="ja-JP"/>
        </w:rPr>
      </w:pPr>
      <w:del w:id="1792"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1793" w:author="Katharina Schleidt" w:date="2021-10-17T19:59:00Z"/>
          <w:lang w:eastAsia="ja-JP"/>
        </w:rPr>
      </w:pPr>
      <w:del w:id="1794" w:author="Katharina Schleidt" w:date="2021-07-05T20:01:00Z">
        <w:r w:rsidDel="00B32239">
          <w:rPr>
            <w:lang w:eastAsia="ja-JP"/>
          </w:rPr>
          <w:delText xml:space="preserve">the </w:delText>
        </w:r>
      </w:del>
      <w:del w:id="1795" w:author="Katharina Schleidt" w:date="2021-10-17T19:59:00Z">
        <w:r w:rsidDel="00561B0B">
          <w:rPr>
            <w:lang w:eastAsia="ja-JP"/>
          </w:rPr>
          <w:delText>Observations in the collection all have the same ultimateFeatureOfInterest (a reference to https://example.org/collections/42/items/42</w:delText>
        </w:r>
      </w:del>
      <w:del w:id="1796"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1797" w:author="Katharina Schleidt" w:date="2021-10-17T19:59:00Z"/>
          <w:lang w:eastAsia="ja-JP"/>
        </w:rPr>
      </w:pPr>
      <w:del w:id="1798" w:author="Katharina Schleidt" w:date="2021-07-05T20:01:00Z">
        <w:r w:rsidDel="00B32239">
          <w:rPr>
            <w:lang w:eastAsia="ja-JP"/>
          </w:rPr>
          <w:delText xml:space="preserve">none </w:delText>
        </w:r>
      </w:del>
      <w:del w:id="1799" w:author="Katharina Schleidt" w:date="2021-10-17T19:59:00Z">
        <w:r w:rsidDel="00561B0B">
          <w:rPr>
            <w:lang w:eastAsia="ja-JP"/>
          </w:rPr>
          <w:delText>of the Observations in the collection have a (reference to a) deployment</w:delText>
        </w:r>
      </w:del>
      <w:del w:id="1800"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1801" w:author="Katharina Schleidt" w:date="2021-10-17T19:59:00Z"/>
          <w:lang w:eastAsia="ja-JP"/>
        </w:rPr>
      </w:pPr>
      <w:del w:id="1802" w:author="Katharina Schleidt" w:date="2021-07-05T20:01:00Z">
        <w:r w:rsidDel="00B32239">
          <w:rPr>
            <w:lang w:eastAsia="ja-JP"/>
          </w:rPr>
          <w:delText xml:space="preserve">all </w:delText>
        </w:r>
      </w:del>
      <w:del w:id="1803"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1804" w:author="Katharina Schleidt" w:date="2021-10-17T19:59:00Z"/>
          <w:lang w:eastAsia="ja-JP"/>
        </w:rPr>
      </w:pPr>
      <w:del w:id="1805"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1806"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7E75B6">
            <w:pPr>
              <w:widowControl w:val="0"/>
              <w:spacing w:line="240" w:lineRule="auto"/>
              <w:rPr>
                <w:ins w:id="1807" w:author="Katharina Schleidt" w:date="2021-10-17T20:00:00Z"/>
                <w:sz w:val="20"/>
                <w:szCs w:val="20"/>
              </w:rPr>
            </w:pPr>
            <w:ins w:id="1808" w:author="Katharina Schleidt" w:date="2021-10-17T20:00:00Z">
              <w:r>
                <w:rPr>
                  <w:b/>
                  <w:sz w:val="20"/>
                  <w:szCs w:val="20"/>
                </w:rPr>
                <w:t>Requirement</w:t>
              </w:r>
              <w:r>
                <w:rPr>
                  <w:sz w:val="20"/>
                  <w:szCs w:val="20"/>
                </w:rPr>
                <w:br/>
                <w:t>/req/obs-basic/ObservationCollection/collectionType-con</w:t>
              </w:r>
            </w:ins>
          </w:p>
        </w:tc>
        <w:tc>
          <w:tcPr>
            <w:tcW w:w="6226" w:type="dxa"/>
            <w:shd w:val="clear" w:color="auto" w:fill="auto"/>
            <w:tcMar>
              <w:top w:w="100" w:type="dxa"/>
              <w:left w:w="100" w:type="dxa"/>
              <w:bottom w:w="100" w:type="dxa"/>
              <w:right w:w="100" w:type="dxa"/>
            </w:tcMar>
          </w:tcPr>
          <w:p w14:paraId="68E8C454" w14:textId="69E692F6" w:rsidR="00561B0B" w:rsidRDefault="00561B0B" w:rsidP="007E75B6">
            <w:pPr>
              <w:widowControl w:val="0"/>
              <w:spacing w:line="240" w:lineRule="auto"/>
              <w:rPr>
                <w:ins w:id="1809" w:author="Katharina Schleidt" w:date="2021-10-17T20:00:00Z"/>
                <w:sz w:val="20"/>
                <w:szCs w:val="20"/>
              </w:rPr>
            </w:pPr>
            <w:ins w:id="1810" w:author="Katharina Schleidt" w:date="2021-10-17T20:00:00Z">
              <w:r w:rsidRPr="00561B0B">
                <w:rPr>
                  <w:sz w:val="20"/>
                  <w:szCs w:val="20"/>
                </w:rPr>
                <w:t xml:space="preserve">If the </w:t>
              </w:r>
              <w:r w:rsidRPr="00561B0B">
                <w:rPr>
                  <w:b/>
                  <w:bCs/>
                  <w:sz w:val="20"/>
                  <w:szCs w:val="20"/>
                  <w:rPrChange w:id="1811" w:author="Katharina Schleidt" w:date="2021-10-17T20:01:00Z">
                    <w:rPr>
                      <w:sz w:val="20"/>
                      <w:szCs w:val="20"/>
                    </w:rPr>
                  </w:rPrChange>
                </w:rPr>
                <w:t>collectionType</w:t>
              </w:r>
              <w:r w:rsidRPr="00561B0B">
                <w:rPr>
                  <w:sz w:val="20"/>
                  <w:szCs w:val="20"/>
                </w:rPr>
                <w:t xml:space="preserve"> is provided, property values of the associated </w:t>
              </w:r>
              <w:r w:rsidRPr="00561B0B">
                <w:rPr>
                  <w:b/>
                  <w:bCs/>
                  <w:sz w:val="20"/>
                  <w:szCs w:val="20"/>
                  <w:rPrChange w:id="1812" w:author="Katharina Schleidt" w:date="2021-10-17T20:00:00Z">
                    <w:rPr>
                      <w:sz w:val="20"/>
                      <w:szCs w:val="20"/>
                    </w:rPr>
                  </w:rPrChange>
                </w:rPr>
                <w:t>Observation</w:t>
              </w:r>
              <w:r w:rsidRPr="00561B0B">
                <w:rPr>
                  <w:sz w:val="20"/>
                  <w:szCs w:val="20"/>
                </w:rPr>
                <w:t xml:space="preserve"> and </w:t>
              </w:r>
              <w:r w:rsidRPr="00561B0B">
                <w:rPr>
                  <w:b/>
                  <w:bCs/>
                  <w:sz w:val="20"/>
                  <w:szCs w:val="20"/>
                  <w:rPrChange w:id="1813" w:author="Katharina Schleidt" w:date="2021-10-17T20:00:00Z">
                    <w:rPr>
                      <w:sz w:val="20"/>
                      <w:szCs w:val="20"/>
                    </w:rPr>
                  </w:rPrChange>
                </w:rPr>
                <w:t>ObservationCharacteristics</w:t>
              </w:r>
              <w:r w:rsidRPr="00561B0B">
                <w:rPr>
                  <w:sz w:val="20"/>
                  <w:szCs w:val="20"/>
                </w:rPr>
                <w:t xml:space="preserve"> instances SHALL comply with the constraints defined for this </w:t>
              </w:r>
              <w:r w:rsidRPr="00561B0B">
                <w:rPr>
                  <w:b/>
                  <w:bCs/>
                  <w:sz w:val="20"/>
                  <w:szCs w:val="20"/>
                  <w:rPrChange w:id="1814" w:author="Katharina Schleidt" w:date="2021-10-17T20:01:00Z">
                    <w:rPr>
                      <w:sz w:val="20"/>
                      <w:szCs w:val="20"/>
                    </w:rPr>
                  </w:rPrChange>
                </w:rPr>
                <w:t>collectionType</w:t>
              </w:r>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lastRenderedPageBreak/>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1815" w:name="_Toc85617477"/>
      <w:r w:rsidRPr="00301203">
        <w:t>ObservingCapability</w:t>
      </w:r>
      <w:bookmarkEnd w:id="1815"/>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lastRenderedPageBreak/>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1">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lastRenderedPageBreak/>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1816" w:author="Katharina Schleidt" w:date="2021-07-05T20:03:00Z"/>
          <w:lang w:eastAsia="ja-JP"/>
        </w:rPr>
      </w:pPr>
      <w:del w:id="1817" w:author="Katharina Schleidt" w:date="2021-07-05T20:02:00Z">
        <w:r w:rsidDel="00B32239">
          <w:rPr>
            <w:lang w:eastAsia="ja-JP"/>
          </w:rPr>
          <w:delText xml:space="preserve">some </w:delText>
        </w:r>
      </w:del>
      <w:ins w:id="1818" w:author="Katharina Schleidt" w:date="2021-07-05T20:02:00Z">
        <w:r w:rsidR="00B32239">
          <w:rPr>
            <w:lang w:eastAsia="ja-JP"/>
          </w:rPr>
          <w:t xml:space="preserve">Some </w:t>
        </w:r>
      </w:ins>
      <w:r>
        <w:rPr>
          <w:lang w:eastAsia="ja-JP"/>
        </w:rPr>
        <w:t>monitoring may have just one ObservingCapability</w:t>
      </w:r>
      <w:del w:id="1819" w:author="Katharina Schleidt" w:date="2021-07-05T20:03:00Z">
        <w:r w:rsidDel="00B32239">
          <w:rPr>
            <w:lang w:eastAsia="ja-JP"/>
          </w:rPr>
          <w:delText xml:space="preserve">: </w:delText>
        </w:r>
      </w:del>
      <w:ins w:id="1820"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1821" w:author="Katharina Schleidt" w:date="2021-07-05T20:06:00Z"/>
          <w:lang w:eastAsia="ja-JP"/>
        </w:rPr>
      </w:pPr>
      <w:ins w:id="1822" w:author="Katharina Schleidt" w:date="2021-07-05T20:06:00Z">
        <w:r>
          <w:rPr>
            <w:lang w:eastAsia="ja-JP"/>
          </w:rPr>
          <w:t>ObservingCapability</w:t>
        </w:r>
      </w:ins>
      <w:ins w:id="1823" w:author="Katharina Schleidt" w:date="2021-07-05T20:07:00Z">
        <w:r>
          <w:rPr>
            <w:lang w:eastAsia="ja-JP"/>
          </w:rPr>
          <w:t>:</w:t>
        </w:r>
      </w:ins>
    </w:p>
    <w:p w14:paraId="1FB10621" w14:textId="77777777" w:rsidR="005671B8" w:rsidRDefault="009F640C" w:rsidP="005671B8">
      <w:pPr>
        <w:pStyle w:val="ListParagraph"/>
        <w:numPr>
          <w:ilvl w:val="2"/>
          <w:numId w:val="21"/>
        </w:numPr>
        <w:rPr>
          <w:ins w:id="1824" w:author="Katharina Schleidt" w:date="2021-07-05T20:06:00Z"/>
          <w:lang w:eastAsia="ja-JP"/>
        </w:rPr>
      </w:pPr>
      <w:r>
        <w:rPr>
          <w:lang w:eastAsia="ja-JP"/>
        </w:rPr>
        <w:t>ultimateFeatureOfInterest:</w:t>
      </w:r>
      <w:ins w:id="1825"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1826" w:author="Katharina Schleidt" w:date="2021-07-05T20:06:00Z"/>
          <w:lang w:eastAsia="ja-JP"/>
        </w:rPr>
      </w:pPr>
      <w:r>
        <w:rPr>
          <w:lang w:eastAsia="ja-JP"/>
        </w:rPr>
        <w:t xml:space="preserve">proximateFeatureOfInterest:’xyz’, </w:t>
      </w:r>
    </w:p>
    <w:p w14:paraId="1DDF0656" w14:textId="77777777" w:rsidR="005671B8" w:rsidRDefault="009F640C" w:rsidP="005671B8">
      <w:pPr>
        <w:pStyle w:val="ListParagraph"/>
        <w:numPr>
          <w:ilvl w:val="2"/>
          <w:numId w:val="21"/>
        </w:numPr>
        <w:rPr>
          <w:ins w:id="1827"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1828" w:author="Katharina Schleidt" w:date="2021-07-05T20:06:00Z">
          <w:pPr>
            <w:pStyle w:val="ListParagraph"/>
            <w:numPr>
              <w:numId w:val="21"/>
            </w:numPr>
            <w:ind w:left="760" w:hanging="400"/>
          </w:pPr>
        </w:pPrChange>
      </w:pPr>
      <w:r>
        <w:rPr>
          <w:lang w:eastAsia="ja-JP"/>
        </w:rPr>
        <w:t>observedProperty: ‘GroundWaterDepth’</w:t>
      </w:r>
    </w:p>
    <w:p w14:paraId="45A33459" w14:textId="099B41FB" w:rsidR="009F640C" w:rsidRDefault="009F640C" w:rsidP="00220B53">
      <w:pPr>
        <w:pStyle w:val="ListParagraph"/>
        <w:numPr>
          <w:ilvl w:val="0"/>
          <w:numId w:val="21"/>
        </w:numPr>
        <w:rPr>
          <w:lang w:eastAsia="ja-JP"/>
        </w:rPr>
      </w:pPr>
      <w:del w:id="1829" w:author="Katharina Schleidt" w:date="2021-07-05T20:02:00Z">
        <w:r w:rsidDel="00B32239">
          <w:rPr>
            <w:lang w:eastAsia="ja-JP"/>
          </w:rPr>
          <w:delText xml:space="preserve">some </w:delText>
        </w:r>
      </w:del>
      <w:ins w:id="1830"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1831" w:author="Katharina Schleidt" w:date="2021-07-05T20:06:00Z"/>
          <w:lang w:eastAsia="ja-JP"/>
        </w:rPr>
      </w:pPr>
      <w:ins w:id="1832" w:author="Katharina Schleidt" w:date="2021-07-05T20:06:00Z">
        <w:r>
          <w:rPr>
            <w:lang w:eastAsia="ja-JP"/>
          </w:rPr>
          <w:t>ObservingCapability 1:</w:t>
        </w:r>
      </w:ins>
    </w:p>
    <w:p w14:paraId="46EF5024" w14:textId="77777777" w:rsidR="005671B8" w:rsidRDefault="009F640C" w:rsidP="005671B8">
      <w:pPr>
        <w:pStyle w:val="ListParagraph"/>
        <w:numPr>
          <w:ilvl w:val="2"/>
          <w:numId w:val="21"/>
        </w:numPr>
        <w:rPr>
          <w:ins w:id="1833" w:author="Katharina Schleidt" w:date="2021-07-05T20:07:00Z"/>
          <w:lang w:eastAsia="ja-JP"/>
        </w:rPr>
      </w:pPr>
      <w:r>
        <w:rPr>
          <w:lang w:eastAsia="ja-JP"/>
        </w:rPr>
        <w:t xml:space="preserve">ultimateFeatureOfInterest: ‘Entite hydrogeologique 143AE05’, </w:t>
      </w:r>
    </w:p>
    <w:p w14:paraId="3ACEA9F7" w14:textId="77777777" w:rsidR="005671B8" w:rsidRDefault="009F640C" w:rsidP="005671B8">
      <w:pPr>
        <w:pStyle w:val="ListParagraph"/>
        <w:numPr>
          <w:ilvl w:val="2"/>
          <w:numId w:val="21"/>
        </w:numPr>
        <w:rPr>
          <w:ins w:id="1834" w:author="Katharina Schleidt" w:date="2021-07-05T20:07:00Z"/>
          <w:lang w:eastAsia="ja-JP"/>
        </w:rPr>
      </w:pPr>
      <w:r>
        <w:rPr>
          <w:lang w:eastAsia="ja-JP"/>
        </w:rPr>
        <w:t xml:space="preserve">proximateFeatureOfInterest: ‘Calcaires du Muschelkalk de Lorraine à SERVIGNY-LES-RAVILLE’, </w:t>
      </w:r>
    </w:p>
    <w:p w14:paraId="6ACB4A05" w14:textId="77777777" w:rsidR="005671B8" w:rsidRDefault="009F640C" w:rsidP="005671B8">
      <w:pPr>
        <w:pStyle w:val="ListParagraph"/>
        <w:numPr>
          <w:ilvl w:val="2"/>
          <w:numId w:val="21"/>
        </w:numPr>
        <w:rPr>
          <w:ins w:id="1835"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1836" w:author="Katharina Schleidt" w:date="2021-07-05T20:07:00Z">
          <w:pPr>
            <w:pStyle w:val="ListParagraph"/>
            <w:numPr>
              <w:ilvl w:val="1"/>
              <w:numId w:val="21"/>
            </w:numPr>
            <w:ind w:left="1440" w:hanging="360"/>
          </w:pPr>
        </w:pPrChange>
      </w:pPr>
      <w:r>
        <w:rPr>
          <w:lang w:eastAsia="ja-JP"/>
        </w:rPr>
        <w:t>observedProperty: ‘GroundWaterDepth’</w:t>
      </w:r>
    </w:p>
    <w:p w14:paraId="43E61FB0" w14:textId="27E00534" w:rsidR="005671B8" w:rsidRDefault="005671B8" w:rsidP="00220B53">
      <w:pPr>
        <w:pStyle w:val="ListParagraph"/>
        <w:numPr>
          <w:ilvl w:val="1"/>
          <w:numId w:val="21"/>
        </w:numPr>
        <w:rPr>
          <w:ins w:id="1837" w:author="Katharina Schleidt" w:date="2021-07-05T20:07:00Z"/>
          <w:lang w:eastAsia="ja-JP"/>
        </w:rPr>
      </w:pPr>
      <w:ins w:id="1838" w:author="Katharina Schleidt" w:date="2021-07-05T20:07:00Z">
        <w:r>
          <w:rPr>
            <w:lang w:eastAsia="ja-JP"/>
          </w:rPr>
          <w:t>ObservingCapability 2:</w:t>
        </w:r>
      </w:ins>
    </w:p>
    <w:p w14:paraId="64E836FE" w14:textId="77777777" w:rsidR="005671B8" w:rsidRDefault="009F640C" w:rsidP="005671B8">
      <w:pPr>
        <w:pStyle w:val="ListParagraph"/>
        <w:numPr>
          <w:ilvl w:val="2"/>
          <w:numId w:val="21"/>
        </w:numPr>
        <w:rPr>
          <w:ins w:id="1839" w:author="Katharina Schleidt" w:date="2021-07-05T20:07:00Z"/>
          <w:lang w:eastAsia="ja-JP"/>
        </w:rPr>
      </w:pPr>
      <w:r>
        <w:rPr>
          <w:lang w:eastAsia="ja-JP"/>
        </w:rPr>
        <w:t xml:space="preserve">ultimateFeatureOfInterest: ‘Entite hydrogeologique 143AE05’, </w:t>
      </w:r>
    </w:p>
    <w:p w14:paraId="53281F57" w14:textId="77777777" w:rsidR="005671B8" w:rsidRDefault="009F640C" w:rsidP="005671B8">
      <w:pPr>
        <w:pStyle w:val="ListParagraph"/>
        <w:numPr>
          <w:ilvl w:val="2"/>
          <w:numId w:val="21"/>
        </w:numPr>
        <w:rPr>
          <w:ins w:id="1840" w:author="Katharina Schleidt" w:date="2021-07-05T20:07:00Z"/>
          <w:lang w:eastAsia="ja-JP"/>
        </w:rPr>
      </w:pPr>
      <w:r>
        <w:rPr>
          <w:lang w:eastAsia="ja-JP"/>
        </w:rPr>
        <w:t xml:space="preserve">proximateFeatureOfInterest: ‘Calcaires du Muschelkalk de Lorraine à SERVIGNY-LES-RAVILLE’, </w:t>
      </w:r>
    </w:p>
    <w:p w14:paraId="1D296FC9" w14:textId="77777777" w:rsidR="005671B8" w:rsidRDefault="009F640C" w:rsidP="005671B8">
      <w:pPr>
        <w:pStyle w:val="ListParagraph"/>
        <w:numPr>
          <w:ilvl w:val="2"/>
          <w:numId w:val="21"/>
        </w:numPr>
        <w:rPr>
          <w:ins w:id="1841" w:author="Katharina Schleidt" w:date="2021-07-05T20:07:00Z"/>
          <w:lang w:eastAsia="ja-JP"/>
        </w:rPr>
      </w:pPr>
      <w:r>
        <w:rPr>
          <w:lang w:eastAsia="ja-JP"/>
        </w:rPr>
        <w:t xml:space="preserve">procedure: ‘Digital recording teletransmitted’, </w:t>
      </w:r>
    </w:p>
    <w:p w14:paraId="4F7D93CA" w14:textId="4B5BD5E4" w:rsidR="009F640C" w:rsidRDefault="009F640C">
      <w:pPr>
        <w:pStyle w:val="ListParagraph"/>
        <w:numPr>
          <w:ilvl w:val="2"/>
          <w:numId w:val="21"/>
        </w:numPr>
        <w:rPr>
          <w:lang w:eastAsia="ja-JP"/>
        </w:rPr>
        <w:pPrChange w:id="1842" w:author="Katharina Schleidt" w:date="2021-07-05T20:07:00Z">
          <w:pPr>
            <w:pStyle w:val="ListParagraph"/>
            <w:numPr>
              <w:ilvl w:val="1"/>
              <w:numId w:val="21"/>
            </w:numPr>
            <w:ind w:left="1440" w:hanging="360"/>
          </w:pPr>
        </w:pPrChange>
      </w:pPr>
      <w:r>
        <w:rPr>
          <w:lang w:eastAsia="ja-JP"/>
        </w:rPr>
        <w:t>observedProperty: ‘Water Temperature’</w:t>
      </w:r>
    </w:p>
    <w:p w14:paraId="291509B3" w14:textId="26CBBB8B" w:rsidR="005671B8" w:rsidRDefault="005671B8" w:rsidP="00220B53">
      <w:pPr>
        <w:pStyle w:val="ListParagraph"/>
        <w:numPr>
          <w:ilvl w:val="1"/>
          <w:numId w:val="21"/>
        </w:numPr>
        <w:rPr>
          <w:ins w:id="1843" w:author="Katharina Schleidt" w:date="2021-07-05T20:07:00Z"/>
          <w:lang w:eastAsia="ja-JP"/>
        </w:rPr>
      </w:pPr>
      <w:ins w:id="1844" w:author="Katharina Schleidt" w:date="2021-07-05T20:07:00Z">
        <w:r>
          <w:rPr>
            <w:lang w:eastAsia="ja-JP"/>
          </w:rPr>
          <w:t>ObservingCapability 3:</w:t>
        </w:r>
      </w:ins>
    </w:p>
    <w:p w14:paraId="18AF8132" w14:textId="77777777" w:rsidR="005671B8" w:rsidRDefault="009F640C" w:rsidP="005671B8">
      <w:pPr>
        <w:pStyle w:val="ListParagraph"/>
        <w:numPr>
          <w:ilvl w:val="2"/>
          <w:numId w:val="21"/>
        </w:numPr>
        <w:rPr>
          <w:ins w:id="1845" w:author="Katharina Schleidt" w:date="2021-07-05T20:07:00Z"/>
          <w:lang w:eastAsia="ja-JP"/>
        </w:rPr>
      </w:pPr>
      <w:r>
        <w:rPr>
          <w:lang w:eastAsia="ja-JP"/>
        </w:rPr>
        <w:t xml:space="preserve">ultimateFeatureOfInterest: ‘Entite hydrogeologique 143AE05’, </w:t>
      </w:r>
    </w:p>
    <w:p w14:paraId="276446BD" w14:textId="77777777" w:rsidR="005671B8" w:rsidRDefault="009F640C" w:rsidP="005671B8">
      <w:pPr>
        <w:pStyle w:val="ListParagraph"/>
        <w:numPr>
          <w:ilvl w:val="2"/>
          <w:numId w:val="21"/>
        </w:numPr>
        <w:rPr>
          <w:ins w:id="1846" w:author="Katharina Schleidt" w:date="2021-07-05T20:07:00Z"/>
          <w:lang w:eastAsia="ja-JP"/>
        </w:rPr>
      </w:pPr>
      <w:r>
        <w:rPr>
          <w:lang w:eastAsia="ja-JP"/>
        </w:rPr>
        <w:t xml:space="preserve">proximateFeatureOfInterest: ‘Calcaires du Muschelkalk de Lorraine à SERVIGNY-LES-RAVILLE’, </w:t>
      </w:r>
    </w:p>
    <w:p w14:paraId="585F75F6" w14:textId="77777777" w:rsidR="005671B8" w:rsidRDefault="009F640C" w:rsidP="005671B8">
      <w:pPr>
        <w:pStyle w:val="ListParagraph"/>
        <w:numPr>
          <w:ilvl w:val="2"/>
          <w:numId w:val="21"/>
        </w:numPr>
        <w:rPr>
          <w:ins w:id="1847" w:author="Katharina Schleidt" w:date="2021-07-05T20:07:00Z"/>
          <w:lang w:eastAsia="ja-JP"/>
        </w:rPr>
      </w:pPr>
      <w:r>
        <w:rPr>
          <w:lang w:eastAsia="ja-JP"/>
        </w:rPr>
        <w:t xml:space="preserve">procedure: ‘Digital recording teletransmitted’, </w:t>
      </w:r>
    </w:p>
    <w:p w14:paraId="1F9B998E" w14:textId="08845938" w:rsidR="009F640C" w:rsidRDefault="009F640C">
      <w:pPr>
        <w:pStyle w:val="ListParagraph"/>
        <w:numPr>
          <w:ilvl w:val="2"/>
          <w:numId w:val="21"/>
        </w:numPr>
        <w:rPr>
          <w:lang w:eastAsia="ja-JP"/>
        </w:rPr>
        <w:pPrChange w:id="1848" w:author="Katharina Schleidt" w:date="2021-07-05T20:07:00Z">
          <w:pPr>
            <w:pStyle w:val="ListParagraph"/>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1849" w:name="_Toc85617478"/>
      <w:r w:rsidRPr="00272D78">
        <w:t>ObservableProperty</w:t>
      </w:r>
      <w:bookmarkEnd w:id="1849"/>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4">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1850" w:name="_Toc85617479"/>
      <w:r w:rsidRPr="00A10F3F">
        <w:t>ObservingProcedure</w:t>
      </w:r>
      <w:bookmarkEnd w:id="1850"/>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7">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1851" w:name="_Toc85617480"/>
      <w:r w:rsidRPr="00397804">
        <w:lastRenderedPageBreak/>
        <w:t>Observer</w:t>
      </w:r>
      <w:bookmarkEnd w:id="1851"/>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0">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1852" w:name="_Toc85617481"/>
      <w:r w:rsidRPr="008E22C4">
        <w:t>Host</w:t>
      </w:r>
      <w:bookmarkEnd w:id="1852"/>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1853" w:name="_Toc85617482"/>
      <w:r w:rsidRPr="00C06E23">
        <w:t>Deployment</w:t>
      </w:r>
      <w:bookmarkEnd w:id="1853"/>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3" cstate="print">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1854" w:name="_Toc85617483"/>
      <w:r w:rsidRPr="000778C3">
        <w:t>GenericDomainFeature</w:t>
      </w:r>
      <w:bookmarkEnd w:id="1854"/>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5">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1855" w:name="_Toc85617484"/>
      <w:r w:rsidRPr="00752CFD">
        <w:t>Codelists</w:t>
      </w:r>
      <w:bookmarkEnd w:id="1855"/>
    </w:p>
    <w:p w14:paraId="3672D539" w14:textId="37D1211A" w:rsidR="00FF4349" w:rsidRDefault="00FF4349" w:rsidP="00FF4349">
      <w:pPr>
        <w:pStyle w:val="Heading3"/>
      </w:pPr>
      <w:r w:rsidRPr="00FF4349">
        <w:t>AbstractObservationCollectionType</w:t>
      </w:r>
      <w:del w:id="1856" w:author="Katharina Schleidt" w:date="2021-10-13T18:58:00Z">
        <w:r w:rsidRPr="00FF4349" w:rsidDel="00F90564">
          <w:delText>CodeListValue</w:delText>
        </w:r>
      </w:del>
    </w:p>
    <w:p w14:paraId="2868B663" w14:textId="246E5A73" w:rsidR="00FF4349" w:rsidRDefault="00FF4349" w:rsidP="00FF4349">
      <w:pPr>
        <w:rPr>
          <w:lang w:eastAsia="ja-JP"/>
        </w:rPr>
      </w:pPr>
      <w:r w:rsidRPr="00F41D3D">
        <w:rPr>
          <w:lang w:eastAsia="ja-JP"/>
        </w:rPr>
        <w:t xml:space="preserve">The code list </w:t>
      </w:r>
      <w:r w:rsidRPr="00FF4349">
        <w:rPr>
          <w:lang w:eastAsia="ja-JP"/>
        </w:rPr>
        <w:t>AbstractObservationCollectionType</w:t>
      </w:r>
      <w:del w:id="1857" w:author="Katharina Schleidt" w:date="2021-10-13T18:58:00Z">
        <w:r w:rsidRPr="00FF4349" w:rsidDel="00F90564">
          <w:rPr>
            <w:lang w:eastAsia="ja-JP"/>
          </w:rPr>
          <w:delText>CodeListValue</w:delText>
        </w:r>
      </w:del>
      <w:r>
        <w:rPr>
          <w:lang w:eastAsia="ja-JP"/>
        </w:rPr>
        <w:t xml:space="preserve"> can be specialized as required to firm up semantics of collection types, as done in the derived codelist </w:t>
      </w:r>
      <w:ins w:id="1858" w:author="Katharina Schleidt" w:date="2021-10-17T20:06:00Z">
        <w:r w:rsidR="004205BE">
          <w:rPr>
            <w:lang w:eastAsia="ja-JP"/>
          </w:rPr>
          <w:t>Observation</w:t>
        </w:r>
      </w:ins>
      <w:r w:rsidRPr="00F41D3D">
        <w:rPr>
          <w:lang w:eastAsia="ja-JP"/>
        </w:rPr>
        <w:t>CollectionType</w:t>
      </w:r>
      <w:del w:id="1859"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670568B" w:rsidR="00FF4349" w:rsidRDefault="00FF4349" w:rsidP="00C35DAC">
            <w:pPr>
              <w:widowControl w:val="0"/>
              <w:spacing w:line="240" w:lineRule="auto"/>
              <w:rPr>
                <w:sz w:val="20"/>
                <w:szCs w:val="20"/>
              </w:rPr>
            </w:pPr>
            <w:r>
              <w:rPr>
                <w:b/>
                <w:sz w:val="20"/>
                <w:szCs w:val="20"/>
              </w:rPr>
              <w:t>Requirement</w:t>
            </w:r>
            <w:r>
              <w:rPr>
                <w:sz w:val="20"/>
                <w:szCs w:val="20"/>
              </w:rPr>
              <w:br/>
            </w:r>
            <w:bookmarkStart w:id="1860" w:name="_Hlk85395791"/>
            <w:r>
              <w:rPr>
                <w:sz w:val="20"/>
                <w:szCs w:val="20"/>
              </w:rPr>
              <w:t>/req/obs-basic/</w:t>
            </w:r>
            <w:ins w:id="1861" w:author="Katharina Schleidt" w:date="2021-10-17T20:44:00Z">
              <w:r w:rsidR="00D00C9F" w:rsidRPr="00FF4349">
                <w:rPr>
                  <w:sz w:val="20"/>
                  <w:szCs w:val="20"/>
                </w:rPr>
                <w:t>AbstractObservationCollectionType</w:t>
              </w:r>
            </w:ins>
            <w:del w:id="1862"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del w:id="1863" w:author="Katharina Schleidt" w:date="2021-10-13T19:04:00Z">
              <w:r w:rsidRPr="00FF4349" w:rsidDel="00F90564">
                <w:rPr>
                  <w:sz w:val="20"/>
                  <w:szCs w:val="20"/>
                </w:rPr>
                <w:delText>CodeListValue</w:delText>
              </w:r>
            </w:del>
            <w:r>
              <w:rPr>
                <w:sz w:val="20"/>
                <w:szCs w:val="20"/>
              </w:rPr>
              <w:t>-sem</w:t>
            </w:r>
            <w:bookmarkEnd w:id="1860"/>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A codelist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853AE04" w:rsidR="00752CFD" w:rsidRDefault="00561B0B" w:rsidP="00752CFD">
      <w:pPr>
        <w:pStyle w:val="Heading3"/>
      </w:pPr>
      <w:ins w:id="1864" w:author="Katharina Schleidt" w:date="2021-10-17T20:01:00Z">
        <w:r>
          <w:lastRenderedPageBreak/>
          <w:t>Observation</w:t>
        </w:r>
      </w:ins>
      <w:r w:rsidR="00752CFD" w:rsidRPr="00752CFD">
        <w:t>CollectionType</w:t>
      </w:r>
      <w:del w:id="1865" w:author="Katharina Schleidt" w:date="2021-10-17T20:01:00Z">
        <w:r w:rsidR="00752CFD" w:rsidRPr="00752CFD" w:rsidDel="00561B0B">
          <w:delText>ByMemberCharacteristicsSemantics</w:delText>
        </w:r>
      </w:del>
    </w:p>
    <w:p w14:paraId="3119A6BA" w14:textId="7A5AD691" w:rsidR="00752CFD" w:rsidRDefault="00F41D3D" w:rsidP="00752CFD">
      <w:pPr>
        <w:rPr>
          <w:lang w:eastAsia="ja-JP"/>
        </w:rPr>
      </w:pPr>
      <w:r w:rsidRPr="00F41D3D">
        <w:rPr>
          <w:lang w:eastAsia="ja-JP"/>
        </w:rPr>
        <w:t xml:space="preserve">The code list </w:t>
      </w:r>
      <w:ins w:id="1866" w:author="Katharina Schleidt" w:date="2021-10-17T20:01:00Z">
        <w:r w:rsidR="00561B0B">
          <w:rPr>
            <w:lang w:eastAsia="ja-JP"/>
          </w:rPr>
          <w:t>Observation</w:t>
        </w:r>
      </w:ins>
      <w:r w:rsidRPr="00F41D3D">
        <w:rPr>
          <w:lang w:eastAsia="ja-JP"/>
        </w:rPr>
        <w:t>CollectionType</w:t>
      </w:r>
      <w:del w:id="1867" w:author="Katharina Schleidt" w:date="2021-10-17T20:01:00Z">
        <w:r w:rsidRPr="00F41D3D" w:rsidDel="00561B0B">
          <w:rPr>
            <w:lang w:eastAsia="ja-JP"/>
          </w:rPr>
          <w:delText>ByMemberCharacteristicsSemantics</w:delText>
        </w:r>
      </w:del>
      <w:ins w:id="1868" w:author="Katharina Schleidt" w:date="2021-10-17T20:12:00Z">
        <w:r w:rsidR="004205BE">
          <w:rPr>
            <w:lang w:eastAsia="ja-JP"/>
          </w:rPr>
          <w:t xml:space="preserve"> realizes the </w:t>
        </w:r>
        <w:r w:rsidR="004205BE" w:rsidRPr="00FF4349">
          <w:rPr>
            <w:lang w:eastAsia="ja-JP"/>
          </w:rPr>
          <w:t>AbstractObservationCollectionType</w:t>
        </w:r>
        <w:r w:rsidR="004205BE">
          <w:rPr>
            <w:lang w:eastAsia="ja-JP"/>
          </w:rPr>
          <w:t>, and</w:t>
        </w:r>
      </w:ins>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w:t>
      </w:r>
      <w:del w:id="1869" w:author="Katharina Schleidt" w:date="2021-10-17T20:04:00Z">
        <w:r w:rsidR="00752CFD" w:rsidRPr="00752CFD" w:rsidDel="004205BE">
          <w:rPr>
            <w:lang w:eastAsia="ja-JP"/>
          </w:rPr>
          <w:delText>ObservationCollection</w:delText>
        </w:r>
      </w:del>
      <w:r w:rsidR="00752CFD" w:rsidRPr="00752CFD">
        <w:rPr>
          <w:lang w:eastAsia="ja-JP"/>
        </w:rPr>
        <w:t>" and "summarizing</w:t>
      </w:r>
      <w:del w:id="1870" w:author="Katharina Schleidt" w:date="2021-10-17T20:04:00Z">
        <w:r w:rsidR="00752CFD" w:rsidRPr="00752CFD" w:rsidDel="004205BE">
          <w:rPr>
            <w:lang w:eastAsia="ja-JP"/>
          </w:rPr>
          <w:delText>ObservationCollection</w:delText>
        </w:r>
      </w:del>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7FE15450" w:rsidR="00182C3E" w:rsidRDefault="00182C3E" w:rsidP="001A5B74">
            <w:pPr>
              <w:widowControl w:val="0"/>
              <w:spacing w:line="240" w:lineRule="auto"/>
              <w:rPr>
                <w:sz w:val="20"/>
                <w:szCs w:val="20"/>
              </w:rPr>
            </w:pPr>
            <w:r>
              <w:rPr>
                <w:b/>
                <w:sz w:val="20"/>
                <w:szCs w:val="20"/>
              </w:rPr>
              <w:t>Requirement</w:t>
            </w:r>
            <w:r>
              <w:rPr>
                <w:sz w:val="20"/>
                <w:szCs w:val="20"/>
              </w:rPr>
              <w:br/>
            </w:r>
            <w:bookmarkStart w:id="1871" w:name="_Hlk85395796"/>
            <w:r w:rsidRPr="00845233">
              <w:rPr>
                <w:sz w:val="20"/>
                <w:szCs w:val="20"/>
              </w:rPr>
              <w:t>/req/obs-basic/</w:t>
            </w:r>
            <w:ins w:id="1872" w:author="Katharina Schleidt" w:date="2021-10-17T20:13:00Z">
              <w:r w:rsidR="00845233" w:rsidRPr="00845233">
                <w:rPr>
                  <w:sz w:val="20"/>
                  <w:szCs w:val="20"/>
                  <w:lang w:eastAsia="ja-JP"/>
                  <w:rPrChange w:id="1873" w:author="Katharina Schleidt" w:date="2021-10-17T20:14:00Z">
                    <w:rPr>
                      <w:lang w:eastAsia="ja-JP"/>
                    </w:rPr>
                  </w:rPrChange>
                </w:rPr>
                <w:t>Observation</w:t>
              </w:r>
              <w:r w:rsidR="00845233" w:rsidRPr="00845233">
                <w:rPr>
                  <w:sz w:val="20"/>
                  <w:szCs w:val="20"/>
                </w:rPr>
                <w:t>CollectionType</w:t>
              </w:r>
            </w:ins>
            <w:del w:id="1874" w:author="Katharina Schleidt" w:date="2021-10-17T20:13:00Z">
              <w:r w:rsidR="00FF4349" w:rsidRPr="00845233" w:rsidDel="00845233">
                <w:rPr>
                  <w:sz w:val="20"/>
                  <w:szCs w:val="20"/>
                </w:rPr>
                <w:delText>ObservationCollection</w:delText>
              </w:r>
            </w:del>
            <w:r w:rsidRPr="00845233">
              <w:rPr>
                <w:sz w:val="20"/>
                <w:szCs w:val="20"/>
              </w:rPr>
              <w:t>/</w:t>
            </w:r>
            <w:ins w:id="1875" w:author="Katharina Schleidt" w:date="2021-10-17T20:12:00Z">
              <w:r w:rsidR="00845233" w:rsidRPr="00845233">
                <w:rPr>
                  <w:sz w:val="20"/>
                  <w:szCs w:val="20"/>
                  <w:lang w:eastAsia="ja-JP"/>
                  <w:rPrChange w:id="1876" w:author="Katharina Schleidt" w:date="2021-10-17T20:14:00Z">
                    <w:rPr>
                      <w:lang w:eastAsia="ja-JP"/>
                    </w:rPr>
                  </w:rPrChange>
                </w:rPr>
                <w:t>Observation</w:t>
              </w:r>
            </w:ins>
            <w:r w:rsidRPr="00845233">
              <w:rPr>
                <w:sz w:val="20"/>
                <w:szCs w:val="20"/>
              </w:rPr>
              <w:t>CollectionType</w:t>
            </w:r>
            <w:del w:id="1877" w:author="Katharina Schleidt" w:date="2021-10-17T20:12:00Z">
              <w:r w:rsidRPr="00845233" w:rsidDel="00845233">
                <w:rPr>
                  <w:sz w:val="20"/>
                  <w:szCs w:val="20"/>
                </w:rPr>
                <w:delText>ByMemberCharacteristicsSemantics</w:delText>
              </w:r>
            </w:del>
            <w:r w:rsidRPr="00845233">
              <w:rPr>
                <w:sz w:val="20"/>
                <w:szCs w:val="20"/>
              </w:rPr>
              <w:t>-sem</w:t>
            </w:r>
            <w:bookmarkEnd w:id="1871"/>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ins w:id="1878" w:author="Katharina Schleidt" w:date="2021-10-17T20:12: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rPr>
          <w:ins w:id="1879" w:author="Katharina Schleidt" w:date="2021-10-17T20:14:00Z"/>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3272D353" w:rsidR="00845233" w:rsidRPr="00730D8D" w:rsidRDefault="00845233" w:rsidP="007E75B6">
            <w:pPr>
              <w:widowControl w:val="0"/>
              <w:spacing w:line="240" w:lineRule="auto"/>
              <w:rPr>
                <w:ins w:id="1880" w:author="Katharina Schleidt" w:date="2021-10-17T20:14:00Z"/>
                <w:b/>
                <w:sz w:val="20"/>
                <w:szCs w:val="20"/>
              </w:rPr>
            </w:pPr>
            <w:ins w:id="1881" w:author="Katharina Schleidt" w:date="2021-10-17T20:14:00Z">
              <w:r>
                <w:rPr>
                  <w:b/>
                  <w:sz w:val="20"/>
                  <w:szCs w:val="20"/>
                </w:rPr>
                <w:t>Requirement</w:t>
              </w:r>
              <w:r>
                <w:rPr>
                  <w:b/>
                  <w:sz w:val="20"/>
                  <w:szCs w:val="20"/>
                </w:rPr>
                <w:br/>
              </w:r>
              <w:bookmarkStart w:id="1882" w:name="_Hlk85395809"/>
              <w:r w:rsidRPr="00730D8D">
                <w:rPr>
                  <w:bCs/>
                  <w:sz w:val="20"/>
                  <w:szCs w:val="20"/>
                </w:rPr>
                <w:t>/req/obs-basic/</w:t>
              </w:r>
              <w:r w:rsidRPr="0047206A">
                <w:rPr>
                  <w:bCs/>
                  <w:sz w:val="20"/>
                  <w:szCs w:val="20"/>
                </w:rPr>
                <w:t>ObservationCollectionType</w:t>
              </w:r>
              <w:r w:rsidRPr="00730D8D">
                <w:rPr>
                  <w:bCs/>
                  <w:sz w:val="20"/>
                  <w:szCs w:val="20"/>
                </w:rPr>
                <w:t>/homogenous-con</w:t>
              </w:r>
              <w:bookmarkEnd w:id="1882"/>
            </w:ins>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77777777" w:rsidR="00845233" w:rsidRDefault="00845233" w:rsidP="007E75B6">
            <w:pPr>
              <w:widowControl w:val="0"/>
              <w:spacing w:line="240" w:lineRule="auto"/>
              <w:rPr>
                <w:ins w:id="1883" w:author="Katharina Schleidt" w:date="2021-10-17T20:16:00Z"/>
                <w:sz w:val="20"/>
                <w:szCs w:val="20"/>
              </w:rPr>
            </w:pPr>
            <w:ins w:id="1884" w:author="Katharina Schleidt" w:date="2021-10-17T20:16:00Z">
              <w:r w:rsidRPr="00845233">
                <w:rPr>
                  <w:sz w:val="20"/>
                  <w:szCs w:val="20"/>
                </w:rPr>
                <w:t xml:space="preserve">If </w:t>
              </w:r>
              <w:r w:rsidRPr="00845233">
                <w:rPr>
                  <w:b/>
                  <w:bCs/>
                  <w:sz w:val="20"/>
                  <w:szCs w:val="20"/>
                  <w:rPrChange w:id="1885" w:author="Katharina Schleidt" w:date="2021-10-17T20:16:00Z">
                    <w:rPr>
                      <w:sz w:val="20"/>
                      <w:szCs w:val="20"/>
                    </w:rPr>
                  </w:rPrChange>
                </w:rPr>
                <w:t>collectionType</w:t>
              </w:r>
              <w:r w:rsidRPr="00845233">
                <w:rPr>
                  <w:sz w:val="20"/>
                  <w:szCs w:val="20"/>
                </w:rPr>
                <w:t xml:space="preserve"> in the </w:t>
              </w:r>
              <w:r w:rsidRPr="00845233">
                <w:rPr>
                  <w:b/>
                  <w:bCs/>
                  <w:sz w:val="20"/>
                  <w:szCs w:val="20"/>
                  <w:rPrChange w:id="1886" w:author="Katharina Schleidt" w:date="2021-10-17T20:16:00Z">
                    <w:rPr>
                      <w:sz w:val="20"/>
                      <w:szCs w:val="20"/>
                    </w:rPr>
                  </w:rPrChange>
                </w:rPr>
                <w:t>ObservationCollection</w:t>
              </w:r>
              <w:r w:rsidRPr="00845233">
                <w:rPr>
                  <w:sz w:val="20"/>
                  <w:szCs w:val="20"/>
                </w:rPr>
                <w:t xml:space="preserve"> is specified as homogenous from this Codelist, the following constraints apply to the associated </w:t>
              </w:r>
              <w:r w:rsidRPr="00845233">
                <w:rPr>
                  <w:b/>
                  <w:bCs/>
                  <w:sz w:val="20"/>
                  <w:szCs w:val="20"/>
                  <w:rPrChange w:id="1887" w:author="Katharina Schleidt" w:date="2021-10-17T20:16:00Z">
                    <w:rPr>
                      <w:sz w:val="20"/>
                      <w:szCs w:val="20"/>
                    </w:rPr>
                  </w:rPrChange>
                </w:rPr>
                <w:t>ObservationCharacteristics</w:t>
              </w:r>
              <w:r w:rsidRPr="00845233">
                <w:rPr>
                  <w:sz w:val="20"/>
                  <w:szCs w:val="20"/>
                </w:rPr>
                <w:t xml:space="preserve"> and all </w:t>
              </w:r>
              <w:r w:rsidRPr="00845233">
                <w:rPr>
                  <w:b/>
                  <w:bCs/>
                  <w:sz w:val="20"/>
                  <w:szCs w:val="20"/>
                  <w:rPrChange w:id="1888" w:author="Katharina Schleidt" w:date="2021-10-17T20:16:00Z">
                    <w:rPr>
                      <w:sz w:val="20"/>
                      <w:szCs w:val="20"/>
                    </w:rPr>
                  </w:rPrChange>
                </w:rPr>
                <w:t>Observation</w:t>
              </w:r>
              <w:r w:rsidRPr="00845233">
                <w:rPr>
                  <w:sz w:val="20"/>
                  <w:szCs w:val="20"/>
                </w:rPr>
                <w:t xml:space="preserve"> instances referenced via the member association.</w:t>
              </w:r>
            </w:ins>
          </w:p>
          <w:p w14:paraId="68FCC283" w14:textId="55218815" w:rsidR="00845233" w:rsidRDefault="00845233" w:rsidP="007E75B6">
            <w:pPr>
              <w:widowControl w:val="0"/>
              <w:spacing w:line="240" w:lineRule="auto"/>
              <w:rPr>
                <w:ins w:id="1889" w:author="Katharina Schleidt" w:date="2021-10-17T20:14:00Z"/>
                <w:sz w:val="20"/>
                <w:szCs w:val="20"/>
              </w:rPr>
            </w:pPr>
            <w:ins w:id="1890" w:author="Katharina Schleidt" w:date="2021-10-17T20:17:00Z">
              <w:r w:rsidRPr="00845233">
                <w:rPr>
                  <w:sz w:val="20"/>
                  <w:szCs w:val="20"/>
                </w:rPr>
                <w:t xml:space="preserve">If a property value is provided within the </w:t>
              </w:r>
              <w:r w:rsidRPr="00845233">
                <w:rPr>
                  <w:b/>
                  <w:bCs/>
                  <w:sz w:val="20"/>
                  <w:szCs w:val="20"/>
                  <w:rPrChange w:id="1891" w:author="Katharina Schleidt" w:date="2021-10-17T20:19:00Z">
                    <w:rPr>
                      <w:sz w:val="20"/>
                      <w:szCs w:val="20"/>
                    </w:rPr>
                  </w:rPrChange>
                </w:rPr>
                <w:t>ObservationCharacteristics</w:t>
              </w:r>
              <w:r w:rsidRPr="00845233">
                <w:rPr>
                  <w:sz w:val="20"/>
                  <w:szCs w:val="20"/>
                </w:rPr>
                <w:t xml:space="preserve">, this value applies to all </w:t>
              </w:r>
              <w:r w:rsidRPr="00845233">
                <w:rPr>
                  <w:b/>
                  <w:bCs/>
                  <w:sz w:val="20"/>
                  <w:szCs w:val="20"/>
                  <w:rPrChange w:id="1892" w:author="Katharina Schleidt" w:date="2021-10-17T20:19:00Z">
                    <w:rPr>
                      <w:sz w:val="20"/>
                      <w:szCs w:val="20"/>
                    </w:rPr>
                  </w:rPrChange>
                </w:rPr>
                <w:t>Observations</w:t>
              </w:r>
              <w:r w:rsidRPr="00845233">
                <w:rPr>
                  <w:sz w:val="20"/>
                  <w:szCs w:val="20"/>
                </w:rPr>
                <w:t xml:space="preserve"> contained in the </w:t>
              </w:r>
              <w:r w:rsidRPr="00845233">
                <w:rPr>
                  <w:b/>
                  <w:bCs/>
                  <w:sz w:val="20"/>
                  <w:szCs w:val="20"/>
                  <w:rPrChange w:id="1893" w:author="Katharina Schleidt" w:date="2021-10-17T20:19:00Z">
                    <w:rPr>
                      <w:sz w:val="20"/>
                      <w:szCs w:val="20"/>
                    </w:rPr>
                  </w:rPrChange>
                </w:rPr>
                <w:t>ObservationCollection</w:t>
              </w:r>
              <w:r w:rsidRPr="00845233">
                <w:rPr>
                  <w:sz w:val="20"/>
                  <w:szCs w:val="20"/>
                </w:rPr>
                <w:t>:</w:t>
              </w:r>
            </w:ins>
          </w:p>
          <w:p w14:paraId="43BF1772" w14:textId="77777777" w:rsidR="00845233" w:rsidRDefault="00845233" w:rsidP="00845233">
            <w:pPr>
              <w:widowControl w:val="0"/>
              <w:numPr>
                <w:ilvl w:val="0"/>
                <w:numId w:val="17"/>
              </w:numPr>
              <w:tabs>
                <w:tab w:val="clear" w:pos="403"/>
              </w:tabs>
              <w:spacing w:line="240" w:lineRule="auto"/>
              <w:rPr>
                <w:ins w:id="1894" w:author="Katharina Schleidt" w:date="2021-10-17T20:14:00Z"/>
                <w:sz w:val="20"/>
                <w:szCs w:val="20"/>
              </w:rPr>
            </w:pPr>
            <w:ins w:id="1895" w:author="Katharina Schleidt" w:date="2021-10-17T20:14:00Z">
              <w:r>
                <w:rPr>
                  <w:sz w:val="20"/>
                  <w:szCs w:val="20"/>
                </w:rPr>
                <w:t>property not provided - values may be provided by the observations but is not provided at this level</w:t>
              </w:r>
            </w:ins>
          </w:p>
          <w:p w14:paraId="14F353EC" w14:textId="77777777" w:rsidR="00845233" w:rsidRDefault="00845233" w:rsidP="00845233">
            <w:pPr>
              <w:widowControl w:val="0"/>
              <w:numPr>
                <w:ilvl w:val="0"/>
                <w:numId w:val="17"/>
              </w:numPr>
              <w:tabs>
                <w:tab w:val="clear" w:pos="403"/>
              </w:tabs>
              <w:spacing w:line="240" w:lineRule="auto"/>
              <w:rPr>
                <w:ins w:id="1896" w:author="Katharina Schleidt" w:date="2021-10-17T20:14:00Z"/>
                <w:sz w:val="20"/>
                <w:szCs w:val="20"/>
              </w:rPr>
            </w:pPr>
            <w:ins w:id="1897" w:author="Katharina Schleidt" w:date="2021-10-17T20:14:00Z">
              <w:r>
                <w:rPr>
                  <w:sz w:val="20"/>
                  <w:szCs w:val="20"/>
                </w:rPr>
                <w:t>property provided but with no content - no observation within the collection provides this property</w:t>
              </w:r>
            </w:ins>
          </w:p>
          <w:p w14:paraId="55E7409A" w14:textId="77777777" w:rsidR="00845233" w:rsidRDefault="00845233" w:rsidP="00845233">
            <w:pPr>
              <w:widowControl w:val="0"/>
              <w:numPr>
                <w:ilvl w:val="0"/>
                <w:numId w:val="17"/>
              </w:numPr>
              <w:tabs>
                <w:tab w:val="clear" w:pos="403"/>
              </w:tabs>
              <w:spacing w:line="240" w:lineRule="auto"/>
              <w:rPr>
                <w:ins w:id="1898" w:author="Katharina Schleidt" w:date="2021-10-17T20:14:00Z"/>
                <w:sz w:val="20"/>
                <w:szCs w:val="20"/>
              </w:rPr>
            </w:pPr>
            <w:ins w:id="1899" w:author="Katharina Schleidt" w:date="2021-10-17T20:14:00Z">
              <w:r>
                <w:rPr>
                  <w:sz w:val="20"/>
                  <w:szCs w:val="20"/>
                </w:rPr>
                <w:t>property = value - this value applies to all observations within the collection</w:t>
              </w:r>
            </w:ins>
          </w:p>
          <w:p w14:paraId="23A632CE" w14:textId="77777777" w:rsidR="00845233" w:rsidRDefault="00845233" w:rsidP="00845233">
            <w:pPr>
              <w:widowControl w:val="0"/>
              <w:numPr>
                <w:ilvl w:val="0"/>
                <w:numId w:val="17"/>
              </w:numPr>
              <w:tabs>
                <w:tab w:val="clear" w:pos="403"/>
              </w:tabs>
              <w:spacing w:line="240" w:lineRule="auto"/>
              <w:rPr>
                <w:ins w:id="1900" w:author="Katharina Schleidt" w:date="2021-10-17T20:14:00Z"/>
                <w:sz w:val="20"/>
                <w:szCs w:val="20"/>
              </w:rPr>
            </w:pPr>
            <w:ins w:id="1901" w:author="Katharina Schleidt" w:date="2021-10-17T20:14:00Z">
              <w:r>
                <w:rPr>
                  <w:sz w:val="20"/>
                  <w:szCs w:val="20"/>
                </w:rPr>
                <w:t>property = value set/range - this value set/range applies to all observations within the collection</w:t>
              </w:r>
            </w:ins>
          </w:p>
        </w:tc>
      </w:tr>
    </w:tbl>
    <w:p w14:paraId="75809B5D" w14:textId="102C4EA4" w:rsidR="00845233" w:rsidRDefault="00845233" w:rsidP="00845233">
      <w:pPr>
        <w:rPr>
          <w:ins w:id="1902" w:author="Katharina Schleidt" w:date="2021-10-17T20:22:00Z"/>
          <w:lang w:eastAsia="ja-JP"/>
        </w:rPr>
      </w:pPr>
    </w:p>
    <w:p w14:paraId="0ED19604" w14:textId="7C8E3017" w:rsidR="00845233" w:rsidRDefault="00845233" w:rsidP="00845233">
      <w:pPr>
        <w:rPr>
          <w:ins w:id="1903" w:author="Katharina Schleidt" w:date="2021-10-17T20:14:00Z"/>
          <w:lang w:eastAsia="ja-JP"/>
        </w:rPr>
      </w:pPr>
      <w:ins w:id="1904" w:author="Katharina Schleidt" w:date="2021-10-17T20:22:00Z">
        <w:r>
          <w:t>NOTE: the observations need not contain attributes or associations supplied via the ObservationCharacteristics when collectionType is set to homogeneous.</w:t>
        </w:r>
      </w:ins>
    </w:p>
    <w:p w14:paraId="61D5261C" w14:textId="77777777" w:rsidR="00845233" w:rsidRDefault="00845233" w:rsidP="00845233">
      <w:pPr>
        <w:rPr>
          <w:ins w:id="1905" w:author="Katharina Schleidt" w:date="2021-10-17T20:14:00Z"/>
          <w:lang w:eastAsia="ja-JP"/>
        </w:rPr>
      </w:pPr>
      <w:ins w:id="1906" w:author="Katharina Schleidt" w:date="2021-10-17T20:14:00Z">
        <w:r>
          <w:rPr>
            <w:lang w:eastAsia="ja-JP"/>
          </w:rPr>
          <w:t>EXAMPLE 1</w:t>
        </w:r>
        <w:r>
          <w:rPr>
            <w:lang w:eastAsia="ja-JP"/>
          </w:rPr>
          <w:tab/>
          <w:t>If the collection has the value “A” for property “foo” then all Observations in the collection have value “A” for that property.</w:t>
        </w:r>
      </w:ins>
    </w:p>
    <w:p w14:paraId="4923EC98" w14:textId="77777777" w:rsidR="00845233" w:rsidRDefault="00845233" w:rsidP="00845233">
      <w:pPr>
        <w:rPr>
          <w:ins w:id="1907" w:author="Katharina Schleidt" w:date="2021-10-17T20:14:00Z"/>
          <w:lang w:eastAsia="ja-JP"/>
        </w:rPr>
      </w:pPr>
      <w:ins w:id="1908" w:author="Katharina Schleidt" w:date="2021-10-17T20:14:00Z">
        <w:r>
          <w:rPr>
            <w:lang w:eastAsia="ja-JP"/>
          </w:rPr>
          <w:t>EXAMPLE 2</w:t>
        </w:r>
        <w:r>
          <w:rPr>
            <w:lang w:eastAsia="ja-JP"/>
          </w:rPr>
          <w:tab/>
          <w:t>If the collection states the ObservableProperty X, then all observations contained shall refer to that ObservableProperty.</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rPr>
          <w:ins w:id="1909" w:author="Katharina Schleidt" w:date="2021-10-17T20:14:00Z"/>
        </w:trPr>
        <w:tc>
          <w:tcPr>
            <w:tcW w:w="4526" w:type="dxa"/>
            <w:shd w:val="clear" w:color="auto" w:fill="auto"/>
            <w:tcMar>
              <w:top w:w="100" w:type="dxa"/>
              <w:left w:w="100" w:type="dxa"/>
              <w:bottom w:w="100" w:type="dxa"/>
              <w:right w:w="100" w:type="dxa"/>
            </w:tcMar>
          </w:tcPr>
          <w:p w14:paraId="023856B1" w14:textId="77777777" w:rsidR="00845233" w:rsidRDefault="00845233" w:rsidP="007E75B6">
            <w:pPr>
              <w:widowControl w:val="0"/>
              <w:spacing w:line="240" w:lineRule="auto"/>
              <w:rPr>
                <w:ins w:id="1910" w:author="Katharina Schleidt" w:date="2021-10-17T20:14:00Z"/>
                <w:sz w:val="20"/>
                <w:szCs w:val="20"/>
              </w:rPr>
            </w:pPr>
            <w:ins w:id="1911" w:author="Katharina Schleidt" w:date="2021-10-17T20:14:00Z">
              <w:r>
                <w:rPr>
                  <w:b/>
                  <w:sz w:val="20"/>
                  <w:szCs w:val="20"/>
                </w:rPr>
                <w:t>Requirement</w:t>
              </w:r>
            </w:ins>
          </w:p>
          <w:p w14:paraId="4662851D" w14:textId="5D8B638E" w:rsidR="00845233" w:rsidRDefault="00845233" w:rsidP="007E75B6">
            <w:pPr>
              <w:widowControl w:val="0"/>
              <w:spacing w:line="240" w:lineRule="auto"/>
              <w:rPr>
                <w:ins w:id="1912" w:author="Katharina Schleidt" w:date="2021-10-17T20:14:00Z"/>
                <w:sz w:val="20"/>
                <w:szCs w:val="20"/>
              </w:rPr>
            </w:pPr>
            <w:bookmarkStart w:id="1913" w:name="_Hlk85395857"/>
            <w:ins w:id="1914" w:author="Katharina Schleidt" w:date="2021-10-17T20:14:00Z">
              <w:r>
                <w:rPr>
                  <w:sz w:val="20"/>
                  <w:szCs w:val="20"/>
                </w:rPr>
                <w:t>/req/obs-basic/</w:t>
              </w:r>
              <w:r w:rsidRPr="0047206A">
                <w:rPr>
                  <w:bCs/>
                  <w:sz w:val="20"/>
                  <w:szCs w:val="20"/>
                </w:rPr>
                <w:t>ObservationCollectionType</w:t>
              </w:r>
              <w:r>
                <w:rPr>
                  <w:sz w:val="20"/>
                  <w:szCs w:val="20"/>
                </w:rPr>
                <w:t>/summarizing-con</w:t>
              </w:r>
              <w:bookmarkEnd w:id="1913"/>
            </w:ins>
          </w:p>
        </w:tc>
        <w:tc>
          <w:tcPr>
            <w:tcW w:w="5245" w:type="dxa"/>
            <w:shd w:val="clear" w:color="auto" w:fill="auto"/>
            <w:tcMar>
              <w:top w:w="100" w:type="dxa"/>
              <w:left w:w="100" w:type="dxa"/>
              <w:bottom w:w="100" w:type="dxa"/>
              <w:right w:w="100" w:type="dxa"/>
            </w:tcMar>
          </w:tcPr>
          <w:p w14:paraId="67407B8D" w14:textId="6D90DFD0" w:rsidR="00845233" w:rsidRDefault="00845233" w:rsidP="007E75B6">
            <w:pPr>
              <w:widowControl w:val="0"/>
              <w:spacing w:line="240" w:lineRule="auto"/>
              <w:rPr>
                <w:ins w:id="1915" w:author="Katharina Schleidt" w:date="2021-10-17T20:16:00Z"/>
                <w:sz w:val="20"/>
                <w:szCs w:val="20"/>
              </w:rPr>
            </w:pPr>
            <w:ins w:id="1916" w:author="Katharina Schleidt" w:date="2021-10-17T20:16:00Z">
              <w:r w:rsidRPr="00845233">
                <w:rPr>
                  <w:sz w:val="20"/>
                  <w:szCs w:val="20"/>
                </w:rPr>
                <w:t xml:space="preserve">If </w:t>
              </w:r>
              <w:r w:rsidRPr="00845233">
                <w:rPr>
                  <w:b/>
                  <w:bCs/>
                  <w:sz w:val="20"/>
                  <w:szCs w:val="20"/>
                  <w:rPrChange w:id="1917" w:author="Katharina Schleidt" w:date="2021-10-17T20:20:00Z">
                    <w:rPr>
                      <w:sz w:val="20"/>
                      <w:szCs w:val="20"/>
                    </w:rPr>
                  </w:rPrChange>
                </w:rPr>
                <w:t>collectionType</w:t>
              </w:r>
              <w:r w:rsidRPr="00845233">
                <w:rPr>
                  <w:sz w:val="20"/>
                  <w:szCs w:val="20"/>
                </w:rPr>
                <w:t xml:space="preserve"> in the </w:t>
              </w:r>
              <w:r w:rsidRPr="00845233">
                <w:rPr>
                  <w:b/>
                  <w:bCs/>
                  <w:sz w:val="20"/>
                  <w:szCs w:val="20"/>
                  <w:rPrChange w:id="1918" w:author="Katharina Schleidt" w:date="2021-10-17T20:20:00Z">
                    <w:rPr>
                      <w:sz w:val="20"/>
                      <w:szCs w:val="20"/>
                    </w:rPr>
                  </w:rPrChange>
                </w:rPr>
                <w:t>ObservationCollection</w:t>
              </w:r>
              <w:r w:rsidRPr="00845233">
                <w:rPr>
                  <w:sz w:val="20"/>
                  <w:szCs w:val="20"/>
                </w:rPr>
                <w:t xml:space="preserve"> is specified as </w:t>
              </w:r>
              <w:r>
                <w:rPr>
                  <w:sz w:val="20"/>
                  <w:szCs w:val="20"/>
                </w:rPr>
                <w:t>summarizing</w:t>
              </w:r>
              <w:r w:rsidRPr="00845233">
                <w:rPr>
                  <w:sz w:val="20"/>
                  <w:szCs w:val="20"/>
                </w:rPr>
                <w:t xml:space="preserve"> from this Codelist, the following constraints apply to the associated </w:t>
              </w:r>
              <w:r w:rsidRPr="00845233">
                <w:rPr>
                  <w:b/>
                  <w:bCs/>
                  <w:sz w:val="20"/>
                  <w:szCs w:val="20"/>
                  <w:rPrChange w:id="1919" w:author="Katharina Schleidt" w:date="2021-10-17T20:20:00Z">
                    <w:rPr>
                      <w:sz w:val="20"/>
                      <w:szCs w:val="20"/>
                    </w:rPr>
                  </w:rPrChange>
                </w:rPr>
                <w:t>ObservationCharacteristics</w:t>
              </w:r>
              <w:r w:rsidRPr="00845233">
                <w:rPr>
                  <w:sz w:val="20"/>
                  <w:szCs w:val="20"/>
                </w:rPr>
                <w:t xml:space="preserve"> and all </w:t>
              </w:r>
              <w:r w:rsidRPr="00845233">
                <w:rPr>
                  <w:b/>
                  <w:bCs/>
                  <w:sz w:val="20"/>
                  <w:szCs w:val="20"/>
                  <w:rPrChange w:id="1920" w:author="Katharina Schleidt" w:date="2021-10-17T20:20:00Z">
                    <w:rPr>
                      <w:sz w:val="20"/>
                      <w:szCs w:val="20"/>
                    </w:rPr>
                  </w:rPrChange>
                </w:rPr>
                <w:t>Observation</w:t>
              </w:r>
              <w:r w:rsidRPr="00845233">
                <w:rPr>
                  <w:sz w:val="20"/>
                  <w:szCs w:val="20"/>
                </w:rPr>
                <w:t xml:space="preserve"> instances referenced via the member association.</w:t>
              </w:r>
            </w:ins>
          </w:p>
          <w:p w14:paraId="39013AA9" w14:textId="19B0013D" w:rsidR="00845233" w:rsidRDefault="00845233" w:rsidP="007E75B6">
            <w:pPr>
              <w:widowControl w:val="0"/>
              <w:spacing w:line="240" w:lineRule="auto"/>
              <w:rPr>
                <w:ins w:id="1921" w:author="Katharina Schleidt" w:date="2021-10-17T20:14:00Z"/>
                <w:sz w:val="20"/>
                <w:szCs w:val="20"/>
              </w:rPr>
            </w:pPr>
            <w:ins w:id="1922" w:author="Katharina Schleidt" w:date="2021-10-17T20:14:00Z">
              <w:r>
                <w:rPr>
                  <w:sz w:val="20"/>
                  <w:szCs w:val="20"/>
                </w:rPr>
                <w:t xml:space="preserve">If multiple values for a property are available in the contained </w:t>
              </w:r>
            </w:ins>
            <w:ins w:id="1923" w:author="Katharina Schleidt" w:date="2021-10-17T20:21:00Z">
              <w:r>
                <w:rPr>
                  <w:b/>
                  <w:bCs/>
                  <w:sz w:val="20"/>
                  <w:szCs w:val="20"/>
                </w:rPr>
                <w:t>O</w:t>
              </w:r>
            </w:ins>
            <w:ins w:id="1924" w:author="Katharina Schleidt" w:date="2021-10-17T20:14:00Z">
              <w:r w:rsidRPr="00845233">
                <w:rPr>
                  <w:b/>
                  <w:bCs/>
                  <w:sz w:val="20"/>
                  <w:szCs w:val="20"/>
                  <w:rPrChange w:id="1925" w:author="Katharina Schleidt" w:date="2021-10-17T20:21:00Z">
                    <w:rPr>
                      <w:sz w:val="20"/>
                      <w:szCs w:val="20"/>
                    </w:rPr>
                  </w:rPrChange>
                </w:rPr>
                <w:t>bservations</w:t>
              </w:r>
              <w:r>
                <w:rPr>
                  <w:sz w:val="20"/>
                  <w:szCs w:val="20"/>
                </w:rPr>
                <w:t xml:space="preserve">, ALL values for this attribute (or the range of values contained in all </w:t>
              </w:r>
              <w:r w:rsidRPr="00845233">
                <w:rPr>
                  <w:b/>
                  <w:bCs/>
                  <w:sz w:val="20"/>
                  <w:szCs w:val="20"/>
                  <w:rPrChange w:id="1926" w:author="Katharina Schleidt" w:date="2021-10-17T20:21:00Z">
                    <w:rPr>
                      <w:sz w:val="20"/>
                      <w:szCs w:val="20"/>
                    </w:rPr>
                  </w:rPrChange>
                </w:rPr>
                <w:t>Observations</w:t>
              </w:r>
              <w:r>
                <w:rPr>
                  <w:sz w:val="20"/>
                  <w:szCs w:val="20"/>
                </w:rPr>
                <w:t xml:space="preserve">) are </w:t>
              </w:r>
              <w:r>
                <w:rPr>
                  <w:sz w:val="20"/>
                  <w:szCs w:val="20"/>
                </w:rPr>
                <w:lastRenderedPageBreak/>
                <w:t xml:space="preserve">provided in the </w:t>
              </w:r>
              <w:r w:rsidRPr="00845233">
                <w:rPr>
                  <w:b/>
                  <w:bCs/>
                  <w:sz w:val="20"/>
                  <w:szCs w:val="20"/>
                  <w:rPrChange w:id="1927" w:author="Katharina Schleidt" w:date="2021-10-17T20:21:00Z">
                    <w:rPr>
                      <w:sz w:val="20"/>
                      <w:szCs w:val="20"/>
                    </w:rPr>
                  </w:rPrChange>
                </w:rPr>
                <w:t>ObservationCharacteristics</w:t>
              </w:r>
              <w:r>
                <w:rPr>
                  <w:sz w:val="20"/>
                  <w:szCs w:val="20"/>
                </w:rPr>
                <w:t xml:space="preserve">. A property may also be empty in the </w:t>
              </w:r>
              <w:r w:rsidRPr="00845233">
                <w:rPr>
                  <w:b/>
                  <w:bCs/>
                  <w:sz w:val="20"/>
                  <w:szCs w:val="20"/>
                  <w:rPrChange w:id="1928" w:author="Katharina Schleidt" w:date="2021-10-17T20:21:00Z">
                    <w:rPr>
                      <w:sz w:val="20"/>
                      <w:szCs w:val="20"/>
                    </w:rPr>
                  </w:rPrChange>
                </w:rPr>
                <w:t>ObservationCharacteristics</w:t>
              </w:r>
              <w:r>
                <w:rPr>
                  <w:sz w:val="20"/>
                  <w:szCs w:val="20"/>
                </w:rPr>
                <w:t xml:space="preserve"> - in this case any value can be provided for this attribute within the contained Observations:</w:t>
              </w:r>
            </w:ins>
          </w:p>
          <w:p w14:paraId="7F3446DF" w14:textId="77777777" w:rsidR="00845233" w:rsidRDefault="00845233" w:rsidP="00845233">
            <w:pPr>
              <w:widowControl w:val="0"/>
              <w:numPr>
                <w:ilvl w:val="0"/>
                <w:numId w:val="17"/>
              </w:numPr>
              <w:tabs>
                <w:tab w:val="clear" w:pos="403"/>
              </w:tabs>
              <w:spacing w:line="240" w:lineRule="auto"/>
              <w:rPr>
                <w:ins w:id="1929" w:author="Katharina Schleidt" w:date="2021-10-17T20:14:00Z"/>
              </w:rPr>
            </w:pPr>
            <w:ins w:id="1930" w:author="Katharina Schleidt" w:date="2021-10-17T20:14:00Z">
              <w:r>
                <w:rPr>
                  <w:sz w:val="20"/>
                  <w:szCs w:val="20"/>
                </w:rPr>
                <w:t>property not provided - values may be provided by the observations but a summary is not provided at this level</w:t>
              </w:r>
            </w:ins>
          </w:p>
          <w:p w14:paraId="138FE548" w14:textId="77777777" w:rsidR="00845233" w:rsidRDefault="00845233" w:rsidP="00845233">
            <w:pPr>
              <w:widowControl w:val="0"/>
              <w:numPr>
                <w:ilvl w:val="0"/>
                <w:numId w:val="17"/>
              </w:numPr>
              <w:tabs>
                <w:tab w:val="clear" w:pos="403"/>
              </w:tabs>
              <w:spacing w:line="240" w:lineRule="auto"/>
              <w:rPr>
                <w:ins w:id="1931" w:author="Katharina Schleidt" w:date="2021-10-17T20:14:00Z"/>
                <w:sz w:val="20"/>
                <w:szCs w:val="20"/>
              </w:rPr>
            </w:pPr>
            <w:ins w:id="1932" w:author="Katharina Schleidt" w:date="2021-10-17T20:14:00Z">
              <w:r>
                <w:rPr>
                  <w:sz w:val="20"/>
                  <w:szCs w:val="20"/>
                </w:rPr>
                <w:t>property provided but with no content - no observation within the collection provides this property</w:t>
              </w:r>
            </w:ins>
          </w:p>
          <w:p w14:paraId="125BAFD5" w14:textId="77777777" w:rsidR="00845233" w:rsidRDefault="00845233" w:rsidP="00845233">
            <w:pPr>
              <w:widowControl w:val="0"/>
              <w:numPr>
                <w:ilvl w:val="0"/>
                <w:numId w:val="17"/>
              </w:numPr>
              <w:tabs>
                <w:tab w:val="clear" w:pos="403"/>
              </w:tabs>
              <w:spacing w:line="240" w:lineRule="auto"/>
              <w:rPr>
                <w:ins w:id="1933" w:author="Katharina Schleidt" w:date="2021-10-17T20:14:00Z"/>
              </w:rPr>
            </w:pPr>
            <w:ins w:id="1934" w:author="Katharina Schleidt" w:date="2021-10-17T20:14:00Z">
              <w:r>
                <w:rPr>
                  <w:sz w:val="20"/>
                  <w:szCs w:val="20"/>
                </w:rPr>
                <w:t>property = value - this value applies to all observations within the collection</w:t>
              </w:r>
            </w:ins>
          </w:p>
          <w:p w14:paraId="62754C74" w14:textId="77777777" w:rsidR="00845233" w:rsidRDefault="00845233" w:rsidP="00845233">
            <w:pPr>
              <w:widowControl w:val="0"/>
              <w:numPr>
                <w:ilvl w:val="0"/>
                <w:numId w:val="17"/>
              </w:numPr>
              <w:tabs>
                <w:tab w:val="clear" w:pos="403"/>
              </w:tabs>
              <w:spacing w:line="240" w:lineRule="auto"/>
              <w:rPr>
                <w:ins w:id="1935" w:author="Katharina Schleidt" w:date="2021-10-17T20:14:00Z"/>
              </w:rPr>
            </w:pPr>
            <w:ins w:id="1936" w:author="Katharina Schleidt" w:date="2021-10-17T20:14:00Z">
              <w:r>
                <w:rPr>
                  <w:sz w:val="20"/>
                  <w:szCs w:val="20"/>
                </w:rPr>
                <w:t>property = value set/range - all observations provide a value within this set/range</w:t>
              </w:r>
            </w:ins>
          </w:p>
        </w:tc>
      </w:tr>
    </w:tbl>
    <w:p w14:paraId="0EB13803" w14:textId="77777777" w:rsidR="00845233" w:rsidRDefault="00845233" w:rsidP="00845233">
      <w:pPr>
        <w:rPr>
          <w:ins w:id="1937" w:author="Katharina Schleidt" w:date="2021-10-17T20:14:00Z"/>
          <w:lang w:eastAsia="ja-JP"/>
        </w:rPr>
      </w:pPr>
    </w:p>
    <w:p w14:paraId="3FBE84DC" w14:textId="77777777" w:rsidR="00845233" w:rsidRDefault="00845233" w:rsidP="00845233">
      <w:pPr>
        <w:rPr>
          <w:ins w:id="1938" w:author="Katharina Schleidt" w:date="2021-10-17T20:14:00Z"/>
          <w:lang w:eastAsia="ja-JP"/>
        </w:rPr>
      </w:pPr>
      <w:ins w:id="1939" w:author="Katharina Schleidt" w:date="2021-10-17T20:14:00Z">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ins>
    </w:p>
    <w:p w14:paraId="0AFBC77D" w14:textId="77777777" w:rsidR="00845233" w:rsidRDefault="00845233" w:rsidP="00845233">
      <w:pPr>
        <w:rPr>
          <w:ins w:id="1940" w:author="Katharina Schleidt" w:date="2021-10-17T20:14:00Z"/>
          <w:lang w:eastAsia="ja-JP"/>
        </w:rPr>
      </w:pPr>
      <w:ins w:id="1941" w:author="Katharina Schleidt" w:date="2021-10-17T20:14:00Z">
        <w:r>
          <w:rPr>
            <w:lang w:eastAsia="ja-JP"/>
          </w:rPr>
          <w:t xml:space="preserve">EXAMPLE 1 </w:t>
        </w:r>
      </w:ins>
    </w:p>
    <w:p w14:paraId="7820B889" w14:textId="77777777" w:rsidR="00845233" w:rsidRDefault="00845233" w:rsidP="00845233">
      <w:pPr>
        <w:rPr>
          <w:ins w:id="1942" w:author="Katharina Schleidt" w:date="2021-10-17T20:14:00Z"/>
          <w:lang w:eastAsia="ja-JP"/>
        </w:rPr>
      </w:pPr>
      <w:ins w:id="1943" w:author="Katharina Schleidt" w:date="2021-10-17T20:14:00Z">
        <w:r>
          <w:rPr>
            <w:lang w:eastAsia="ja-JP"/>
          </w:rPr>
          <w:t>If the summarizing collection supplies: phenomenonTime=2020-01-01T00:00:00Z/2020-02-01T00:00:00Z, validTime=[empty/NIL/null] and no other properties, this would mean that:</w:t>
        </w:r>
      </w:ins>
    </w:p>
    <w:p w14:paraId="1A544D78" w14:textId="77777777" w:rsidR="00845233" w:rsidRDefault="00845233" w:rsidP="00845233">
      <w:pPr>
        <w:pStyle w:val="ListParagraph"/>
        <w:numPr>
          <w:ilvl w:val="0"/>
          <w:numId w:val="18"/>
        </w:numPr>
        <w:rPr>
          <w:ins w:id="1944" w:author="Katharina Schleidt" w:date="2021-10-17T20:14:00Z"/>
          <w:lang w:eastAsia="ja-JP"/>
        </w:rPr>
      </w:pPr>
      <w:ins w:id="1945" w:author="Katharina Schleidt" w:date="2021-10-17T20:14:00Z">
        <w:r>
          <w:rPr>
            <w:lang w:eastAsia="ja-JP"/>
          </w:rPr>
          <w:t xml:space="preserve">Observations in the collection can have any value for the resultTime property, since it is absent from the collection. </w:t>
        </w:r>
      </w:ins>
    </w:p>
    <w:p w14:paraId="2F2CA513" w14:textId="77777777" w:rsidR="00845233" w:rsidRDefault="00845233" w:rsidP="00845233">
      <w:pPr>
        <w:pStyle w:val="ListParagraph"/>
        <w:numPr>
          <w:ilvl w:val="0"/>
          <w:numId w:val="18"/>
        </w:numPr>
        <w:rPr>
          <w:ins w:id="1946" w:author="Katharina Schleidt" w:date="2021-10-17T20:14:00Z"/>
          <w:lang w:eastAsia="ja-JP"/>
        </w:rPr>
      </w:pPr>
      <w:ins w:id="1947" w:author="Katharina Schleidt" w:date="2021-10-17T20:14:00Z">
        <w:r>
          <w:rPr>
            <w:lang w:eastAsia="ja-JP"/>
          </w:rPr>
          <w:t>None of the Observations in the collection provide a value for validTime</w:t>
        </w:r>
        <w:r>
          <w:rPr>
            <w:lang w:eastAsia="ja-JP"/>
          </w:rPr>
          <w:br/>
          <w:t>Note: [empty/NIL/null] is a placeholder for the encoding specific representation of the absence of information.</w:t>
        </w:r>
      </w:ins>
    </w:p>
    <w:p w14:paraId="5EC59162" w14:textId="77777777" w:rsidR="00845233" w:rsidRDefault="00845233" w:rsidP="00845233">
      <w:pPr>
        <w:pStyle w:val="ListParagraph"/>
        <w:numPr>
          <w:ilvl w:val="0"/>
          <w:numId w:val="18"/>
        </w:numPr>
        <w:rPr>
          <w:ins w:id="1948" w:author="Katharina Schleidt" w:date="2021-10-17T20:14:00Z"/>
          <w:lang w:eastAsia="ja-JP"/>
        </w:rPr>
      </w:pPr>
      <w:ins w:id="1949" w:author="Katharina Schleidt" w:date="2021-10-17T20:14:00Z">
        <w:r>
          <w:rPr>
            <w:lang w:eastAsia="ja-JP"/>
          </w:rPr>
          <w:t>Observations can have any value for the phenomenonTime property that falls completely in the given time range. Valid examples would be:</w:t>
        </w:r>
      </w:ins>
    </w:p>
    <w:p w14:paraId="5C674161" w14:textId="77777777" w:rsidR="00845233" w:rsidRDefault="00845233" w:rsidP="00845233">
      <w:pPr>
        <w:pStyle w:val="ListParagraph"/>
        <w:numPr>
          <w:ilvl w:val="1"/>
          <w:numId w:val="18"/>
        </w:numPr>
        <w:rPr>
          <w:ins w:id="1950" w:author="Katharina Schleidt" w:date="2021-10-17T20:14:00Z"/>
          <w:lang w:eastAsia="ja-JP"/>
        </w:rPr>
      </w:pPr>
      <w:ins w:id="1951" w:author="Katharina Schleidt" w:date="2021-10-17T20:14:00Z">
        <w:r>
          <w:rPr>
            <w:lang w:eastAsia="ja-JP"/>
          </w:rPr>
          <w:t>2020-01-05T00:00:00+05:00</w:t>
        </w:r>
      </w:ins>
    </w:p>
    <w:p w14:paraId="00440BD8" w14:textId="77777777" w:rsidR="00845233" w:rsidRDefault="00845233" w:rsidP="00845233">
      <w:pPr>
        <w:pStyle w:val="ListParagraph"/>
        <w:numPr>
          <w:ilvl w:val="1"/>
          <w:numId w:val="18"/>
        </w:numPr>
        <w:rPr>
          <w:ins w:id="1952" w:author="Katharina Schleidt" w:date="2021-10-17T20:14:00Z"/>
          <w:lang w:eastAsia="ja-JP"/>
        </w:rPr>
      </w:pPr>
      <w:ins w:id="1953" w:author="Katharina Schleidt" w:date="2021-10-17T20:14:00Z">
        <w:r>
          <w:rPr>
            <w:lang w:eastAsia="ja-JP"/>
          </w:rPr>
          <w:t>2020-01-05T10:00:00Z/2020-01-05T11:00:00Z</w:t>
        </w:r>
      </w:ins>
    </w:p>
    <w:p w14:paraId="4D871CA2" w14:textId="77777777" w:rsidR="00845233" w:rsidRDefault="00845233" w:rsidP="00845233">
      <w:pPr>
        <w:pStyle w:val="ListParagraph"/>
        <w:numPr>
          <w:ilvl w:val="1"/>
          <w:numId w:val="18"/>
        </w:numPr>
        <w:rPr>
          <w:ins w:id="1954" w:author="Katharina Schleidt" w:date="2021-10-17T20:14:00Z"/>
          <w:lang w:eastAsia="ja-JP"/>
        </w:rPr>
      </w:pPr>
      <w:ins w:id="1955" w:author="Katharina Schleidt" w:date="2021-10-17T20:14:00Z">
        <w:r>
          <w:rPr>
            <w:lang w:eastAsia="ja-JP"/>
          </w:rPr>
          <w:t>2020-01-01T00:00:00Z/2020-02-01T00:00:00Z</w:t>
        </w:r>
      </w:ins>
    </w:p>
    <w:p w14:paraId="53625169" w14:textId="77777777" w:rsidR="00845233" w:rsidRDefault="00845233" w:rsidP="00845233">
      <w:pPr>
        <w:rPr>
          <w:ins w:id="1956" w:author="Katharina Schleidt" w:date="2021-10-17T20:14:00Z"/>
          <w:lang w:eastAsia="ja-JP"/>
        </w:rPr>
      </w:pPr>
      <w:ins w:id="1957" w:author="Katharina Schleidt" w:date="2021-10-17T20:14:00Z">
        <w:r>
          <w:rPr>
            <w:lang w:eastAsia="ja-JP"/>
          </w:rPr>
          <w:t>EXAMPLE 2</w:t>
        </w:r>
      </w:ins>
    </w:p>
    <w:p w14:paraId="7DDA1A35" w14:textId="77777777" w:rsidR="00845233" w:rsidRDefault="00845233" w:rsidP="00845233">
      <w:pPr>
        <w:rPr>
          <w:ins w:id="1958" w:author="Katharina Schleidt" w:date="2021-10-17T20:14:00Z"/>
          <w:lang w:eastAsia="ja-JP"/>
        </w:rPr>
      </w:pPr>
      <w:ins w:id="1959" w:author="Katharina Schleidt" w:date="2021-10-17T20:14:00Z">
        <w:r>
          <w:rPr>
            <w:lang w:eastAsia="ja-JP"/>
          </w:rPr>
          <w:t>If the summarizing collection supplies: result=1, this would mean that all the Observations in the collection have a value of 1 for the result property.</w:t>
        </w:r>
      </w:ins>
    </w:p>
    <w:p w14:paraId="332C6721" w14:textId="77777777" w:rsidR="00845233" w:rsidRDefault="00845233" w:rsidP="00845233">
      <w:pPr>
        <w:rPr>
          <w:ins w:id="1960" w:author="Katharina Schleidt" w:date="2021-10-17T20:14:00Z"/>
          <w:lang w:eastAsia="ja-JP"/>
        </w:rPr>
      </w:pPr>
    </w:p>
    <w:p w14:paraId="497D2AD7" w14:textId="77777777" w:rsidR="00845233" w:rsidRDefault="00845233" w:rsidP="00845233">
      <w:pPr>
        <w:rPr>
          <w:ins w:id="1961" w:author="Katharina Schleidt" w:date="2021-10-17T20:14:00Z"/>
          <w:lang w:eastAsia="ja-JP"/>
        </w:rPr>
      </w:pPr>
      <w:ins w:id="1962" w:author="Katharina Schleidt" w:date="2021-10-17T20:14:00Z">
        <w:r>
          <w:rPr>
            <w:lang w:eastAsia="ja-JP"/>
          </w:rPr>
          <w:t>EXAMPLE 3</w:t>
        </w:r>
      </w:ins>
    </w:p>
    <w:p w14:paraId="61E14961" w14:textId="77777777" w:rsidR="00845233" w:rsidRDefault="00845233" w:rsidP="00845233">
      <w:pPr>
        <w:rPr>
          <w:ins w:id="1963" w:author="Katharina Schleidt" w:date="2021-10-17T20:14:00Z"/>
          <w:lang w:eastAsia="ja-JP"/>
        </w:rPr>
      </w:pPr>
      <w:ins w:id="1964" w:author="Katharina Schleidt" w:date="2021-10-17T20:14:00Z">
        <w:r>
          <w:rPr>
            <w:lang w:eastAsia="ja-JP"/>
          </w:rPr>
          <w:t>If the summarizing collection supplies: result=1, 2, 5, [8 - 11] (the values 1, 2 and 5, and the range 8-11), then examples of possible values for the result property on the contained Observations are:</w:t>
        </w:r>
      </w:ins>
    </w:p>
    <w:p w14:paraId="1AC8EED3" w14:textId="77777777" w:rsidR="00845233" w:rsidRDefault="00845233" w:rsidP="00845233">
      <w:pPr>
        <w:pStyle w:val="ListParagraph"/>
        <w:numPr>
          <w:ilvl w:val="0"/>
          <w:numId w:val="19"/>
        </w:numPr>
        <w:rPr>
          <w:ins w:id="1965" w:author="Katharina Schleidt" w:date="2021-10-17T20:14:00Z"/>
          <w:lang w:eastAsia="ja-JP"/>
        </w:rPr>
      </w:pPr>
      <w:ins w:id="1966" w:author="Katharina Schleidt" w:date="2021-10-17T20:14:00Z">
        <w:r>
          <w:rPr>
            <w:lang w:eastAsia="ja-JP"/>
          </w:rPr>
          <w:t>1</w:t>
        </w:r>
      </w:ins>
    </w:p>
    <w:p w14:paraId="297ECD4D" w14:textId="77777777" w:rsidR="00845233" w:rsidRDefault="00845233" w:rsidP="00845233">
      <w:pPr>
        <w:pStyle w:val="ListParagraph"/>
        <w:numPr>
          <w:ilvl w:val="0"/>
          <w:numId w:val="19"/>
        </w:numPr>
        <w:rPr>
          <w:ins w:id="1967" w:author="Katharina Schleidt" w:date="2021-10-17T20:14:00Z"/>
          <w:lang w:eastAsia="ja-JP"/>
        </w:rPr>
      </w:pPr>
      <w:ins w:id="1968" w:author="Katharina Schleidt" w:date="2021-10-17T20:14:00Z">
        <w:r>
          <w:rPr>
            <w:lang w:eastAsia="ja-JP"/>
          </w:rPr>
          <w:t>9</w:t>
        </w:r>
      </w:ins>
    </w:p>
    <w:p w14:paraId="0096C2BE" w14:textId="77777777" w:rsidR="00845233" w:rsidRDefault="00845233" w:rsidP="00845233">
      <w:pPr>
        <w:pStyle w:val="ListParagraph"/>
        <w:numPr>
          <w:ilvl w:val="0"/>
          <w:numId w:val="19"/>
        </w:numPr>
        <w:rPr>
          <w:ins w:id="1969" w:author="Katharina Schleidt" w:date="2021-10-17T20:14:00Z"/>
          <w:lang w:eastAsia="ja-JP"/>
        </w:rPr>
      </w:pPr>
      <w:ins w:id="1970" w:author="Katharina Schleidt" w:date="2021-10-17T20:14:00Z">
        <w:r>
          <w:rPr>
            <w:lang w:eastAsia="ja-JP"/>
          </w:rPr>
          <w:lastRenderedPageBreak/>
          <w:t>2, 5 (a set with the two values)</w:t>
        </w:r>
      </w:ins>
    </w:p>
    <w:p w14:paraId="32B9963E" w14:textId="77777777" w:rsidR="00845233" w:rsidRDefault="00845233" w:rsidP="00845233">
      <w:pPr>
        <w:pStyle w:val="ListParagraph"/>
        <w:numPr>
          <w:ilvl w:val="0"/>
          <w:numId w:val="19"/>
        </w:numPr>
        <w:rPr>
          <w:ins w:id="1971" w:author="Katharina Schleidt" w:date="2021-10-17T20:14:00Z"/>
          <w:lang w:eastAsia="ja-JP"/>
        </w:rPr>
      </w:pPr>
      <w:ins w:id="1972" w:author="Katharina Schleidt" w:date="2021-10-17T20:14:00Z">
        <w:r>
          <w:rPr>
            <w:lang w:eastAsia="ja-JP"/>
          </w:rPr>
          <w:t>[8.1 - 9.2] (a range of 8.1 to 9.2)</w:t>
        </w:r>
      </w:ins>
    </w:p>
    <w:p w14:paraId="14C58A3D" w14:textId="77777777" w:rsidR="00845233" w:rsidRDefault="00845233" w:rsidP="00845233">
      <w:pPr>
        <w:pStyle w:val="ListParagraph"/>
        <w:numPr>
          <w:ilvl w:val="0"/>
          <w:numId w:val="19"/>
        </w:numPr>
        <w:rPr>
          <w:ins w:id="1973" w:author="Katharina Schleidt" w:date="2021-10-17T20:14:00Z"/>
          <w:lang w:eastAsia="ja-JP"/>
        </w:rPr>
      </w:pPr>
      <w:ins w:id="1974" w:author="Katharina Schleidt" w:date="2021-10-17T20:14:00Z">
        <w:r>
          <w:rPr>
            <w:lang w:eastAsia="ja-JP"/>
          </w:rPr>
          <w:t>1, 2, 5, [8 - 11] (the exact set of values from the collection)</w:t>
        </w:r>
      </w:ins>
    </w:p>
    <w:p w14:paraId="79551099" w14:textId="77777777" w:rsidR="00845233" w:rsidRDefault="00845233" w:rsidP="00845233">
      <w:pPr>
        <w:rPr>
          <w:ins w:id="1975" w:author="Katharina Schleidt" w:date="2021-10-17T20:14:00Z"/>
          <w:lang w:eastAsia="ja-JP"/>
        </w:rPr>
      </w:pPr>
    </w:p>
    <w:p w14:paraId="4F6ABC3F" w14:textId="77777777" w:rsidR="00845233" w:rsidRDefault="00845233" w:rsidP="00845233">
      <w:pPr>
        <w:rPr>
          <w:ins w:id="1976" w:author="Katharina Schleidt" w:date="2021-10-17T20:14:00Z"/>
          <w:lang w:eastAsia="ja-JP"/>
        </w:rPr>
      </w:pPr>
      <w:ins w:id="1977" w:author="Katharina Schleidt" w:date="2021-10-17T20:14:00Z">
        <w:r>
          <w:rPr>
            <w:lang w:eastAsia="ja-JP"/>
          </w:rPr>
          <w:t>EXAMPLE 4</w:t>
        </w:r>
      </w:ins>
    </w:p>
    <w:p w14:paraId="4CC4AC74" w14:textId="77777777" w:rsidR="00845233" w:rsidRDefault="00845233" w:rsidP="00845233">
      <w:pPr>
        <w:rPr>
          <w:ins w:id="1978" w:author="Katharina Schleidt" w:date="2021-10-17T20:14:00Z"/>
          <w:lang w:eastAsia="ja-JP"/>
        </w:rPr>
      </w:pPr>
      <w:ins w:id="1979" w:author="Katharina Schleidt" w:date="2021-10-17T20:14:00Z">
        <w:r>
          <w:rPr>
            <w:lang w:eastAsia="ja-JP"/>
          </w:rPr>
          <w:t>If the summarizing collection supplies:</w:t>
        </w:r>
      </w:ins>
    </w:p>
    <w:p w14:paraId="3018C9BD" w14:textId="77777777" w:rsidR="00845233" w:rsidRDefault="00845233" w:rsidP="00845233">
      <w:pPr>
        <w:pStyle w:val="ListParagraph"/>
        <w:numPr>
          <w:ilvl w:val="0"/>
          <w:numId w:val="20"/>
        </w:numPr>
        <w:rPr>
          <w:ins w:id="1980" w:author="Katharina Schleidt" w:date="2021-10-17T20:14:00Z"/>
          <w:lang w:eastAsia="ja-JP"/>
        </w:rPr>
      </w:pPr>
      <w:ins w:id="1981" w:author="Katharina Schleidt" w:date="2021-10-17T20:14:00Z">
        <w:r>
          <w:rPr>
            <w:lang w:eastAsia="ja-JP"/>
          </w:rPr>
          <w:t>ultimateFeatureOfInterest=https://example.org/collections/42/items/42,</w:t>
        </w:r>
      </w:ins>
    </w:p>
    <w:p w14:paraId="42002B35" w14:textId="77777777" w:rsidR="00845233" w:rsidRDefault="00845233" w:rsidP="00845233">
      <w:pPr>
        <w:pStyle w:val="ListParagraph"/>
        <w:numPr>
          <w:ilvl w:val="0"/>
          <w:numId w:val="20"/>
        </w:numPr>
        <w:rPr>
          <w:ins w:id="1982" w:author="Katharina Schleidt" w:date="2021-10-17T20:14:00Z"/>
          <w:lang w:eastAsia="ja-JP"/>
        </w:rPr>
      </w:pPr>
      <w:ins w:id="1983" w:author="Katharina Schleidt" w:date="2021-10-17T20:14:00Z">
        <w:r>
          <w:rPr>
            <w:lang w:eastAsia="ja-JP"/>
          </w:rPr>
          <w:t>deployment=[empty/NIL/null] (i.e. property provided but with no content),</w:t>
        </w:r>
      </w:ins>
    </w:p>
    <w:p w14:paraId="1B86580A" w14:textId="77777777" w:rsidR="00845233" w:rsidRDefault="00845233" w:rsidP="00845233">
      <w:pPr>
        <w:pStyle w:val="ListParagraph"/>
        <w:numPr>
          <w:ilvl w:val="0"/>
          <w:numId w:val="20"/>
        </w:numPr>
        <w:rPr>
          <w:ins w:id="1984" w:author="Katharina Schleidt" w:date="2021-10-17T20:14:00Z"/>
          <w:lang w:eastAsia="ja-JP"/>
        </w:rPr>
      </w:pPr>
      <w:ins w:id="1985" w:author="Katharina Schleidt" w:date="2021-10-17T20:14:00Z">
        <w:r>
          <w:rPr>
            <w:lang w:eastAsia="ja-JP"/>
          </w:rPr>
          <w:t>observer=[https://example.org/v1.1/Sensors/41, https://example.org/v1.1/Sensors/43]</w:t>
        </w:r>
      </w:ins>
    </w:p>
    <w:p w14:paraId="0BEC2B90" w14:textId="77777777" w:rsidR="00845233" w:rsidRDefault="00845233" w:rsidP="00845233">
      <w:pPr>
        <w:rPr>
          <w:ins w:id="1986" w:author="Katharina Schleidt" w:date="2021-10-17T20:14:00Z"/>
          <w:lang w:eastAsia="ja-JP"/>
        </w:rPr>
      </w:pPr>
      <w:ins w:id="1987" w:author="Katharina Schleidt" w:date="2021-10-17T20:14:00Z">
        <w:r>
          <w:rPr>
            <w:lang w:eastAsia="ja-JP"/>
          </w:rPr>
          <w:t>then this means:</w:t>
        </w:r>
      </w:ins>
    </w:p>
    <w:p w14:paraId="7E4FE210" w14:textId="77777777" w:rsidR="00845233" w:rsidRDefault="00845233" w:rsidP="00845233">
      <w:pPr>
        <w:pStyle w:val="ListParagraph"/>
        <w:numPr>
          <w:ilvl w:val="0"/>
          <w:numId w:val="21"/>
        </w:numPr>
        <w:rPr>
          <w:ins w:id="1988" w:author="Katharina Schleidt" w:date="2021-10-17T20:14:00Z"/>
          <w:lang w:eastAsia="ja-JP"/>
        </w:rPr>
      </w:pPr>
      <w:ins w:id="1989" w:author="Katharina Schleidt" w:date="2021-10-17T20:14:00Z">
        <w:r>
          <w:rPr>
            <w:lang w:eastAsia="ja-JP"/>
          </w:rPr>
          <w:t>The Observations in the collection all have the same ultimateFeatureOfInterest (a reference to https://example.org/collections/42/items/42).</w:t>
        </w:r>
      </w:ins>
    </w:p>
    <w:p w14:paraId="59A08D33" w14:textId="77777777" w:rsidR="00845233" w:rsidRDefault="00845233" w:rsidP="00845233">
      <w:pPr>
        <w:pStyle w:val="ListParagraph"/>
        <w:numPr>
          <w:ilvl w:val="0"/>
          <w:numId w:val="21"/>
        </w:numPr>
        <w:rPr>
          <w:ins w:id="1990" w:author="Katharina Schleidt" w:date="2021-10-17T20:14:00Z"/>
          <w:lang w:eastAsia="ja-JP"/>
        </w:rPr>
      </w:pPr>
      <w:ins w:id="1991" w:author="Katharina Schleidt" w:date="2021-10-17T20:14:00Z">
        <w:r>
          <w:rPr>
            <w:lang w:eastAsia="ja-JP"/>
          </w:rPr>
          <w:t>None of the Observations in the collection have a (reference to a) deployment.</w:t>
        </w:r>
      </w:ins>
    </w:p>
    <w:p w14:paraId="7F55D46F" w14:textId="77777777" w:rsidR="00845233" w:rsidRDefault="00845233" w:rsidP="00845233">
      <w:pPr>
        <w:pStyle w:val="ListParagraph"/>
        <w:numPr>
          <w:ilvl w:val="0"/>
          <w:numId w:val="21"/>
        </w:numPr>
        <w:rPr>
          <w:ins w:id="1992" w:author="Katharina Schleidt" w:date="2021-10-17T20:14:00Z"/>
          <w:lang w:eastAsia="ja-JP"/>
        </w:rPr>
      </w:pPr>
      <w:ins w:id="1993" w:author="Katharina Schleidt" w:date="2021-10-17T20:14:00Z">
        <w:r>
          <w:rPr>
            <w:lang w:eastAsia="ja-JP"/>
          </w:rPr>
          <w:t>All Observations in the collection have either one, or both, of the referenced Observers.</w:t>
        </w:r>
      </w:ins>
    </w:p>
    <w:p w14:paraId="1AC3B0A5" w14:textId="77777777" w:rsidR="00845233" w:rsidRDefault="00845233" w:rsidP="00845233">
      <w:pPr>
        <w:pStyle w:val="ListParagraph"/>
        <w:numPr>
          <w:ilvl w:val="0"/>
          <w:numId w:val="21"/>
        </w:numPr>
        <w:rPr>
          <w:ins w:id="1994" w:author="Katharina Schleidt" w:date="2021-10-17T20:14:00Z"/>
          <w:lang w:eastAsia="ja-JP"/>
        </w:rPr>
      </w:pPr>
      <w:ins w:id="1995" w:author="Katharina Schleidt" w:date="2021-10-17T20:14:00Z">
        <w:r>
          <w:rPr>
            <w:lang w:eastAsia="ja-JP"/>
          </w:rPr>
          <w:t>Since the proximateFeatureOfInterest is not specified in the collection, the Observations in the collection can have any value for this field.</w:t>
        </w:r>
      </w:ins>
    </w:p>
    <w:p w14:paraId="1DF97A70" w14:textId="18E8B49D" w:rsidR="00785E1D" w:rsidRDefault="00785E1D" w:rsidP="00785E1D">
      <w:pPr>
        <w:pStyle w:val="Heading3"/>
        <w:rPr>
          <w:ins w:id="1996" w:author="Katharina Schleidt" w:date="2021-10-17T21:05:00Z"/>
        </w:rPr>
      </w:pPr>
      <w:ins w:id="1997" w:author="Katharina Schleidt" w:date="2021-10-17T21:05:00Z">
        <w:r>
          <w:t>ObservationTypeByResultType</w:t>
        </w:r>
      </w:ins>
    </w:p>
    <w:p w14:paraId="3448F588" w14:textId="58714F95" w:rsidR="00785E1D" w:rsidRDefault="00785E1D" w:rsidP="00785E1D">
      <w:pPr>
        <w:rPr>
          <w:ins w:id="1998" w:author="Katharina Schleidt" w:date="2021-10-17T21:05:00Z"/>
        </w:rPr>
      </w:pPr>
      <w:ins w:id="1999" w:author="Katharina Schleidt" w:date="2021-10-17T21:05:00Z">
        <w:r w:rsidRPr="00F41D3D">
          <w:rPr>
            <w:lang w:eastAsia="ja-JP"/>
          </w:rPr>
          <w:t xml:space="preserve">The code list </w:t>
        </w:r>
        <w:r>
          <w:t xml:space="preserve">ObservationTypeByResultType is a specialization of </w:t>
        </w:r>
      </w:ins>
      <w:ins w:id="2000" w:author="Katharina Schleidt" w:date="2021-10-17T21:07:00Z">
        <w:r w:rsidRPr="00785E1D">
          <w:t>AbstractObservationType</w:t>
        </w:r>
        <w:r>
          <w:t xml:space="preserve"> created to support the legacy observation types from the previous version of this standard.</w:t>
        </w:r>
      </w:ins>
    </w:p>
    <w:p w14:paraId="177C60E2" w14:textId="77777777" w:rsidR="00785E1D" w:rsidRDefault="00785E1D" w:rsidP="00785E1D">
      <w:pPr>
        <w:rPr>
          <w:ins w:id="2001" w:author="Katharina Schleidt" w:date="2021-10-17T21:05: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rPr>
          <w:ins w:id="2002" w:author="Katharina Schleidt" w:date="2021-10-17T21:05:00Z"/>
        </w:trPr>
        <w:tc>
          <w:tcPr>
            <w:tcW w:w="4526" w:type="dxa"/>
            <w:shd w:val="clear" w:color="auto" w:fill="auto"/>
            <w:tcMar>
              <w:top w:w="100" w:type="dxa"/>
              <w:left w:w="100" w:type="dxa"/>
              <w:bottom w:w="100" w:type="dxa"/>
              <w:right w:w="100" w:type="dxa"/>
            </w:tcMar>
          </w:tcPr>
          <w:p w14:paraId="199D818A" w14:textId="37C9E673" w:rsidR="00785E1D" w:rsidRDefault="00785E1D" w:rsidP="007E75B6">
            <w:pPr>
              <w:widowControl w:val="0"/>
              <w:spacing w:line="240" w:lineRule="auto"/>
              <w:rPr>
                <w:ins w:id="2003" w:author="Katharina Schleidt" w:date="2021-10-17T21:05:00Z"/>
                <w:sz w:val="20"/>
                <w:szCs w:val="20"/>
              </w:rPr>
            </w:pPr>
            <w:ins w:id="2004" w:author="Katharina Schleidt" w:date="2021-10-17T21:05:00Z">
              <w:r>
                <w:rPr>
                  <w:b/>
                  <w:sz w:val="20"/>
                  <w:szCs w:val="20"/>
                </w:rPr>
                <w:t>Requirement</w:t>
              </w:r>
              <w:r>
                <w:rPr>
                  <w:sz w:val="20"/>
                  <w:szCs w:val="20"/>
                </w:rPr>
                <w:br/>
              </w:r>
            </w:ins>
            <w:ins w:id="2005" w:author="Katharina Schleidt" w:date="2021-10-17T21:06:00Z">
              <w:r w:rsidRPr="00785E1D">
                <w:rPr>
                  <w:sz w:val="20"/>
                  <w:szCs w:val="20"/>
                </w:rPr>
                <w:t>/req/obs-basic/ObservationTypeByResultType-con</w:t>
              </w:r>
            </w:ins>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ins w:id="2006" w:author="Katharina Schleidt" w:date="2021-10-17T21:06:00Z"/>
                <w:sz w:val="20"/>
                <w:szCs w:val="20"/>
              </w:rPr>
            </w:pPr>
            <w:ins w:id="2007" w:author="Katharina Schleidt" w:date="2021-10-17T21:06:00Z">
              <w:r w:rsidRPr="00785E1D">
                <w:rPr>
                  <w:sz w:val="20"/>
                  <w:szCs w:val="20"/>
                </w:rPr>
                <w:t>The following constraints shall be applied to the value of the result association of the Observation based on the codelist value used:</w:t>
              </w:r>
            </w:ins>
          </w:p>
          <w:p w14:paraId="79744FA6" w14:textId="77777777" w:rsidR="00785E1D" w:rsidRPr="00785E1D" w:rsidRDefault="00785E1D">
            <w:pPr>
              <w:pStyle w:val="ListParagraph"/>
              <w:widowControl w:val="0"/>
              <w:numPr>
                <w:ilvl w:val="0"/>
                <w:numId w:val="32"/>
              </w:numPr>
              <w:tabs>
                <w:tab w:val="clear" w:pos="403"/>
              </w:tabs>
              <w:spacing w:after="0" w:line="240" w:lineRule="auto"/>
              <w:rPr>
                <w:ins w:id="2008" w:author="Katharina Schleidt" w:date="2021-10-17T21:06:00Z"/>
                <w:sz w:val="20"/>
                <w:szCs w:val="20"/>
                <w:rPrChange w:id="2009" w:author="Katharina Schleidt" w:date="2021-10-17T21:06:00Z">
                  <w:rPr>
                    <w:ins w:id="2010" w:author="Katharina Schleidt" w:date="2021-10-17T21:06:00Z"/>
                  </w:rPr>
                </w:rPrChange>
              </w:rPr>
              <w:pPrChange w:id="2011" w:author="Katharina Schleidt" w:date="2021-10-17T21:06:00Z">
                <w:pPr>
                  <w:widowControl w:val="0"/>
                  <w:tabs>
                    <w:tab w:val="clear" w:pos="403"/>
                  </w:tabs>
                  <w:spacing w:after="0" w:line="240" w:lineRule="auto"/>
                  <w:ind w:left="360"/>
                </w:pPr>
              </w:pPrChange>
            </w:pPr>
            <w:ins w:id="2012" w:author="Katharina Schleidt" w:date="2021-10-17T21:06:00Z">
              <w:r w:rsidRPr="00785E1D">
                <w:rPr>
                  <w:sz w:val="20"/>
                  <w:szCs w:val="20"/>
                  <w:rPrChange w:id="2013" w:author="Katharina Schleidt" w:date="2021-10-17T21:06:00Z">
                    <w:rPr/>
                  </w:rPrChange>
                </w:rPr>
                <w:t>If the value "measurement" is used, the value of the result shall be of type Measure.</w:t>
              </w:r>
            </w:ins>
          </w:p>
          <w:p w14:paraId="7E207A7A" w14:textId="77777777" w:rsidR="00785E1D" w:rsidRPr="00785E1D" w:rsidRDefault="00785E1D">
            <w:pPr>
              <w:pStyle w:val="ListParagraph"/>
              <w:widowControl w:val="0"/>
              <w:numPr>
                <w:ilvl w:val="0"/>
                <w:numId w:val="32"/>
              </w:numPr>
              <w:tabs>
                <w:tab w:val="clear" w:pos="403"/>
              </w:tabs>
              <w:spacing w:after="0" w:line="240" w:lineRule="auto"/>
              <w:rPr>
                <w:ins w:id="2014" w:author="Katharina Schleidt" w:date="2021-10-17T21:06:00Z"/>
                <w:sz w:val="20"/>
                <w:szCs w:val="20"/>
                <w:rPrChange w:id="2015" w:author="Katharina Schleidt" w:date="2021-10-17T21:06:00Z">
                  <w:rPr>
                    <w:ins w:id="2016" w:author="Katharina Schleidt" w:date="2021-10-17T21:06:00Z"/>
                  </w:rPr>
                </w:rPrChange>
              </w:rPr>
              <w:pPrChange w:id="2017" w:author="Katharina Schleidt" w:date="2021-10-17T21:06:00Z">
                <w:pPr>
                  <w:widowControl w:val="0"/>
                  <w:tabs>
                    <w:tab w:val="clear" w:pos="403"/>
                  </w:tabs>
                  <w:spacing w:after="0" w:line="240" w:lineRule="auto"/>
                  <w:ind w:left="360"/>
                </w:pPr>
              </w:pPrChange>
            </w:pPr>
            <w:ins w:id="2018" w:author="Katharina Schleidt" w:date="2021-10-17T21:06:00Z">
              <w:r w:rsidRPr="00785E1D">
                <w:rPr>
                  <w:sz w:val="20"/>
                  <w:szCs w:val="20"/>
                  <w:rPrChange w:id="2019" w:author="Katharina Schleidt" w:date="2021-10-17T21:06:00Z">
                    <w:rPr/>
                  </w:rPrChange>
                </w:rPr>
                <w:t>If the value "category-observation" is used the value of the result shall be of type ScopedName.</w:t>
              </w:r>
            </w:ins>
          </w:p>
          <w:p w14:paraId="3F079F2B" w14:textId="77777777" w:rsidR="00785E1D" w:rsidRPr="00785E1D" w:rsidRDefault="00785E1D">
            <w:pPr>
              <w:pStyle w:val="ListParagraph"/>
              <w:widowControl w:val="0"/>
              <w:numPr>
                <w:ilvl w:val="0"/>
                <w:numId w:val="32"/>
              </w:numPr>
              <w:tabs>
                <w:tab w:val="clear" w:pos="403"/>
              </w:tabs>
              <w:spacing w:after="0" w:line="240" w:lineRule="auto"/>
              <w:rPr>
                <w:ins w:id="2020" w:author="Katharina Schleidt" w:date="2021-10-17T21:06:00Z"/>
                <w:sz w:val="20"/>
                <w:szCs w:val="20"/>
                <w:rPrChange w:id="2021" w:author="Katharina Schleidt" w:date="2021-10-17T21:06:00Z">
                  <w:rPr>
                    <w:ins w:id="2022" w:author="Katharina Schleidt" w:date="2021-10-17T21:06:00Z"/>
                  </w:rPr>
                </w:rPrChange>
              </w:rPr>
              <w:pPrChange w:id="2023" w:author="Katharina Schleidt" w:date="2021-10-17T21:06:00Z">
                <w:pPr>
                  <w:widowControl w:val="0"/>
                  <w:tabs>
                    <w:tab w:val="clear" w:pos="403"/>
                  </w:tabs>
                  <w:spacing w:after="0" w:line="240" w:lineRule="auto"/>
                  <w:ind w:left="360"/>
                </w:pPr>
              </w:pPrChange>
            </w:pPr>
            <w:ins w:id="2024" w:author="Katharina Schleidt" w:date="2021-10-17T21:06:00Z">
              <w:r w:rsidRPr="00785E1D">
                <w:rPr>
                  <w:sz w:val="20"/>
                  <w:szCs w:val="20"/>
                  <w:rPrChange w:id="2025" w:author="Katharina Schleidt" w:date="2021-10-17T21:06:00Z">
                    <w:rPr/>
                  </w:rPrChange>
                </w:rPr>
                <w:t>If the value "truth-observation" is used, the value of result shall be a truth value.</w:t>
              </w:r>
            </w:ins>
          </w:p>
          <w:p w14:paraId="22721069" w14:textId="77777777" w:rsidR="00785E1D" w:rsidRPr="00785E1D" w:rsidRDefault="00785E1D">
            <w:pPr>
              <w:pStyle w:val="ListParagraph"/>
              <w:widowControl w:val="0"/>
              <w:numPr>
                <w:ilvl w:val="0"/>
                <w:numId w:val="32"/>
              </w:numPr>
              <w:tabs>
                <w:tab w:val="clear" w:pos="403"/>
              </w:tabs>
              <w:spacing w:after="0" w:line="240" w:lineRule="auto"/>
              <w:rPr>
                <w:ins w:id="2026" w:author="Katharina Schleidt" w:date="2021-10-17T21:06:00Z"/>
                <w:sz w:val="20"/>
                <w:szCs w:val="20"/>
                <w:rPrChange w:id="2027" w:author="Katharina Schleidt" w:date="2021-10-17T21:06:00Z">
                  <w:rPr>
                    <w:ins w:id="2028" w:author="Katharina Schleidt" w:date="2021-10-17T21:06:00Z"/>
                  </w:rPr>
                </w:rPrChange>
              </w:rPr>
              <w:pPrChange w:id="2029" w:author="Katharina Schleidt" w:date="2021-10-17T21:06:00Z">
                <w:pPr>
                  <w:widowControl w:val="0"/>
                  <w:tabs>
                    <w:tab w:val="clear" w:pos="403"/>
                  </w:tabs>
                  <w:spacing w:after="0" w:line="240" w:lineRule="auto"/>
                  <w:ind w:left="360"/>
                </w:pPr>
              </w:pPrChange>
            </w:pPr>
            <w:ins w:id="2030" w:author="Katharina Schleidt" w:date="2021-10-17T21:06:00Z">
              <w:r w:rsidRPr="00785E1D">
                <w:rPr>
                  <w:sz w:val="20"/>
                  <w:szCs w:val="20"/>
                  <w:rPrChange w:id="2031" w:author="Katharina Schleidt" w:date="2021-10-17T21:06:00Z">
                    <w:rPr/>
                  </w:rPrChange>
                </w:rPr>
                <w:t>If the value "count-observation" is used, the value of the result shall be of type Integer.</w:t>
              </w:r>
            </w:ins>
          </w:p>
          <w:p w14:paraId="0CEC532E" w14:textId="77777777" w:rsidR="00785E1D" w:rsidRPr="00785E1D" w:rsidRDefault="00785E1D">
            <w:pPr>
              <w:pStyle w:val="ListParagraph"/>
              <w:widowControl w:val="0"/>
              <w:numPr>
                <w:ilvl w:val="0"/>
                <w:numId w:val="32"/>
              </w:numPr>
              <w:tabs>
                <w:tab w:val="clear" w:pos="403"/>
              </w:tabs>
              <w:spacing w:after="0" w:line="240" w:lineRule="auto"/>
              <w:rPr>
                <w:ins w:id="2032" w:author="Katharina Schleidt" w:date="2021-10-17T21:06:00Z"/>
                <w:sz w:val="20"/>
                <w:szCs w:val="20"/>
                <w:rPrChange w:id="2033" w:author="Katharina Schleidt" w:date="2021-10-17T21:06:00Z">
                  <w:rPr>
                    <w:ins w:id="2034" w:author="Katharina Schleidt" w:date="2021-10-17T21:06:00Z"/>
                  </w:rPr>
                </w:rPrChange>
              </w:rPr>
              <w:pPrChange w:id="2035" w:author="Katharina Schleidt" w:date="2021-10-17T21:06:00Z">
                <w:pPr>
                  <w:widowControl w:val="0"/>
                  <w:tabs>
                    <w:tab w:val="clear" w:pos="403"/>
                  </w:tabs>
                  <w:spacing w:after="0" w:line="240" w:lineRule="auto"/>
                  <w:ind w:left="360"/>
                </w:pPr>
              </w:pPrChange>
            </w:pPr>
            <w:ins w:id="2036" w:author="Katharina Schleidt" w:date="2021-10-17T21:06:00Z">
              <w:r w:rsidRPr="00785E1D">
                <w:rPr>
                  <w:sz w:val="20"/>
                  <w:szCs w:val="20"/>
                  <w:rPrChange w:id="2037" w:author="Katharina Schleidt" w:date="2021-10-17T21:06:00Z">
                    <w:rPr/>
                  </w:rPrChange>
                </w:rPr>
                <w:t>If the value "temporal-observation" is used, the value of the result shall be of type TM_Object.</w:t>
              </w:r>
            </w:ins>
          </w:p>
          <w:p w14:paraId="613FC6AE" w14:textId="77777777" w:rsidR="00785E1D" w:rsidRPr="00785E1D" w:rsidRDefault="00785E1D">
            <w:pPr>
              <w:pStyle w:val="ListParagraph"/>
              <w:widowControl w:val="0"/>
              <w:numPr>
                <w:ilvl w:val="0"/>
                <w:numId w:val="32"/>
              </w:numPr>
              <w:tabs>
                <w:tab w:val="clear" w:pos="403"/>
              </w:tabs>
              <w:spacing w:after="0" w:line="240" w:lineRule="auto"/>
              <w:rPr>
                <w:ins w:id="2038" w:author="Katharina Schleidt" w:date="2021-10-17T21:06:00Z"/>
                <w:sz w:val="20"/>
                <w:szCs w:val="20"/>
                <w:rPrChange w:id="2039" w:author="Katharina Schleidt" w:date="2021-10-17T21:06:00Z">
                  <w:rPr>
                    <w:ins w:id="2040" w:author="Katharina Schleidt" w:date="2021-10-17T21:06:00Z"/>
                  </w:rPr>
                </w:rPrChange>
              </w:rPr>
              <w:pPrChange w:id="2041" w:author="Katharina Schleidt" w:date="2021-10-17T21:06:00Z">
                <w:pPr>
                  <w:widowControl w:val="0"/>
                  <w:tabs>
                    <w:tab w:val="clear" w:pos="403"/>
                  </w:tabs>
                  <w:spacing w:after="0" w:line="240" w:lineRule="auto"/>
                  <w:ind w:left="360"/>
                </w:pPr>
              </w:pPrChange>
            </w:pPr>
            <w:ins w:id="2042" w:author="Katharina Schleidt" w:date="2021-10-17T21:06:00Z">
              <w:r w:rsidRPr="00785E1D">
                <w:rPr>
                  <w:sz w:val="20"/>
                  <w:szCs w:val="20"/>
                  <w:rPrChange w:id="2043" w:author="Katharina Schleidt" w:date="2021-10-17T21:06:00Z">
                    <w:rPr/>
                  </w:rPrChange>
                </w:rPr>
                <w:t>If the value "geometry-observation" is used, the value of the result shall be of type Geometry</w:t>
              </w:r>
            </w:ins>
          </w:p>
          <w:p w14:paraId="66B5D92D" w14:textId="77777777" w:rsidR="00785E1D" w:rsidRPr="00785E1D" w:rsidRDefault="00785E1D">
            <w:pPr>
              <w:pStyle w:val="ListParagraph"/>
              <w:widowControl w:val="0"/>
              <w:numPr>
                <w:ilvl w:val="0"/>
                <w:numId w:val="32"/>
              </w:numPr>
              <w:tabs>
                <w:tab w:val="clear" w:pos="403"/>
              </w:tabs>
              <w:spacing w:after="0" w:line="240" w:lineRule="auto"/>
              <w:rPr>
                <w:ins w:id="2044" w:author="Katharina Schleidt" w:date="2021-10-17T21:06:00Z"/>
                <w:sz w:val="20"/>
                <w:szCs w:val="20"/>
                <w:rPrChange w:id="2045" w:author="Katharina Schleidt" w:date="2021-10-17T21:06:00Z">
                  <w:rPr>
                    <w:ins w:id="2046" w:author="Katharina Schleidt" w:date="2021-10-17T21:06:00Z"/>
                  </w:rPr>
                </w:rPrChange>
              </w:rPr>
              <w:pPrChange w:id="2047" w:author="Katharina Schleidt" w:date="2021-10-17T21:06:00Z">
                <w:pPr>
                  <w:widowControl w:val="0"/>
                  <w:tabs>
                    <w:tab w:val="clear" w:pos="403"/>
                  </w:tabs>
                  <w:spacing w:after="0" w:line="240" w:lineRule="auto"/>
                  <w:ind w:left="360"/>
                </w:pPr>
              </w:pPrChange>
            </w:pPr>
            <w:ins w:id="2048" w:author="Katharina Schleidt" w:date="2021-10-17T21:06:00Z">
              <w:r w:rsidRPr="00785E1D">
                <w:rPr>
                  <w:sz w:val="20"/>
                  <w:szCs w:val="20"/>
                  <w:rPrChange w:id="2049" w:author="Katharina Schleidt" w:date="2021-10-17T21:06:00Z">
                    <w:rPr/>
                  </w:rPrChange>
                </w:rPr>
                <w:t>If the value "complex-observation" is used, the value of the result shall be of type Record.</w:t>
              </w:r>
            </w:ins>
          </w:p>
          <w:p w14:paraId="695976A0" w14:textId="77777777" w:rsidR="00785E1D" w:rsidRPr="00785E1D" w:rsidRDefault="00785E1D">
            <w:pPr>
              <w:pStyle w:val="ListParagraph"/>
              <w:widowControl w:val="0"/>
              <w:numPr>
                <w:ilvl w:val="0"/>
                <w:numId w:val="32"/>
              </w:numPr>
              <w:tabs>
                <w:tab w:val="clear" w:pos="403"/>
              </w:tabs>
              <w:spacing w:after="0" w:line="240" w:lineRule="auto"/>
              <w:rPr>
                <w:ins w:id="2050" w:author="Katharina Schleidt" w:date="2021-10-17T21:06:00Z"/>
                <w:sz w:val="20"/>
                <w:szCs w:val="20"/>
                <w:rPrChange w:id="2051" w:author="Katharina Schleidt" w:date="2021-10-17T21:06:00Z">
                  <w:rPr>
                    <w:ins w:id="2052" w:author="Katharina Schleidt" w:date="2021-10-17T21:06:00Z"/>
                  </w:rPr>
                </w:rPrChange>
              </w:rPr>
              <w:pPrChange w:id="2053" w:author="Katharina Schleidt" w:date="2021-10-17T21:06:00Z">
                <w:pPr>
                  <w:widowControl w:val="0"/>
                  <w:tabs>
                    <w:tab w:val="clear" w:pos="403"/>
                  </w:tabs>
                  <w:spacing w:after="0" w:line="240" w:lineRule="auto"/>
                  <w:ind w:left="360"/>
                </w:pPr>
              </w:pPrChange>
            </w:pPr>
            <w:ins w:id="2054" w:author="Katharina Schleidt" w:date="2021-10-17T21:06:00Z">
              <w:r w:rsidRPr="00785E1D">
                <w:rPr>
                  <w:sz w:val="20"/>
                  <w:szCs w:val="20"/>
                  <w:rPrChange w:id="2055" w:author="Katharina Schleidt" w:date="2021-10-17T21:06:00Z">
                    <w:rPr/>
                  </w:rPrChange>
                </w:rPr>
                <w:t>If the value "discrete-coverage-observation" is used, the value of the result shall be of type DiscreteCoverage.</w:t>
              </w:r>
            </w:ins>
          </w:p>
          <w:p w14:paraId="2828CBD1" w14:textId="77777777" w:rsidR="00785E1D" w:rsidRPr="00785E1D" w:rsidRDefault="00785E1D">
            <w:pPr>
              <w:pStyle w:val="ListParagraph"/>
              <w:widowControl w:val="0"/>
              <w:numPr>
                <w:ilvl w:val="0"/>
                <w:numId w:val="32"/>
              </w:numPr>
              <w:tabs>
                <w:tab w:val="clear" w:pos="403"/>
              </w:tabs>
              <w:spacing w:after="0" w:line="240" w:lineRule="auto"/>
              <w:rPr>
                <w:ins w:id="2056" w:author="Katharina Schleidt" w:date="2021-10-17T21:06:00Z"/>
                <w:sz w:val="20"/>
                <w:szCs w:val="20"/>
                <w:rPrChange w:id="2057" w:author="Katharina Schleidt" w:date="2021-10-17T21:06:00Z">
                  <w:rPr>
                    <w:ins w:id="2058" w:author="Katharina Schleidt" w:date="2021-10-17T21:06:00Z"/>
                  </w:rPr>
                </w:rPrChange>
              </w:rPr>
              <w:pPrChange w:id="2059" w:author="Katharina Schleidt" w:date="2021-10-17T21:06:00Z">
                <w:pPr>
                  <w:widowControl w:val="0"/>
                  <w:tabs>
                    <w:tab w:val="clear" w:pos="403"/>
                  </w:tabs>
                  <w:spacing w:after="0" w:line="240" w:lineRule="auto"/>
                  <w:ind w:left="360"/>
                </w:pPr>
              </w:pPrChange>
            </w:pPr>
            <w:ins w:id="2060" w:author="Katharina Schleidt" w:date="2021-10-17T21:06:00Z">
              <w:r w:rsidRPr="00785E1D">
                <w:rPr>
                  <w:sz w:val="20"/>
                  <w:szCs w:val="20"/>
                  <w:rPrChange w:id="2061" w:author="Katharina Schleidt" w:date="2021-10-17T21:06:00Z">
                    <w:rPr/>
                  </w:rPrChange>
                </w:rPr>
                <w:t>If the value "discrete-point-coverage" is used, the value of the result shall be of type DiscretePointCoverage.</w:t>
              </w:r>
            </w:ins>
          </w:p>
          <w:p w14:paraId="4A7F50E4" w14:textId="401FD5C9" w:rsidR="00785E1D" w:rsidRPr="00785E1D" w:rsidRDefault="00785E1D">
            <w:pPr>
              <w:pStyle w:val="ListParagraph"/>
              <w:widowControl w:val="0"/>
              <w:numPr>
                <w:ilvl w:val="0"/>
                <w:numId w:val="32"/>
              </w:numPr>
              <w:tabs>
                <w:tab w:val="clear" w:pos="403"/>
              </w:tabs>
              <w:spacing w:after="0" w:line="240" w:lineRule="auto"/>
              <w:rPr>
                <w:ins w:id="2062" w:author="Katharina Schleidt" w:date="2021-10-17T21:05:00Z"/>
                <w:sz w:val="20"/>
                <w:szCs w:val="20"/>
                <w:rPrChange w:id="2063" w:author="Katharina Schleidt" w:date="2021-10-17T21:06:00Z">
                  <w:rPr>
                    <w:ins w:id="2064" w:author="Katharina Schleidt" w:date="2021-10-17T21:05:00Z"/>
                  </w:rPr>
                </w:rPrChange>
              </w:rPr>
              <w:pPrChange w:id="2065" w:author="Katharina Schleidt" w:date="2021-10-17T21:06:00Z">
                <w:pPr>
                  <w:widowControl w:val="0"/>
                  <w:tabs>
                    <w:tab w:val="clear" w:pos="403"/>
                  </w:tabs>
                  <w:spacing w:after="0" w:line="240" w:lineRule="auto"/>
                  <w:ind w:left="360"/>
                </w:pPr>
              </w:pPrChange>
            </w:pPr>
            <w:ins w:id="2066" w:author="Katharina Schleidt" w:date="2021-10-17T21:06:00Z">
              <w:r w:rsidRPr="00785E1D">
                <w:rPr>
                  <w:sz w:val="20"/>
                  <w:szCs w:val="20"/>
                  <w:rPrChange w:id="2067" w:author="Katharina Schleidt" w:date="2021-10-17T21:06:00Z">
                    <w:rPr/>
                  </w:rPrChange>
                </w:rPr>
                <w:t xml:space="preserve">If the value "timeseries-observation" is used, the value of the result shall be a timeseries (a sequence of data values which are ordered in time) </w:t>
              </w:r>
              <w:r w:rsidRPr="00785E1D">
                <w:rPr>
                  <w:sz w:val="20"/>
                  <w:szCs w:val="20"/>
                  <w:rPrChange w:id="2068" w:author="Katharina Schleidt" w:date="2021-10-17T21:06:00Z">
                    <w:rPr/>
                  </w:rPrChange>
                </w:rPr>
                <w:lastRenderedPageBreak/>
                <w:t>constrained by the phenomenonTime.</w:t>
              </w:r>
            </w:ins>
          </w:p>
        </w:tc>
      </w:tr>
    </w:tbl>
    <w:p w14:paraId="2276CEAF" w14:textId="77777777" w:rsidR="00785E1D" w:rsidRPr="00ED1BF8" w:rsidRDefault="00785E1D" w:rsidP="00785E1D">
      <w:pPr>
        <w:rPr>
          <w:ins w:id="2069" w:author="Katharina Schleidt" w:date="2021-10-17T21:05:00Z"/>
        </w:rPr>
      </w:pPr>
    </w:p>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2070" w:name="_Ref52485755"/>
      <w:bookmarkStart w:id="2071" w:name="_Toc85617485"/>
      <w:r w:rsidRPr="00920189">
        <w:t>Conceptual Sample schema</w:t>
      </w:r>
      <w:bookmarkEnd w:id="2070"/>
      <w:bookmarkEnd w:id="2071"/>
    </w:p>
    <w:p w14:paraId="09C16629" w14:textId="60CA37B2" w:rsidR="00CE109A" w:rsidRDefault="00786563" w:rsidP="00786563">
      <w:pPr>
        <w:pStyle w:val="Heading2"/>
      </w:pPr>
      <w:bookmarkStart w:id="2072" w:name="_Toc85617486"/>
      <w:r w:rsidRPr="00786563">
        <w:t>General</w:t>
      </w:r>
      <w:bookmarkEnd w:id="2072"/>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2073" w:name="_Ref52745913"/>
      <w:commentRangeStart w:id="2074"/>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2073"/>
      <w:r w:rsidRPr="00DD55AE">
        <w:rPr>
          <w:b/>
          <w:bCs/>
          <w:sz w:val="20"/>
          <w:szCs w:val="20"/>
        </w:rPr>
        <w:t xml:space="preserve"> – Conceptual Sample schema overview.</w:t>
      </w:r>
      <w:commentRangeEnd w:id="2074"/>
      <w:r w:rsidR="00920952">
        <w:rPr>
          <w:rStyle w:val="CommentReference"/>
        </w:rPr>
        <w:commentReference w:id="2074"/>
      </w:r>
    </w:p>
    <w:p w14:paraId="1A3FA59E" w14:textId="6DA66AF3" w:rsidR="00786563" w:rsidRDefault="00786563" w:rsidP="00786563">
      <w:pPr>
        <w:pStyle w:val="Heading3"/>
      </w:pPr>
      <w:bookmarkStart w:id="2075" w:name="_Ref52745963"/>
      <w:r w:rsidRPr="00786563">
        <w:t>Conceptual Sample Schema Package Requirements Class</w:t>
      </w:r>
      <w:bookmarkEnd w:id="207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2076" w:name="_Toc85617487"/>
      <w:r w:rsidRPr="00CF52E2">
        <w:t>Sample</w:t>
      </w:r>
      <w:bookmarkEnd w:id="2076"/>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2077" w:author="Katharina Schleidt" w:date="2021-07-05T20:09:00Z">
        <w:r w:rsidDel="00E73CAA">
          <w:rPr>
            <w:lang w:eastAsia="ja-JP"/>
          </w:rPr>
          <w:delText xml:space="preserve">have </w:delText>
        </w:r>
      </w:del>
      <w:r>
        <w:rPr>
          <w:lang w:eastAsia="ja-JP"/>
        </w:rPr>
        <w:t xml:space="preserve">often </w:t>
      </w:r>
      <w:ins w:id="2078"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2079" w:name="_Toc85617488"/>
      <w:r w:rsidRPr="00D50D2A">
        <w:t>Sampling</w:t>
      </w:r>
      <w:bookmarkEnd w:id="2079"/>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2080">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2081"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2082" w:author="Katharina Schleidt" w:date="2021-10-11T19:07:00Z"/>
          <w:trPrChange w:id="2083" w:author="Katharina Schleidt" w:date="2021-10-11T19:07:00Z">
            <w:trPr>
              <w:trHeight w:val="420"/>
            </w:trPr>
          </w:trPrChange>
        </w:trPr>
        <w:tc>
          <w:tcPr>
            <w:tcW w:w="2400" w:type="dxa"/>
            <w:shd w:val="clear" w:color="auto" w:fill="auto"/>
            <w:tcMar>
              <w:top w:w="100" w:type="dxa"/>
              <w:left w:w="100" w:type="dxa"/>
              <w:bottom w:w="100" w:type="dxa"/>
              <w:right w:w="100" w:type="dxa"/>
            </w:tcMar>
            <w:tcPrChange w:id="2084"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E55526">
            <w:pPr>
              <w:widowControl w:val="0"/>
              <w:spacing w:line="240" w:lineRule="auto"/>
              <w:rPr>
                <w:ins w:id="2085" w:author="Katharina Schleidt" w:date="2021-10-11T19:07:00Z"/>
                <w:sz w:val="20"/>
                <w:szCs w:val="20"/>
              </w:rPr>
            </w:pPr>
            <w:ins w:id="2086"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2087"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E55526">
            <w:pPr>
              <w:widowControl w:val="0"/>
              <w:spacing w:line="240" w:lineRule="auto"/>
              <w:rPr>
                <w:ins w:id="2088" w:author="Katharina Schleidt" w:date="2021-10-11T19:07:00Z"/>
                <w:sz w:val="20"/>
                <w:szCs w:val="20"/>
              </w:rPr>
            </w:pPr>
            <w:ins w:id="2089" w:author="Katharina Schleidt" w:date="2021-10-11T19:07:00Z">
              <w:r>
                <w:rPr>
                  <w:sz w:val="20"/>
                  <w:szCs w:val="20"/>
                </w:rPr>
                <w:t>/req/obs-basic/gen/link-sem</w:t>
              </w:r>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r:embed="rId124"/>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2090" w:name="_Toc85617489"/>
      <w:r w:rsidRPr="002B6928">
        <w:t>Sampler</w:t>
      </w:r>
      <w:bookmarkEnd w:id="2090"/>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FA2FF3" w14:paraId="1E603F46" w14:textId="77777777" w:rsidTr="00E55526">
        <w:trPr>
          <w:trHeight w:val="420"/>
          <w:ins w:id="2091"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E55526">
            <w:pPr>
              <w:widowControl w:val="0"/>
              <w:spacing w:line="240" w:lineRule="auto"/>
              <w:rPr>
                <w:ins w:id="2092" w:author="Katharina Schleidt" w:date="2021-10-11T19:07:00Z"/>
                <w:sz w:val="20"/>
                <w:szCs w:val="20"/>
              </w:rPr>
            </w:pPr>
            <w:ins w:id="2093"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E55526">
            <w:pPr>
              <w:widowControl w:val="0"/>
              <w:spacing w:line="240" w:lineRule="auto"/>
              <w:rPr>
                <w:ins w:id="2094" w:author="Katharina Schleidt" w:date="2021-10-11T19:07:00Z"/>
                <w:sz w:val="20"/>
                <w:szCs w:val="20"/>
              </w:rPr>
            </w:pPr>
            <w:ins w:id="2095" w:author="Katharina Schleidt" w:date="2021-10-11T19:07:00Z">
              <w:r>
                <w:rPr>
                  <w:sz w:val="20"/>
                  <w:szCs w:val="20"/>
                </w:rPr>
                <w:t>/req/obs-basic/gen/link-sem</w:t>
              </w:r>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5">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2096" w:name="_Toc85617490"/>
      <w:r w:rsidRPr="000A140B">
        <w:t>PreparationStep</w:t>
      </w:r>
      <w:bookmarkEnd w:id="2096"/>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E55526">
        <w:trPr>
          <w:trHeight w:val="420"/>
          <w:ins w:id="2097"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E55526">
            <w:pPr>
              <w:widowControl w:val="0"/>
              <w:spacing w:line="240" w:lineRule="auto"/>
              <w:rPr>
                <w:ins w:id="2098" w:author="Katharina Schleidt" w:date="2021-10-11T19:06:00Z"/>
                <w:sz w:val="20"/>
                <w:szCs w:val="20"/>
              </w:rPr>
            </w:pPr>
            <w:ins w:id="2099"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E55526">
            <w:pPr>
              <w:widowControl w:val="0"/>
              <w:spacing w:line="240" w:lineRule="auto"/>
              <w:rPr>
                <w:ins w:id="2100" w:author="Katharina Schleidt" w:date="2021-10-11T19:06:00Z"/>
                <w:sz w:val="20"/>
                <w:szCs w:val="20"/>
              </w:rPr>
            </w:pPr>
            <w:ins w:id="2101" w:author="Katharina Schleidt" w:date="2021-10-11T19:06:00Z">
              <w:r>
                <w:rPr>
                  <w:sz w:val="20"/>
                  <w:szCs w:val="20"/>
                </w:rPr>
                <w:t>/req/obs-basic/gen/link-sem</w:t>
              </w:r>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7">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2102" w:name="_Toc85617491"/>
      <w:r w:rsidRPr="00A84954">
        <w:t>PreparationProcedure</w:t>
      </w:r>
      <w:bookmarkEnd w:id="2102"/>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E55526">
        <w:trPr>
          <w:trHeight w:val="420"/>
          <w:ins w:id="2103"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E55526">
            <w:pPr>
              <w:widowControl w:val="0"/>
              <w:spacing w:line="240" w:lineRule="auto"/>
              <w:rPr>
                <w:ins w:id="2104" w:author="Katharina Schleidt" w:date="2021-10-11T19:06:00Z"/>
                <w:sz w:val="20"/>
                <w:szCs w:val="20"/>
              </w:rPr>
            </w:pPr>
            <w:ins w:id="2105"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E55526">
            <w:pPr>
              <w:widowControl w:val="0"/>
              <w:spacing w:line="240" w:lineRule="auto"/>
              <w:rPr>
                <w:ins w:id="2106" w:author="Katharina Schleidt" w:date="2021-10-11T19:06:00Z"/>
                <w:sz w:val="20"/>
                <w:szCs w:val="20"/>
              </w:rPr>
            </w:pPr>
            <w:ins w:id="2107" w:author="Katharina Schleidt" w:date="2021-10-11T19:06:00Z">
              <w:r>
                <w:rPr>
                  <w:sz w:val="20"/>
                  <w:szCs w:val="20"/>
                </w:rPr>
                <w:t>/req/obs-basic/gen/link-sem</w:t>
              </w:r>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9" cstate="print">
                      <a:extLst>
                        <a:ext uri="{28A0092B-C50C-407E-A947-70E740481C1C}">
                          <a14:useLocalDpi xmlns:a14="http://schemas.microsoft.com/office/drawing/2010/main"/>
                        </a:ext>
                        <a:ext uri="{96DAC541-7B7A-43D3-8B79-37D633B846F1}">
                          <asvg:svgBlip xmlns:asvg="http://schemas.microsoft.com/office/drawing/2016/SVG/main" r:embed="rId130"/>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lastRenderedPageBreak/>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2108" w:name="_Toc85617492"/>
      <w:r w:rsidRPr="00760C94">
        <w:t>SamplingProcedure</w:t>
      </w:r>
      <w:bookmarkEnd w:id="2108"/>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E55526">
        <w:trPr>
          <w:trHeight w:val="420"/>
          <w:ins w:id="2109"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E55526">
            <w:pPr>
              <w:widowControl w:val="0"/>
              <w:spacing w:line="240" w:lineRule="auto"/>
              <w:rPr>
                <w:ins w:id="2110" w:author="Katharina Schleidt" w:date="2021-10-11T19:07:00Z"/>
                <w:sz w:val="20"/>
                <w:szCs w:val="20"/>
              </w:rPr>
            </w:pPr>
            <w:ins w:id="2111"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E55526">
            <w:pPr>
              <w:widowControl w:val="0"/>
              <w:spacing w:line="240" w:lineRule="auto"/>
              <w:rPr>
                <w:ins w:id="2112" w:author="Katharina Schleidt" w:date="2021-10-11T19:07:00Z"/>
                <w:sz w:val="20"/>
                <w:szCs w:val="20"/>
              </w:rPr>
            </w:pPr>
            <w:ins w:id="2113" w:author="Katharina Schleidt" w:date="2021-10-11T19:07:00Z">
              <w:r>
                <w:rPr>
                  <w:sz w:val="20"/>
                  <w:szCs w:val="20"/>
                </w:rPr>
                <w:t>/req/obs-basic/gen/link-sem</w:t>
              </w:r>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lastRenderedPageBreak/>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1">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2114" w:name="_Toc85617493"/>
      <w:r w:rsidRPr="00920189">
        <w:t>Abstract Sample Core</w:t>
      </w:r>
      <w:bookmarkEnd w:id="2114"/>
    </w:p>
    <w:p w14:paraId="487838B1" w14:textId="6E167612" w:rsidR="00CE109A" w:rsidRDefault="001B0D6E" w:rsidP="001B0D6E">
      <w:pPr>
        <w:pStyle w:val="Heading2"/>
      </w:pPr>
      <w:bookmarkStart w:id="2115" w:name="_Toc85617494"/>
      <w:r w:rsidRPr="001B0D6E">
        <w:t>General</w:t>
      </w:r>
      <w:bookmarkEnd w:id="2115"/>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lastRenderedPageBreak/>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2116" w:name="_Toc85617495"/>
      <w:r w:rsidRPr="00C356AB">
        <w:t>AbstractSample</w:t>
      </w:r>
      <w:bookmarkEnd w:id="2116"/>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rPr>
          <w:ins w:id="2117"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2118" w:author="Katharina Schleidt" w:date="2021-10-17T22:25:00Z"/>
                <w:sz w:val="20"/>
                <w:szCs w:val="20"/>
              </w:rPr>
            </w:pPr>
            <w:ins w:id="2119"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2120" w:author="Katharina Schleidt" w:date="2021-10-17T22:25:00Z"/>
                <w:sz w:val="20"/>
                <w:szCs w:val="20"/>
              </w:rPr>
            </w:pPr>
            <w:ins w:id="2121" w:author="Katharina Schleidt" w:date="2021-10-17T22:25:00Z">
              <w:r w:rsidRPr="006F36F6">
                <w:rPr>
                  <w:sz w:val="20"/>
                  <w:szCs w:val="20"/>
                </w:rPr>
                <w:t>/req/sam-core/AbstractSampleType/AbstractSampleType-sem</w:t>
              </w:r>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5">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7">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6BF5D189"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del w:id="2122" w:author="Katharina Schleidt" w:date="2021-10-13T19:04:00Z">
              <w:r w:rsidDel="00F90564">
                <w:rPr>
                  <w:b/>
                  <w:sz w:val="20"/>
                  <w:szCs w:val="20"/>
                </w:rPr>
                <w:delText>CodeListValue</w:delText>
              </w:r>
            </w:del>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5E4A870F" w:rsidR="008E2BBE" w:rsidRDefault="008E2BBE" w:rsidP="008E2BBE">
      <w:pPr>
        <w:rPr>
          <w:lang w:eastAsia="ja-JP"/>
        </w:rPr>
      </w:pPr>
      <w:r>
        <w:rPr>
          <w:lang w:eastAsia="ja-JP"/>
        </w:rPr>
        <w:lastRenderedPageBreak/>
        <w:t xml:space="preserve">EXAMPLE </w:t>
      </w:r>
      <w:r>
        <w:rPr>
          <w:lang w:eastAsia="ja-JP"/>
        </w:rPr>
        <w:tab/>
      </w:r>
      <w:ins w:id="2123" w:author="Katharina Schleidt" w:date="2021-10-10T18:17:00Z">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ins>
      <w:del w:id="2124" w:author="Katharina Schleidt" w:date="2021-10-10T18:17:00Z">
        <w:r w:rsidR="00EA68E6" w:rsidDel="00E37EA9">
          <w:rPr>
            <w:lang w:eastAsia="ja-JP"/>
          </w:rPr>
          <w:delText>W</w:delText>
        </w:r>
        <w:r w:rsidDel="00E37EA9">
          <w:rPr>
            <w:lang w:eastAsia="ja-JP"/>
          </w:rPr>
          <w:delText>hen taking water samples, the sampling procedure specifies that an amount of time must pass to allow sediments to settle. The exact waiting time for a specific sample can be stored in the parameter.</w:delText>
        </w:r>
      </w:del>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2125" w:name="_Toc85617496"/>
      <w:r w:rsidRPr="006762B7">
        <w:t>AbstractSampling</w:t>
      </w:r>
      <w:bookmarkEnd w:id="2125"/>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0">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2126" w:name="_Toc85617497"/>
      <w:r w:rsidRPr="004864AE">
        <w:t>AbstractSampler</w:t>
      </w:r>
      <w:bookmarkEnd w:id="2126"/>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rPr>
          <w:ins w:id="2127"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2128" w:author="Katharina Schleidt" w:date="2021-10-17T22:24:00Z"/>
                <w:sz w:val="20"/>
                <w:szCs w:val="20"/>
              </w:rPr>
            </w:pPr>
            <w:ins w:id="2129"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2130" w:author="Katharina Schleidt" w:date="2021-10-17T22:24:00Z"/>
                <w:sz w:val="20"/>
                <w:szCs w:val="20"/>
              </w:rPr>
            </w:pPr>
            <w:ins w:id="2131" w:author="Katharina Schleidt" w:date="2021-10-17T22:25:00Z">
              <w:r w:rsidRPr="006F36F6">
                <w:rPr>
                  <w:sz w:val="20"/>
                  <w:szCs w:val="20"/>
                </w:rPr>
                <w:t>/req/sam-core/AbstractSamplerType/AbstractSamplerType-sem</w:t>
              </w:r>
            </w:ins>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3">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507462B0"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del w:id="2132" w:author="Katharina Schleidt" w:date="2021-10-13T19:04:00Z">
              <w:r w:rsidDel="00F90564">
                <w:rPr>
                  <w:b/>
                  <w:sz w:val="20"/>
                  <w:szCs w:val="20"/>
                </w:rPr>
                <w:delText>CodeListValue</w:delText>
              </w:r>
            </w:del>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2133"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2134" w:author="Katharina Schleidt" w:date="2021-07-05T20:12:00Z">
        <w:r w:rsidDel="00E73CAA">
          <w:rPr>
            <w:lang w:eastAsia="ja-JP"/>
          </w:rPr>
          <w:delText xml:space="preserve">a </w:delText>
        </w:r>
      </w:del>
      <w:ins w:id="2135"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2136" w:name="_Toc85617498"/>
      <w:r w:rsidRPr="003E77E7">
        <w:t>AbstractSamplingProcedure</w:t>
      </w:r>
      <w:bookmarkEnd w:id="2136"/>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2137" w:name="_Toc85617499"/>
      <w:r w:rsidRPr="00863761">
        <w:t>AbstractPreparationProcedure</w:t>
      </w:r>
      <w:bookmarkEnd w:id="2137"/>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r:embed="rId148"/>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2138" w:name="_Toc85617500"/>
      <w:r w:rsidRPr="007A5CB7">
        <w:t>AbstractPreparationStep</w:t>
      </w:r>
      <w:bookmarkEnd w:id="2138"/>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ins w:id="2139" w:author="Katharina Schleidt" w:date="2021-10-17T22:21:00Z"/>
          <w:lang w:eastAsia="ja-JP"/>
        </w:rPr>
      </w:pPr>
    </w:p>
    <w:p w14:paraId="595718BC" w14:textId="77777777" w:rsidR="006F36F6" w:rsidRDefault="006F36F6" w:rsidP="006F36F6">
      <w:pPr>
        <w:pStyle w:val="Heading2"/>
        <w:rPr>
          <w:ins w:id="2140" w:author="Katharina Schleidt" w:date="2021-10-17T22:21:00Z"/>
        </w:rPr>
      </w:pPr>
      <w:bookmarkStart w:id="2141" w:name="_Toc85617501"/>
      <w:ins w:id="2142" w:author="Katharina Schleidt" w:date="2021-10-17T22:21:00Z">
        <w:r>
          <w:t>Codelists</w:t>
        </w:r>
        <w:bookmarkEnd w:id="2141"/>
      </w:ins>
    </w:p>
    <w:p w14:paraId="7D5CB73D" w14:textId="11BDCB59" w:rsidR="006F36F6" w:rsidRDefault="006F36F6" w:rsidP="006F36F6">
      <w:pPr>
        <w:pStyle w:val="Heading3"/>
        <w:rPr>
          <w:ins w:id="2143" w:author="Katharina Schleidt" w:date="2021-10-17T22:21:00Z"/>
        </w:rPr>
      </w:pPr>
      <w:ins w:id="2144" w:author="Katharina Schleidt" w:date="2021-10-17T22:21:00Z">
        <w:r w:rsidRPr="006F36F6">
          <w:t>AbstractSampleType</w:t>
        </w:r>
      </w:ins>
    </w:p>
    <w:p w14:paraId="68EEA248" w14:textId="58404C19" w:rsidR="006F36F6" w:rsidRDefault="006F36F6" w:rsidP="006F36F6">
      <w:pPr>
        <w:rPr>
          <w:ins w:id="2145" w:author="Katharina Schleidt" w:date="2021-10-17T22:21:00Z"/>
          <w:lang w:eastAsia="ja-JP"/>
        </w:rPr>
      </w:pPr>
      <w:ins w:id="2146" w:author="Katharina Schleidt" w:date="2021-10-17T22:21:00Z">
        <w:r w:rsidRPr="00F41D3D">
          <w:rPr>
            <w:lang w:eastAsia="ja-JP"/>
          </w:rPr>
          <w:t xml:space="preserve">The code list </w:t>
        </w:r>
        <w:r w:rsidRPr="006F36F6">
          <w:rPr>
            <w:lang w:eastAsia="ja-JP"/>
          </w:rPr>
          <w:t>AbstractSampleType</w:t>
        </w:r>
        <w:r>
          <w:rPr>
            <w:lang w:eastAsia="ja-JP"/>
          </w:rPr>
          <w:t xml:space="preserve"> can be specialized as required to firm up semantics of </w:t>
        </w:r>
      </w:ins>
      <w:ins w:id="2147" w:author="Katharina Schleidt" w:date="2021-10-17T22:22:00Z">
        <w:r>
          <w:rPr>
            <w:lang w:eastAsia="ja-JP"/>
          </w:rPr>
          <w:t>sample</w:t>
        </w:r>
      </w:ins>
      <w:ins w:id="2148" w:author="Katharina Schleidt" w:date="2021-10-17T22:21:00Z">
        <w:r>
          <w:rPr>
            <w:lang w:eastAsia="ja-JP"/>
          </w:rPr>
          <w:t xml:space="preserve"> types.</w:t>
        </w:r>
      </w:ins>
    </w:p>
    <w:p w14:paraId="25D49F91" w14:textId="77777777" w:rsidR="006F36F6" w:rsidRDefault="006F36F6" w:rsidP="006F36F6">
      <w:pPr>
        <w:rPr>
          <w:ins w:id="2149"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2150"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7E75B6">
            <w:pPr>
              <w:widowControl w:val="0"/>
              <w:spacing w:line="240" w:lineRule="auto"/>
              <w:rPr>
                <w:ins w:id="2151" w:author="Katharina Schleidt" w:date="2021-10-17T22:21:00Z"/>
                <w:sz w:val="20"/>
                <w:szCs w:val="20"/>
              </w:rPr>
            </w:pPr>
            <w:ins w:id="2152" w:author="Katharina Schleidt" w:date="2021-10-17T22:21:00Z">
              <w:r>
                <w:rPr>
                  <w:b/>
                  <w:sz w:val="20"/>
                  <w:szCs w:val="20"/>
                </w:rPr>
                <w:t>Requirement</w:t>
              </w:r>
              <w:r>
                <w:rPr>
                  <w:sz w:val="20"/>
                  <w:szCs w:val="20"/>
                </w:rPr>
                <w:br/>
                <w:t>/req/</w:t>
              </w:r>
            </w:ins>
            <w:ins w:id="2153" w:author="Katharina Schleidt" w:date="2021-10-17T22:25:00Z">
              <w:r>
                <w:rPr>
                  <w:sz w:val="20"/>
                  <w:szCs w:val="20"/>
                </w:rPr>
                <w:t>sam</w:t>
              </w:r>
            </w:ins>
            <w:ins w:id="2154" w:author="Katharina Schleidt" w:date="2021-10-17T22:21:00Z">
              <w:r>
                <w:rPr>
                  <w:sz w:val="20"/>
                  <w:szCs w:val="20"/>
                </w:rPr>
                <w:t>-core/</w:t>
              </w:r>
            </w:ins>
            <w:ins w:id="2155" w:author="Katharina Schleidt" w:date="2021-10-17T22:22:00Z">
              <w:r w:rsidRPr="006F36F6">
                <w:rPr>
                  <w:sz w:val="20"/>
                  <w:szCs w:val="20"/>
                </w:rPr>
                <w:t>AbstractSampleType</w:t>
              </w:r>
            </w:ins>
            <w:ins w:id="2156" w:author="Katharina Schleidt" w:date="2021-10-17T22:21:00Z">
              <w:r>
                <w:rPr>
                  <w:sz w:val="20"/>
                  <w:szCs w:val="20"/>
                </w:rPr>
                <w:t>/</w:t>
              </w:r>
            </w:ins>
            <w:ins w:id="2157" w:author="Katharina Schleidt" w:date="2021-10-17T22:22:00Z">
              <w:r w:rsidRPr="006F36F6">
                <w:rPr>
                  <w:sz w:val="20"/>
                  <w:szCs w:val="20"/>
                </w:rPr>
                <w:t>AbstractSampleType</w:t>
              </w:r>
            </w:ins>
            <w:ins w:id="2158" w:author="Katharina Schleidt" w:date="2021-10-17T22:21:00Z">
              <w:r>
                <w:rPr>
                  <w:sz w:val="20"/>
                  <w:szCs w:val="20"/>
                </w:rPr>
                <w:t>-sem</w:t>
              </w:r>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7E75B6">
            <w:pPr>
              <w:widowControl w:val="0"/>
              <w:tabs>
                <w:tab w:val="clear" w:pos="403"/>
              </w:tabs>
              <w:spacing w:after="0" w:line="240" w:lineRule="auto"/>
              <w:ind w:left="360"/>
              <w:rPr>
                <w:ins w:id="2159" w:author="Katharina Schleidt" w:date="2021-10-17T22:21:00Z"/>
                <w:sz w:val="20"/>
                <w:szCs w:val="20"/>
              </w:rPr>
            </w:pPr>
            <w:ins w:id="2160" w:author="Katharina Schleidt" w:date="2021-10-17T22:21:00Z">
              <w:r>
                <w:rPr>
                  <w:sz w:val="20"/>
                  <w:szCs w:val="20"/>
                </w:rPr>
                <w:t xml:space="preserve">A codelist detailing the semantics of </w:t>
              </w:r>
            </w:ins>
            <w:ins w:id="2161" w:author="Katharina Schleidt" w:date="2021-10-17T22:22:00Z">
              <w:r w:rsidRPr="006F36F6">
                <w:rPr>
                  <w:sz w:val="20"/>
                  <w:szCs w:val="20"/>
                </w:rPr>
                <w:t xml:space="preserve">sample </w:t>
              </w:r>
            </w:ins>
            <w:ins w:id="2162"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2163" w:author="Katharina Schleidt" w:date="2021-10-17T22:23:00Z"/>
          <w:lang w:eastAsia="ja-JP"/>
        </w:rPr>
      </w:pPr>
    </w:p>
    <w:p w14:paraId="213C2312" w14:textId="77777777" w:rsidR="006F36F6" w:rsidRDefault="006F36F6" w:rsidP="006F36F6">
      <w:pPr>
        <w:pStyle w:val="Heading2"/>
        <w:rPr>
          <w:ins w:id="2164" w:author="Katharina Schleidt" w:date="2021-10-17T22:23:00Z"/>
        </w:rPr>
      </w:pPr>
      <w:bookmarkStart w:id="2165" w:name="_Toc85617502"/>
      <w:ins w:id="2166" w:author="Katharina Schleidt" w:date="2021-10-17T22:23:00Z">
        <w:r>
          <w:t>Codelists</w:t>
        </w:r>
        <w:bookmarkEnd w:id="2165"/>
      </w:ins>
    </w:p>
    <w:p w14:paraId="1B1A202A" w14:textId="335A2B57" w:rsidR="006F36F6" w:rsidRDefault="006F36F6" w:rsidP="006F36F6">
      <w:pPr>
        <w:pStyle w:val="Heading3"/>
        <w:rPr>
          <w:ins w:id="2167" w:author="Katharina Schleidt" w:date="2021-10-17T22:23:00Z"/>
        </w:rPr>
      </w:pPr>
      <w:ins w:id="2168" w:author="Katharina Schleidt" w:date="2021-10-17T22:23:00Z">
        <w:r w:rsidRPr="006F36F6">
          <w:t>AbstractSamplerType</w:t>
        </w:r>
      </w:ins>
    </w:p>
    <w:p w14:paraId="5450AEB1" w14:textId="473DB61D" w:rsidR="006F36F6" w:rsidRDefault="006F36F6" w:rsidP="006F36F6">
      <w:pPr>
        <w:rPr>
          <w:ins w:id="2169" w:author="Katharina Schleidt" w:date="2021-10-17T22:23:00Z"/>
          <w:lang w:eastAsia="ja-JP"/>
        </w:rPr>
      </w:pPr>
      <w:ins w:id="2170" w:author="Katharina Schleidt" w:date="2021-10-17T22:23:00Z">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ins>
    </w:p>
    <w:p w14:paraId="364AA86C" w14:textId="77777777" w:rsidR="006F36F6" w:rsidRDefault="006F36F6" w:rsidP="006F36F6">
      <w:pPr>
        <w:rPr>
          <w:ins w:id="2171"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2172"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7E75B6">
            <w:pPr>
              <w:widowControl w:val="0"/>
              <w:spacing w:line="240" w:lineRule="auto"/>
              <w:rPr>
                <w:ins w:id="2173" w:author="Katharina Schleidt" w:date="2021-10-17T22:23:00Z"/>
                <w:sz w:val="20"/>
                <w:szCs w:val="20"/>
              </w:rPr>
            </w:pPr>
            <w:ins w:id="2174" w:author="Katharina Schleidt" w:date="2021-10-17T22:23:00Z">
              <w:r>
                <w:rPr>
                  <w:b/>
                  <w:sz w:val="20"/>
                  <w:szCs w:val="20"/>
                </w:rPr>
                <w:t>Requirement</w:t>
              </w:r>
              <w:r>
                <w:rPr>
                  <w:sz w:val="20"/>
                  <w:szCs w:val="20"/>
                </w:rPr>
                <w:br/>
                <w:t>/req/</w:t>
              </w:r>
            </w:ins>
            <w:ins w:id="2175" w:author="Katharina Schleidt" w:date="2021-10-17T22:24:00Z">
              <w:r>
                <w:rPr>
                  <w:sz w:val="20"/>
                  <w:szCs w:val="20"/>
                </w:rPr>
                <w:t>sam</w:t>
              </w:r>
            </w:ins>
            <w:ins w:id="2176" w:author="Katharina Schleidt" w:date="2021-10-17T22:23:00Z">
              <w:r>
                <w:rPr>
                  <w:sz w:val="20"/>
                  <w:szCs w:val="20"/>
                </w:rPr>
                <w:t>-core/</w:t>
              </w:r>
              <w:r w:rsidRPr="006F36F6">
                <w:rPr>
                  <w:sz w:val="20"/>
                  <w:szCs w:val="20"/>
                </w:rPr>
                <w:t>AbstractSamplerType</w:t>
              </w:r>
              <w:r>
                <w:rPr>
                  <w:sz w:val="20"/>
                  <w:szCs w:val="20"/>
                </w:rPr>
                <w:t>/</w:t>
              </w:r>
              <w:r w:rsidRPr="006F36F6">
                <w:rPr>
                  <w:sz w:val="20"/>
                  <w:szCs w:val="20"/>
                </w:rPr>
                <w:t>AbstractSamplerType</w:t>
              </w:r>
              <w:r>
                <w:rPr>
                  <w:sz w:val="20"/>
                  <w:szCs w:val="20"/>
                </w:rPr>
                <w:t>-sem</w:t>
              </w:r>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7E75B6">
            <w:pPr>
              <w:widowControl w:val="0"/>
              <w:tabs>
                <w:tab w:val="clear" w:pos="403"/>
              </w:tabs>
              <w:spacing w:after="0" w:line="240" w:lineRule="auto"/>
              <w:ind w:left="360"/>
              <w:rPr>
                <w:ins w:id="2177" w:author="Katharina Schleidt" w:date="2021-10-17T22:23:00Z"/>
                <w:sz w:val="20"/>
                <w:szCs w:val="20"/>
              </w:rPr>
            </w:pPr>
            <w:ins w:id="2178" w:author="Katharina Schleidt" w:date="2021-10-17T22:23:00Z">
              <w:r>
                <w:rPr>
                  <w:sz w:val="20"/>
                  <w:szCs w:val="20"/>
                </w:rPr>
                <w:t xml:space="preserve">A codelist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2179"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920189">
      <w:pPr>
        <w:pStyle w:val="Heading1"/>
      </w:pPr>
      <w:bookmarkStart w:id="2180" w:name="_Toc85617503"/>
      <w:r w:rsidRPr="00920189">
        <w:t>Basic Samples</w:t>
      </w:r>
      <w:bookmarkEnd w:id="2180"/>
    </w:p>
    <w:p w14:paraId="45FDC231" w14:textId="7D4AD515" w:rsidR="00CA3726" w:rsidRDefault="00CA3726" w:rsidP="00CA3726">
      <w:pPr>
        <w:pStyle w:val="Heading2"/>
      </w:pPr>
      <w:bookmarkStart w:id="2181" w:name="_Toc85617504"/>
      <w:r w:rsidRPr="00CA3726">
        <w:t>General</w:t>
      </w:r>
      <w:bookmarkEnd w:id="2181"/>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0A196B">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0A196B">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0A196B">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0A196B">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0A196B">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0A196B">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0A196B">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0A196B">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0A196B">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0A196B">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0A196B">
        <w:trPr>
          <w:ins w:id="2182"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2183" w:author="Katharina Schleidt" w:date="2021-10-17T22:50:00Z"/>
                <w:sz w:val="20"/>
                <w:szCs w:val="20"/>
              </w:rPr>
            </w:pPr>
            <w:ins w:id="2184"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2185" w:author="Katharina Schleidt" w:date="2021-10-17T22:50:00Z"/>
                <w:sz w:val="20"/>
                <w:szCs w:val="20"/>
              </w:rPr>
            </w:pPr>
            <w:ins w:id="2186" w:author="Katharina Schleidt" w:date="2021-10-17T22:51:00Z">
              <w:r w:rsidRPr="000A196B">
                <w:rPr>
                  <w:sz w:val="20"/>
                  <w:szCs w:val="20"/>
                  <w:rPrChange w:id="2187" w:author="Katharina Schleidt" w:date="2021-10-17T22:51:00Z">
                    <w:rPr/>
                  </w:rPrChange>
                </w:rPr>
                <w:t>/req/sam-basic/SamplingProcedure</w:t>
              </w:r>
            </w:ins>
          </w:p>
        </w:tc>
      </w:tr>
      <w:tr w:rsidR="000A196B" w14:paraId="138D8365" w14:textId="77777777" w:rsidTr="000A196B">
        <w:trPr>
          <w:ins w:id="2188"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2189" w:author="Katharina Schleidt" w:date="2021-10-17T22:50:00Z"/>
                <w:sz w:val="20"/>
                <w:szCs w:val="20"/>
              </w:rPr>
            </w:pPr>
            <w:ins w:id="2190"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2191" w:author="Katharina Schleidt" w:date="2021-10-17T22:50:00Z"/>
                <w:sz w:val="20"/>
                <w:szCs w:val="20"/>
              </w:rPr>
            </w:pPr>
            <w:ins w:id="2192" w:author="Katharina Schleidt" w:date="2021-10-17T22:51:00Z">
              <w:r w:rsidRPr="000A196B">
                <w:rPr>
                  <w:sz w:val="20"/>
                  <w:szCs w:val="20"/>
                  <w:rPrChange w:id="2193" w:author="Katharina Schleidt" w:date="2021-10-17T22:51:00Z">
                    <w:rPr/>
                  </w:rPrChange>
                </w:rPr>
                <w:t>/req/sam-basic/PreparationProcedure</w:t>
              </w:r>
            </w:ins>
          </w:p>
        </w:tc>
      </w:tr>
      <w:tr w:rsidR="000A196B" w14:paraId="4A516570" w14:textId="77777777" w:rsidTr="000A196B">
        <w:trPr>
          <w:ins w:id="2194"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2195" w:author="Katharina Schleidt" w:date="2021-10-17T22:50:00Z"/>
                <w:sz w:val="20"/>
                <w:szCs w:val="20"/>
              </w:rPr>
            </w:pPr>
            <w:ins w:id="2196" w:author="Katharina Schleidt" w:date="2021-10-17T22:51:00Z">
              <w:r w:rsidRPr="000329EE">
                <w:rPr>
                  <w:sz w:val="20"/>
                  <w:szCs w:val="20"/>
                </w:rPr>
                <w:lastRenderedPageBreak/>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2197" w:author="Katharina Schleidt" w:date="2021-10-17T22:50:00Z"/>
                <w:sz w:val="20"/>
                <w:szCs w:val="20"/>
              </w:rPr>
            </w:pPr>
            <w:ins w:id="2198" w:author="Katharina Schleidt" w:date="2021-10-17T22:51:00Z">
              <w:r w:rsidRPr="000A196B">
                <w:rPr>
                  <w:sz w:val="20"/>
                  <w:szCs w:val="20"/>
                  <w:rPrChange w:id="2199" w:author="Katharina Schleidt" w:date="2021-10-17T22:51:00Z">
                    <w:rPr/>
                  </w:rPrChange>
                </w:rPr>
                <w:t>/req/sam-basic/PreparationStep</w:t>
              </w:r>
            </w:ins>
          </w:p>
        </w:tc>
      </w:tr>
      <w:tr w:rsidR="00CA3726" w14:paraId="0362EA55" w14:textId="77777777" w:rsidTr="000A196B">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2200" w:name="_Toc85617505"/>
      <w:r w:rsidRPr="00EE582C">
        <w:t>Sample</w:t>
      </w:r>
      <w:bookmarkEnd w:id="2200"/>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5">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2201" w:name="_Toc85617506"/>
      <w:r w:rsidRPr="004B13B4">
        <w:t>SpatialSample</w:t>
      </w:r>
      <w:bookmarkEnd w:id="2201"/>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r:embed="rId157"/>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2202" w:author="Ilkka Rinne" w:date="2021-08-09T15:25:00Z">
              <w:r w:rsidR="00736C6A">
                <w:rPr>
                  <w:bCs/>
                  <w:sz w:val="20"/>
                  <w:szCs w:val="20"/>
                </w:rPr>
                <w:t>p</w:t>
              </w:r>
            </w:ins>
            <w:del w:id="2203" w:author="Ilkka Rinne" w:date="2021-08-09T15:25:00Z">
              <w:r w:rsidRPr="00736C6A" w:rsidDel="00736C6A">
                <w:rPr>
                  <w:bCs/>
                  <w:sz w:val="20"/>
                  <w:szCs w:val="20"/>
                  <w:rPrChange w:id="2204" w:author="Ilkka Rinne" w:date="2021-08-09T15:25:00Z">
                    <w:rPr>
                      <w:b/>
                      <w:sz w:val="20"/>
                      <w:szCs w:val="20"/>
                    </w:rPr>
                  </w:rPrChange>
                </w:rPr>
                <w:delText>P</w:delText>
              </w:r>
            </w:del>
            <w:r w:rsidRPr="00736C6A">
              <w:rPr>
                <w:bCs/>
                <w:sz w:val="20"/>
                <w:szCs w:val="20"/>
                <w:rPrChange w:id="2205" w:author="Ilkka Rinne" w:date="2021-08-09T15:25:00Z">
                  <w:rPr>
                    <w:b/>
                    <w:sz w:val="20"/>
                    <w:szCs w:val="20"/>
                  </w:rPr>
                </w:rPrChange>
              </w:rPr>
              <w:t>ositional</w:t>
            </w:r>
            <w:ins w:id="2206" w:author="Ilkka Rinne" w:date="2021-08-09T15:25:00Z">
              <w:r w:rsidR="00736C6A">
                <w:rPr>
                  <w:bCs/>
                  <w:sz w:val="20"/>
                  <w:szCs w:val="20"/>
                </w:rPr>
                <w:t xml:space="preserve"> a</w:t>
              </w:r>
            </w:ins>
            <w:del w:id="2207" w:author="Ilkka Rinne" w:date="2021-08-09T15:25:00Z">
              <w:r w:rsidRPr="00736C6A" w:rsidDel="00736C6A">
                <w:rPr>
                  <w:bCs/>
                  <w:sz w:val="20"/>
                  <w:szCs w:val="20"/>
                  <w:rPrChange w:id="2208" w:author="Ilkka Rinne" w:date="2021-08-09T15:25:00Z">
                    <w:rPr>
                      <w:b/>
                      <w:sz w:val="20"/>
                      <w:szCs w:val="20"/>
                    </w:rPr>
                  </w:rPrChange>
                </w:rPr>
                <w:delText>A</w:delText>
              </w:r>
            </w:del>
            <w:r w:rsidRPr="00736C6A">
              <w:rPr>
                <w:bCs/>
                <w:sz w:val="20"/>
                <w:szCs w:val="20"/>
                <w:rPrChange w:id="2209"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2210" w:author="Ilkka Rinne" w:date="2021-08-09T15:26:00Z">
              <w:r w:rsidR="00736C6A" w:rsidRPr="00736C6A">
                <w:rPr>
                  <w:bCs/>
                  <w:sz w:val="20"/>
                  <w:szCs w:val="20"/>
                  <w:rPrChange w:id="2211" w:author="Ilkka Rinne" w:date="2021-08-09T15:26:00Z">
                    <w:rPr>
                      <w:b/>
                      <w:sz w:val="20"/>
                      <w:szCs w:val="20"/>
                    </w:rPr>
                  </w:rPrChange>
                </w:rPr>
                <w:t>p</w:t>
              </w:r>
            </w:ins>
            <w:del w:id="2212" w:author="Ilkka Rinne" w:date="2021-08-09T15:26:00Z">
              <w:r w:rsidRPr="00736C6A" w:rsidDel="00736C6A">
                <w:rPr>
                  <w:bCs/>
                  <w:sz w:val="20"/>
                  <w:szCs w:val="20"/>
                  <w:rPrChange w:id="2213" w:author="Ilkka Rinne" w:date="2021-08-09T15:26:00Z">
                    <w:rPr>
                      <w:b/>
                      <w:sz w:val="20"/>
                      <w:szCs w:val="20"/>
                    </w:rPr>
                  </w:rPrChange>
                </w:rPr>
                <w:delText>P</w:delText>
              </w:r>
            </w:del>
            <w:r w:rsidRPr="00736C6A">
              <w:rPr>
                <w:bCs/>
                <w:sz w:val="20"/>
                <w:szCs w:val="20"/>
                <w:rPrChange w:id="2214" w:author="Ilkka Rinne" w:date="2021-08-09T15:26:00Z">
                  <w:rPr>
                    <w:b/>
                    <w:sz w:val="20"/>
                    <w:szCs w:val="20"/>
                  </w:rPr>
                </w:rPrChange>
              </w:rPr>
              <w:t>ositional</w:t>
            </w:r>
            <w:ins w:id="2215" w:author="Ilkka Rinne" w:date="2021-08-09T15:26:00Z">
              <w:r w:rsidR="00736C6A" w:rsidRPr="00736C6A">
                <w:rPr>
                  <w:bCs/>
                  <w:sz w:val="20"/>
                  <w:szCs w:val="20"/>
                  <w:rPrChange w:id="2216" w:author="Ilkka Rinne" w:date="2021-08-09T15:26:00Z">
                    <w:rPr>
                      <w:b/>
                      <w:sz w:val="20"/>
                      <w:szCs w:val="20"/>
                    </w:rPr>
                  </w:rPrChange>
                </w:rPr>
                <w:t xml:space="preserve"> a</w:t>
              </w:r>
            </w:ins>
            <w:del w:id="2217" w:author="Ilkka Rinne" w:date="2021-08-09T15:26:00Z">
              <w:r w:rsidRPr="00736C6A" w:rsidDel="00736C6A">
                <w:rPr>
                  <w:bCs/>
                  <w:sz w:val="20"/>
                  <w:szCs w:val="20"/>
                  <w:rPrChange w:id="2218" w:author="Ilkka Rinne" w:date="2021-08-09T15:26:00Z">
                    <w:rPr>
                      <w:b/>
                      <w:sz w:val="20"/>
                      <w:szCs w:val="20"/>
                    </w:rPr>
                  </w:rPrChange>
                </w:rPr>
                <w:delText>A</w:delText>
              </w:r>
            </w:del>
            <w:r w:rsidRPr="00736C6A">
              <w:rPr>
                <w:bCs/>
                <w:sz w:val="20"/>
                <w:szCs w:val="20"/>
                <w:rPrChange w:id="2219"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2220" w:author="Ilkka Rinne" w:date="2021-08-09T15:26:00Z">
              <w:r w:rsidR="00736C6A" w:rsidRPr="00736C6A">
                <w:rPr>
                  <w:bCs/>
                  <w:sz w:val="20"/>
                  <w:szCs w:val="20"/>
                  <w:rPrChange w:id="2221" w:author="Ilkka Rinne" w:date="2021-08-09T15:26:00Z">
                    <w:rPr>
                      <w:b/>
                      <w:sz w:val="20"/>
                      <w:szCs w:val="20"/>
                    </w:rPr>
                  </w:rPrChange>
                </w:rPr>
                <w:t>p</w:t>
              </w:r>
            </w:ins>
            <w:del w:id="2222" w:author="Ilkka Rinne" w:date="2021-08-09T15:26:00Z">
              <w:r w:rsidRPr="00736C6A" w:rsidDel="00736C6A">
                <w:rPr>
                  <w:bCs/>
                  <w:sz w:val="20"/>
                  <w:szCs w:val="20"/>
                  <w:rPrChange w:id="2223" w:author="Ilkka Rinne" w:date="2021-08-09T15:26:00Z">
                    <w:rPr>
                      <w:b/>
                      <w:sz w:val="20"/>
                      <w:szCs w:val="20"/>
                    </w:rPr>
                  </w:rPrChange>
                </w:rPr>
                <w:delText>P</w:delText>
              </w:r>
            </w:del>
            <w:r w:rsidRPr="00736C6A">
              <w:rPr>
                <w:bCs/>
                <w:sz w:val="20"/>
                <w:szCs w:val="20"/>
                <w:rPrChange w:id="2224" w:author="Ilkka Rinne" w:date="2021-08-09T15:26:00Z">
                  <w:rPr>
                    <w:b/>
                    <w:sz w:val="20"/>
                    <w:szCs w:val="20"/>
                  </w:rPr>
                </w:rPrChange>
              </w:rPr>
              <w:t>ositional</w:t>
            </w:r>
            <w:ins w:id="2225" w:author="Ilkka Rinne" w:date="2021-08-09T15:26:00Z">
              <w:r w:rsidR="00736C6A" w:rsidRPr="00736C6A">
                <w:rPr>
                  <w:bCs/>
                  <w:sz w:val="20"/>
                  <w:szCs w:val="20"/>
                  <w:rPrChange w:id="2226" w:author="Ilkka Rinne" w:date="2021-08-09T15:26:00Z">
                    <w:rPr>
                      <w:b/>
                      <w:sz w:val="20"/>
                      <w:szCs w:val="20"/>
                    </w:rPr>
                  </w:rPrChange>
                </w:rPr>
                <w:t xml:space="preserve"> a</w:t>
              </w:r>
            </w:ins>
            <w:del w:id="2227" w:author="Ilkka Rinne" w:date="2021-08-09T15:26:00Z">
              <w:r w:rsidRPr="00736C6A" w:rsidDel="00736C6A">
                <w:rPr>
                  <w:bCs/>
                  <w:sz w:val="20"/>
                  <w:szCs w:val="20"/>
                  <w:rPrChange w:id="2228" w:author="Ilkka Rinne" w:date="2021-08-09T15:26:00Z">
                    <w:rPr>
                      <w:b/>
                      <w:sz w:val="20"/>
                      <w:szCs w:val="20"/>
                    </w:rPr>
                  </w:rPrChange>
                </w:rPr>
                <w:delText>A</w:delText>
              </w:r>
            </w:del>
            <w:r w:rsidRPr="00736C6A">
              <w:rPr>
                <w:bCs/>
                <w:sz w:val="20"/>
                <w:szCs w:val="20"/>
                <w:rPrChange w:id="2229"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2230" w:author="Ilkka Rinne" w:date="2021-08-09T15:26:00Z">
              <w:r w:rsidR="00736C6A" w:rsidRPr="00736C6A">
                <w:rPr>
                  <w:bCs/>
                  <w:sz w:val="20"/>
                  <w:szCs w:val="20"/>
                  <w:rPrChange w:id="2231" w:author="Ilkka Rinne" w:date="2021-08-09T15:26:00Z">
                    <w:rPr>
                      <w:b/>
                      <w:sz w:val="20"/>
                      <w:szCs w:val="20"/>
                    </w:rPr>
                  </w:rPrChange>
                </w:rPr>
                <w:t>p</w:t>
              </w:r>
            </w:ins>
            <w:del w:id="2232" w:author="Ilkka Rinne" w:date="2021-08-09T15:26:00Z">
              <w:r w:rsidRPr="00736C6A" w:rsidDel="00736C6A">
                <w:rPr>
                  <w:bCs/>
                  <w:sz w:val="20"/>
                  <w:szCs w:val="20"/>
                  <w:rPrChange w:id="2233" w:author="Ilkka Rinne" w:date="2021-08-09T15:26:00Z">
                    <w:rPr>
                      <w:b/>
                      <w:sz w:val="20"/>
                      <w:szCs w:val="20"/>
                    </w:rPr>
                  </w:rPrChange>
                </w:rPr>
                <w:delText>P</w:delText>
              </w:r>
            </w:del>
            <w:r w:rsidRPr="00736C6A">
              <w:rPr>
                <w:bCs/>
                <w:sz w:val="20"/>
                <w:szCs w:val="20"/>
                <w:rPrChange w:id="2234" w:author="Ilkka Rinne" w:date="2021-08-09T15:26:00Z">
                  <w:rPr>
                    <w:b/>
                    <w:sz w:val="20"/>
                    <w:szCs w:val="20"/>
                  </w:rPr>
                </w:rPrChange>
              </w:rPr>
              <w:t>ositional</w:t>
            </w:r>
            <w:ins w:id="2235" w:author="Ilkka Rinne" w:date="2021-08-09T15:26:00Z">
              <w:r w:rsidR="00736C6A" w:rsidRPr="00736C6A">
                <w:rPr>
                  <w:bCs/>
                  <w:sz w:val="20"/>
                  <w:szCs w:val="20"/>
                  <w:rPrChange w:id="2236" w:author="Ilkka Rinne" w:date="2021-08-09T15:26:00Z">
                    <w:rPr>
                      <w:b/>
                      <w:sz w:val="20"/>
                      <w:szCs w:val="20"/>
                    </w:rPr>
                  </w:rPrChange>
                </w:rPr>
                <w:t xml:space="preserve"> a</w:t>
              </w:r>
            </w:ins>
            <w:del w:id="2237" w:author="Ilkka Rinne" w:date="2021-08-09T15:26:00Z">
              <w:r w:rsidRPr="00736C6A" w:rsidDel="00736C6A">
                <w:rPr>
                  <w:bCs/>
                  <w:sz w:val="20"/>
                  <w:szCs w:val="20"/>
                  <w:rPrChange w:id="2238" w:author="Ilkka Rinne" w:date="2021-08-09T15:26:00Z">
                    <w:rPr>
                      <w:b/>
                      <w:sz w:val="20"/>
                      <w:szCs w:val="20"/>
                    </w:rPr>
                  </w:rPrChange>
                </w:rPr>
                <w:delText>A</w:delText>
              </w:r>
            </w:del>
            <w:r w:rsidRPr="00736C6A">
              <w:rPr>
                <w:bCs/>
                <w:sz w:val="20"/>
                <w:szCs w:val="20"/>
                <w:rPrChange w:id="2239"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2240" w:name="_Toc85617507"/>
      <w:r w:rsidRPr="001A5B74">
        <w:t>MaterialSample</w:t>
      </w:r>
      <w:bookmarkEnd w:id="2240"/>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2241"/>
            <w:r>
              <w:rPr>
                <w:sz w:val="20"/>
                <w:szCs w:val="20"/>
              </w:rPr>
              <w:t>specimen</w:t>
            </w:r>
            <w:commentRangeEnd w:id="2241"/>
            <w:r w:rsidR="0085134E">
              <w:rPr>
                <w:rStyle w:val="CommentReference"/>
              </w:rPr>
              <w:commentReference w:id="2241"/>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2242"/>
      <w:r w:rsidRPr="00C47793">
        <w:rPr>
          <w:lang w:eastAsia="ja-JP"/>
        </w:rPr>
        <w:t>specimen</w:t>
      </w:r>
      <w:commentRangeEnd w:id="2242"/>
      <w:r w:rsidR="007467A4">
        <w:rPr>
          <w:rStyle w:val="CommentReference"/>
        </w:rPr>
        <w:commentReference w:id="2242"/>
      </w:r>
      <w:r w:rsidRPr="00C47793">
        <w:rPr>
          <w:lang w:eastAsia="ja-JP"/>
        </w:rPr>
        <w:t xml:space="preserve">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w:t>
      </w:r>
      <w:commentRangeStart w:id="2243"/>
      <w:r w:rsidRPr="007F0BF0">
        <w:rPr>
          <w:lang w:eastAsia="ja-JP"/>
        </w:rPr>
        <w:t>a relatedSample whose location provides an unambiguous location</w:t>
      </w:r>
      <w:commentRangeEnd w:id="2243"/>
      <w:r w:rsidR="00D23171">
        <w:rPr>
          <w:rStyle w:val="CommentReference"/>
        </w:rPr>
        <w:commentReference w:id="2243"/>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2244" w:author="Katharina Schleidt" w:date="2021-07-05T20:13:00Z">
        <w:r w:rsidR="000C6285" w:rsidDel="00E73CAA">
          <w:rPr>
            <w:lang w:eastAsia="ja-JP"/>
          </w:rPr>
          <w:delText>it</w:delText>
        </w:r>
      </w:del>
      <w:ins w:id="2245"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2246" w:name="_Toc85617508"/>
      <w:r w:rsidRPr="00FB34BB">
        <w:t>StatisticalSample</w:t>
      </w:r>
      <w:bookmarkEnd w:id="2246"/>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2247" w:name="_Toc85617509"/>
      <w:r w:rsidRPr="00860411">
        <w:t>Sampling</w:t>
      </w:r>
      <w:bookmarkEnd w:id="2247"/>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2248" w:name="_Toc85617510"/>
      <w:r w:rsidRPr="00D07D75">
        <w:t>Sampler</w:t>
      </w:r>
      <w:bookmarkEnd w:id="2248"/>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r:embed="rId166"/>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7">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rPr>
          <w:ins w:id="2249" w:author="Katharina Schleidt" w:date="2021-10-11T15:43:00Z"/>
        </w:rPr>
      </w:pPr>
      <w:bookmarkStart w:id="2250" w:name="_Toc85617511"/>
      <w:ins w:id="2251" w:author="Katharina Schleidt" w:date="2021-10-11T15:42:00Z">
        <w:r w:rsidRPr="00A25173">
          <w:lastRenderedPageBreak/>
          <w:t>SamplingProcedure</w:t>
        </w:r>
      </w:ins>
      <w:bookmarkEnd w:id="2250"/>
    </w:p>
    <w:p w14:paraId="0B87663C" w14:textId="0CE2E584" w:rsidR="00A25173" w:rsidRDefault="00A25173" w:rsidP="007870AF">
      <w:pPr>
        <w:pStyle w:val="Heading3"/>
        <w:rPr>
          <w:ins w:id="2252" w:author="Katharina Schleidt" w:date="2021-10-11T15:44:00Z"/>
        </w:rPr>
      </w:pPr>
      <w:ins w:id="2253" w:author="Katharina Schleidt" w:date="2021-10-11T15:44:00Z">
        <w:r w:rsidRPr="00A25173">
          <w:t>SamplingProcedure</w:t>
        </w:r>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rPr>
          <w:ins w:id="2254"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E55526">
            <w:pPr>
              <w:widowControl w:val="0"/>
              <w:spacing w:line="240" w:lineRule="auto"/>
              <w:rPr>
                <w:ins w:id="2255" w:author="Katharina Schleidt" w:date="2021-10-11T15:44:00Z"/>
                <w:b/>
                <w:sz w:val="20"/>
                <w:szCs w:val="20"/>
              </w:rPr>
            </w:pPr>
            <w:ins w:id="2256"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E55526">
            <w:pPr>
              <w:widowControl w:val="0"/>
              <w:spacing w:line="240" w:lineRule="auto"/>
              <w:rPr>
                <w:ins w:id="2257" w:author="Katharina Schleidt" w:date="2021-10-11T15:44:00Z"/>
                <w:sz w:val="20"/>
                <w:szCs w:val="20"/>
              </w:rPr>
            </w:pPr>
            <w:ins w:id="2258" w:author="Katharina Schleidt" w:date="2021-10-11T15:44:00Z">
              <w:r>
                <w:rPr>
                  <w:sz w:val="20"/>
                  <w:szCs w:val="20"/>
                </w:rPr>
                <w:t>/req/sam-basic/</w:t>
              </w:r>
              <w:r w:rsidRPr="00A25173">
                <w:rPr>
                  <w:sz w:val="20"/>
                  <w:szCs w:val="20"/>
                </w:rPr>
                <w:t>SamplingProcedure</w:t>
              </w:r>
            </w:ins>
          </w:p>
        </w:tc>
      </w:tr>
      <w:tr w:rsidR="00A25173" w14:paraId="189CD2E8" w14:textId="77777777" w:rsidTr="000A196B">
        <w:trPr>
          <w:ins w:id="2259"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E55526">
            <w:pPr>
              <w:widowControl w:val="0"/>
              <w:spacing w:line="240" w:lineRule="auto"/>
              <w:rPr>
                <w:ins w:id="2260" w:author="Katharina Schleidt" w:date="2021-10-11T15:44:00Z"/>
                <w:sz w:val="20"/>
                <w:szCs w:val="20"/>
              </w:rPr>
            </w:pPr>
            <w:ins w:id="2261"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E55526">
            <w:pPr>
              <w:widowControl w:val="0"/>
              <w:spacing w:line="240" w:lineRule="auto"/>
              <w:rPr>
                <w:ins w:id="2262" w:author="Katharina Schleidt" w:date="2021-10-11T15:44:00Z"/>
                <w:sz w:val="20"/>
                <w:szCs w:val="20"/>
              </w:rPr>
            </w:pPr>
            <w:ins w:id="2263" w:author="Katharina Schleidt" w:date="2021-10-11T15:44:00Z">
              <w:r>
                <w:rPr>
                  <w:sz w:val="20"/>
                  <w:szCs w:val="20"/>
                </w:rPr>
                <w:t>Logical model</w:t>
              </w:r>
            </w:ins>
          </w:p>
        </w:tc>
      </w:tr>
      <w:tr w:rsidR="00A25173" w14:paraId="4E340D55" w14:textId="77777777" w:rsidTr="000A196B">
        <w:trPr>
          <w:ins w:id="2264"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E55526">
            <w:pPr>
              <w:widowControl w:val="0"/>
              <w:spacing w:line="240" w:lineRule="auto"/>
              <w:rPr>
                <w:ins w:id="2265" w:author="Katharina Schleidt" w:date="2021-10-11T15:44:00Z"/>
                <w:sz w:val="20"/>
                <w:szCs w:val="20"/>
              </w:rPr>
            </w:pPr>
            <w:ins w:id="2266"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E55526">
            <w:pPr>
              <w:widowControl w:val="0"/>
              <w:spacing w:line="240" w:lineRule="auto"/>
              <w:rPr>
                <w:ins w:id="2267" w:author="Katharina Schleidt" w:date="2021-10-11T15:44:00Z"/>
                <w:sz w:val="20"/>
                <w:szCs w:val="20"/>
              </w:rPr>
            </w:pPr>
            <w:ins w:id="2268" w:author="Katharina Schleidt" w:date="2021-10-11T15:44:00Z">
              <w:r>
                <w:rPr>
                  <w:sz w:val="20"/>
                  <w:szCs w:val="20"/>
                </w:rPr>
                <w:t xml:space="preserve">Basic Samples - </w:t>
              </w:r>
              <w:r w:rsidRPr="00A25173">
                <w:rPr>
                  <w:sz w:val="20"/>
                  <w:szCs w:val="20"/>
                </w:rPr>
                <w:t>SamplingProcedure</w:t>
              </w:r>
            </w:ins>
          </w:p>
        </w:tc>
      </w:tr>
      <w:tr w:rsidR="00A25173" w14:paraId="54A340EE" w14:textId="77777777" w:rsidTr="000A196B">
        <w:trPr>
          <w:ins w:id="2269"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E55526">
            <w:pPr>
              <w:widowControl w:val="0"/>
              <w:spacing w:line="240" w:lineRule="auto"/>
              <w:rPr>
                <w:ins w:id="2270" w:author="Katharina Schleidt" w:date="2021-10-11T15:44:00Z"/>
                <w:sz w:val="20"/>
                <w:szCs w:val="20"/>
              </w:rPr>
            </w:pPr>
            <w:ins w:id="2271"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E55526">
            <w:pPr>
              <w:widowControl w:val="0"/>
              <w:spacing w:line="240" w:lineRule="auto"/>
              <w:rPr>
                <w:ins w:id="2272" w:author="Katharina Schleidt" w:date="2021-10-11T15:44:00Z"/>
                <w:sz w:val="20"/>
                <w:szCs w:val="20"/>
              </w:rPr>
            </w:pPr>
            <w:ins w:id="2273" w:author="Katharina Schleidt" w:date="2021-10-11T15:44:00Z">
              <w:r>
                <w:rPr>
                  <w:sz w:val="20"/>
                  <w:szCs w:val="20"/>
                </w:rPr>
                <w:t>ISO 19103:2015 Geographic information – Conceptual schema language, UML2 conformance class</w:t>
              </w:r>
            </w:ins>
          </w:p>
        </w:tc>
      </w:tr>
      <w:tr w:rsidR="00A25173" w14:paraId="29E5302F" w14:textId="77777777" w:rsidTr="000A196B">
        <w:trPr>
          <w:ins w:id="2274"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E55526">
            <w:pPr>
              <w:widowControl w:val="0"/>
              <w:spacing w:line="240" w:lineRule="auto"/>
              <w:rPr>
                <w:ins w:id="2275" w:author="Katharina Schleidt" w:date="2021-10-11T15:44:00Z"/>
                <w:sz w:val="20"/>
                <w:szCs w:val="20"/>
              </w:rPr>
            </w:pPr>
            <w:ins w:id="2276"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E55526">
            <w:pPr>
              <w:widowControl w:val="0"/>
              <w:spacing w:line="240" w:lineRule="auto"/>
              <w:rPr>
                <w:ins w:id="2277" w:author="Katharina Schleidt" w:date="2021-10-11T15:44:00Z"/>
                <w:sz w:val="20"/>
                <w:szCs w:val="20"/>
              </w:rPr>
            </w:pPr>
            <w:ins w:id="2278" w:author="Katharina Schleidt" w:date="2021-10-11T15:44:00Z">
              <w:r>
                <w:rPr>
                  <w:sz w:val="20"/>
                  <w:szCs w:val="20"/>
                </w:rPr>
                <w:t>ISO 19103:2015 Geographic information – Conceptual schema language, CoreTypes conformance class</w:t>
              </w:r>
            </w:ins>
          </w:p>
        </w:tc>
      </w:tr>
      <w:tr w:rsidR="00A25173" w14:paraId="2C4C08A7" w14:textId="77777777" w:rsidTr="000A196B">
        <w:trPr>
          <w:ins w:id="2279"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2280" w:author="Katharina Schleidt" w:date="2021-10-11T15:44:00Z"/>
                <w:sz w:val="20"/>
                <w:szCs w:val="20"/>
              </w:rPr>
            </w:pPr>
            <w:ins w:id="2281"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2282" w:author="Katharina Schleidt" w:date="2021-10-11T15:44:00Z"/>
                <w:sz w:val="20"/>
                <w:szCs w:val="20"/>
              </w:rPr>
            </w:pPr>
            <w:ins w:id="2283" w:author="Katharina Schleidt" w:date="2021-10-11T15:45:00Z">
              <w:r>
                <w:rPr>
                  <w:sz w:val="20"/>
                  <w:szCs w:val="20"/>
                </w:rPr>
                <w:t>/req/sam-core/AbstractSamplingProcedure</w:t>
              </w:r>
            </w:ins>
          </w:p>
        </w:tc>
      </w:tr>
      <w:tr w:rsidR="00A25173" w14:paraId="5F4D7645" w14:textId="77777777" w:rsidTr="000A196B">
        <w:trPr>
          <w:ins w:id="2284"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2285" w:author="Katharina Schleidt" w:date="2021-10-11T15:44:00Z"/>
                <w:sz w:val="20"/>
                <w:szCs w:val="20"/>
              </w:rPr>
            </w:pPr>
            <w:ins w:id="2286"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2287" w:author="Katharina Schleidt" w:date="2021-10-11T15:44:00Z"/>
                <w:sz w:val="20"/>
                <w:szCs w:val="20"/>
              </w:rPr>
            </w:pPr>
            <w:ins w:id="2288" w:author="Katharina Schleidt" w:date="2021-10-11T15:46:00Z">
              <w:r>
                <w:rPr>
                  <w:sz w:val="20"/>
                  <w:szCs w:val="20"/>
                </w:rPr>
                <w:t>/req/obs-basic/gen/link-sem</w:t>
              </w:r>
            </w:ins>
          </w:p>
        </w:tc>
      </w:tr>
    </w:tbl>
    <w:p w14:paraId="7CFC6AC2" w14:textId="77777777" w:rsidR="00A25173" w:rsidRDefault="00A25173" w:rsidP="00A25173">
      <w:pPr>
        <w:rPr>
          <w:ins w:id="2289" w:author="Katharina Schleidt" w:date="2021-10-11T15:44:00Z"/>
          <w:lang w:eastAsia="ja-JP"/>
        </w:rPr>
      </w:pPr>
    </w:p>
    <w:p w14:paraId="7A98870A" w14:textId="24596725" w:rsidR="00A25173" w:rsidRDefault="00A25173" w:rsidP="00A25173">
      <w:pPr>
        <w:keepNext/>
        <w:rPr>
          <w:ins w:id="2290" w:author="Katharina Schleidt" w:date="2021-10-11T15:44:00Z"/>
        </w:rPr>
      </w:pPr>
      <w:ins w:id="2291" w:author="Katharina Schleidt" w:date="2021-10-11T15:47:00Z">
        <w:r>
          <w:rPr>
            <w:noProof/>
            <w:lang w:val="fr-FR" w:eastAsia="fr-FR"/>
          </w:rPr>
          <w:t>Missing Pic</w:t>
        </w:r>
      </w:ins>
    </w:p>
    <w:p w14:paraId="4881807F" w14:textId="4F2F00C2" w:rsidR="00A25173" w:rsidRDefault="00A25173" w:rsidP="00A25173">
      <w:pPr>
        <w:jc w:val="center"/>
        <w:rPr>
          <w:ins w:id="2292" w:author="Katharina Schleidt" w:date="2021-10-11T15:44:00Z"/>
          <w:b/>
          <w:bCs/>
          <w:sz w:val="20"/>
          <w:szCs w:val="20"/>
        </w:rPr>
      </w:pPr>
      <w:ins w:id="2293" w:author="Katharina Schleidt" w:date="2021-10-11T15:44:00Z">
        <w:r w:rsidRPr="00337C34">
          <w:rPr>
            <w:b/>
            <w:bCs/>
            <w:sz w:val="20"/>
            <w:szCs w:val="20"/>
          </w:rPr>
          <w:t xml:space="preserve">Figure </w:t>
        </w:r>
      </w:ins>
      <w:ins w:id="2294" w:author="Katharina Schleidt" w:date="2021-10-11T15:47:00Z">
        <w:r>
          <w:rPr>
            <w:b/>
            <w:bCs/>
            <w:sz w:val="20"/>
            <w:szCs w:val="20"/>
          </w:rPr>
          <w:t>XX</w:t>
        </w:r>
      </w:ins>
      <w:ins w:id="2295" w:author="Katharina Schleidt" w:date="2021-10-11T15:44:00Z">
        <w:r w:rsidRPr="00337C34">
          <w:rPr>
            <w:b/>
            <w:bCs/>
            <w:sz w:val="20"/>
            <w:szCs w:val="20"/>
          </w:rPr>
          <w:t xml:space="preserve"> — (Informative) Included direct and indirect requirements and recommendations of the Basic Samples — </w:t>
        </w:r>
      </w:ins>
      <w:ins w:id="2296" w:author="Katharina Schleidt" w:date="2021-10-11T15:47:00Z">
        <w:r w:rsidRPr="00A25173">
          <w:rPr>
            <w:b/>
            <w:bCs/>
            <w:sz w:val="20"/>
            <w:szCs w:val="20"/>
          </w:rPr>
          <w:t xml:space="preserve">SamplingProcedure </w:t>
        </w:r>
      </w:ins>
      <w:ins w:id="2297"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2298" w:author="Katharina Schleidt" w:date="2021-10-11T15:42:00Z"/>
        </w:rPr>
        <w:pPrChange w:id="2299" w:author="Katharina Schleidt" w:date="2021-10-11T15:43:00Z">
          <w:pPr>
            <w:pStyle w:val="Heading2"/>
          </w:pPr>
        </w:pPrChange>
      </w:pPr>
    </w:p>
    <w:p w14:paraId="04A27F91" w14:textId="06A85A43" w:rsidR="00A25173" w:rsidRDefault="00A25173" w:rsidP="00A25173">
      <w:pPr>
        <w:pStyle w:val="Heading2"/>
        <w:rPr>
          <w:ins w:id="2300" w:author="Katharina Schleidt" w:date="2021-10-11T15:43:00Z"/>
        </w:rPr>
      </w:pPr>
      <w:bookmarkStart w:id="2301" w:name="_Toc85617512"/>
      <w:ins w:id="2302" w:author="Katharina Schleidt" w:date="2021-10-11T15:42:00Z">
        <w:r>
          <w:t>PreparationProcedure</w:t>
        </w:r>
      </w:ins>
      <w:bookmarkEnd w:id="2301"/>
    </w:p>
    <w:p w14:paraId="745AC33D" w14:textId="10B27A28" w:rsidR="00A25173" w:rsidRDefault="00A25173">
      <w:pPr>
        <w:pStyle w:val="Heading3"/>
        <w:rPr>
          <w:ins w:id="2303" w:author="Katharina Schleidt" w:date="2021-10-11T15:48:00Z"/>
        </w:rPr>
      </w:pPr>
      <w:ins w:id="2304" w:author="Katharina Schleidt" w:date="2021-10-11T15:48:00Z">
        <w:r w:rsidRPr="00A25173">
          <w:t>PreparationProcedure</w:t>
        </w:r>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rPr>
          <w:ins w:id="2305"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E55526">
            <w:pPr>
              <w:widowControl w:val="0"/>
              <w:spacing w:line="240" w:lineRule="auto"/>
              <w:rPr>
                <w:ins w:id="2306" w:author="Katharina Schleidt" w:date="2021-10-11T15:48:00Z"/>
                <w:b/>
                <w:sz w:val="20"/>
                <w:szCs w:val="20"/>
              </w:rPr>
            </w:pPr>
            <w:ins w:id="2307"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E55526">
            <w:pPr>
              <w:widowControl w:val="0"/>
              <w:spacing w:line="240" w:lineRule="auto"/>
              <w:rPr>
                <w:ins w:id="2308" w:author="Katharina Schleidt" w:date="2021-10-11T15:48:00Z"/>
                <w:sz w:val="20"/>
                <w:szCs w:val="20"/>
              </w:rPr>
            </w:pPr>
            <w:ins w:id="2309" w:author="Katharina Schleidt" w:date="2021-10-11T15:48:00Z">
              <w:r>
                <w:rPr>
                  <w:sz w:val="20"/>
                  <w:szCs w:val="20"/>
                </w:rPr>
                <w:t>/req/sam-basic/</w:t>
              </w:r>
              <w:r w:rsidRPr="00A25173">
                <w:rPr>
                  <w:sz w:val="20"/>
                  <w:szCs w:val="20"/>
                </w:rPr>
                <w:t>PreparationProcedure</w:t>
              </w:r>
            </w:ins>
          </w:p>
        </w:tc>
      </w:tr>
      <w:tr w:rsidR="00A25173" w14:paraId="5DE2C5AF" w14:textId="77777777" w:rsidTr="000A196B">
        <w:trPr>
          <w:ins w:id="2310"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E55526">
            <w:pPr>
              <w:widowControl w:val="0"/>
              <w:spacing w:line="240" w:lineRule="auto"/>
              <w:rPr>
                <w:ins w:id="2311" w:author="Katharina Schleidt" w:date="2021-10-11T15:48:00Z"/>
                <w:sz w:val="20"/>
                <w:szCs w:val="20"/>
              </w:rPr>
            </w:pPr>
            <w:ins w:id="2312"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E55526">
            <w:pPr>
              <w:widowControl w:val="0"/>
              <w:spacing w:line="240" w:lineRule="auto"/>
              <w:rPr>
                <w:ins w:id="2313" w:author="Katharina Schleidt" w:date="2021-10-11T15:48:00Z"/>
                <w:sz w:val="20"/>
                <w:szCs w:val="20"/>
              </w:rPr>
            </w:pPr>
            <w:ins w:id="2314" w:author="Katharina Schleidt" w:date="2021-10-11T15:48:00Z">
              <w:r>
                <w:rPr>
                  <w:sz w:val="20"/>
                  <w:szCs w:val="20"/>
                </w:rPr>
                <w:t>Logical model</w:t>
              </w:r>
            </w:ins>
          </w:p>
        </w:tc>
      </w:tr>
      <w:tr w:rsidR="00A25173" w14:paraId="2C3156F7" w14:textId="77777777" w:rsidTr="000A196B">
        <w:trPr>
          <w:ins w:id="2315"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E55526">
            <w:pPr>
              <w:widowControl w:val="0"/>
              <w:spacing w:line="240" w:lineRule="auto"/>
              <w:rPr>
                <w:ins w:id="2316" w:author="Katharina Schleidt" w:date="2021-10-11T15:48:00Z"/>
                <w:sz w:val="20"/>
                <w:szCs w:val="20"/>
              </w:rPr>
            </w:pPr>
            <w:ins w:id="2317"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E55526">
            <w:pPr>
              <w:widowControl w:val="0"/>
              <w:spacing w:line="240" w:lineRule="auto"/>
              <w:rPr>
                <w:ins w:id="2318" w:author="Katharina Schleidt" w:date="2021-10-11T15:48:00Z"/>
                <w:sz w:val="20"/>
                <w:szCs w:val="20"/>
              </w:rPr>
            </w:pPr>
            <w:ins w:id="2319" w:author="Katharina Schleidt" w:date="2021-10-11T15:48:00Z">
              <w:r>
                <w:rPr>
                  <w:sz w:val="20"/>
                  <w:szCs w:val="20"/>
                </w:rPr>
                <w:t xml:space="preserve">Basic Samples - </w:t>
              </w:r>
              <w:r w:rsidRPr="00A25173">
                <w:rPr>
                  <w:sz w:val="20"/>
                  <w:szCs w:val="20"/>
                </w:rPr>
                <w:t>PreparationProcedure</w:t>
              </w:r>
            </w:ins>
          </w:p>
        </w:tc>
      </w:tr>
      <w:tr w:rsidR="00A25173" w14:paraId="5DD24BE3" w14:textId="77777777" w:rsidTr="000A196B">
        <w:trPr>
          <w:ins w:id="2320"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E55526">
            <w:pPr>
              <w:widowControl w:val="0"/>
              <w:spacing w:line="240" w:lineRule="auto"/>
              <w:rPr>
                <w:ins w:id="2321" w:author="Katharina Schleidt" w:date="2021-10-11T15:48:00Z"/>
                <w:sz w:val="20"/>
                <w:szCs w:val="20"/>
              </w:rPr>
            </w:pPr>
            <w:ins w:id="2322"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E55526">
            <w:pPr>
              <w:widowControl w:val="0"/>
              <w:spacing w:line="240" w:lineRule="auto"/>
              <w:rPr>
                <w:ins w:id="2323" w:author="Katharina Schleidt" w:date="2021-10-11T15:48:00Z"/>
                <w:sz w:val="20"/>
                <w:szCs w:val="20"/>
              </w:rPr>
            </w:pPr>
            <w:ins w:id="2324" w:author="Katharina Schleidt" w:date="2021-10-11T15:48:00Z">
              <w:r>
                <w:rPr>
                  <w:sz w:val="20"/>
                  <w:szCs w:val="20"/>
                </w:rPr>
                <w:t>ISO 19103:2015 Geographic information – Conceptual schema language, UML2 conformance class</w:t>
              </w:r>
            </w:ins>
          </w:p>
        </w:tc>
      </w:tr>
      <w:tr w:rsidR="00A25173" w14:paraId="43326BFE" w14:textId="77777777" w:rsidTr="000A196B">
        <w:trPr>
          <w:ins w:id="2325"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E55526">
            <w:pPr>
              <w:widowControl w:val="0"/>
              <w:spacing w:line="240" w:lineRule="auto"/>
              <w:rPr>
                <w:ins w:id="2326" w:author="Katharina Schleidt" w:date="2021-10-11T15:48:00Z"/>
                <w:sz w:val="20"/>
                <w:szCs w:val="20"/>
              </w:rPr>
            </w:pPr>
            <w:ins w:id="2327"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E55526">
            <w:pPr>
              <w:widowControl w:val="0"/>
              <w:spacing w:line="240" w:lineRule="auto"/>
              <w:rPr>
                <w:ins w:id="2328" w:author="Katharina Schleidt" w:date="2021-10-11T15:48:00Z"/>
                <w:sz w:val="20"/>
                <w:szCs w:val="20"/>
              </w:rPr>
            </w:pPr>
            <w:ins w:id="2329" w:author="Katharina Schleidt" w:date="2021-10-11T15:48:00Z">
              <w:r>
                <w:rPr>
                  <w:sz w:val="20"/>
                  <w:szCs w:val="20"/>
                </w:rPr>
                <w:t>ISO 19103:2015 Geographic information – Conceptual schema language, CoreTypes conformance class</w:t>
              </w:r>
            </w:ins>
          </w:p>
        </w:tc>
      </w:tr>
      <w:tr w:rsidR="00A25173" w14:paraId="3BA902E5" w14:textId="77777777" w:rsidTr="000A196B">
        <w:trPr>
          <w:ins w:id="2330"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E55526">
            <w:pPr>
              <w:widowControl w:val="0"/>
              <w:spacing w:line="240" w:lineRule="auto"/>
              <w:rPr>
                <w:ins w:id="2331" w:author="Katharina Schleidt" w:date="2021-10-11T15:48:00Z"/>
                <w:sz w:val="20"/>
                <w:szCs w:val="20"/>
              </w:rPr>
            </w:pPr>
            <w:ins w:id="2332" w:author="Katharina Schleidt" w:date="2021-10-11T15:48:00Z">
              <w:r>
                <w:rPr>
                  <w:sz w:val="20"/>
                  <w:szCs w:val="20"/>
                </w:rPr>
                <w:lastRenderedPageBreak/>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E55526">
            <w:pPr>
              <w:widowControl w:val="0"/>
              <w:spacing w:line="240" w:lineRule="auto"/>
              <w:rPr>
                <w:ins w:id="2333" w:author="Katharina Schleidt" w:date="2021-10-11T15:48:00Z"/>
                <w:sz w:val="20"/>
                <w:szCs w:val="20"/>
              </w:rPr>
            </w:pPr>
            <w:ins w:id="2334" w:author="Katharina Schleidt" w:date="2021-10-11T15:48:00Z">
              <w:r>
                <w:rPr>
                  <w:sz w:val="20"/>
                  <w:szCs w:val="20"/>
                </w:rPr>
                <w:t>/req/sam-core/Abstract</w:t>
              </w:r>
              <w:r w:rsidRPr="00A25173">
                <w:rPr>
                  <w:sz w:val="20"/>
                  <w:szCs w:val="20"/>
                </w:rPr>
                <w:t>PreparationProcedure</w:t>
              </w:r>
            </w:ins>
          </w:p>
        </w:tc>
      </w:tr>
      <w:tr w:rsidR="00A25173" w14:paraId="2BA1505A" w14:textId="77777777" w:rsidTr="000A196B">
        <w:trPr>
          <w:ins w:id="2335"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E55526">
            <w:pPr>
              <w:widowControl w:val="0"/>
              <w:spacing w:line="240" w:lineRule="auto"/>
              <w:rPr>
                <w:ins w:id="2336" w:author="Katharina Schleidt" w:date="2021-10-11T15:48:00Z"/>
                <w:sz w:val="20"/>
                <w:szCs w:val="20"/>
              </w:rPr>
            </w:pPr>
            <w:ins w:id="2337"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E55526">
            <w:pPr>
              <w:widowControl w:val="0"/>
              <w:spacing w:line="240" w:lineRule="auto"/>
              <w:rPr>
                <w:ins w:id="2338" w:author="Katharina Schleidt" w:date="2021-10-11T15:48:00Z"/>
                <w:sz w:val="20"/>
                <w:szCs w:val="20"/>
              </w:rPr>
            </w:pPr>
            <w:ins w:id="2339" w:author="Katharina Schleidt" w:date="2021-10-11T15:48:00Z">
              <w:r>
                <w:rPr>
                  <w:sz w:val="20"/>
                  <w:szCs w:val="20"/>
                </w:rPr>
                <w:t>/req/obs-basic/gen/link-sem</w:t>
              </w:r>
            </w:ins>
          </w:p>
        </w:tc>
      </w:tr>
    </w:tbl>
    <w:p w14:paraId="66945B98" w14:textId="77777777" w:rsidR="00A25173" w:rsidRDefault="00A25173" w:rsidP="00A25173">
      <w:pPr>
        <w:rPr>
          <w:ins w:id="2340" w:author="Katharina Schleidt" w:date="2021-10-11T15:48:00Z"/>
          <w:lang w:eastAsia="ja-JP"/>
        </w:rPr>
      </w:pPr>
    </w:p>
    <w:p w14:paraId="648ABA52" w14:textId="77777777" w:rsidR="00A25173" w:rsidRDefault="00A25173" w:rsidP="00A25173">
      <w:pPr>
        <w:keepNext/>
        <w:rPr>
          <w:ins w:id="2341" w:author="Katharina Schleidt" w:date="2021-10-11T15:48:00Z"/>
        </w:rPr>
      </w:pPr>
      <w:ins w:id="2342" w:author="Katharina Schleidt" w:date="2021-10-11T15:48:00Z">
        <w:r>
          <w:rPr>
            <w:noProof/>
            <w:lang w:val="fr-FR" w:eastAsia="fr-FR"/>
          </w:rPr>
          <w:t>Missing Pic</w:t>
        </w:r>
      </w:ins>
    </w:p>
    <w:p w14:paraId="391ACF67" w14:textId="7F7DDF76" w:rsidR="00A25173" w:rsidRDefault="00A25173" w:rsidP="00A25173">
      <w:pPr>
        <w:jc w:val="center"/>
        <w:rPr>
          <w:ins w:id="2343" w:author="Katharina Schleidt" w:date="2021-10-11T15:48:00Z"/>
          <w:b/>
          <w:bCs/>
          <w:sz w:val="20"/>
          <w:szCs w:val="20"/>
        </w:rPr>
      </w:pPr>
      <w:ins w:id="2344"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ins w:id="2345" w:author="Katharina Schleidt" w:date="2021-10-11T15:49:00Z">
        <w:r w:rsidRPr="00A25173">
          <w:rPr>
            <w:b/>
            <w:bCs/>
            <w:sz w:val="20"/>
            <w:szCs w:val="20"/>
          </w:rPr>
          <w:t xml:space="preserve">PreparationProcedure </w:t>
        </w:r>
      </w:ins>
      <w:ins w:id="2346"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2347" w:author="Katharina Schleidt" w:date="2021-10-11T15:42:00Z"/>
        </w:rPr>
        <w:pPrChange w:id="2348" w:author="Katharina Schleidt" w:date="2021-10-11T15:43:00Z">
          <w:pPr>
            <w:pStyle w:val="Heading2"/>
          </w:pPr>
        </w:pPrChange>
      </w:pPr>
    </w:p>
    <w:p w14:paraId="6DC28741" w14:textId="49FD61CC" w:rsidR="00A25173" w:rsidRDefault="00A25173" w:rsidP="00A25173">
      <w:pPr>
        <w:pStyle w:val="Heading2"/>
        <w:rPr>
          <w:ins w:id="2349" w:author="Katharina Schleidt" w:date="2021-10-11T15:43:00Z"/>
        </w:rPr>
      </w:pPr>
      <w:bookmarkStart w:id="2350" w:name="_Toc85617513"/>
      <w:ins w:id="2351" w:author="Katharina Schleidt" w:date="2021-10-11T15:42:00Z">
        <w:r>
          <w:t>PreparationStep</w:t>
        </w:r>
      </w:ins>
      <w:bookmarkEnd w:id="2350"/>
    </w:p>
    <w:p w14:paraId="01E4FC92" w14:textId="5DE66067" w:rsidR="00A25173" w:rsidRDefault="00A25173" w:rsidP="00A25173">
      <w:pPr>
        <w:pStyle w:val="Heading3"/>
        <w:rPr>
          <w:ins w:id="2352" w:author="Katharina Schleidt" w:date="2021-10-11T15:49:00Z"/>
        </w:rPr>
      </w:pPr>
      <w:ins w:id="2353" w:author="Katharina Schleidt" w:date="2021-10-11T15:49:00Z">
        <w:r w:rsidRPr="00A25173">
          <w:t xml:space="preserve">PreparationStep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rPr>
          <w:ins w:id="2354"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E55526">
            <w:pPr>
              <w:widowControl w:val="0"/>
              <w:spacing w:line="240" w:lineRule="auto"/>
              <w:rPr>
                <w:ins w:id="2355" w:author="Katharina Schleidt" w:date="2021-10-11T15:49:00Z"/>
                <w:b/>
                <w:sz w:val="20"/>
                <w:szCs w:val="20"/>
              </w:rPr>
            </w:pPr>
            <w:ins w:id="2356"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E55526">
            <w:pPr>
              <w:widowControl w:val="0"/>
              <w:spacing w:line="240" w:lineRule="auto"/>
              <w:rPr>
                <w:ins w:id="2357" w:author="Katharina Schleidt" w:date="2021-10-11T15:49:00Z"/>
                <w:sz w:val="20"/>
                <w:szCs w:val="20"/>
              </w:rPr>
            </w:pPr>
            <w:ins w:id="2358" w:author="Katharina Schleidt" w:date="2021-10-11T15:49:00Z">
              <w:r>
                <w:rPr>
                  <w:sz w:val="20"/>
                  <w:szCs w:val="20"/>
                </w:rPr>
                <w:t>/req/sam-basic/</w:t>
              </w:r>
              <w:bookmarkStart w:id="2359" w:name="_Hlk84859818"/>
              <w:r w:rsidRPr="00A25173">
                <w:rPr>
                  <w:sz w:val="20"/>
                  <w:szCs w:val="20"/>
                </w:rPr>
                <w:t>PreparationStep</w:t>
              </w:r>
              <w:bookmarkEnd w:id="2359"/>
            </w:ins>
          </w:p>
        </w:tc>
      </w:tr>
      <w:tr w:rsidR="00A25173" w14:paraId="79451B6F" w14:textId="77777777" w:rsidTr="000A196B">
        <w:trPr>
          <w:ins w:id="2360"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E55526">
            <w:pPr>
              <w:widowControl w:val="0"/>
              <w:spacing w:line="240" w:lineRule="auto"/>
              <w:rPr>
                <w:ins w:id="2361" w:author="Katharina Schleidt" w:date="2021-10-11T15:49:00Z"/>
                <w:sz w:val="20"/>
                <w:szCs w:val="20"/>
              </w:rPr>
            </w:pPr>
            <w:ins w:id="2362"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E55526">
            <w:pPr>
              <w:widowControl w:val="0"/>
              <w:spacing w:line="240" w:lineRule="auto"/>
              <w:rPr>
                <w:ins w:id="2363" w:author="Katharina Schleidt" w:date="2021-10-11T15:49:00Z"/>
                <w:sz w:val="20"/>
                <w:szCs w:val="20"/>
              </w:rPr>
            </w:pPr>
            <w:ins w:id="2364" w:author="Katharina Schleidt" w:date="2021-10-11T15:49:00Z">
              <w:r>
                <w:rPr>
                  <w:sz w:val="20"/>
                  <w:szCs w:val="20"/>
                </w:rPr>
                <w:t>Logical model</w:t>
              </w:r>
            </w:ins>
          </w:p>
        </w:tc>
      </w:tr>
      <w:tr w:rsidR="00A25173" w14:paraId="77FCDF68" w14:textId="77777777" w:rsidTr="000A196B">
        <w:trPr>
          <w:ins w:id="2365"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E55526">
            <w:pPr>
              <w:widowControl w:val="0"/>
              <w:spacing w:line="240" w:lineRule="auto"/>
              <w:rPr>
                <w:ins w:id="2366" w:author="Katharina Schleidt" w:date="2021-10-11T15:49:00Z"/>
                <w:sz w:val="20"/>
                <w:szCs w:val="20"/>
              </w:rPr>
            </w:pPr>
            <w:ins w:id="2367"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E55526">
            <w:pPr>
              <w:widowControl w:val="0"/>
              <w:spacing w:line="240" w:lineRule="auto"/>
              <w:rPr>
                <w:ins w:id="2368" w:author="Katharina Schleidt" w:date="2021-10-11T15:49:00Z"/>
                <w:sz w:val="20"/>
                <w:szCs w:val="20"/>
              </w:rPr>
            </w:pPr>
            <w:ins w:id="2369" w:author="Katharina Schleidt" w:date="2021-10-11T15:49:00Z">
              <w:r>
                <w:rPr>
                  <w:sz w:val="20"/>
                  <w:szCs w:val="20"/>
                </w:rPr>
                <w:t xml:space="preserve">Basic Samples - </w:t>
              </w:r>
              <w:r w:rsidRPr="00A25173">
                <w:rPr>
                  <w:sz w:val="20"/>
                  <w:szCs w:val="20"/>
                </w:rPr>
                <w:t>PreparationStep</w:t>
              </w:r>
            </w:ins>
          </w:p>
        </w:tc>
      </w:tr>
      <w:tr w:rsidR="00A25173" w14:paraId="16EC80F6" w14:textId="77777777" w:rsidTr="000A196B">
        <w:trPr>
          <w:ins w:id="2370"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E55526">
            <w:pPr>
              <w:widowControl w:val="0"/>
              <w:spacing w:line="240" w:lineRule="auto"/>
              <w:rPr>
                <w:ins w:id="2371" w:author="Katharina Schleidt" w:date="2021-10-11T15:49:00Z"/>
                <w:sz w:val="20"/>
                <w:szCs w:val="20"/>
              </w:rPr>
            </w:pPr>
            <w:ins w:id="2372"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E55526">
            <w:pPr>
              <w:widowControl w:val="0"/>
              <w:spacing w:line="240" w:lineRule="auto"/>
              <w:rPr>
                <w:ins w:id="2373" w:author="Katharina Schleidt" w:date="2021-10-11T15:49:00Z"/>
                <w:sz w:val="20"/>
                <w:szCs w:val="20"/>
              </w:rPr>
            </w:pPr>
            <w:ins w:id="2374" w:author="Katharina Schleidt" w:date="2021-10-11T15:49:00Z">
              <w:r>
                <w:rPr>
                  <w:sz w:val="20"/>
                  <w:szCs w:val="20"/>
                </w:rPr>
                <w:t>ISO 19103:2015 Geographic information – Conceptual schema language, UML2 conformance class</w:t>
              </w:r>
            </w:ins>
          </w:p>
        </w:tc>
      </w:tr>
      <w:tr w:rsidR="00A25173" w14:paraId="3B8F71A8" w14:textId="77777777" w:rsidTr="000A196B">
        <w:trPr>
          <w:ins w:id="2375"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E55526">
            <w:pPr>
              <w:widowControl w:val="0"/>
              <w:spacing w:line="240" w:lineRule="auto"/>
              <w:rPr>
                <w:ins w:id="2376" w:author="Katharina Schleidt" w:date="2021-10-11T15:49:00Z"/>
                <w:sz w:val="20"/>
                <w:szCs w:val="20"/>
              </w:rPr>
            </w:pPr>
            <w:ins w:id="2377"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E55526">
            <w:pPr>
              <w:widowControl w:val="0"/>
              <w:spacing w:line="240" w:lineRule="auto"/>
              <w:rPr>
                <w:ins w:id="2378" w:author="Katharina Schleidt" w:date="2021-10-11T15:49:00Z"/>
                <w:sz w:val="20"/>
                <w:szCs w:val="20"/>
              </w:rPr>
            </w:pPr>
            <w:ins w:id="2379" w:author="Katharina Schleidt" w:date="2021-10-11T15:49:00Z">
              <w:r>
                <w:rPr>
                  <w:sz w:val="20"/>
                  <w:szCs w:val="20"/>
                </w:rPr>
                <w:t>ISO 19103:2015 Geographic information – Conceptual schema language, CoreTypes conformance class</w:t>
              </w:r>
            </w:ins>
          </w:p>
        </w:tc>
      </w:tr>
      <w:tr w:rsidR="00A25173" w14:paraId="006016C0" w14:textId="77777777" w:rsidTr="000A196B">
        <w:trPr>
          <w:ins w:id="2380"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E55526">
            <w:pPr>
              <w:widowControl w:val="0"/>
              <w:spacing w:line="240" w:lineRule="auto"/>
              <w:rPr>
                <w:ins w:id="2381" w:author="Katharina Schleidt" w:date="2021-10-11T15:49:00Z"/>
                <w:sz w:val="20"/>
                <w:szCs w:val="20"/>
              </w:rPr>
            </w:pPr>
            <w:ins w:id="2382"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E55526">
            <w:pPr>
              <w:widowControl w:val="0"/>
              <w:spacing w:line="240" w:lineRule="auto"/>
              <w:rPr>
                <w:ins w:id="2383" w:author="Katharina Schleidt" w:date="2021-10-11T15:49:00Z"/>
                <w:sz w:val="20"/>
                <w:szCs w:val="20"/>
              </w:rPr>
            </w:pPr>
            <w:ins w:id="2384" w:author="Katharina Schleidt" w:date="2021-10-11T15:49:00Z">
              <w:r>
                <w:rPr>
                  <w:sz w:val="20"/>
                  <w:szCs w:val="20"/>
                </w:rPr>
                <w:t>/req/sam-core/Abstract</w:t>
              </w:r>
              <w:r w:rsidRPr="00A25173">
                <w:rPr>
                  <w:sz w:val="20"/>
                  <w:szCs w:val="20"/>
                </w:rPr>
                <w:t>PreparationStep</w:t>
              </w:r>
            </w:ins>
          </w:p>
        </w:tc>
      </w:tr>
      <w:tr w:rsidR="00A25173" w14:paraId="735D6CA6" w14:textId="77777777" w:rsidTr="000A196B">
        <w:trPr>
          <w:ins w:id="2385"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E55526">
            <w:pPr>
              <w:widowControl w:val="0"/>
              <w:spacing w:line="240" w:lineRule="auto"/>
              <w:rPr>
                <w:ins w:id="2386" w:author="Katharina Schleidt" w:date="2021-10-11T15:49:00Z"/>
                <w:sz w:val="20"/>
                <w:szCs w:val="20"/>
              </w:rPr>
            </w:pPr>
            <w:ins w:id="2387"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E55526">
            <w:pPr>
              <w:widowControl w:val="0"/>
              <w:spacing w:line="240" w:lineRule="auto"/>
              <w:rPr>
                <w:ins w:id="2388" w:author="Katharina Schleidt" w:date="2021-10-11T15:49:00Z"/>
                <w:sz w:val="20"/>
                <w:szCs w:val="20"/>
              </w:rPr>
            </w:pPr>
            <w:ins w:id="2389" w:author="Katharina Schleidt" w:date="2021-10-11T15:49:00Z">
              <w:r>
                <w:rPr>
                  <w:sz w:val="20"/>
                  <w:szCs w:val="20"/>
                </w:rPr>
                <w:t>/req/obs-basic/gen/link-sem</w:t>
              </w:r>
            </w:ins>
          </w:p>
        </w:tc>
      </w:tr>
    </w:tbl>
    <w:p w14:paraId="621E1BE8" w14:textId="77777777" w:rsidR="00A25173" w:rsidRDefault="00A25173" w:rsidP="00A25173">
      <w:pPr>
        <w:rPr>
          <w:ins w:id="2390" w:author="Katharina Schleidt" w:date="2021-10-11T15:49:00Z"/>
          <w:lang w:eastAsia="ja-JP"/>
        </w:rPr>
      </w:pPr>
    </w:p>
    <w:p w14:paraId="38217A02" w14:textId="77777777" w:rsidR="00A25173" w:rsidRDefault="00A25173" w:rsidP="00A25173">
      <w:pPr>
        <w:keepNext/>
        <w:rPr>
          <w:ins w:id="2391" w:author="Katharina Schleidt" w:date="2021-10-11T15:49:00Z"/>
        </w:rPr>
      </w:pPr>
      <w:ins w:id="2392" w:author="Katharina Schleidt" w:date="2021-10-11T15:49:00Z">
        <w:r>
          <w:rPr>
            <w:noProof/>
            <w:lang w:val="fr-FR" w:eastAsia="fr-FR"/>
          </w:rPr>
          <w:t>Missing Pic</w:t>
        </w:r>
      </w:ins>
    </w:p>
    <w:p w14:paraId="775279B0" w14:textId="7D4C1067" w:rsidR="00A25173" w:rsidRDefault="00A25173" w:rsidP="00A25173">
      <w:pPr>
        <w:jc w:val="center"/>
        <w:rPr>
          <w:ins w:id="2393" w:author="Katharina Schleidt" w:date="2021-10-11T15:49:00Z"/>
          <w:b/>
          <w:bCs/>
          <w:sz w:val="20"/>
          <w:szCs w:val="20"/>
        </w:rPr>
      </w:pPr>
      <w:ins w:id="2394"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ins w:id="2395" w:author="Katharina Schleidt" w:date="2021-10-11T15:50:00Z">
        <w:r w:rsidRPr="00A25173">
          <w:rPr>
            <w:b/>
            <w:bCs/>
            <w:sz w:val="20"/>
            <w:szCs w:val="20"/>
          </w:rPr>
          <w:t xml:space="preserve">PreparationStep </w:t>
        </w:r>
      </w:ins>
      <w:ins w:id="2396"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2397" w:author="Katharina Schleidt" w:date="2021-10-11T15:43:00Z"/>
          <w:lang w:eastAsia="ja-JP"/>
        </w:rPr>
      </w:pPr>
    </w:p>
    <w:p w14:paraId="028A37B2" w14:textId="77777777" w:rsidR="00A25173" w:rsidRPr="007D5E5A" w:rsidRDefault="00A25173">
      <w:pPr>
        <w:rPr>
          <w:ins w:id="2398" w:author="Katharina Schleidt" w:date="2021-10-11T15:42:00Z"/>
        </w:rPr>
        <w:pPrChange w:id="2399" w:author="Katharina Schleidt" w:date="2021-10-11T15:43:00Z">
          <w:pPr>
            <w:pStyle w:val="Heading2"/>
          </w:pPr>
        </w:pPrChange>
      </w:pPr>
    </w:p>
    <w:p w14:paraId="2ABBE490" w14:textId="57AD99B0" w:rsidR="00CC5129" w:rsidRDefault="00711727" w:rsidP="00711727">
      <w:pPr>
        <w:pStyle w:val="Heading2"/>
      </w:pPr>
      <w:bookmarkStart w:id="2400" w:name="_Toc85617514"/>
      <w:r w:rsidRPr="00711727">
        <w:lastRenderedPageBreak/>
        <w:t>SampleCollection</w:t>
      </w:r>
      <w:bookmarkEnd w:id="2400"/>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8" cstate="print">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0">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2401"/>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2401"/>
            <w:r w:rsidR="00F972D4">
              <w:rPr>
                <w:rStyle w:val="CommentReference"/>
              </w:rPr>
              <w:commentReference w:id="2401"/>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2402" w:name="_Toc85617515"/>
      <w:r w:rsidRPr="001D410B">
        <w:lastRenderedPageBreak/>
        <w:t>PhysicalDimension</w:t>
      </w:r>
      <w:bookmarkEnd w:id="2402"/>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1">
                      <a:extLst>
                        <a:ext uri="{28A0092B-C50C-407E-A947-70E740481C1C}">
                          <a14:useLocalDpi xmlns:a14="http://schemas.microsoft.com/office/drawing/2010/main"/>
                        </a:ext>
                        <a:ext uri="{96DAC541-7B7A-43D3-8B79-37D633B846F1}">
                          <asvg:svgBlip xmlns:asvg="http://schemas.microsoft.com/office/drawing/2016/SVG/main" r:embed="rId172"/>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2403"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2404" w:author="Ilkka Rinne" w:date="2021-08-09T16:12:00Z">
              <w:r w:rsidR="00854564">
                <w:rPr>
                  <w:sz w:val="20"/>
                  <w:szCs w:val="20"/>
                </w:rPr>
                <w:t>identifier</w:t>
              </w:r>
            </w:ins>
            <w:del w:id="2405" w:author="Ilkka Rinne" w:date="2021-08-09T16:12:00Z">
              <w:r w:rsidDel="00854564">
                <w:rPr>
                  <w:sz w:val="20"/>
                  <w:szCs w:val="20"/>
                </w:rPr>
                <w:delText>name</w:delText>
              </w:r>
            </w:del>
            <w:r>
              <w:rPr>
                <w:sz w:val="20"/>
                <w:szCs w:val="20"/>
              </w:rPr>
              <w:t xml:space="preserve"> of the physical dimension</w:t>
            </w:r>
            <w:del w:id="2406"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2407" w:name="_Toc85617516"/>
      <w:r w:rsidRPr="00F53892">
        <w:t>NamedLocation</w:t>
      </w:r>
      <w:bookmarkEnd w:id="2407"/>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2408" w:name="_Toc85617517"/>
      <w:r w:rsidRPr="004611AB">
        <w:lastRenderedPageBreak/>
        <w:t>StatisticalClassification</w:t>
      </w:r>
      <w:bookmarkEnd w:id="2408"/>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5">
                      <a:extLst>
                        <a:ext uri="{28A0092B-C50C-407E-A947-70E740481C1C}">
                          <a14:useLocalDpi xmlns:a14="http://schemas.microsoft.com/office/drawing/2010/main"/>
                        </a:ext>
                        <a:ext uri="{96DAC541-7B7A-43D3-8B79-37D633B846F1}">
                          <asvg:svgBlip xmlns:asvg="http://schemas.microsoft.com/office/drawing/2016/SVG/main" r:embed="rId176"/>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2409"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2410" w:name="_Toc450303222"/>
      <w:bookmarkStart w:id="2411" w:name="_Toc9996972"/>
      <w:bookmarkStart w:id="2412" w:name="_Toc438968655"/>
      <w:bookmarkStart w:id="2413" w:name="_Toc443461103"/>
      <w:bookmarkStart w:id="2414" w:name="_Toc353342675"/>
      <w:r w:rsidRPr="00F02BC7">
        <w:lastRenderedPageBreak/>
        <w:br/>
      </w:r>
      <w:bookmarkStart w:id="2415" w:name="_Toc85617518"/>
      <w:r w:rsidRPr="00F02BC7">
        <w:rPr>
          <w:b w:val="0"/>
        </w:rPr>
        <w:t>(</w:t>
      </w:r>
      <w:r w:rsidR="00920189">
        <w:rPr>
          <w:b w:val="0"/>
        </w:rPr>
        <w:t>normative</w:t>
      </w:r>
      <w:r w:rsidRPr="00F02BC7">
        <w:rPr>
          <w:b w:val="0"/>
        </w:rPr>
        <w:t>)</w:t>
      </w:r>
      <w:bookmarkEnd w:id="2410"/>
      <w:bookmarkEnd w:id="2411"/>
      <w:bookmarkEnd w:id="2412"/>
      <w:bookmarkEnd w:id="2413"/>
      <w:bookmarkEnd w:id="2414"/>
      <w:r w:rsidRPr="00F02BC7">
        <w:br/>
      </w:r>
      <w:r w:rsidRPr="00F02BC7">
        <w:br/>
      </w:r>
      <w:r w:rsidR="00920189">
        <w:t xml:space="preserve">Abstract </w:t>
      </w:r>
      <w:r w:rsidR="001E635D">
        <w:t>T</w:t>
      </w:r>
      <w:r w:rsidR="00920189">
        <w:t xml:space="preserve">est </w:t>
      </w:r>
      <w:r w:rsidR="001E635D">
        <w:t>S</w:t>
      </w:r>
      <w:r w:rsidR="00920189">
        <w:t>uite</w:t>
      </w:r>
      <w:bookmarkEnd w:id="2415"/>
    </w:p>
    <w:p w14:paraId="0BC1B11F" w14:textId="77777777" w:rsidR="007A1C65" w:rsidRPr="0047527C" w:rsidRDefault="007A1C65" w:rsidP="007A1C65">
      <w:pPr>
        <w:pStyle w:val="a2"/>
      </w:pPr>
      <w:bookmarkStart w:id="2416" w:name="_Toc85617519"/>
      <w:r w:rsidRPr="0047527C">
        <w:t>Abstract tests for Conceptual Observation schema package</w:t>
      </w:r>
      <w:bookmarkEnd w:id="2416"/>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2417" w:name="_Toc85617520"/>
      <w:r w:rsidRPr="0047527C">
        <w:t>Abstract tests for Abstract Observation core package</w:t>
      </w:r>
      <w:bookmarkEnd w:id="2417"/>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2418" w:name="_Toc85617521"/>
      <w:r w:rsidRPr="002B4EBE">
        <w:t>Abstract tests for Basic Observations package</w:t>
      </w:r>
      <w:bookmarkEnd w:id="2418"/>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2419" w:name="_Toc85617522"/>
      <w:r w:rsidRPr="00F264E8">
        <w:t>Abstract tests for Conceptual Sample schema package</w:t>
      </w:r>
      <w:bookmarkEnd w:id="2419"/>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2420" w:name="_Toc85617523"/>
      <w:r w:rsidRPr="002423DA">
        <w:t>Abstract tests for Abstract Sample core package</w:t>
      </w:r>
      <w:bookmarkEnd w:id="2420"/>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2421" w:name="_Toc85617524"/>
      <w:r w:rsidRPr="002423DA">
        <w:t>Abstract tests for Basic Samples package</w:t>
      </w:r>
      <w:bookmarkEnd w:id="2421"/>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2422" w:name="_Toc85617525"/>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2422"/>
    </w:p>
    <w:p w14:paraId="15C92B03" w14:textId="4FDB9CCA" w:rsidR="00920189" w:rsidRDefault="00F90523" w:rsidP="002B4EBE">
      <w:pPr>
        <w:pStyle w:val="a2"/>
      </w:pPr>
      <w:bookmarkStart w:id="2423" w:name="_Toc85617526"/>
      <w:r w:rsidRPr="00F90523">
        <w:t>Introduction</w:t>
      </w:r>
      <w:bookmarkEnd w:id="2423"/>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2424" w:name="_Toc85617527"/>
      <w:r>
        <w:t>Earth Observations (EO)</w:t>
      </w:r>
      <w:bookmarkEnd w:id="2424"/>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2425" w:name="_Toc85617528"/>
      <w:r>
        <w:t>Metrology</w:t>
      </w:r>
      <w:bookmarkEnd w:id="2425"/>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2426" w:name="_Toc85617529"/>
      <w:r w:rsidRPr="00B577B2">
        <w:t>Earth science simulations</w:t>
      </w:r>
      <w:bookmarkEnd w:id="242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2427" w:name="_Toc85617530"/>
      <w:r w:rsidRPr="00B577B2">
        <w:t>Assay/Chemistry</w:t>
      </w:r>
      <w:bookmarkEnd w:id="2427"/>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2428" w:name="_Toc85617531"/>
      <w:r w:rsidRPr="00B577B2">
        <w:t>Geology field observations</w:t>
      </w:r>
      <w:bookmarkEnd w:id="2428"/>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2429" w:name="_Toc85617532"/>
      <w:r w:rsidRPr="00B577B2">
        <w:t>Geotechnics observations</w:t>
      </w:r>
      <w:bookmarkEnd w:id="2429"/>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2430" w:name="_Toc85617533"/>
      <w:r w:rsidRPr="00B577B2">
        <w:t>Water quality observations</w:t>
      </w:r>
      <w:bookmarkEnd w:id="2430"/>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2431" w:name="_Toc85617534"/>
      <w:r w:rsidRPr="00B577B2">
        <w:t>Soil quality observations</w:t>
      </w:r>
      <w:bookmarkEnd w:id="243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2432" w:name="_Ref71659104"/>
      <w:bookmarkStart w:id="2433" w:name="_Ref71659115"/>
      <w:bookmarkStart w:id="2434" w:name="_Toc8561753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2435"/>
      <w:r w:rsidR="00EC3D8D" w:rsidRPr="00EC3D8D">
        <w:t xml:space="preserve">between </w:t>
      </w:r>
      <w:r w:rsidR="00DB2B9C">
        <w:t xml:space="preserve">ISO 19156:2011, edition 1 </w:t>
      </w:r>
      <w:r w:rsidR="00EC3D8D" w:rsidRPr="00EC3D8D">
        <w:t xml:space="preserve">and </w:t>
      </w:r>
      <w:r w:rsidR="00DB2B9C">
        <w:t>ISO 19156:</w:t>
      </w:r>
      <w:commentRangeStart w:id="2436"/>
      <w:commentRangeStart w:id="2437"/>
      <w:r w:rsidR="00DB2B9C">
        <w:t>2020</w:t>
      </w:r>
      <w:commentRangeEnd w:id="2436"/>
      <w:r w:rsidR="00DB2B9C">
        <w:rPr>
          <w:rStyle w:val="CommentReference"/>
        </w:rPr>
        <w:commentReference w:id="2436"/>
      </w:r>
      <w:commentRangeEnd w:id="2437"/>
      <w:r w:rsidR="00DB2B9C">
        <w:rPr>
          <w:rStyle w:val="CommentReference"/>
        </w:rPr>
        <w:commentReference w:id="2437"/>
      </w:r>
      <w:r w:rsidR="00DB2B9C">
        <w:t>, edition 2</w:t>
      </w:r>
      <w:commentRangeEnd w:id="2435"/>
      <w:r w:rsidR="00DB2B9C">
        <w:rPr>
          <w:rStyle w:val="CommentReference"/>
          <w:rFonts w:eastAsia="Calibri"/>
          <w:b w:val="0"/>
          <w:lang w:eastAsia="en-US"/>
        </w:rPr>
        <w:commentReference w:id="2435"/>
      </w:r>
      <w:bookmarkEnd w:id="2432"/>
      <w:bookmarkEnd w:id="2433"/>
      <w:bookmarkEnd w:id="2434"/>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2438" w:author="Katharina Schleidt" w:date="2021-07-05T20:14:00Z">
        <w:r w:rsidR="002F3554" w:rsidDel="00CC3A78">
          <w:rPr>
            <w:lang w:eastAsia="ja-JP"/>
          </w:rPr>
          <w:delText>measurements</w:delText>
        </w:r>
        <w:r w:rsidDel="00CC3A78">
          <w:rPr>
            <w:lang w:eastAsia="ja-JP"/>
          </w:rPr>
          <w:delText xml:space="preserve"> </w:delText>
        </w:r>
      </w:del>
      <w:ins w:id="2439"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2440" w:author="Katharina Schleidt" w:date="2021-07-05T20:14:00Z">
        <w:r w:rsidR="002F3554" w:rsidDel="00CC3A78">
          <w:rPr>
            <w:lang w:eastAsia="ja-JP"/>
          </w:rPr>
          <w:delText xml:space="preserve">measurements </w:delText>
        </w:r>
      </w:del>
      <w:ins w:id="2441" w:author="Katharina Schleidt" w:date="2021-07-05T20:14:00Z">
        <w:r w:rsidR="00CC3A78">
          <w:rPr>
            <w:lang w:eastAsia="ja-JP"/>
          </w:rPr>
          <w:t xml:space="preserve">Measurements </w:t>
        </w:r>
      </w:ins>
      <w:r w:rsidR="002F3554">
        <w:rPr>
          <w:lang w:eastAsia="ja-JP"/>
        </w:rPr>
        <w:t xml:space="preserve">and </w:t>
      </w:r>
      <w:del w:id="2442" w:author="Katharina Schleidt" w:date="2021-07-05T20:14:00Z">
        <w:r w:rsidR="002F3554" w:rsidDel="00CC3A78">
          <w:rPr>
            <w:lang w:eastAsia="ja-JP"/>
          </w:rPr>
          <w:delText>samples</w:delText>
        </w:r>
        <w:r w:rsidDel="00CC3A78">
          <w:rPr>
            <w:lang w:eastAsia="ja-JP"/>
          </w:rPr>
          <w:delText xml:space="preserve"> </w:delText>
        </w:r>
      </w:del>
      <w:ins w:id="2443" w:author="Katharina Schleidt" w:date="2021-07-05T20:14:00Z">
        <w:r w:rsidR="00CC3A78">
          <w:rPr>
            <w:lang w:eastAsia="ja-JP"/>
          </w:rPr>
          <w:t xml:space="preserve">Samples </w:t>
        </w:r>
      </w:ins>
      <w:r>
        <w:rPr>
          <w:lang w:eastAsia="ja-JP"/>
        </w:rPr>
        <w:t>v3.0 (ISO 19156:</w:t>
      </w:r>
      <w:commentRangeStart w:id="2444"/>
      <w:commentRangeStart w:id="2445"/>
      <w:r>
        <w:rPr>
          <w:lang w:eastAsia="ja-JP"/>
        </w:rPr>
        <w:t>2020</w:t>
      </w:r>
      <w:commentRangeEnd w:id="2444"/>
      <w:r w:rsidR="00AE5CAB">
        <w:rPr>
          <w:rStyle w:val="CommentReference"/>
        </w:rPr>
        <w:commentReference w:id="2444"/>
      </w:r>
      <w:commentRangeEnd w:id="2445"/>
      <w:r w:rsidR="00AE5CAB">
        <w:rPr>
          <w:rStyle w:val="CommentReference"/>
        </w:rPr>
        <w:commentReference w:id="2445"/>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2446" w:name="_Toc85617536"/>
      <w:r>
        <w:t>Package and requirements class structure</w:t>
      </w:r>
      <w:bookmarkEnd w:id="2446"/>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&lt;&lt;ApplicationSchema&gt;&gt;</w:t>
      </w:r>
    </w:p>
    <w:p w14:paraId="7B9DFA12" w14:textId="77777777" w:rsidR="00165AA5" w:rsidRDefault="0040049D" w:rsidP="0040049D">
      <w:pPr>
        <w:pStyle w:val="ListParagraph"/>
        <w:numPr>
          <w:ilvl w:val="1"/>
          <w:numId w:val="12"/>
        </w:numPr>
        <w:rPr>
          <w:lang w:eastAsia="ja-JP"/>
        </w:rPr>
      </w:pPr>
      <w:r>
        <w:rPr>
          <w:lang w:eastAsia="ja-JP"/>
        </w:rPr>
        <w:t>measurement &lt;&lt;ApplicationSchema&gt;&gt;</w:t>
      </w:r>
    </w:p>
    <w:p w14:paraId="276044F7" w14:textId="77777777" w:rsidR="00165AA5" w:rsidRDefault="0040049D" w:rsidP="0040049D">
      <w:pPr>
        <w:pStyle w:val="ListParagraph"/>
        <w:numPr>
          <w:ilvl w:val="1"/>
          <w:numId w:val="12"/>
        </w:numPr>
        <w:rPr>
          <w:lang w:eastAsia="ja-JP"/>
        </w:rPr>
      </w:pPr>
      <w:r>
        <w:rPr>
          <w:lang w:eastAsia="ja-JP"/>
        </w:rPr>
        <w:t>categoryObservation &lt;&lt;RequirementsClass&gt;&gt;</w:t>
      </w:r>
    </w:p>
    <w:p w14:paraId="445492E6" w14:textId="77777777" w:rsidR="00165AA5" w:rsidRDefault="0040049D" w:rsidP="0040049D">
      <w:pPr>
        <w:pStyle w:val="ListParagraph"/>
        <w:numPr>
          <w:ilvl w:val="1"/>
          <w:numId w:val="12"/>
        </w:numPr>
        <w:rPr>
          <w:lang w:eastAsia="ja-JP"/>
        </w:rPr>
      </w:pPr>
      <w:r>
        <w:rPr>
          <w:lang w:eastAsia="ja-JP"/>
        </w:rPr>
        <w:t>countObservation &lt;&lt;RequirementsClass&gt;&gt;</w:t>
      </w:r>
    </w:p>
    <w:p w14:paraId="3EA97AC6" w14:textId="77777777" w:rsidR="00165AA5" w:rsidRDefault="0040049D" w:rsidP="0040049D">
      <w:pPr>
        <w:pStyle w:val="ListParagraph"/>
        <w:numPr>
          <w:ilvl w:val="1"/>
          <w:numId w:val="12"/>
        </w:numPr>
        <w:rPr>
          <w:lang w:eastAsia="ja-JP"/>
        </w:rPr>
      </w:pPr>
      <w:r>
        <w:rPr>
          <w:lang w:eastAsia="ja-JP"/>
        </w:rPr>
        <w:t>truthObservation &lt;&lt;RequirementsClass&gt;&gt;</w:t>
      </w:r>
    </w:p>
    <w:p w14:paraId="4AC653B3" w14:textId="77777777" w:rsidR="00165AA5" w:rsidRDefault="0040049D" w:rsidP="0040049D">
      <w:pPr>
        <w:pStyle w:val="ListParagraph"/>
        <w:numPr>
          <w:ilvl w:val="1"/>
          <w:numId w:val="12"/>
        </w:numPr>
        <w:rPr>
          <w:lang w:eastAsia="ja-JP"/>
        </w:rPr>
      </w:pPr>
      <w:r>
        <w:rPr>
          <w:lang w:eastAsia="ja-JP"/>
        </w:rPr>
        <w:t>temporalObservation &lt;&lt;RequirementsClass&gt;&gt;</w:t>
      </w:r>
    </w:p>
    <w:p w14:paraId="1B9D03D7" w14:textId="77777777" w:rsidR="00165AA5" w:rsidRDefault="0040049D" w:rsidP="0040049D">
      <w:pPr>
        <w:pStyle w:val="ListParagraph"/>
        <w:numPr>
          <w:ilvl w:val="1"/>
          <w:numId w:val="12"/>
        </w:numPr>
        <w:rPr>
          <w:lang w:eastAsia="ja-JP"/>
        </w:rPr>
      </w:pPr>
      <w:r>
        <w:rPr>
          <w:lang w:eastAsia="ja-JP"/>
        </w:rPr>
        <w:t>geometryObservation &lt;&lt;RequirementsClass&gt;&gt;</w:t>
      </w:r>
    </w:p>
    <w:p w14:paraId="24A6625B" w14:textId="77777777" w:rsidR="00165AA5" w:rsidRDefault="0040049D" w:rsidP="0040049D">
      <w:pPr>
        <w:pStyle w:val="ListParagraph"/>
        <w:numPr>
          <w:ilvl w:val="1"/>
          <w:numId w:val="12"/>
        </w:numPr>
        <w:rPr>
          <w:lang w:eastAsia="ja-JP"/>
        </w:rPr>
      </w:pPr>
      <w:r>
        <w:rPr>
          <w:lang w:eastAsia="ja-JP"/>
        </w:rPr>
        <w:t>complexObservation &lt;&lt;RequirementsClass&gt;&gt;</w:t>
      </w:r>
    </w:p>
    <w:p w14:paraId="6926B207" w14:textId="77777777" w:rsidR="00165AA5" w:rsidRDefault="0040049D" w:rsidP="0040049D">
      <w:pPr>
        <w:pStyle w:val="ListParagraph"/>
        <w:numPr>
          <w:ilvl w:val="1"/>
          <w:numId w:val="12"/>
        </w:numPr>
        <w:rPr>
          <w:lang w:eastAsia="ja-JP"/>
        </w:rPr>
      </w:pPr>
      <w:r>
        <w:rPr>
          <w:lang w:eastAsia="ja-JP"/>
        </w:rPr>
        <w:t>coverageObservation &lt;&lt;RequirementsClass&gt;&gt;</w:t>
      </w:r>
    </w:p>
    <w:p w14:paraId="27FCA231" w14:textId="77777777" w:rsidR="00165AA5" w:rsidRDefault="0040049D" w:rsidP="0040049D">
      <w:pPr>
        <w:pStyle w:val="ListParagraph"/>
        <w:numPr>
          <w:ilvl w:val="1"/>
          <w:numId w:val="12"/>
        </w:numPr>
        <w:rPr>
          <w:lang w:eastAsia="ja-JP"/>
        </w:rPr>
      </w:pPr>
      <w:r>
        <w:rPr>
          <w:lang w:eastAsia="ja-JP"/>
        </w:rPr>
        <w:t>pointCoverageObservation &lt;&lt;RequirementsClass&gt;&gt;</w:t>
      </w:r>
    </w:p>
    <w:p w14:paraId="5AB13684" w14:textId="77777777" w:rsidR="00165AA5" w:rsidRDefault="0040049D" w:rsidP="0040049D">
      <w:pPr>
        <w:pStyle w:val="ListParagraph"/>
        <w:numPr>
          <w:ilvl w:val="1"/>
          <w:numId w:val="12"/>
        </w:numPr>
        <w:rPr>
          <w:lang w:eastAsia="ja-JP"/>
        </w:rPr>
      </w:pPr>
      <w:r>
        <w:rPr>
          <w:lang w:eastAsia="ja-JP"/>
        </w:rPr>
        <w:t>timeSeriesObservation &lt;&lt;RequirementsClass&gt;&gt;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r>
        <w:rPr>
          <w:lang w:eastAsia="ja-JP"/>
        </w:rPr>
        <w:t>samplingFeature &lt;&lt;ApplicationSchema&gt;&gt;</w:t>
      </w:r>
    </w:p>
    <w:p w14:paraId="66F30AB8" w14:textId="77777777" w:rsidR="00165AA5" w:rsidRDefault="0040049D" w:rsidP="0040049D">
      <w:pPr>
        <w:pStyle w:val="ListParagraph"/>
        <w:numPr>
          <w:ilvl w:val="1"/>
          <w:numId w:val="12"/>
        </w:numPr>
        <w:rPr>
          <w:lang w:eastAsia="ja-JP"/>
        </w:rPr>
      </w:pPr>
      <w:r>
        <w:rPr>
          <w:lang w:eastAsia="ja-JP"/>
        </w:rPr>
        <w:t>spatialSamplingFeature &lt;&lt;ApplicationSchema&gt;&gt;</w:t>
      </w:r>
    </w:p>
    <w:p w14:paraId="1F5631B1" w14:textId="77777777" w:rsidR="00165AA5" w:rsidRDefault="0040049D" w:rsidP="0040049D">
      <w:pPr>
        <w:pStyle w:val="ListParagraph"/>
        <w:numPr>
          <w:ilvl w:val="1"/>
          <w:numId w:val="12"/>
        </w:numPr>
        <w:rPr>
          <w:lang w:eastAsia="ja-JP"/>
        </w:rPr>
      </w:pPr>
      <w:r>
        <w:rPr>
          <w:lang w:eastAsia="ja-JP"/>
        </w:rPr>
        <w:t>samplingPoint &lt;&lt;RequirementsClass&gt;&gt;</w:t>
      </w:r>
    </w:p>
    <w:p w14:paraId="112E9F35" w14:textId="77777777" w:rsidR="00165AA5" w:rsidRDefault="0040049D" w:rsidP="0040049D">
      <w:pPr>
        <w:pStyle w:val="ListParagraph"/>
        <w:numPr>
          <w:ilvl w:val="1"/>
          <w:numId w:val="12"/>
        </w:numPr>
        <w:rPr>
          <w:lang w:eastAsia="ja-JP"/>
        </w:rPr>
      </w:pPr>
      <w:r>
        <w:rPr>
          <w:lang w:eastAsia="ja-JP"/>
        </w:rPr>
        <w:t>samplingCurve &lt;&lt;RequirementsClass&gt;&gt;</w:t>
      </w:r>
    </w:p>
    <w:p w14:paraId="201164DC" w14:textId="77777777" w:rsidR="00165AA5" w:rsidRDefault="0040049D" w:rsidP="0040049D">
      <w:pPr>
        <w:pStyle w:val="ListParagraph"/>
        <w:numPr>
          <w:ilvl w:val="1"/>
          <w:numId w:val="12"/>
        </w:numPr>
        <w:rPr>
          <w:lang w:eastAsia="ja-JP"/>
        </w:rPr>
      </w:pPr>
      <w:r>
        <w:rPr>
          <w:lang w:eastAsia="ja-JP"/>
        </w:rPr>
        <w:t>samplingSurface &lt;&lt;RequirementsClass&gt;&gt;</w:t>
      </w:r>
    </w:p>
    <w:p w14:paraId="4CE73CE6" w14:textId="77777777" w:rsidR="00165AA5" w:rsidRDefault="0040049D" w:rsidP="0040049D">
      <w:pPr>
        <w:pStyle w:val="ListParagraph"/>
        <w:numPr>
          <w:ilvl w:val="1"/>
          <w:numId w:val="12"/>
        </w:numPr>
        <w:rPr>
          <w:lang w:eastAsia="ja-JP"/>
        </w:rPr>
      </w:pPr>
      <w:r>
        <w:rPr>
          <w:lang w:eastAsia="ja-JP"/>
        </w:rPr>
        <w:t>samplingSolid &lt;&lt;RequirementsClass&gt;&gt;</w:t>
      </w:r>
    </w:p>
    <w:p w14:paraId="657A2A6F" w14:textId="77777777" w:rsidR="00165AA5" w:rsidRDefault="0040049D" w:rsidP="0040049D">
      <w:pPr>
        <w:pStyle w:val="ListParagraph"/>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&lt;&lt;RequirementsClass&gt;&gt;</w:t>
      </w:r>
    </w:p>
    <w:p w14:paraId="4C1BA981" w14:textId="0186E55D" w:rsidR="0040049D" w:rsidRDefault="0040049D" w:rsidP="00917C89">
      <w:pPr>
        <w:pStyle w:val="ListParagraph"/>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&lt;&lt;ApplicationSchema&gt;&gt;</w:t>
      </w:r>
    </w:p>
    <w:p w14:paraId="202C7289" w14:textId="77777777" w:rsidR="00165AA5" w:rsidRDefault="0040049D" w:rsidP="0040049D">
      <w:pPr>
        <w:pStyle w:val="ListParagraph"/>
        <w:numPr>
          <w:ilvl w:val="0"/>
          <w:numId w:val="12"/>
        </w:numPr>
        <w:rPr>
          <w:lang w:eastAsia="ja-JP"/>
        </w:rPr>
      </w:pPr>
      <w:r>
        <w:rPr>
          <w:lang w:eastAsia="ja-JP"/>
        </w:rPr>
        <w:t>Abstract Sample core &lt;&lt;ApplicationSchema&gt;&gt;</w:t>
      </w:r>
    </w:p>
    <w:p w14:paraId="18F66D30" w14:textId="77777777" w:rsidR="00165AA5" w:rsidRDefault="0040049D" w:rsidP="0040049D">
      <w:pPr>
        <w:pStyle w:val="ListParagraph"/>
        <w:numPr>
          <w:ilvl w:val="0"/>
          <w:numId w:val="12"/>
        </w:numPr>
        <w:rPr>
          <w:lang w:eastAsia="ja-JP"/>
        </w:rPr>
      </w:pPr>
      <w:r>
        <w:rPr>
          <w:lang w:eastAsia="ja-JP"/>
        </w:rPr>
        <w:t>Basic Observations &lt;&lt;ApplicationSchema&gt;&gt;</w:t>
      </w:r>
    </w:p>
    <w:p w14:paraId="3F49892A" w14:textId="77777777" w:rsidR="00165AA5" w:rsidRDefault="0040049D" w:rsidP="0040049D">
      <w:pPr>
        <w:pStyle w:val="ListParagraph"/>
        <w:numPr>
          <w:ilvl w:val="0"/>
          <w:numId w:val="12"/>
        </w:numPr>
        <w:rPr>
          <w:lang w:eastAsia="ja-JP"/>
        </w:rPr>
      </w:pPr>
      <w:r>
        <w:rPr>
          <w:lang w:eastAsia="ja-JP"/>
        </w:rPr>
        <w:t>Basic Samples &lt;&lt;ApplicationSchema&gt;&gt;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2447"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2448" w:author="Katharina Schleidt" w:date="2021-07-06T12:09:00Z">
        <w:r w:rsidR="008B3514">
          <w:rPr>
            <w:lang w:eastAsia="ja-JP"/>
          </w:rPr>
          <w:t>,</w:t>
        </w:r>
      </w:ins>
      <w:r>
        <w:rPr>
          <w:lang w:eastAsia="ja-JP"/>
        </w:rPr>
        <w:t xml:space="preserve"> the number of conformance classes in ISO 19156 Edition 2 (</w:t>
      </w:r>
      <w:commentRangeStart w:id="2449"/>
      <w:commentRangeStart w:id="2450"/>
      <w:r>
        <w:rPr>
          <w:lang w:eastAsia="ja-JP"/>
        </w:rPr>
        <w:t>53</w:t>
      </w:r>
      <w:commentRangeEnd w:id="2449"/>
      <w:r w:rsidR="008B3514">
        <w:rPr>
          <w:rStyle w:val="CommentReference"/>
        </w:rPr>
        <w:commentReference w:id="2449"/>
      </w:r>
      <w:commentRangeEnd w:id="2450"/>
      <w:r w:rsidR="00316DFC">
        <w:rPr>
          <w:rStyle w:val="CommentReference"/>
        </w:rPr>
        <w:commentReference w:id="2450"/>
      </w:r>
      <w:r>
        <w:rPr>
          <w:lang w:eastAsia="ja-JP"/>
        </w:rPr>
        <w:t>) is much bigger than in the Edition 1 (</w:t>
      </w:r>
      <w:commentRangeStart w:id="2451"/>
      <w:r>
        <w:rPr>
          <w:lang w:eastAsia="ja-JP"/>
        </w:rPr>
        <w:t>18</w:t>
      </w:r>
      <w:commentRangeEnd w:id="2451"/>
      <w:r w:rsidR="008B3514">
        <w:rPr>
          <w:rStyle w:val="CommentReference"/>
        </w:rPr>
        <w:commentReference w:id="2451"/>
      </w:r>
      <w:r>
        <w:rPr>
          <w:lang w:eastAsia="ja-JP"/>
        </w:rPr>
        <w:t>). For the complete list of Edition 2 conformance classes see Annex A.</w:t>
      </w:r>
    </w:p>
    <w:p w14:paraId="7B29827B" w14:textId="77777777" w:rsidR="0040049D" w:rsidRDefault="0040049D" w:rsidP="00917C89">
      <w:pPr>
        <w:pStyle w:val="a2"/>
      </w:pPr>
      <w:bookmarkStart w:id="2452" w:name="_Toc85617537"/>
      <w:r>
        <w:t>Interfaces in the conceptual schema packages</w:t>
      </w:r>
      <w:bookmarkEnd w:id="2452"/>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2453" w:author="Katharina Schleidt" w:date="2021-07-05T19:38:00Z">
        <w:r w:rsidDel="00116C6C">
          <w:rPr>
            <w:lang w:eastAsia="ja-JP"/>
          </w:rPr>
          <w:delText>Observations, Measurements and Samples</w:delText>
        </w:r>
      </w:del>
      <w:ins w:id="2454"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2455" w:author="Katharina Schleidt" w:date="2021-07-06T12:08:00Z">
        <w:r w:rsidDel="008B3514">
          <w:rPr>
            <w:lang w:eastAsia="ja-JP"/>
          </w:rPr>
          <w:delText xml:space="preserve">Schema </w:delText>
        </w:r>
      </w:del>
      <w:ins w:id="2456"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2457" w:author="Katharina Schleidt" w:date="2021-07-05T19:39:00Z">
        <w:r w:rsidDel="00116C6C">
          <w:rPr>
            <w:lang w:eastAsia="ja-JP"/>
          </w:rPr>
          <w:delText>Observations, Measurements and Samples</w:delText>
        </w:r>
      </w:del>
      <w:ins w:id="2458"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2459"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2460"/>
      <w:ins w:id="2461"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2460"/>
      <w:r w:rsidR="00874CE2">
        <w:rPr>
          <w:rStyle w:val="CommentReference"/>
        </w:rPr>
        <w:commentReference w:id="2460"/>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2462" w:author="Katharina Schleidt" w:date="2021-07-06T12:08:00Z">
        <w:r w:rsidDel="008B3514">
          <w:rPr>
            <w:lang w:eastAsia="ja-JP"/>
          </w:rPr>
          <w:delText>The s</w:delText>
        </w:r>
      </w:del>
      <w:ins w:id="2463"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ListParagraph"/>
        <w:numPr>
          <w:ilvl w:val="0"/>
          <w:numId w:val="12"/>
        </w:numPr>
        <w:rPr>
          <w:lang w:eastAsia="ja-JP"/>
        </w:rPr>
      </w:pPr>
      <w:r>
        <w:rPr>
          <w:lang w:eastAsia="ja-JP"/>
        </w:rPr>
        <w:t>OM_Process concept is now captured as the Procedure interface and it</w:t>
      </w:r>
      <w:del w:id="2464"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ListParagraph"/>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ListParagraph"/>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2465" w:name="_Toc85617538"/>
      <w:r>
        <w:t>Realizations of the conceptual schemas as abstract and concrete feature type classes</w:t>
      </w:r>
      <w:bookmarkEnd w:id="2465"/>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2466"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2467" w:author="Katharina Schleidt" w:date="2021-07-06T12:13:00Z">
        <w:r w:rsidR="008B3514">
          <w:rPr>
            <w:lang w:eastAsia="ja-JP"/>
          </w:rPr>
          <w:t xml:space="preserve">pertaining to their </w:t>
        </w:r>
      </w:ins>
      <w:r>
        <w:rPr>
          <w:lang w:eastAsia="ja-JP"/>
        </w:rPr>
        <w:t xml:space="preserve">data content </w:t>
      </w:r>
      <w:del w:id="2468"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2469"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2470" w:author="Katharina Schleidt" w:date="2021-07-05T19:39:00Z">
        <w:r w:rsidDel="00116C6C">
          <w:rPr>
            <w:lang w:eastAsia="ja-JP"/>
          </w:rPr>
          <w:delText>Observations, measurements and Samples</w:delText>
        </w:r>
      </w:del>
      <w:ins w:id="2471"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2472" w:name="_Toc85617539"/>
      <w:r>
        <w:t>Modelling of the Observation concept</w:t>
      </w:r>
      <w:bookmarkEnd w:id="2472"/>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r>
        <w:rPr>
          <w:lang w:eastAsia="ja-JP"/>
        </w:rPr>
        <w:t>featureOfInterest (Domain): GFI_Feature [1]</w:t>
      </w:r>
    </w:p>
    <w:p w14:paraId="777E3E01" w14:textId="77777777" w:rsidR="00E848A0" w:rsidRDefault="0040049D" w:rsidP="0040049D">
      <w:pPr>
        <w:pStyle w:val="ListParagraph"/>
        <w:numPr>
          <w:ilvl w:val="0"/>
          <w:numId w:val="12"/>
        </w:numPr>
        <w:rPr>
          <w:lang w:eastAsia="ja-JP"/>
        </w:rPr>
      </w:pPr>
      <w:r>
        <w:rPr>
          <w:lang w:eastAsia="ja-JP"/>
        </w:rPr>
        <w:t>observedProperty (Phenomenon): GF_PropertyType [1]</w:t>
      </w:r>
    </w:p>
    <w:p w14:paraId="5CD423B2" w14:textId="77777777" w:rsidR="00E848A0" w:rsidRDefault="0040049D" w:rsidP="0040049D">
      <w:pPr>
        <w:pStyle w:val="ListParagraph"/>
        <w:numPr>
          <w:ilvl w:val="0"/>
          <w:numId w:val="12"/>
        </w:numPr>
        <w:rPr>
          <w:lang w:eastAsia="ja-JP"/>
        </w:rPr>
      </w:pPr>
      <w:r>
        <w:rPr>
          <w:lang w:eastAsia="ja-JP"/>
        </w:rPr>
        <w:t>procedure (ProcessUsed): OM_Process [1]</w:t>
      </w:r>
    </w:p>
    <w:p w14:paraId="6E6172AF" w14:textId="77777777" w:rsidR="00E848A0" w:rsidRDefault="0040049D" w:rsidP="0040049D">
      <w:pPr>
        <w:pStyle w:val="ListParagraph"/>
        <w:numPr>
          <w:ilvl w:val="0"/>
          <w:numId w:val="12"/>
        </w:numPr>
        <w:rPr>
          <w:lang w:eastAsia="ja-JP"/>
        </w:rPr>
      </w:pPr>
      <w:r>
        <w:rPr>
          <w:lang w:eastAsia="ja-JP"/>
        </w:rPr>
        <w:t>phenomenonTime: TM_Object [1]</w:t>
      </w:r>
    </w:p>
    <w:p w14:paraId="01555DE4" w14:textId="77777777" w:rsidR="00E848A0" w:rsidRDefault="0040049D" w:rsidP="0040049D">
      <w:pPr>
        <w:pStyle w:val="ListParagraph"/>
        <w:numPr>
          <w:ilvl w:val="0"/>
          <w:numId w:val="12"/>
        </w:numPr>
        <w:rPr>
          <w:lang w:eastAsia="ja-JP"/>
        </w:rPr>
      </w:pPr>
      <w:r>
        <w:rPr>
          <w:lang w:eastAsia="ja-JP"/>
        </w:rPr>
        <w:t>resultTime: TM_Instant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r>
        <w:rPr>
          <w:lang w:eastAsia="ja-JP"/>
        </w:rPr>
        <w:t>resultQuality: DQ_Element [0..*]</w:t>
      </w:r>
    </w:p>
    <w:p w14:paraId="5842D310" w14:textId="77777777" w:rsidR="00E848A0" w:rsidRDefault="0040049D" w:rsidP="0040049D">
      <w:pPr>
        <w:pStyle w:val="ListParagraph"/>
        <w:numPr>
          <w:ilvl w:val="0"/>
          <w:numId w:val="12"/>
        </w:numPr>
        <w:rPr>
          <w:lang w:eastAsia="ja-JP"/>
        </w:rPr>
      </w:pPr>
      <w:r>
        <w:rPr>
          <w:lang w:eastAsia="ja-JP"/>
        </w:rPr>
        <w:t>parameter: NamedValue [0..*]</w:t>
      </w:r>
    </w:p>
    <w:p w14:paraId="750AEA64" w14:textId="77777777" w:rsidR="00E848A0" w:rsidRDefault="0040049D" w:rsidP="0040049D">
      <w:pPr>
        <w:pStyle w:val="ListParagraph"/>
        <w:numPr>
          <w:ilvl w:val="0"/>
          <w:numId w:val="12"/>
        </w:numPr>
        <w:rPr>
          <w:lang w:eastAsia="ja-JP"/>
        </w:rPr>
      </w:pPr>
      <w:r>
        <w:rPr>
          <w:lang w:eastAsia="ja-JP"/>
        </w:rPr>
        <w:t>validTime: TM_Period [0..1]</w:t>
      </w:r>
    </w:p>
    <w:p w14:paraId="49B4618E" w14:textId="77777777" w:rsidR="008B3514" w:rsidRDefault="0040049D" w:rsidP="008B3514">
      <w:pPr>
        <w:pStyle w:val="ListParagraph"/>
        <w:numPr>
          <w:ilvl w:val="0"/>
          <w:numId w:val="12"/>
        </w:numPr>
        <w:rPr>
          <w:ins w:id="2473" w:author="Katharina Schleidt" w:date="2021-07-06T12:14:00Z"/>
          <w:lang w:eastAsia="ja-JP"/>
        </w:rPr>
      </w:pPr>
      <w:r>
        <w:rPr>
          <w:lang w:eastAsia="ja-JP"/>
        </w:rPr>
        <w:t>relatedObservation: OM_Observation [0..*]</w:t>
      </w:r>
    </w:p>
    <w:p w14:paraId="619BF5E0" w14:textId="280F70A2" w:rsidR="0040049D" w:rsidRDefault="008B3514" w:rsidP="008B3514">
      <w:pPr>
        <w:pStyle w:val="ListParagraph"/>
        <w:numPr>
          <w:ilvl w:val="0"/>
          <w:numId w:val="12"/>
        </w:numPr>
        <w:rPr>
          <w:lang w:eastAsia="ja-JP"/>
        </w:rPr>
      </w:pPr>
      <w:commentRangeStart w:id="2474"/>
      <w:commentRangeStart w:id="2475"/>
      <w:ins w:id="2476" w:author="Katharina Schleidt" w:date="2021-07-06T12:14:00Z">
        <w:r>
          <w:rPr>
            <w:lang w:eastAsia="ja-JP"/>
          </w:rPr>
          <w:t>metadata (Metadata): MD_Metadata [0..1]</w:t>
        </w:r>
        <w:commentRangeEnd w:id="2474"/>
        <w:r>
          <w:rPr>
            <w:rStyle w:val="CommentReference"/>
          </w:rPr>
          <w:commentReference w:id="2474"/>
        </w:r>
      </w:ins>
      <w:commentRangeEnd w:id="2475"/>
      <w:r w:rsidR="00AF148B">
        <w:rPr>
          <w:rStyle w:val="CommentReference"/>
        </w:rPr>
        <w:commentReference w:id="2475"/>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r>
        <w:rPr>
          <w:lang w:eastAsia="ja-JP"/>
        </w:rPr>
        <w:t xml:space="preserve">observedProperty shall be a phenomenon associated with the </w:t>
      </w:r>
      <w:del w:id="2477" w:author="Katharina Schleidt" w:date="2021-07-05T13:55:00Z">
        <w:r w:rsidDel="0058722D">
          <w:rPr>
            <w:lang w:eastAsia="ja-JP"/>
          </w:rPr>
          <w:delText>feature of interest</w:delText>
        </w:r>
      </w:del>
      <w:ins w:id="2478" w:author="Katharina Schleidt" w:date="2021-07-05T13:55:00Z">
        <w:r w:rsidR="0058722D">
          <w:rPr>
            <w:lang w:eastAsia="ja-JP"/>
          </w:rPr>
          <w:t>feature-of-</w:t>
        </w:r>
        <w:commentRangeStart w:id="2479"/>
        <w:r w:rsidR="0058722D">
          <w:rPr>
            <w:lang w:eastAsia="ja-JP"/>
          </w:rPr>
          <w:t>interest</w:t>
        </w:r>
      </w:ins>
      <w:commentRangeEnd w:id="2479"/>
      <w:r w:rsidR="00AF148B">
        <w:rPr>
          <w:rStyle w:val="CommentReference"/>
        </w:rPr>
        <w:commentReference w:id="2479"/>
      </w:r>
    </w:p>
    <w:p w14:paraId="2B8B89C1" w14:textId="77777777" w:rsidR="00E848A0" w:rsidRDefault="0040049D" w:rsidP="0040049D">
      <w:pPr>
        <w:pStyle w:val="ListParagraph"/>
        <w:numPr>
          <w:ilvl w:val="0"/>
          <w:numId w:val="12"/>
        </w:numPr>
        <w:rPr>
          <w:lang w:eastAsia="ja-JP"/>
        </w:rPr>
      </w:pPr>
      <w:r>
        <w:rPr>
          <w:lang w:eastAsia="ja-JP"/>
        </w:rPr>
        <w:t>procedure shall be suitable for observedProperty</w:t>
      </w:r>
    </w:p>
    <w:p w14:paraId="2188208B" w14:textId="00265E08" w:rsidR="0040049D" w:rsidRDefault="0040049D" w:rsidP="00917C89">
      <w:pPr>
        <w:pStyle w:val="ListParagraph"/>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ListParagraph"/>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2480" w:author="Katharina Schleidt" w:date="2021-07-05T13:55:00Z">
        <w:r w:rsidDel="0058722D">
          <w:rPr>
            <w:lang w:eastAsia="ja-JP"/>
          </w:rPr>
          <w:delText>feature of interest</w:delText>
        </w:r>
      </w:del>
      <w:ins w:id="2481" w:author="Katharina Schleidt" w:date="2021-07-05T13:55:00Z">
        <w:r w:rsidR="0058722D">
          <w:rPr>
            <w:lang w:eastAsia="ja-JP"/>
          </w:rPr>
          <w:t>feature-of-</w:t>
        </w:r>
        <w:commentRangeStart w:id="2482"/>
        <w:r w:rsidR="0058722D">
          <w:rPr>
            <w:lang w:eastAsia="ja-JP"/>
          </w:rPr>
          <w:t>interest</w:t>
        </w:r>
      </w:ins>
      <w:commentRangeEnd w:id="2482"/>
      <w:r w:rsidR="00AF148B">
        <w:rPr>
          <w:rStyle w:val="CommentReference"/>
        </w:rPr>
        <w:commentReference w:id="2482"/>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r>
        <w:rPr>
          <w:lang w:eastAsia="ja-JP"/>
        </w:rPr>
        <w:t>featureOfInterest (Domain): Any [1..*]</w:t>
      </w:r>
    </w:p>
    <w:p w14:paraId="006995B1" w14:textId="77777777" w:rsidR="00E848A0" w:rsidRDefault="0040049D" w:rsidP="0040049D">
      <w:pPr>
        <w:pStyle w:val="ListParagraph"/>
        <w:numPr>
          <w:ilvl w:val="0"/>
          <w:numId w:val="12"/>
        </w:numPr>
        <w:rPr>
          <w:lang w:eastAsia="ja-JP"/>
        </w:rPr>
      </w:pPr>
      <w:r>
        <w:rPr>
          <w:lang w:eastAsia="ja-JP"/>
        </w:rPr>
        <w:t>observingProcedure: ObservingProcedure [1]</w:t>
      </w:r>
    </w:p>
    <w:p w14:paraId="3867A4FA" w14:textId="77777777" w:rsidR="00E848A0" w:rsidRDefault="0040049D" w:rsidP="0040049D">
      <w:pPr>
        <w:pStyle w:val="ListParagraph"/>
        <w:numPr>
          <w:ilvl w:val="0"/>
          <w:numId w:val="12"/>
        </w:numPr>
        <w:rPr>
          <w:lang w:eastAsia="ja-JP"/>
        </w:rPr>
      </w:pPr>
      <w:r>
        <w:rPr>
          <w:lang w:eastAsia="ja-JP"/>
        </w:rPr>
        <w:t>observedProperty: ObservableProperty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ListParagraph"/>
        <w:numPr>
          <w:ilvl w:val="0"/>
          <w:numId w:val="12"/>
        </w:numPr>
        <w:rPr>
          <w:lang w:eastAsia="ja-JP"/>
        </w:rPr>
      </w:pPr>
      <w:r>
        <w:rPr>
          <w:lang w:eastAsia="ja-JP"/>
        </w:rPr>
        <w:t>resultTime: TM_Object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r>
        <w:rPr>
          <w:lang w:eastAsia="ja-JP"/>
        </w:rPr>
        <w:t>validTime: TM_Period [0..*]</w:t>
      </w:r>
    </w:p>
    <w:p w14:paraId="01A6C8DA" w14:textId="62FA0E31" w:rsidR="0040049D" w:rsidRDefault="0040049D" w:rsidP="00917C89">
      <w:pPr>
        <w:pStyle w:val="ListParagraph"/>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r>
        <w:rPr>
          <w:lang w:eastAsia="ja-JP"/>
        </w:rPr>
        <w:t xml:space="preserve">observedProperty should be a phenomenon associated with the featureOfInterest </w:t>
      </w:r>
    </w:p>
    <w:p w14:paraId="12E7B72B" w14:textId="77777777" w:rsidR="00E848A0" w:rsidRDefault="0040049D" w:rsidP="0040049D">
      <w:pPr>
        <w:pStyle w:val="ListParagraph"/>
        <w:numPr>
          <w:ilvl w:val="0"/>
          <w:numId w:val="12"/>
        </w:numPr>
        <w:rPr>
          <w:lang w:eastAsia="ja-JP"/>
        </w:rPr>
      </w:pPr>
      <w:r>
        <w:rPr>
          <w:lang w:eastAsia="ja-JP"/>
        </w:rPr>
        <w:lastRenderedPageBreak/>
        <w:t>procedure should be suitable for the associated observedProperty</w:t>
      </w:r>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2483" w:author="Katharina Schleidt" w:date="2021-07-06T12:18:00Z">
        <w:r w:rsidDel="00766D13">
          <w:rPr>
            <w:lang w:eastAsia="ja-JP"/>
          </w:rPr>
          <w:delText xml:space="preserve">, </w:delText>
        </w:r>
      </w:del>
      <w:ins w:id="2484" w:author="Katharina Schleidt" w:date="2021-07-06T12:18:00Z">
        <w:r w:rsidR="00766D13">
          <w:rPr>
            <w:lang w:eastAsia="ja-JP"/>
          </w:rPr>
          <w:t xml:space="preserve">. </w:t>
        </w:r>
      </w:ins>
      <w:del w:id="2485" w:author="Katharina Schleidt" w:date="2021-07-06T12:19:00Z">
        <w:r w:rsidDel="00766D13">
          <w:rPr>
            <w:lang w:eastAsia="ja-JP"/>
          </w:rPr>
          <w:delText>and t</w:delText>
        </w:r>
      </w:del>
      <w:ins w:id="2486" w:author="Katharina Schleidt" w:date="2021-07-06T12:19:00Z">
        <w:r w:rsidR="00766D13">
          <w:rPr>
            <w:lang w:eastAsia="ja-JP"/>
          </w:rPr>
          <w:t>T</w:t>
        </w:r>
      </w:ins>
      <w:r>
        <w:rPr>
          <w:lang w:eastAsia="ja-JP"/>
        </w:rPr>
        <w:t>hus</w:t>
      </w:r>
      <w:ins w:id="2487" w:author="Katharina Schleidt" w:date="2021-07-06T12:19:00Z">
        <w:r w:rsidR="00766D13">
          <w:rPr>
            <w:lang w:eastAsia="ja-JP"/>
          </w:rPr>
          <w:t xml:space="preserve">, in addition to serving </w:t>
        </w:r>
      </w:ins>
      <w:del w:id="2488" w:author="Katharina Schleidt" w:date="2021-07-06T12:19:00Z">
        <w:r w:rsidDel="00766D13">
          <w:rPr>
            <w:lang w:eastAsia="ja-JP"/>
          </w:rPr>
          <w:delText xml:space="preserve"> can act </w:delText>
        </w:r>
      </w:del>
      <w:r>
        <w:rPr>
          <w:lang w:eastAsia="ja-JP"/>
        </w:rPr>
        <w:t xml:space="preserve">as the base class for </w:t>
      </w:r>
      <w:del w:id="2489" w:author="Katharina Schleidt" w:date="2021-07-06T12:19:00Z">
        <w:r w:rsidDel="00766D13">
          <w:rPr>
            <w:lang w:eastAsia="ja-JP"/>
          </w:rPr>
          <w:delText xml:space="preserve">both </w:delText>
        </w:r>
      </w:del>
      <w:r>
        <w:rPr>
          <w:lang w:eastAsia="ja-JP"/>
        </w:rPr>
        <w:t>realizations of the Observation interface</w:t>
      </w:r>
      <w:ins w:id="2490" w:author="Katharina Schleidt" w:date="2021-07-06T12:19:00Z">
        <w:r w:rsidR="00766D13">
          <w:rPr>
            <w:lang w:eastAsia="ja-JP"/>
          </w:rPr>
          <w:t xml:space="preserve">, it can also be utilized for the </w:t>
        </w:r>
      </w:ins>
      <w:del w:id="2491" w:author="Katharina Schleidt" w:date="2021-07-06T12:19:00Z">
        <w:r w:rsidDel="00766D13">
          <w:rPr>
            <w:lang w:eastAsia="ja-JP"/>
          </w:rPr>
          <w:delText xml:space="preserve"> as well as </w:delText>
        </w:r>
      </w:del>
      <w:r>
        <w:rPr>
          <w:lang w:eastAsia="ja-JP"/>
        </w:rPr>
        <w:t>description</w:t>
      </w:r>
      <w:del w:id="2492" w:author="Katharina Schleidt" w:date="2021-07-06T12:19:00Z">
        <w:r w:rsidDel="00766D13">
          <w:rPr>
            <w:lang w:eastAsia="ja-JP"/>
          </w:rPr>
          <w:delText>s</w:delText>
        </w:r>
      </w:del>
      <w:r>
        <w:rPr>
          <w:lang w:eastAsia="ja-JP"/>
        </w:rPr>
        <w:t xml:space="preserve"> of sets of related or similar </w:t>
      </w:r>
      <w:ins w:id="2493" w:author="Katharina Schleidt" w:date="2021-07-06T12:16:00Z">
        <w:r w:rsidR="00766D13">
          <w:rPr>
            <w:lang w:eastAsia="ja-JP"/>
          </w:rPr>
          <w:t>Observation</w:t>
        </w:r>
      </w:ins>
      <w:ins w:id="2494" w:author="Katharina Schleidt" w:date="2021-07-06T12:17:00Z">
        <w:r w:rsidR="00766D13">
          <w:rPr>
            <w:lang w:eastAsia="ja-JP"/>
          </w:rPr>
          <w:t>s, as well as describing the observing capabilities of</w:t>
        </w:r>
      </w:ins>
      <w:ins w:id="2495" w:author="Katharina Schleidt" w:date="2021-07-06T12:20:00Z">
        <w:r w:rsidR="00766D13">
          <w:rPr>
            <w:lang w:eastAsia="ja-JP"/>
          </w:rPr>
          <w:t xml:space="preserve"> facilities hosting various observation devices. </w:t>
        </w:r>
      </w:ins>
      <w:del w:id="2496"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2497" w:author="Katharina Schleidt" w:date="2021-07-06T12:20:00Z">
        <w:r w:rsidDel="00766D13">
          <w:rPr>
            <w:lang w:eastAsia="ja-JP"/>
          </w:rPr>
          <w:delText xml:space="preserve">the only partially described Observation use cases </w:delText>
        </w:r>
      </w:del>
      <w:ins w:id="2498"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ListParagraph"/>
        <w:numPr>
          <w:ilvl w:val="0"/>
          <w:numId w:val="12"/>
        </w:numPr>
        <w:rPr>
          <w:lang w:eastAsia="ja-JP"/>
        </w:rPr>
      </w:pPr>
      <w:r>
        <w:rPr>
          <w:lang w:eastAsia="ja-JP"/>
        </w:rPr>
        <w:t>ultimateFeatureOfInterest (Domain): Any [0..*]</w:t>
      </w:r>
    </w:p>
    <w:p w14:paraId="5801E373" w14:textId="77777777" w:rsidR="00E848A0" w:rsidRDefault="0040049D" w:rsidP="0040049D">
      <w:pPr>
        <w:pStyle w:val="ListParagraph"/>
        <w:numPr>
          <w:ilvl w:val="0"/>
          <w:numId w:val="12"/>
        </w:numPr>
        <w:rPr>
          <w:lang w:eastAsia="ja-JP"/>
        </w:rPr>
      </w:pPr>
      <w:r>
        <w:rPr>
          <w:lang w:eastAsia="ja-JP"/>
        </w:rPr>
        <w:t>proximateFeatureOfInterest (DomainProxy): Any [0..*]</w:t>
      </w:r>
    </w:p>
    <w:p w14:paraId="5047DD3C" w14:textId="77777777" w:rsidR="00E848A0" w:rsidRDefault="0040049D" w:rsidP="0040049D">
      <w:pPr>
        <w:pStyle w:val="ListParagraph"/>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ListParagraph"/>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r>
        <w:rPr>
          <w:lang w:eastAsia="ja-JP"/>
        </w:rPr>
        <w:t>phenomenonTime: TM_Object [0..*]</w:t>
      </w:r>
    </w:p>
    <w:p w14:paraId="4F6A05F8" w14:textId="77777777" w:rsidR="00E848A0" w:rsidRDefault="0040049D" w:rsidP="0040049D">
      <w:pPr>
        <w:pStyle w:val="ListParagraph"/>
        <w:numPr>
          <w:ilvl w:val="0"/>
          <w:numId w:val="12"/>
        </w:numPr>
        <w:rPr>
          <w:lang w:eastAsia="ja-JP"/>
        </w:rPr>
      </w:pPr>
      <w:r>
        <w:rPr>
          <w:lang w:eastAsia="ja-JP"/>
        </w:rPr>
        <w:t>resultTime: TM_Object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r>
        <w:rPr>
          <w:lang w:eastAsia="ja-JP"/>
        </w:rPr>
        <w:t>resultQuality: Any [0..*]</w:t>
      </w:r>
    </w:p>
    <w:p w14:paraId="04FBD887" w14:textId="77777777" w:rsidR="00E848A0" w:rsidRDefault="0040049D" w:rsidP="0040049D">
      <w:pPr>
        <w:pStyle w:val="ListParagraph"/>
        <w:numPr>
          <w:ilvl w:val="0"/>
          <w:numId w:val="12"/>
        </w:numPr>
        <w:rPr>
          <w:lang w:eastAsia="ja-JP"/>
        </w:rPr>
      </w:pPr>
      <w:r>
        <w:rPr>
          <w:lang w:eastAsia="ja-JP"/>
        </w:rPr>
        <w:t>parameter: NamedValue [0..*]</w:t>
      </w:r>
    </w:p>
    <w:p w14:paraId="195A7E7A" w14:textId="77777777" w:rsidR="00E848A0" w:rsidRDefault="0040049D" w:rsidP="0040049D">
      <w:pPr>
        <w:pStyle w:val="ListParagraph"/>
        <w:numPr>
          <w:ilvl w:val="0"/>
          <w:numId w:val="12"/>
        </w:numPr>
        <w:rPr>
          <w:lang w:eastAsia="ja-JP"/>
        </w:rPr>
      </w:pPr>
      <w:r>
        <w:rPr>
          <w:lang w:eastAsia="ja-JP"/>
        </w:rPr>
        <w:t>validTime: TM_Object [0..*]</w:t>
      </w:r>
    </w:p>
    <w:p w14:paraId="036D6396" w14:textId="1BFAE5C3" w:rsidR="00E848A0" w:rsidRDefault="0040049D" w:rsidP="0040049D">
      <w:pPr>
        <w:pStyle w:val="ListParagraph"/>
        <w:numPr>
          <w:ilvl w:val="0"/>
          <w:numId w:val="12"/>
        </w:numPr>
        <w:rPr>
          <w:lang w:eastAsia="ja-JP"/>
        </w:rPr>
      </w:pPr>
      <w:r>
        <w:rPr>
          <w:lang w:eastAsia="ja-JP"/>
        </w:rPr>
        <w:t>observationType: AbstractObservationType</w:t>
      </w:r>
      <w:del w:id="2499" w:author="Katharina Schleidt" w:date="2021-10-13T19:04:00Z">
        <w:r w:rsidDel="00F90564">
          <w:rPr>
            <w:lang w:eastAsia="ja-JP"/>
          </w:rPr>
          <w:delText>CodeListValue</w:delText>
        </w:r>
      </w:del>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ListParagraph"/>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ListParagraph"/>
        <w:numPr>
          <w:ilvl w:val="0"/>
          <w:numId w:val="12"/>
        </w:numPr>
        <w:rPr>
          <w:lang w:eastAsia="ja-JP"/>
        </w:rPr>
      </w:pPr>
      <w:r>
        <w:rPr>
          <w:lang w:eastAsia="ja-JP"/>
        </w:rPr>
        <w:t>exactly one observedProperty shall be given</w:t>
      </w:r>
    </w:p>
    <w:p w14:paraId="1641B85E" w14:textId="5D918532" w:rsidR="00E848A0" w:rsidRDefault="0040049D" w:rsidP="0040049D">
      <w:pPr>
        <w:pStyle w:val="ListParagraph"/>
        <w:numPr>
          <w:ilvl w:val="0"/>
          <w:numId w:val="12"/>
        </w:numPr>
        <w:rPr>
          <w:lang w:eastAsia="ja-JP"/>
        </w:rPr>
      </w:pPr>
      <w:r>
        <w:rPr>
          <w:lang w:eastAsia="ja-JP"/>
        </w:rPr>
        <w:t>exactly one phenomenonTime shall be given</w:t>
      </w:r>
    </w:p>
    <w:p w14:paraId="4F508B7A" w14:textId="77777777" w:rsidR="00E848A0" w:rsidRDefault="0040049D" w:rsidP="00E848A0">
      <w:pPr>
        <w:pStyle w:val="ListParagraph"/>
        <w:numPr>
          <w:ilvl w:val="0"/>
          <w:numId w:val="12"/>
        </w:numPr>
        <w:rPr>
          <w:lang w:eastAsia="ja-JP"/>
        </w:rPr>
      </w:pPr>
      <w:r>
        <w:rPr>
          <w:lang w:eastAsia="ja-JP"/>
        </w:rPr>
        <w:t>exactly one observingProcedure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exactly one resultTime shall be given</w:t>
      </w:r>
    </w:p>
    <w:p w14:paraId="2FE0A34F" w14:textId="77777777" w:rsidR="00E848A0" w:rsidRDefault="0040049D" w:rsidP="0040049D">
      <w:pPr>
        <w:pStyle w:val="ListParagraph"/>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ListParagraph"/>
        <w:numPr>
          <w:ilvl w:val="0"/>
          <w:numId w:val="12"/>
        </w:numPr>
        <w:rPr>
          <w:b/>
          <w:bCs/>
          <w:lang w:eastAsia="ja-JP"/>
        </w:rPr>
      </w:pPr>
      <w:r w:rsidRPr="00917C89">
        <w:rPr>
          <w:b/>
          <w:bCs/>
          <w:lang w:eastAsia="ja-JP"/>
        </w:rPr>
        <w:t>proximateFeatureOfInterest: Any [0..*] (1..* if the cardinality of the ultimateFeatureOfInterest is 0)</w:t>
      </w:r>
    </w:p>
    <w:p w14:paraId="169ED851" w14:textId="77777777" w:rsidR="00E848A0" w:rsidRPr="00917C89" w:rsidRDefault="0040049D" w:rsidP="0040049D">
      <w:pPr>
        <w:pStyle w:val="ListParagraph"/>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ListParagraph"/>
        <w:numPr>
          <w:ilvl w:val="0"/>
          <w:numId w:val="12"/>
        </w:numPr>
        <w:rPr>
          <w:b/>
          <w:bCs/>
          <w:lang w:eastAsia="ja-JP"/>
        </w:rPr>
      </w:pPr>
      <w:r>
        <w:rPr>
          <w:lang w:eastAsia="ja-JP"/>
        </w:rPr>
        <w:lastRenderedPageBreak/>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r>
        <w:rPr>
          <w:lang w:eastAsia="ja-JP"/>
        </w:rPr>
        <w:t>phenomenonTime: TM_Object [1]</w:t>
      </w:r>
    </w:p>
    <w:p w14:paraId="0D29BD6D" w14:textId="77777777" w:rsidR="00E848A0" w:rsidRDefault="0040049D" w:rsidP="0040049D">
      <w:pPr>
        <w:pStyle w:val="ListParagraph"/>
        <w:numPr>
          <w:ilvl w:val="0"/>
          <w:numId w:val="12"/>
        </w:numPr>
        <w:rPr>
          <w:lang w:eastAsia="ja-JP"/>
        </w:rPr>
      </w:pPr>
      <w:r>
        <w:rPr>
          <w:lang w:eastAsia="ja-JP"/>
        </w:rPr>
        <w:t>resultTime: TM_Instant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parameter: NamedValue [0..*]</w:t>
      </w:r>
    </w:p>
    <w:p w14:paraId="64D6D1F5" w14:textId="77777777" w:rsidR="00E848A0" w:rsidRDefault="0040049D" w:rsidP="0040049D">
      <w:pPr>
        <w:pStyle w:val="ListParagraph"/>
        <w:numPr>
          <w:ilvl w:val="0"/>
          <w:numId w:val="12"/>
        </w:numPr>
        <w:rPr>
          <w:lang w:eastAsia="ja-JP"/>
        </w:rPr>
      </w:pPr>
      <w:r>
        <w:rPr>
          <w:lang w:eastAsia="ja-JP"/>
        </w:rPr>
        <w:t>validTime: TM_Period [0..*]</w:t>
      </w:r>
    </w:p>
    <w:p w14:paraId="5FC93970" w14:textId="034D2BEE" w:rsidR="00E848A0" w:rsidRPr="00917C89" w:rsidRDefault="0040049D" w:rsidP="0040049D">
      <w:pPr>
        <w:pStyle w:val="ListParagraph"/>
        <w:numPr>
          <w:ilvl w:val="0"/>
          <w:numId w:val="12"/>
        </w:numPr>
        <w:rPr>
          <w:b/>
          <w:bCs/>
          <w:lang w:eastAsia="ja-JP"/>
        </w:rPr>
      </w:pPr>
      <w:r w:rsidRPr="00917C89">
        <w:rPr>
          <w:b/>
          <w:bCs/>
          <w:lang w:eastAsia="ja-JP"/>
        </w:rPr>
        <w:t>observationType: AbstractObservationType</w:t>
      </w:r>
      <w:del w:id="2500" w:author="Katharina Schleidt" w:date="2021-10-13T19:05:00Z">
        <w:r w:rsidRPr="00917C89" w:rsidDel="00F90564">
          <w:rPr>
            <w:b/>
            <w:bCs/>
            <w:lang w:eastAsia="ja-JP"/>
          </w:rPr>
          <w:delText>CodeListValue</w:delText>
        </w:r>
      </w:del>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2501" w:author="Katharina Schleidt" w:date="2021-07-06T12:22:00Z">
        <w:r w:rsidDel="00766D13">
          <w:rPr>
            <w:lang w:eastAsia="ja-JP"/>
          </w:rPr>
          <w:delText xml:space="preserve">if </w:delText>
        </w:r>
      </w:del>
      <w:ins w:id="2502" w:author="Katharina Schleidt" w:date="2021-07-06T12:22:00Z">
        <w:r w:rsidR="00766D13">
          <w:rPr>
            <w:lang w:eastAsia="ja-JP"/>
          </w:rPr>
          <w:t xml:space="preserve">whether </w:t>
        </w:r>
      </w:ins>
      <w:r>
        <w:rPr>
          <w:lang w:eastAsia="ja-JP"/>
        </w:rPr>
        <w:t xml:space="preserve">it represents </w:t>
      </w:r>
      <w:del w:id="2503" w:author="Katharina Schleidt" w:date="2021-07-06T12:22:00Z">
        <w:r w:rsidDel="00766D13">
          <w:rPr>
            <w:lang w:eastAsia="ja-JP"/>
          </w:rPr>
          <w:delText xml:space="preserve">the </w:delText>
        </w:r>
      </w:del>
      <w:ins w:id="2504"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2505"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ListParagraph"/>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2506" w:author="Katharina Schleidt" w:date="2021-07-06T12:23:00Z">
        <w:r w:rsidR="00766D13">
          <w:rPr>
            <w:lang w:eastAsia="ja-JP"/>
          </w:rPr>
          <w:t xml:space="preserve">whether </w:t>
        </w:r>
      </w:ins>
      <w:del w:id="2507" w:author="Katharina Schleidt" w:date="2021-07-06T12:23:00Z">
        <w:r w:rsidDel="00766D13">
          <w:rPr>
            <w:lang w:eastAsia="ja-JP"/>
          </w:rPr>
          <w:delText xml:space="preserve">if </w:delText>
        </w:r>
      </w:del>
      <w:r>
        <w:rPr>
          <w:lang w:eastAsia="ja-JP"/>
        </w:rPr>
        <w:t xml:space="preserve">it describes the kind of the observing procedure (method) or </w:t>
      </w:r>
      <w:ins w:id="2508"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2509"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ListParagraph"/>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ListParagraph"/>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ListParagraph"/>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ListParagraph"/>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ListParagraph"/>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ListParagraph"/>
        <w:numPr>
          <w:ilvl w:val="0"/>
          <w:numId w:val="12"/>
        </w:numPr>
        <w:rPr>
          <w:ins w:id="2510"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ListParagraph"/>
        <w:numPr>
          <w:ilvl w:val="0"/>
          <w:numId w:val="12"/>
        </w:numPr>
        <w:rPr>
          <w:lang w:eastAsia="ja-JP"/>
        </w:rPr>
      </w:pPr>
      <w:ins w:id="2511" w:author="Katharina Schleidt" w:date="2021-07-06T12:25:00Z">
        <w:r>
          <w:rPr>
            <w:lang w:eastAsia="ja-JP"/>
          </w:rPr>
          <w:t>OM_Observation.</w:t>
        </w:r>
        <w:commentRangeStart w:id="2512"/>
        <w:commentRangeStart w:id="2513"/>
        <w:r w:rsidR="00766D13">
          <w:rPr>
            <w:lang w:eastAsia="ja-JP"/>
          </w:rPr>
          <w:t>metadata: MD_Metadata [0..1]</w:t>
        </w:r>
        <w:commentRangeEnd w:id="2512"/>
        <w:r w:rsidR="00766D13">
          <w:rPr>
            <w:rStyle w:val="CommentReference"/>
          </w:rPr>
          <w:commentReference w:id="2512"/>
        </w:r>
      </w:ins>
      <w:commentRangeEnd w:id="2513"/>
      <w:r w:rsidR="00AF148B">
        <w:rPr>
          <w:rStyle w:val="CommentReference"/>
        </w:rPr>
        <w:commentReference w:id="2513"/>
      </w:r>
      <w:ins w:id="2514" w:author="Katharina Schleidt" w:date="2021-07-06T12:25:00Z">
        <w:r>
          <w:rPr>
            <w:lang w:eastAsia="ja-JP"/>
          </w:rPr>
          <w:t xml:space="preserve"> becomes </w:t>
        </w:r>
      </w:ins>
      <w:commentRangeStart w:id="2515"/>
      <w:ins w:id="2516" w:author="Katharina Schleidt" w:date="2021-07-06T12:24:00Z">
        <w:r w:rsidR="00766D13" w:rsidRPr="008A46C1">
          <w:rPr>
            <w:lang w:eastAsia="ja-JP"/>
          </w:rPr>
          <w:t>Observation</w:t>
        </w:r>
        <w:r w:rsidR="00766D13">
          <w:rPr>
            <w:lang w:eastAsia="ja-JP"/>
          </w:rPr>
          <w:t>.metadata: Any</w:t>
        </w:r>
        <w:commentRangeEnd w:id="2515"/>
        <w:r w:rsidR="00766D13">
          <w:rPr>
            <w:rStyle w:val="CommentReference"/>
          </w:rPr>
          <w:commentReference w:id="2515"/>
        </w:r>
      </w:ins>
    </w:p>
    <w:p w14:paraId="11ABB6F0" w14:textId="77777777" w:rsidR="003D68CB" w:rsidRDefault="003D68CB">
      <w:pPr>
        <w:ind w:left="360"/>
        <w:rPr>
          <w:ins w:id="2517"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2518"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2518"/>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r w:rsidRPr="006E753C">
              <w:t>OM_Process</w:t>
            </w:r>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2519" w:name="_Toc85617540"/>
      <w:r>
        <w:t>Modelling of the Sample and Sampling concepts</w:t>
      </w:r>
      <w:bookmarkEnd w:id="2519"/>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r>
        <w:rPr>
          <w:lang w:eastAsia="ja-JP"/>
        </w:rPr>
        <w:t>sampledFeature (Intention): GFI_Feature [1..*]</w:t>
      </w:r>
    </w:p>
    <w:p w14:paraId="4431256F" w14:textId="77777777" w:rsidR="005D5EE1" w:rsidRDefault="0040049D" w:rsidP="0040049D">
      <w:pPr>
        <w:pStyle w:val="ListParagraph"/>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ListParagraph"/>
        <w:numPr>
          <w:ilvl w:val="0"/>
          <w:numId w:val="12"/>
        </w:numPr>
        <w:rPr>
          <w:lang w:eastAsia="ja-JP"/>
        </w:rPr>
      </w:pPr>
      <w:r>
        <w:rPr>
          <w:lang w:eastAsia="ja-JP"/>
        </w:rPr>
        <w:t>relatedObservation: OM_Observation [0..*]</w:t>
      </w:r>
    </w:p>
    <w:p w14:paraId="6F78FDEB" w14:textId="77777777" w:rsidR="005D5EE1" w:rsidRDefault="0040049D" w:rsidP="0040049D">
      <w:pPr>
        <w:pStyle w:val="ListParagraph"/>
        <w:numPr>
          <w:ilvl w:val="0"/>
          <w:numId w:val="12"/>
        </w:numPr>
        <w:rPr>
          <w:lang w:eastAsia="ja-JP"/>
        </w:rPr>
      </w:pPr>
      <w:r>
        <w:rPr>
          <w:lang w:eastAsia="ja-JP"/>
        </w:rPr>
        <w:t>lineage: LI_Lineage [0..1]</w:t>
      </w:r>
    </w:p>
    <w:p w14:paraId="7675F5DA" w14:textId="06351A58" w:rsidR="0040049D" w:rsidRDefault="0040049D" w:rsidP="00917C89">
      <w:pPr>
        <w:pStyle w:val="ListParagraph"/>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ListParagraph"/>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ListParagraph"/>
        <w:numPr>
          <w:ilvl w:val="0"/>
          <w:numId w:val="12"/>
        </w:numPr>
        <w:rPr>
          <w:lang w:eastAsia="ja-JP"/>
        </w:rPr>
      </w:pPr>
      <w:r>
        <w:rPr>
          <w:lang w:eastAsia="ja-JP"/>
        </w:rPr>
        <w:t>currentLocation: Location [0..1]</w:t>
      </w:r>
    </w:p>
    <w:p w14:paraId="0C0AC666" w14:textId="77777777" w:rsidR="005D5EE1" w:rsidRDefault="0040049D" w:rsidP="0040049D">
      <w:pPr>
        <w:pStyle w:val="ListParagraph"/>
        <w:numPr>
          <w:ilvl w:val="0"/>
          <w:numId w:val="12"/>
        </w:numPr>
        <w:rPr>
          <w:lang w:eastAsia="ja-JP"/>
        </w:rPr>
      </w:pPr>
      <w:r>
        <w:rPr>
          <w:lang w:eastAsia="ja-JP"/>
        </w:rPr>
        <w:t>materialClass: GenericName [1]</w:t>
      </w:r>
    </w:p>
    <w:p w14:paraId="7330CE98" w14:textId="77777777" w:rsidR="005D5EE1" w:rsidRDefault="0040049D" w:rsidP="0040049D">
      <w:pPr>
        <w:pStyle w:val="ListParagraph"/>
        <w:numPr>
          <w:ilvl w:val="0"/>
          <w:numId w:val="12"/>
        </w:numPr>
        <w:rPr>
          <w:lang w:eastAsia="ja-JP"/>
        </w:rPr>
      </w:pPr>
      <w:r>
        <w:rPr>
          <w:lang w:eastAsia="ja-JP"/>
        </w:rPr>
        <w:t>samplingLocation: GM_Object [0..1]</w:t>
      </w:r>
    </w:p>
    <w:p w14:paraId="595F3B8C" w14:textId="77777777" w:rsidR="005D5EE1" w:rsidRDefault="0040049D" w:rsidP="0040049D">
      <w:pPr>
        <w:pStyle w:val="ListParagraph"/>
        <w:numPr>
          <w:ilvl w:val="0"/>
          <w:numId w:val="12"/>
        </w:numPr>
        <w:rPr>
          <w:lang w:eastAsia="ja-JP"/>
        </w:rPr>
      </w:pPr>
      <w:r>
        <w:rPr>
          <w:lang w:eastAsia="ja-JP"/>
        </w:rPr>
        <w:t>samplingMethod: SF_Process [0..1]</w:t>
      </w:r>
    </w:p>
    <w:p w14:paraId="73E1F52A" w14:textId="77777777" w:rsidR="005D5EE1" w:rsidRDefault="0040049D" w:rsidP="0040049D">
      <w:pPr>
        <w:pStyle w:val="ListParagraph"/>
        <w:numPr>
          <w:ilvl w:val="0"/>
          <w:numId w:val="12"/>
        </w:numPr>
        <w:rPr>
          <w:lang w:eastAsia="ja-JP"/>
        </w:rPr>
      </w:pPr>
      <w:r>
        <w:rPr>
          <w:lang w:eastAsia="ja-JP"/>
        </w:rPr>
        <w:t>samplingTime: TM_Object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t>The SF_SpatialSamplingFeature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ListParagraph"/>
        <w:numPr>
          <w:ilvl w:val="0"/>
          <w:numId w:val="12"/>
        </w:numPr>
        <w:rPr>
          <w:lang w:eastAsia="ja-JP"/>
        </w:rPr>
      </w:pPr>
      <w:r>
        <w:rPr>
          <w:lang w:eastAsia="ja-JP"/>
        </w:rPr>
        <w:t>hostedProcedure (Platform): OM_Process [0..*]</w:t>
      </w:r>
    </w:p>
    <w:p w14:paraId="517284BB" w14:textId="77777777" w:rsidR="003D68CB" w:rsidRDefault="0040049D" w:rsidP="003D68CB">
      <w:pPr>
        <w:pStyle w:val="ListParagraph"/>
        <w:numPr>
          <w:ilvl w:val="0"/>
          <w:numId w:val="12"/>
        </w:numPr>
        <w:rPr>
          <w:ins w:id="2520" w:author="Katharina Schleidt" w:date="2021-07-06T12:31:00Z"/>
          <w:lang w:eastAsia="ja-JP"/>
        </w:rPr>
      </w:pPr>
      <w:r>
        <w:rPr>
          <w:lang w:eastAsia="ja-JP"/>
        </w:rPr>
        <w:t>positionalAccuracy: DQ_PositionalAccuracy [0..2]</w:t>
      </w:r>
    </w:p>
    <w:p w14:paraId="7D1D173D" w14:textId="315ADD24" w:rsidR="0040049D" w:rsidRDefault="003D68CB" w:rsidP="003D68CB">
      <w:pPr>
        <w:pStyle w:val="ListParagraph"/>
        <w:numPr>
          <w:ilvl w:val="0"/>
          <w:numId w:val="12"/>
        </w:numPr>
        <w:rPr>
          <w:lang w:eastAsia="ja-JP"/>
        </w:rPr>
      </w:pPr>
      <w:commentRangeStart w:id="2521"/>
      <w:commentRangeStart w:id="2522"/>
      <w:ins w:id="2523" w:author="Katharina Schleidt" w:date="2021-07-06T12:31:00Z">
        <w:r>
          <w:rPr>
            <w:lang w:eastAsia="ja-JP"/>
          </w:rPr>
          <w:t>shape: GM_Object [1]</w:t>
        </w:r>
      </w:ins>
      <w:commentRangeEnd w:id="2521"/>
      <w:r w:rsidR="0047484D">
        <w:rPr>
          <w:rStyle w:val="CommentReference"/>
        </w:rPr>
        <w:commentReference w:id="2521"/>
      </w:r>
      <w:commentRangeEnd w:id="2522"/>
      <w:r w:rsidR="00316DFC">
        <w:rPr>
          <w:rStyle w:val="CommentReference"/>
        </w:rPr>
        <w:commentReference w:id="2522"/>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2524" w:author="Ilkka Rinne" w:date="2021-07-27T14:44:00Z">
        <w:r w:rsidR="00755FFB">
          <w:rPr>
            <w:lang w:eastAsia="ja-JP"/>
          </w:rPr>
          <w:t>, but override the shape association to point to GM_Point, GM_Curve, GM</w:t>
        </w:r>
      </w:ins>
      <w:ins w:id="2525"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2526"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r>
        <w:rPr>
          <w:lang w:eastAsia="ja-JP"/>
        </w:rPr>
        <w:t>SpatialSample class</w:t>
      </w:r>
    </w:p>
    <w:p w14:paraId="35944929" w14:textId="77777777" w:rsidR="005D5EE1" w:rsidRDefault="0040049D" w:rsidP="0040049D">
      <w:pPr>
        <w:pStyle w:val="ListParagraph"/>
        <w:numPr>
          <w:ilvl w:val="1"/>
          <w:numId w:val="12"/>
        </w:numPr>
        <w:rPr>
          <w:lang w:eastAsia="ja-JP"/>
        </w:rPr>
      </w:pPr>
      <w:r>
        <w:rPr>
          <w:lang w:eastAsia="ja-JP"/>
        </w:rPr>
        <w:t>StatisticalSample class, and</w:t>
      </w:r>
    </w:p>
    <w:p w14:paraId="548C6A8D" w14:textId="0B643156" w:rsidR="0040049D" w:rsidRDefault="0040049D" w:rsidP="00917C89">
      <w:pPr>
        <w:pStyle w:val="ListParagraph"/>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r>
        <w:rPr>
          <w:lang w:eastAsia="ja-JP"/>
        </w:rPr>
        <w:t>sampledFeature: Any [1..*]</w:t>
      </w:r>
    </w:p>
    <w:p w14:paraId="5E7EF0E5" w14:textId="77777777" w:rsidR="005D5EE1" w:rsidRDefault="0040049D" w:rsidP="0040049D">
      <w:pPr>
        <w:pStyle w:val="ListParagraph"/>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ListParagraph"/>
        <w:numPr>
          <w:ilvl w:val="0"/>
          <w:numId w:val="12"/>
        </w:numPr>
        <w:rPr>
          <w:lang w:eastAsia="ja-JP"/>
        </w:rPr>
      </w:pPr>
      <w:r>
        <w:rPr>
          <w:lang w:eastAsia="ja-JP"/>
        </w:rPr>
        <w:t>preparationStep: PreparationStep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r>
        <w:rPr>
          <w:lang w:eastAsia="ja-JP"/>
        </w:rPr>
        <w:t>sampledFeature: Any [1..*]</w:t>
      </w:r>
    </w:p>
    <w:p w14:paraId="7D3AED61" w14:textId="77777777" w:rsidR="005D5EE1" w:rsidRDefault="0040049D" w:rsidP="0040049D">
      <w:pPr>
        <w:pStyle w:val="ListParagraph"/>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ListParagraph"/>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r>
        <w:rPr>
          <w:lang w:eastAsia="ja-JP"/>
        </w:rPr>
        <w:t>relatedSample: Conceptual Sample schema: Sample [0..*]</w:t>
      </w:r>
    </w:p>
    <w:p w14:paraId="7C9AE6D6" w14:textId="429B04E1" w:rsidR="005D5EE1" w:rsidRDefault="0040049D" w:rsidP="0040049D">
      <w:pPr>
        <w:pStyle w:val="ListParagraph"/>
        <w:numPr>
          <w:ilvl w:val="0"/>
          <w:numId w:val="12"/>
        </w:numPr>
        <w:rPr>
          <w:lang w:eastAsia="ja-JP"/>
        </w:rPr>
      </w:pPr>
      <w:r>
        <w:rPr>
          <w:lang w:eastAsia="ja-JP"/>
        </w:rPr>
        <w:t>sampleType: AbstractSampleType</w:t>
      </w:r>
      <w:del w:id="2527" w:author="Katharina Schleidt" w:date="2021-10-13T19:05:00Z">
        <w:r w:rsidDel="00F90564">
          <w:rPr>
            <w:lang w:eastAsia="ja-JP"/>
          </w:rPr>
          <w:delText>CodeListValue</w:delText>
        </w:r>
      </w:del>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parameter: NamedValue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2528" w:author="Katharina Schleidt" w:date="2021-07-06T12:31:00Z">
        <w:r w:rsidDel="003D68CB">
          <w:rPr>
            <w:lang w:eastAsia="ja-JP"/>
          </w:rPr>
          <w:delText>'</w:delText>
        </w:r>
      </w:del>
      <w:r>
        <w:rPr>
          <w:lang w:eastAsia="ja-JP"/>
        </w:rPr>
        <w:t xml:space="preserve">s sub-classes </w:t>
      </w:r>
      <w:del w:id="2529" w:author="Katharina Schleidt" w:date="2021-07-06T12:32:00Z">
        <w:r w:rsidDel="003D68CB">
          <w:rPr>
            <w:lang w:eastAsia="ja-JP"/>
          </w:rPr>
          <w:delText xml:space="preserve">do </w:delText>
        </w:r>
      </w:del>
      <w:r>
        <w:rPr>
          <w:lang w:eastAsia="ja-JP"/>
        </w:rPr>
        <w:t xml:space="preserve">add specialized properties to </w:t>
      </w:r>
      <w:del w:id="2530"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r>
        <w:rPr>
          <w:lang w:eastAsia="ja-JP"/>
        </w:rPr>
        <w:t>SpatialSample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r>
        <w:rPr>
          <w:lang w:eastAsia="ja-JP"/>
        </w:rPr>
        <w:t>horizontalPositionalAccuracy: Any [0..1]</w:t>
      </w:r>
    </w:p>
    <w:p w14:paraId="28676DB8" w14:textId="77777777" w:rsidR="005D5EE1" w:rsidRDefault="0040049D" w:rsidP="0040049D">
      <w:pPr>
        <w:pStyle w:val="ListParagraph"/>
        <w:numPr>
          <w:ilvl w:val="1"/>
          <w:numId w:val="12"/>
        </w:numPr>
        <w:rPr>
          <w:lang w:eastAsia="ja-JP"/>
        </w:rPr>
      </w:pPr>
      <w:r>
        <w:rPr>
          <w:lang w:eastAsia="ja-JP"/>
        </w:rPr>
        <w:lastRenderedPageBreak/>
        <w:t>verticalPositionalAccuracy: Any [0..1]</w:t>
      </w:r>
    </w:p>
    <w:p w14:paraId="77C28902" w14:textId="77777777" w:rsidR="005D5EE1" w:rsidRDefault="0040049D" w:rsidP="0040049D">
      <w:pPr>
        <w:pStyle w:val="ListParagraph"/>
        <w:numPr>
          <w:ilvl w:val="0"/>
          <w:numId w:val="12"/>
        </w:numPr>
        <w:rPr>
          <w:lang w:eastAsia="ja-JP"/>
        </w:rPr>
      </w:pPr>
      <w:r>
        <w:rPr>
          <w:lang w:eastAsia="ja-JP"/>
        </w:rPr>
        <w:t>StatisticalSample adds the following attribute:</w:t>
      </w:r>
    </w:p>
    <w:p w14:paraId="0E45D27B" w14:textId="77777777" w:rsidR="005D5EE1" w:rsidRDefault="0040049D" w:rsidP="0040049D">
      <w:pPr>
        <w:pStyle w:val="ListParagraph"/>
        <w:numPr>
          <w:ilvl w:val="1"/>
          <w:numId w:val="12"/>
        </w:numPr>
        <w:rPr>
          <w:lang w:eastAsia="ja-JP"/>
        </w:rPr>
      </w:pPr>
      <w:r>
        <w:rPr>
          <w:lang w:eastAsia="ja-JP"/>
        </w:rPr>
        <w:t>classification: StatisticalClassification [0..*]</w:t>
      </w:r>
    </w:p>
    <w:p w14:paraId="0B64DA2B" w14:textId="77777777" w:rsidR="005D5EE1" w:rsidRDefault="0040049D" w:rsidP="0040049D">
      <w:pPr>
        <w:pStyle w:val="ListParagraph"/>
        <w:numPr>
          <w:ilvl w:val="0"/>
          <w:numId w:val="12"/>
        </w:numPr>
        <w:rPr>
          <w:lang w:eastAsia="ja-JP"/>
        </w:rPr>
      </w:pPr>
      <w:r>
        <w:rPr>
          <w:lang w:eastAsia="ja-JP"/>
        </w:rPr>
        <w:t>MaterialSample adds the following attributes:</w:t>
      </w:r>
    </w:p>
    <w:p w14:paraId="515275CE" w14:textId="77777777" w:rsidR="005D5EE1" w:rsidRDefault="0040049D" w:rsidP="0040049D">
      <w:pPr>
        <w:pStyle w:val="ListParagraph"/>
        <w:numPr>
          <w:ilvl w:val="1"/>
          <w:numId w:val="12"/>
        </w:numPr>
        <w:rPr>
          <w:lang w:eastAsia="ja-JP"/>
        </w:rPr>
      </w:pPr>
      <w:r>
        <w:rPr>
          <w:lang w:eastAsia="ja-JP"/>
        </w:rPr>
        <w:t>size: PhysicalDimension [0..*]</w:t>
      </w:r>
    </w:p>
    <w:p w14:paraId="3F8D87B3" w14:textId="77777777" w:rsidR="005D5EE1" w:rsidRDefault="0040049D" w:rsidP="0040049D">
      <w:pPr>
        <w:pStyle w:val="ListParagraph"/>
        <w:numPr>
          <w:ilvl w:val="1"/>
          <w:numId w:val="12"/>
        </w:numPr>
        <w:rPr>
          <w:lang w:eastAsia="ja-JP"/>
        </w:rPr>
      </w:pPr>
      <w:r>
        <w:rPr>
          <w:lang w:eastAsia="ja-JP"/>
        </w:rPr>
        <w:t>sourceLocation: Geometry [0..1]</w:t>
      </w:r>
    </w:p>
    <w:p w14:paraId="2F2BE919" w14:textId="1F925B06" w:rsidR="0040049D" w:rsidRDefault="0040049D" w:rsidP="00917C89">
      <w:pPr>
        <w:pStyle w:val="ListParagraph"/>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ListParagraph"/>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ListParagraph"/>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ListParagraph"/>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ListParagraph"/>
        <w:numPr>
          <w:ilvl w:val="0"/>
          <w:numId w:val="12"/>
        </w:numPr>
        <w:rPr>
          <w:lang w:eastAsia="ja-JP"/>
        </w:rPr>
      </w:pPr>
      <w:r>
        <w:rPr>
          <w:lang w:eastAsia="ja-JP"/>
        </w:rPr>
        <w:t>SF_SamplingFeature.parameter: NamedValue becomes Sample.parameter: NamedValue.</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2531"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2531"/>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ListParagraph"/>
        <w:numPr>
          <w:ilvl w:val="0"/>
          <w:numId w:val="12"/>
        </w:numPr>
        <w:rPr>
          <w:lang w:eastAsia="ja-JP"/>
        </w:rPr>
      </w:pPr>
      <w:r>
        <w:rPr>
          <w:lang w:eastAsia="ja-JP"/>
        </w:rPr>
        <w:lastRenderedPageBreak/>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ListParagraph"/>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6B2791C9" w:rsidR="00B72CE0" w:rsidRPr="00917C89" w:rsidRDefault="00B72CE0" w:rsidP="00917C89">
      <w:pPr>
        <w:ind w:left="360"/>
        <w:jc w:val="center"/>
        <w:rPr>
          <w:b/>
          <w:bCs/>
          <w:sz w:val="20"/>
          <w:szCs w:val="20"/>
        </w:rPr>
      </w:pPr>
      <w:bookmarkStart w:id="2532"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2532"/>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r>
              <w:t>SF_SpatialSamplingFeature</w:t>
            </w:r>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r w:rsidRPr="006E753C">
              <w:t>SF_</w:t>
            </w:r>
            <w:r>
              <w:t>Spatial</w:t>
            </w:r>
            <w:r w:rsidRPr="006E753C">
              <w:t>SamplingFeature.sampledFeature</w:t>
            </w:r>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r w:rsidRPr="006E753C">
              <w:t>SF_</w:t>
            </w:r>
            <w:r>
              <w:t>Spatial</w:t>
            </w:r>
            <w:r w:rsidRPr="006E753C">
              <w:t>SamplingFeature.relatedObservation</w:t>
            </w:r>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r w:rsidRPr="006E753C">
              <w:t>SF_</w:t>
            </w:r>
            <w:r>
              <w:t>Spatial</w:t>
            </w:r>
            <w:r w:rsidRPr="006E753C">
              <w:t>SamplingFeature.relatedSamplingFeature</w:t>
            </w:r>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r w:rsidRPr="006E753C">
              <w:t>SF_</w:t>
            </w:r>
            <w:r>
              <w:t>Spatial</w:t>
            </w:r>
            <w:r w:rsidRPr="006E753C">
              <w:t>SamplingFeature.lineage</w:t>
            </w:r>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r w:rsidRPr="006E753C">
              <w:t>SF_SamplingFeature.parameter</w:t>
            </w:r>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 xml:space="preserve">SF_SamplingPoint.shape, SF_SamplingCurve.shape, </w:t>
            </w:r>
            <w:r>
              <w:lastRenderedPageBreak/>
              <w:t>SF_SamplingSurface.shape, SF_SamplingSolid.shape</w:t>
            </w:r>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lastRenderedPageBreak/>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ListParagraph"/>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ListParagraph"/>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ListParagraph"/>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ListParagraph"/>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ListParagraph"/>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ListParagraph"/>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ListParagraph"/>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ListParagraph"/>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ListParagraph"/>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ListParagraph"/>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5AFCEC73" w:rsidR="00F12AFC" w:rsidRPr="00824B4F" w:rsidRDefault="00F12AFC" w:rsidP="00F12AFC">
      <w:pPr>
        <w:ind w:left="360"/>
        <w:jc w:val="center"/>
        <w:rPr>
          <w:b/>
          <w:bCs/>
          <w:sz w:val="20"/>
          <w:szCs w:val="20"/>
        </w:rPr>
      </w:pPr>
      <w:bookmarkStart w:id="2533"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2533"/>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r>
              <w:lastRenderedPageBreak/>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r>
              <w:t>SF_Specimen</w:t>
            </w:r>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r w:rsidRPr="006E753C">
              <w:t>SF_</w:t>
            </w:r>
            <w:r w:rsidR="002A7B9F">
              <w:t>Specimen</w:t>
            </w:r>
            <w:r w:rsidRPr="006E753C">
              <w:t>.sampledFeature</w:t>
            </w:r>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r w:rsidRPr="006E753C">
              <w:t>SF_</w:t>
            </w:r>
            <w:r w:rsidR="002A7B9F">
              <w:t>Specimen</w:t>
            </w:r>
            <w:r w:rsidRPr="006E753C">
              <w:t>.relatedObservation</w:t>
            </w:r>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r w:rsidRPr="006E753C">
              <w:t>SF_</w:t>
            </w:r>
            <w:r w:rsidR="002A7B9F">
              <w:t>Specimen</w:t>
            </w:r>
            <w:r w:rsidRPr="006E753C">
              <w:t>.relatedSamplingFeature</w:t>
            </w:r>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r w:rsidRPr="006E753C">
              <w:t>SF_</w:t>
            </w:r>
            <w:r w:rsidR="002A7B9F">
              <w:t>Specimen</w:t>
            </w:r>
            <w:r w:rsidRPr="006E753C">
              <w:t>.lineage</w:t>
            </w:r>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r w:rsidRPr="006E753C">
              <w:t>SF_</w:t>
            </w:r>
            <w:r w:rsidR="002A7B9F">
              <w:t>Specimen</w:t>
            </w:r>
            <w:r w:rsidRPr="006E753C">
              <w:t>.parameter</w:t>
            </w:r>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2534" w:name="_Toc85617541"/>
      <w:r>
        <w:t>Observation and Sample collections</w:t>
      </w:r>
      <w:bookmarkEnd w:id="2534"/>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r>
        <w:rPr>
          <w:lang w:eastAsia="ja-JP"/>
        </w:rPr>
        <w:t>memberCharacteristics: ObservationCharacteristics [0..1]</w:t>
      </w:r>
    </w:p>
    <w:p w14:paraId="69BB48DB" w14:textId="50170727" w:rsidR="005D5EE1" w:rsidRDefault="0040049D" w:rsidP="0040049D">
      <w:pPr>
        <w:pStyle w:val="ListParagraph"/>
        <w:numPr>
          <w:ilvl w:val="0"/>
          <w:numId w:val="12"/>
        </w:numPr>
        <w:rPr>
          <w:lang w:eastAsia="ja-JP"/>
        </w:rPr>
      </w:pPr>
      <w:r>
        <w:rPr>
          <w:lang w:eastAsia="ja-JP"/>
        </w:rPr>
        <w:t>collectionType: AbstractObservationCollectionType</w:t>
      </w:r>
      <w:del w:id="2535" w:author="Katharina Schleidt" w:date="2021-10-13T19:05:00Z">
        <w:r w:rsidDel="00F90564">
          <w:rPr>
            <w:lang w:eastAsia="ja-JP"/>
          </w:rPr>
          <w:delText>CodeListValue</w:delText>
        </w:r>
      </w:del>
      <w:r>
        <w:rPr>
          <w:lang w:eastAsia="ja-JP"/>
        </w:rPr>
        <w:t xml:space="preserve"> [0..*]</w:t>
      </w:r>
    </w:p>
    <w:p w14:paraId="60976548" w14:textId="77777777" w:rsidR="005D5EE1" w:rsidRDefault="0040049D" w:rsidP="0040049D">
      <w:pPr>
        <w:pStyle w:val="ListParagraph"/>
        <w:numPr>
          <w:ilvl w:val="0"/>
          <w:numId w:val="12"/>
        </w:numPr>
        <w:rPr>
          <w:lang w:eastAsia="ja-JP"/>
        </w:rPr>
      </w:pPr>
      <w:r>
        <w:rPr>
          <w:lang w:eastAsia="ja-JP"/>
        </w:rPr>
        <w:t>relatedCollection: ObservationCollection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53AB5A14" w:rsidR="0040049D" w:rsidRDefault="0040049D" w:rsidP="0040049D">
      <w:pPr>
        <w:rPr>
          <w:lang w:eastAsia="ja-JP"/>
        </w:rPr>
      </w:pPr>
      <w:r>
        <w:rPr>
          <w:lang w:eastAsia="ja-JP"/>
        </w:rPr>
        <w:lastRenderedPageBreak/>
        <w:t>One concrete specialization of the AbstractObservationCollectionType</w:t>
      </w:r>
      <w:del w:id="2536" w:author="Katharina Schleidt" w:date="2021-10-13T19:05:00Z">
        <w:r w:rsidDel="00F90564">
          <w:rPr>
            <w:lang w:eastAsia="ja-JP"/>
          </w:rPr>
          <w:delText>CodeListValue</w:delText>
        </w:r>
      </w:del>
      <w:r>
        <w:rPr>
          <w:lang w:eastAsia="ja-JP"/>
        </w:rPr>
        <w:t xml:space="preserve"> class is provided in the Basic Observations package: CollectionTypeByMemberCharacteristicsSemantic</w:t>
      </w:r>
      <w:commentRangeStart w:id="2537"/>
      <w:r>
        <w:rPr>
          <w:lang w:eastAsia="ja-JP"/>
        </w:rPr>
        <w:t>s</w:t>
      </w:r>
      <w:r w:rsidR="00C634D8">
        <w:rPr>
          <w:rStyle w:val="FootnoteReference"/>
          <w:lang w:eastAsia="ja-JP"/>
        </w:rPr>
        <w:footnoteReference w:id="1"/>
      </w:r>
      <w:r>
        <w:rPr>
          <w:lang w:eastAsia="ja-JP"/>
        </w:rPr>
        <w:t xml:space="preserve"> </w:t>
      </w:r>
      <w:commentRangeEnd w:id="2537"/>
      <w:r w:rsidR="0077641F">
        <w:rPr>
          <w:rStyle w:val="CommentReference"/>
        </w:rPr>
        <w:commentReference w:id="2537"/>
      </w:r>
      <w:r>
        <w:rPr>
          <w:lang w:eastAsia="ja-JP"/>
        </w:rPr>
        <w:t xml:space="preserve">with an initial set of two values: </w:t>
      </w:r>
      <w:ins w:id="2543" w:author="Katharina Schleidt" w:date="2021-07-06T12:37:00Z">
        <w:r w:rsidR="003D68CB">
          <w:rPr>
            <w:lang w:eastAsia="ja-JP"/>
          </w:rPr>
          <w:t>‘</w:t>
        </w:r>
      </w:ins>
      <w:r>
        <w:rPr>
          <w:lang w:eastAsia="ja-JP"/>
        </w:rPr>
        <w:t>homogenous</w:t>
      </w:r>
      <w:ins w:id="2544" w:author="Katharina Schleidt" w:date="2021-07-06T12:37:00Z">
        <w:r w:rsidR="003D68CB">
          <w:rPr>
            <w:lang w:eastAsia="ja-JP"/>
          </w:rPr>
          <w:t>’</w:t>
        </w:r>
      </w:ins>
      <w:r>
        <w:rPr>
          <w:lang w:eastAsia="ja-JP"/>
        </w:rPr>
        <w:t xml:space="preserve"> and </w:t>
      </w:r>
      <w:ins w:id="2545" w:author="Katharina Schleidt" w:date="2021-07-06T12:37:00Z">
        <w:r w:rsidR="003D68CB">
          <w:rPr>
            <w:lang w:eastAsia="ja-JP"/>
          </w:rPr>
          <w:t>‘</w:t>
        </w:r>
      </w:ins>
      <w:r>
        <w:rPr>
          <w:lang w:eastAsia="ja-JP"/>
        </w:rPr>
        <w:t>summarizing</w:t>
      </w:r>
      <w:ins w:id="2546"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Attribute collectionType</w:t>
      </w:r>
      <w:r w:rsidR="005D5EE1">
        <w:rPr>
          <w:lang w:eastAsia="ja-JP"/>
        </w:rPr>
        <w:fldChar w:fldCharType="end"/>
      </w:r>
      <w:r>
        <w:rPr>
          <w:lang w:eastAsia="ja-JP"/>
        </w:rPr>
        <w:t>). Other Observation collection classifications may be added by specializing the AbstractObservationCollectionType</w:t>
      </w:r>
      <w:del w:id="2547" w:author="Katharina Schleidt" w:date="2021-10-13T19:05:00Z">
        <w:r w:rsidDel="00F90564">
          <w:rPr>
            <w:lang w:eastAsia="ja-JP"/>
          </w:rPr>
          <w:delText>CodeListValue</w:delText>
        </w:r>
      </w:del>
      <w:r>
        <w:rPr>
          <w:lang w:eastAsia="ja-JP"/>
        </w:rPr>
        <w:t xml:space="preserv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r>
        <w:rPr>
          <w:lang w:eastAsia="ja-JP"/>
        </w:rPr>
        <w:t>relatedCollection: SampleCollection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2548"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2548"/>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r>
              <w:t>SF_SamplingFeatureCollection</w:t>
            </w:r>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r>
              <w:t>SF_samplingFeatureCollection.member</w:t>
            </w:r>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2549" w:name="_Hlk84855850"/>
      <w:bookmarkStart w:id="2550" w:name="_Toc85617542"/>
      <w:r>
        <w:t>Hard-typing vs. soft typing and codelist use</w:t>
      </w:r>
      <w:bookmarkEnd w:id="2550"/>
    </w:p>
    <w:bookmarkEnd w:id="2549"/>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2551" w:author="Katharina Schleidt" w:date="2021-07-06T12:39:00Z">
        <w:r w:rsidDel="0077641F">
          <w:rPr>
            <w:lang w:eastAsia="ja-JP"/>
          </w:rPr>
          <w:delText xml:space="preserve"> </w:delText>
        </w:r>
      </w:del>
      <w:r>
        <w:rPr>
          <w:lang w:eastAsia="ja-JP"/>
        </w:rPr>
        <w:t>classification schemes in Edition 2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22944187" w:rsidR="00316DFC" w:rsidRDefault="0040049D" w:rsidP="0040049D">
      <w:pPr>
        <w:rPr>
          <w:ins w:id="2552" w:author="Ilkka Rinne" w:date="2021-08-03T15:37:00Z"/>
          <w:lang w:eastAsia="ja-JP"/>
        </w:rPr>
      </w:pPr>
      <w:r>
        <w:rPr>
          <w:lang w:eastAsia="ja-JP"/>
        </w:rPr>
        <w:lastRenderedPageBreak/>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w:t>
      </w:r>
      <w:del w:id="2553" w:author="Katharina Schleidt" w:date="2021-10-13T19:05:00Z">
        <w:r w:rsidDel="00F90564">
          <w:rPr>
            <w:lang w:eastAsia="ja-JP"/>
          </w:rPr>
          <w:delText>CodeListValue</w:delText>
        </w:r>
      </w:del>
      <w:r>
        <w:rPr>
          <w:lang w:eastAsia="ja-JP"/>
        </w:rPr>
        <w:t xml:space="preserve"> and AbstractSampleType</w:t>
      </w:r>
      <w:del w:id="2554" w:author="Katharina Schleidt" w:date="2021-10-13T19:05:00Z">
        <w:r w:rsidDel="00F90564">
          <w:rPr>
            <w:lang w:eastAsia="ja-JP"/>
          </w:rPr>
          <w:delText>CodeListValue</w:delText>
        </w:r>
      </w:del>
      <w:r>
        <w:rPr>
          <w:lang w:eastAsia="ja-JP"/>
        </w:rPr>
        <w:t xml:space="preserve"> classes</w:t>
      </w:r>
      <w:ins w:id="2555" w:author="Ilkka Rinne" w:date="2021-08-03T15:37:00Z">
        <w:r w:rsidR="00316DFC">
          <w:rPr>
            <w:lang w:eastAsia="ja-JP"/>
          </w:rPr>
          <w:t xml:space="preserve">, as illustrated </w:t>
        </w:r>
      </w:ins>
      <w:ins w:id="2556" w:author="Ilkka Rinne" w:date="2021-08-03T15:44:00Z">
        <w:r w:rsidR="0018089C">
          <w:rPr>
            <w:lang w:eastAsia="ja-JP"/>
          </w:rPr>
          <w:t xml:space="preserve">for classification of Samples </w:t>
        </w:r>
      </w:ins>
      <w:ins w:id="2557" w:author="Ilkka Rinne" w:date="2021-08-03T15:37:00Z">
        <w:r w:rsidR="00316DFC">
          <w:rPr>
            <w:lang w:eastAsia="ja-JP"/>
          </w:rPr>
          <w:t xml:space="preserve">in </w:t>
        </w:r>
      </w:ins>
      <w:ins w:id="2558"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2559"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2560" w:author="Ilkka Rinne" w:date="2021-08-03T15:40:00Z"/>
        </w:rPr>
        <w:pPrChange w:id="2561" w:author="Ilkka Rinne" w:date="2021-08-03T15:40:00Z">
          <w:pPr/>
        </w:pPrChange>
      </w:pPr>
      <w:ins w:id="2562"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7">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2563" w:author="Ilkka Rinne" w:date="2021-08-03T15:40:00Z"/>
        </w:rPr>
      </w:pPr>
      <w:bookmarkStart w:id="2564" w:name="_Ref78897786"/>
      <w:ins w:id="2565" w:author="Ilkka Rinne" w:date="2021-08-03T15:40:00Z">
        <w:r>
          <w:t xml:space="preserve">Figure </w:t>
        </w:r>
        <w:r>
          <w:fldChar w:fldCharType="begin"/>
        </w:r>
        <w:r>
          <w:instrText xml:space="preserve"> SEQ Figure \* ARABIC </w:instrText>
        </w:r>
      </w:ins>
      <w:r>
        <w:fldChar w:fldCharType="separate"/>
      </w:r>
      <w:ins w:id="2566" w:author="Ilkka Rinne" w:date="2021-08-03T15:47:00Z">
        <w:r w:rsidR="0018089C">
          <w:rPr>
            <w:noProof/>
          </w:rPr>
          <w:t>85</w:t>
        </w:r>
      </w:ins>
      <w:ins w:id="2567" w:author="Ilkka Rinne" w:date="2021-08-03T15:40:00Z">
        <w:r>
          <w:fldChar w:fldCharType="end"/>
        </w:r>
        <w:bookmarkEnd w:id="2564"/>
        <w:r>
          <w:t xml:space="preserve"> </w:t>
        </w:r>
      </w:ins>
      <w:ins w:id="2568" w:author="Ilkka Rinne" w:date="2021-08-03T15:41:00Z">
        <w:r>
          <w:softHyphen/>
          <w:t>–</w:t>
        </w:r>
      </w:ins>
      <w:ins w:id="2569" w:author="Ilkka Rinne" w:date="2021-08-03T15:40:00Z">
        <w:r>
          <w:t xml:space="preserve"> </w:t>
        </w:r>
      </w:ins>
      <w:ins w:id="2570" w:author="Ilkka Rinne" w:date="2021-08-03T15:42:00Z">
        <w:r w:rsidR="0018089C">
          <w:t>(</w:t>
        </w:r>
      </w:ins>
      <w:ins w:id="2571" w:author="Ilkka Rinne" w:date="2021-08-03T15:40:00Z">
        <w:r>
          <w:t>Example</w:t>
        </w:r>
      </w:ins>
      <w:ins w:id="2572" w:author="Ilkka Rinne" w:date="2021-08-03T15:43:00Z">
        <w:r w:rsidR="0018089C">
          <w:t>)</w:t>
        </w:r>
      </w:ins>
      <w:ins w:id="2573" w:author="Ilkka Rinne" w:date="2021-08-03T15:40:00Z">
        <w:r>
          <w:t xml:space="preserve"> </w:t>
        </w:r>
      </w:ins>
      <w:ins w:id="2574" w:author="Ilkka Rinne" w:date="2021-08-03T15:43:00Z">
        <w:r w:rsidR="0018089C">
          <w:t>Mechanism for d</w:t>
        </w:r>
      </w:ins>
      <w:ins w:id="2575" w:author="Ilkka Rinne" w:date="2021-08-03T15:40:00Z">
        <w:r>
          <w:t xml:space="preserve">efining a classification scheme for Samples </w:t>
        </w:r>
      </w:ins>
      <w:ins w:id="2576" w:author="Ilkka Rinne" w:date="2021-08-03T15:43:00Z">
        <w:r w:rsidR="0018089C">
          <w:t>based on</w:t>
        </w:r>
      </w:ins>
      <w:ins w:id="2577" w:author="Ilkka Rinne" w:date="2021-08-03T15:40:00Z">
        <w:r>
          <w:t xml:space="preserve"> </w:t>
        </w:r>
      </w:ins>
      <w:ins w:id="2578" w:author="Ilkka Rinne" w:date="2021-08-03T15:43:00Z">
        <w:r w:rsidR="0018089C">
          <w:t xml:space="preserve">the type of the sample </w:t>
        </w:r>
      </w:ins>
      <w:ins w:id="2579" w:author="Ilkka Rinne" w:date="2021-08-03T15:40:00Z">
        <w:r>
          <w:t>material</w:t>
        </w:r>
      </w:ins>
      <w:ins w:id="2580" w:author="Ilkka Rinne" w:date="2021-08-03T15:41:00Z">
        <w:r>
          <w:t xml:space="preserve"> by extending the AbstractSample</w:t>
        </w:r>
      </w:ins>
      <w:ins w:id="2581" w:author="Ilkka Rinne" w:date="2021-08-03T15:42:00Z">
        <w:r>
          <w:t>Type codelist</w:t>
        </w:r>
      </w:ins>
      <w:ins w:id="2582" w:author="Ilkka Rinne" w:date="2021-08-03T15:41:00Z">
        <w:r>
          <w:t>.</w:t>
        </w:r>
      </w:ins>
    </w:p>
    <w:p w14:paraId="4A48DB75" w14:textId="37B2276B" w:rsidR="0040049D" w:rsidDel="0018089C" w:rsidRDefault="0040049D" w:rsidP="0040049D">
      <w:pPr>
        <w:rPr>
          <w:del w:id="2583" w:author="Ilkka Rinne" w:date="2021-08-03T15:45:00Z"/>
          <w:lang w:eastAsia="ja-JP"/>
        </w:rPr>
      </w:pPr>
      <w:del w:id="2584" w:author="Ilkka Rinne" w:date="2021-08-03T15:45:00Z">
        <w:r w:rsidDel="0018089C">
          <w:rPr>
            <w:lang w:eastAsia="ja-JP"/>
          </w:rPr>
          <w:delText xml:space="preserve"> The SampleTypeByMaterialClass class (without any specific values) </w:delText>
        </w:r>
        <w:commentRangeStart w:id="2585"/>
        <w:commentRangeStart w:id="2586"/>
        <w:r w:rsidDel="0018089C">
          <w:rPr>
            <w:lang w:eastAsia="ja-JP"/>
          </w:rPr>
          <w:delText>is provided in the informative Codelist realizations package as an example of using this mechanism.</w:delText>
        </w:r>
        <w:commentRangeEnd w:id="2585"/>
        <w:r w:rsidR="0072232A" w:rsidDel="0018089C">
          <w:rPr>
            <w:rStyle w:val="CommentReference"/>
          </w:rPr>
          <w:commentReference w:id="2585"/>
        </w:r>
        <w:commentRangeEnd w:id="2586"/>
        <w:r w:rsidR="002852F4" w:rsidDel="0018089C">
          <w:rPr>
            <w:rStyle w:val="CommentReference"/>
          </w:rPr>
          <w:commentReference w:id="2586"/>
        </w:r>
      </w:del>
    </w:p>
    <w:p w14:paraId="78423DC5" w14:textId="2CA2926A" w:rsidR="0040049D" w:rsidRDefault="0040049D" w:rsidP="0040049D">
      <w:pPr>
        <w:rPr>
          <w:ins w:id="2587" w:author="Ilkka Rinne" w:date="2021-08-03T15:46:00Z"/>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w:t>
      </w:r>
      <w:del w:id="2588" w:author="Katharina Schleidt" w:date="2021-10-13T19:05:00Z">
        <w:r w:rsidDel="00F90564">
          <w:rPr>
            <w:lang w:eastAsia="ja-JP"/>
          </w:rPr>
          <w:delText>CodeListValue</w:delText>
        </w:r>
      </w:del>
      <w:r>
        <w:rPr>
          <w:lang w:eastAsia="ja-JP"/>
        </w:rPr>
        <w:t xml:space="preserve"> class.</w:t>
      </w:r>
      <w:ins w:id="2589" w:author="Ilkka Rinne" w:date="2021-08-03T15:45:00Z">
        <w:r w:rsidR="0018089C">
          <w:rPr>
            <w:lang w:eastAsia="ja-JP"/>
          </w:rPr>
          <w:t xml:space="preserve"> An example of this mechanism is ill</w:t>
        </w:r>
      </w:ins>
      <w:ins w:id="2590" w:author="Ilkka Rinne" w:date="2021-08-03T15:46:00Z">
        <w:r w:rsidR="0018089C">
          <w:rPr>
            <w:lang w:eastAsia="ja-JP"/>
          </w:rPr>
          <w:t xml:space="preserve">ustrated as </w:t>
        </w:r>
      </w:ins>
      <w:ins w:id="2591"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2592" w:author="Ilkka Rinne" w:date="2021-08-03T15:48:00Z">
        <w:r w:rsidR="0018089C">
          <w:t xml:space="preserve">Figure </w:t>
        </w:r>
        <w:r w:rsidR="0018089C">
          <w:rPr>
            <w:noProof/>
          </w:rPr>
          <w:t>86</w:t>
        </w:r>
        <w:r w:rsidR="0018089C">
          <w:rPr>
            <w:lang w:eastAsia="ja-JP"/>
          </w:rPr>
          <w:fldChar w:fldCharType="end"/>
        </w:r>
      </w:ins>
      <w:ins w:id="2593" w:author="Ilkka Rinne" w:date="2021-08-03T15:46:00Z">
        <w:r w:rsidR="0018089C">
          <w:rPr>
            <w:lang w:eastAsia="ja-JP"/>
          </w:rPr>
          <w:t>.</w:t>
        </w:r>
      </w:ins>
    </w:p>
    <w:p w14:paraId="721B685E" w14:textId="77777777" w:rsidR="0018089C" w:rsidRDefault="0018089C">
      <w:pPr>
        <w:keepNext/>
        <w:rPr>
          <w:ins w:id="2594" w:author="Ilkka Rinne" w:date="2021-08-03T15:47:00Z"/>
        </w:rPr>
        <w:pPrChange w:id="2595" w:author="Ilkka Rinne" w:date="2021-08-03T15:47:00Z">
          <w:pPr/>
        </w:pPrChange>
      </w:pPr>
      <w:ins w:id="2596"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8">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2597" w:author="Ilkka Rinne" w:date="2021-08-03T15:47:00Z">
          <w:pPr/>
        </w:pPrChange>
      </w:pPr>
      <w:bookmarkStart w:id="2598" w:name="_Ref78898137"/>
      <w:ins w:id="2599" w:author="Ilkka Rinne" w:date="2021-08-03T15:47:00Z">
        <w:r>
          <w:t xml:space="preserve">Figure </w:t>
        </w:r>
        <w:r>
          <w:fldChar w:fldCharType="begin"/>
        </w:r>
        <w:r>
          <w:instrText xml:space="preserve"> SEQ Figure \* ARABIC </w:instrText>
        </w:r>
      </w:ins>
      <w:r>
        <w:fldChar w:fldCharType="separate"/>
      </w:r>
      <w:ins w:id="2600" w:author="Ilkka Rinne" w:date="2021-08-03T15:47:00Z">
        <w:r>
          <w:rPr>
            <w:noProof/>
          </w:rPr>
          <w:t>86</w:t>
        </w:r>
        <w:r>
          <w:fldChar w:fldCharType="end"/>
        </w:r>
        <w:bookmarkEnd w:id="2598"/>
        <w:r>
          <w:t xml:space="preserve"> – (Example) </w:t>
        </w:r>
        <w:r w:rsidRPr="0018089C">
          <w:t xml:space="preserve">Mechanism for defining a </w:t>
        </w:r>
      </w:ins>
      <w:ins w:id="2601" w:author="Ilkka Rinne" w:date="2021-08-03T15:48:00Z">
        <w:r>
          <w:t xml:space="preserve">generic </w:t>
        </w:r>
      </w:ins>
      <w:ins w:id="2602" w:author="Ilkka Rinne" w:date="2021-08-03T15:47:00Z">
        <w:r w:rsidRPr="0018089C">
          <w:t>classification scheme for Sample</w:t>
        </w:r>
        <w:r>
          <w:t>rs</w:t>
        </w:r>
        <w:r w:rsidRPr="0018089C">
          <w:t xml:space="preserve"> by extending the AbstractSample</w:t>
        </w:r>
      </w:ins>
      <w:ins w:id="2603" w:author="Ilkka Rinne" w:date="2021-08-03T15:48:00Z">
        <w:r>
          <w:t>r</w:t>
        </w:r>
      </w:ins>
      <w:ins w:id="2604" w:author="Ilkka Rinne" w:date="2021-08-03T15:47:00Z">
        <w:r w:rsidRPr="0018089C">
          <w:t>Type codelist.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2605"/>
      <w:commentRangeStart w:id="2606"/>
      <w:r w:rsidR="00242114">
        <w:rPr>
          <w:rStyle w:val="FootnoteReference"/>
          <w:lang w:eastAsia="ja-JP"/>
        </w:rPr>
        <w:footnoteReference w:id="2"/>
      </w:r>
      <w:r>
        <w:rPr>
          <w:lang w:eastAsia="ja-JP"/>
        </w:rPr>
        <w:t>):</w:t>
      </w:r>
      <w:commentRangeEnd w:id="2605"/>
      <w:r w:rsidR="0072232A">
        <w:rPr>
          <w:rStyle w:val="CommentReference"/>
        </w:rPr>
        <w:commentReference w:id="2605"/>
      </w:r>
      <w:commentRangeEnd w:id="2606"/>
      <w:r w:rsidR="007240E3">
        <w:rPr>
          <w:rStyle w:val="CommentReference"/>
        </w:rPr>
        <w:commentReference w:id="2606"/>
      </w:r>
    </w:p>
    <w:p w14:paraId="6682A6BA" w14:textId="57169AAD" w:rsidR="00CC3341" w:rsidRDefault="00CC3341" w:rsidP="0040049D">
      <w:pPr>
        <w:pStyle w:val="ListParagraph"/>
        <w:numPr>
          <w:ilvl w:val="0"/>
          <w:numId w:val="12"/>
        </w:numPr>
        <w:rPr>
          <w:lang w:eastAsia="ja-JP"/>
        </w:rPr>
      </w:pPr>
      <w:r>
        <w:rPr>
          <w:lang w:eastAsia="ja-JP"/>
        </w:rPr>
        <w:t>OM_Observation: Observation</w:t>
      </w:r>
    </w:p>
    <w:p w14:paraId="5D647950" w14:textId="781C0898" w:rsidR="005D5EE1" w:rsidRDefault="0040049D" w:rsidP="0040049D">
      <w:pPr>
        <w:pStyle w:val="ListParagraph"/>
        <w:numPr>
          <w:ilvl w:val="0"/>
          <w:numId w:val="12"/>
        </w:numPr>
        <w:rPr>
          <w:lang w:eastAsia="ja-JP"/>
        </w:rPr>
      </w:pPr>
      <w:r>
        <w:rPr>
          <w:lang w:eastAsia="ja-JP"/>
        </w:rPr>
        <w:t>OM_Measurement: Measurement</w:t>
      </w:r>
    </w:p>
    <w:p w14:paraId="7C739D14" w14:textId="77777777" w:rsidR="005D5EE1" w:rsidRDefault="0040049D" w:rsidP="0040049D">
      <w:pPr>
        <w:pStyle w:val="ListParagraph"/>
        <w:numPr>
          <w:ilvl w:val="0"/>
          <w:numId w:val="12"/>
        </w:numPr>
        <w:rPr>
          <w:lang w:eastAsia="ja-JP"/>
        </w:rPr>
      </w:pPr>
      <w:r>
        <w:rPr>
          <w:lang w:eastAsia="ja-JP"/>
        </w:rPr>
        <w:t>OM_CategoryObservation: Category Observation</w:t>
      </w:r>
    </w:p>
    <w:p w14:paraId="1E5AF273" w14:textId="77777777" w:rsidR="005D5EE1" w:rsidRDefault="0040049D" w:rsidP="0040049D">
      <w:pPr>
        <w:pStyle w:val="ListParagraph"/>
        <w:numPr>
          <w:ilvl w:val="0"/>
          <w:numId w:val="12"/>
        </w:numPr>
        <w:rPr>
          <w:lang w:eastAsia="ja-JP"/>
        </w:rPr>
      </w:pPr>
      <w:r>
        <w:rPr>
          <w:lang w:eastAsia="ja-JP"/>
        </w:rPr>
        <w:t>OM_CountObservation: Count Observation</w:t>
      </w:r>
    </w:p>
    <w:p w14:paraId="6CDBA88A" w14:textId="77777777" w:rsidR="005D5EE1" w:rsidRDefault="0040049D" w:rsidP="0040049D">
      <w:pPr>
        <w:pStyle w:val="ListParagraph"/>
        <w:numPr>
          <w:ilvl w:val="0"/>
          <w:numId w:val="12"/>
        </w:numPr>
        <w:rPr>
          <w:lang w:eastAsia="ja-JP"/>
        </w:rPr>
      </w:pPr>
      <w:r>
        <w:rPr>
          <w:lang w:eastAsia="ja-JP"/>
        </w:rPr>
        <w:t>OM_TruthObservation: Truth Observation</w:t>
      </w:r>
    </w:p>
    <w:p w14:paraId="138AAC29" w14:textId="49735719" w:rsidR="005D5EE1" w:rsidRDefault="0040049D" w:rsidP="0040049D">
      <w:pPr>
        <w:pStyle w:val="ListParagraph"/>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r>
        <w:rPr>
          <w:lang w:eastAsia="ja-JP"/>
        </w:rPr>
        <w:t>OM_GeometryObservation: Geometry Observation</w:t>
      </w:r>
    </w:p>
    <w:p w14:paraId="0F039E5B" w14:textId="77777777" w:rsidR="005D5EE1" w:rsidRDefault="0040049D" w:rsidP="0040049D">
      <w:pPr>
        <w:pStyle w:val="ListParagraph"/>
        <w:numPr>
          <w:ilvl w:val="0"/>
          <w:numId w:val="12"/>
        </w:numPr>
        <w:rPr>
          <w:lang w:eastAsia="ja-JP"/>
        </w:rPr>
      </w:pPr>
      <w:r>
        <w:rPr>
          <w:lang w:eastAsia="ja-JP"/>
        </w:rPr>
        <w:t>OM_ComplexObservation: Complex Observation</w:t>
      </w:r>
    </w:p>
    <w:p w14:paraId="47DEF82A" w14:textId="77777777" w:rsidR="005D5EE1" w:rsidRDefault="0040049D" w:rsidP="0040049D">
      <w:pPr>
        <w:pStyle w:val="ListParagraph"/>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ListParagraph"/>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ListParagraph"/>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2622"/>
      <w:commentRangeStart w:id="2623"/>
      <w:r w:rsidR="00242114">
        <w:rPr>
          <w:rStyle w:val="FootnoteReference"/>
          <w:lang w:eastAsia="ja-JP"/>
        </w:rPr>
        <w:footnoteReference w:id="3"/>
      </w:r>
      <w:r>
        <w:rPr>
          <w:lang w:eastAsia="ja-JP"/>
        </w:rPr>
        <w:t>)</w:t>
      </w:r>
      <w:commentRangeEnd w:id="2622"/>
      <w:r w:rsidR="0072232A">
        <w:rPr>
          <w:rStyle w:val="CommentReference"/>
        </w:rPr>
        <w:commentReference w:id="2622"/>
      </w:r>
      <w:commentRangeEnd w:id="2623"/>
      <w:r w:rsidR="007240E3">
        <w:rPr>
          <w:rStyle w:val="CommentReference"/>
        </w:rPr>
        <w:commentReference w:id="2623"/>
      </w:r>
      <w:r>
        <w:rPr>
          <w:lang w:eastAsia="ja-JP"/>
        </w:rPr>
        <w:t>:</w:t>
      </w:r>
    </w:p>
    <w:p w14:paraId="693B3009" w14:textId="77777777" w:rsidR="005D5EE1" w:rsidRDefault="0040049D" w:rsidP="0040049D">
      <w:pPr>
        <w:pStyle w:val="ListParagraph"/>
        <w:numPr>
          <w:ilvl w:val="0"/>
          <w:numId w:val="12"/>
        </w:numPr>
        <w:rPr>
          <w:lang w:eastAsia="ja-JP"/>
        </w:rPr>
      </w:pPr>
      <w:r>
        <w:rPr>
          <w:lang w:eastAsia="ja-JP"/>
        </w:rPr>
        <w:t>SF_SamplingPoint: Point Sample</w:t>
      </w:r>
    </w:p>
    <w:p w14:paraId="5CD4A6B1" w14:textId="77777777" w:rsidR="005D5EE1" w:rsidRDefault="0040049D" w:rsidP="0040049D">
      <w:pPr>
        <w:pStyle w:val="ListParagraph"/>
        <w:numPr>
          <w:ilvl w:val="0"/>
          <w:numId w:val="12"/>
        </w:numPr>
        <w:rPr>
          <w:lang w:eastAsia="ja-JP"/>
        </w:rPr>
      </w:pPr>
      <w:r>
        <w:rPr>
          <w:lang w:eastAsia="ja-JP"/>
        </w:rPr>
        <w:t>SF_SamplingCurve: Curve Sample</w:t>
      </w:r>
    </w:p>
    <w:p w14:paraId="7E0EE0C2" w14:textId="77777777" w:rsidR="005D5EE1" w:rsidRDefault="0040049D" w:rsidP="0040049D">
      <w:pPr>
        <w:pStyle w:val="ListParagraph"/>
        <w:numPr>
          <w:ilvl w:val="0"/>
          <w:numId w:val="12"/>
        </w:numPr>
        <w:rPr>
          <w:lang w:eastAsia="ja-JP"/>
        </w:rPr>
      </w:pPr>
      <w:r>
        <w:rPr>
          <w:lang w:eastAsia="ja-JP"/>
        </w:rPr>
        <w:t>SF_SamplingSurface: Surface Sample</w:t>
      </w:r>
    </w:p>
    <w:p w14:paraId="6C8194B3" w14:textId="0D7FE207" w:rsidR="0040049D" w:rsidRDefault="0040049D" w:rsidP="00917C89">
      <w:pPr>
        <w:pStyle w:val="ListParagraph"/>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2641" w:name="_Toc85617543"/>
      <w:r>
        <w:t>Generic metadata associations</w:t>
      </w:r>
      <w:bookmarkEnd w:id="2641"/>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r>
        <w:rPr>
          <w:lang w:eastAsia="ja-JP"/>
        </w:rPr>
        <w:t>AbstractObservationCharacteristics</w:t>
      </w:r>
    </w:p>
    <w:p w14:paraId="4896B7F7" w14:textId="77777777" w:rsidR="005D5EE1" w:rsidRDefault="0040049D" w:rsidP="0040049D">
      <w:pPr>
        <w:pStyle w:val="ListParagraph"/>
        <w:numPr>
          <w:ilvl w:val="1"/>
          <w:numId w:val="12"/>
        </w:numPr>
        <w:rPr>
          <w:lang w:eastAsia="ja-JP"/>
        </w:rPr>
      </w:pPr>
      <w:r>
        <w:rPr>
          <w:lang w:eastAsia="ja-JP"/>
        </w:rPr>
        <w:t>AbstractObservingProcedure</w:t>
      </w:r>
    </w:p>
    <w:p w14:paraId="33BD0958" w14:textId="77777777" w:rsidR="005D5EE1" w:rsidRDefault="0040049D" w:rsidP="0040049D">
      <w:pPr>
        <w:pStyle w:val="ListParagraph"/>
        <w:numPr>
          <w:ilvl w:val="1"/>
          <w:numId w:val="12"/>
        </w:numPr>
        <w:rPr>
          <w:lang w:eastAsia="ja-JP"/>
        </w:rPr>
      </w:pPr>
      <w:r>
        <w:rPr>
          <w:lang w:eastAsia="ja-JP"/>
        </w:rPr>
        <w:t>AbstractObservableProperty</w:t>
      </w:r>
    </w:p>
    <w:p w14:paraId="13622DE8" w14:textId="77777777" w:rsidR="005D5EE1" w:rsidRDefault="0040049D" w:rsidP="0040049D">
      <w:pPr>
        <w:pStyle w:val="ListParagraph"/>
        <w:numPr>
          <w:ilvl w:val="1"/>
          <w:numId w:val="12"/>
        </w:numPr>
        <w:rPr>
          <w:lang w:eastAsia="ja-JP"/>
        </w:rPr>
      </w:pPr>
      <w:r>
        <w:rPr>
          <w:lang w:eastAsia="ja-JP"/>
        </w:rPr>
        <w:t>AbstractObserver</w:t>
      </w:r>
    </w:p>
    <w:p w14:paraId="7AD8CD8A" w14:textId="77777777" w:rsidR="005D5EE1" w:rsidRDefault="0040049D" w:rsidP="0040049D">
      <w:pPr>
        <w:pStyle w:val="ListParagraph"/>
        <w:numPr>
          <w:ilvl w:val="1"/>
          <w:numId w:val="12"/>
        </w:numPr>
        <w:rPr>
          <w:lang w:eastAsia="ja-JP"/>
        </w:rPr>
      </w:pPr>
      <w:r>
        <w:rPr>
          <w:lang w:eastAsia="ja-JP"/>
        </w:rPr>
        <w:t>AbstractDeployment</w:t>
      </w:r>
    </w:p>
    <w:p w14:paraId="228067C1" w14:textId="77777777" w:rsidR="005D5EE1" w:rsidRDefault="0040049D" w:rsidP="0040049D">
      <w:pPr>
        <w:pStyle w:val="ListParagraph"/>
        <w:numPr>
          <w:ilvl w:val="1"/>
          <w:numId w:val="12"/>
        </w:numPr>
        <w:rPr>
          <w:lang w:eastAsia="ja-JP"/>
        </w:rPr>
      </w:pPr>
      <w:r>
        <w:rPr>
          <w:lang w:eastAsia="ja-JP"/>
        </w:rPr>
        <w:t>AbstractHost</w:t>
      </w:r>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r>
        <w:rPr>
          <w:lang w:eastAsia="ja-JP"/>
        </w:rPr>
        <w:t>ObservationCollection</w:t>
      </w:r>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r>
        <w:rPr>
          <w:lang w:eastAsia="ja-JP"/>
        </w:rPr>
        <w:t>AbstractSample</w:t>
      </w:r>
    </w:p>
    <w:p w14:paraId="2FE6B79B" w14:textId="77777777" w:rsidR="005D5EE1" w:rsidRDefault="0040049D" w:rsidP="0040049D">
      <w:pPr>
        <w:pStyle w:val="ListParagraph"/>
        <w:numPr>
          <w:ilvl w:val="1"/>
          <w:numId w:val="12"/>
        </w:numPr>
        <w:rPr>
          <w:lang w:eastAsia="ja-JP"/>
        </w:rPr>
      </w:pPr>
      <w:r>
        <w:rPr>
          <w:lang w:eastAsia="ja-JP"/>
        </w:rPr>
        <w:t>AbstractSampling</w:t>
      </w:r>
    </w:p>
    <w:p w14:paraId="0AE3FA00" w14:textId="77777777" w:rsidR="005D5EE1" w:rsidRDefault="0040049D" w:rsidP="0040049D">
      <w:pPr>
        <w:pStyle w:val="ListParagraph"/>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ListParagraph"/>
        <w:numPr>
          <w:ilvl w:val="1"/>
          <w:numId w:val="12"/>
        </w:numPr>
        <w:rPr>
          <w:lang w:eastAsia="ja-JP"/>
        </w:rPr>
      </w:pPr>
      <w:r>
        <w:rPr>
          <w:lang w:eastAsia="ja-JP"/>
        </w:rPr>
        <w:t>AbstractPreparationStep</w:t>
      </w:r>
    </w:p>
    <w:p w14:paraId="1A94847B" w14:textId="77777777" w:rsidR="005D5EE1" w:rsidRDefault="0040049D" w:rsidP="0040049D">
      <w:pPr>
        <w:pStyle w:val="ListParagraph"/>
        <w:numPr>
          <w:ilvl w:val="1"/>
          <w:numId w:val="12"/>
        </w:numPr>
        <w:rPr>
          <w:lang w:eastAsia="ja-JP"/>
        </w:rPr>
      </w:pPr>
      <w:r>
        <w:rPr>
          <w:lang w:eastAsia="ja-JP"/>
        </w:rPr>
        <w:t>AbstractPreparationProcedure</w:t>
      </w:r>
    </w:p>
    <w:p w14:paraId="74D73AF5" w14:textId="77777777" w:rsidR="005D5EE1" w:rsidRDefault="0040049D" w:rsidP="0040049D">
      <w:pPr>
        <w:pStyle w:val="ListParagraph"/>
        <w:numPr>
          <w:ilvl w:val="1"/>
          <w:numId w:val="12"/>
        </w:numPr>
        <w:rPr>
          <w:lang w:eastAsia="ja-JP"/>
        </w:rPr>
      </w:pPr>
      <w:r>
        <w:rPr>
          <w:lang w:eastAsia="ja-JP"/>
        </w:rPr>
        <w:t>AbstractSamplingProcedure</w:t>
      </w:r>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2642" w:name="_Toc85617544"/>
      <w:r>
        <w:t>Discarded concepts</w:t>
      </w:r>
      <w:bookmarkEnd w:id="2642"/>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r>
        <w:rPr>
          <w:lang w:eastAsia="ja-JP"/>
        </w:rPr>
        <w:t>GFI_DomainFeature</w:t>
      </w:r>
    </w:p>
    <w:p w14:paraId="467F0C14" w14:textId="77777777" w:rsidR="005D5EE1" w:rsidRDefault="0040049D" w:rsidP="0040049D">
      <w:pPr>
        <w:pStyle w:val="ListParagraph"/>
        <w:numPr>
          <w:ilvl w:val="1"/>
          <w:numId w:val="12"/>
        </w:numPr>
        <w:rPr>
          <w:lang w:eastAsia="ja-JP"/>
        </w:rPr>
      </w:pPr>
      <w:r>
        <w:rPr>
          <w:lang w:eastAsia="ja-JP"/>
        </w:rPr>
        <w:t>GFI_Feature</w:t>
      </w:r>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r>
        <w:rPr>
          <w:lang w:eastAsia="ja-JP"/>
        </w:rPr>
        <w:t>CVT_DiscreteTimeInstantCoverage</w:t>
      </w:r>
    </w:p>
    <w:p w14:paraId="66E7453F" w14:textId="03082BD3" w:rsidR="0040049D" w:rsidRDefault="0040049D" w:rsidP="00917C89">
      <w:pPr>
        <w:pStyle w:val="ListParagraph"/>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2643" w:author="Katharina Schleidt" w:date="2021-07-06T13:17:00Z">
        <w:r w:rsidR="0072232A">
          <w:rPr>
            <w:lang w:eastAsia="ja-JP"/>
          </w:rPr>
          <w:t xml:space="preserve">either </w:t>
        </w:r>
      </w:ins>
      <w:r>
        <w:rPr>
          <w:lang w:eastAsia="ja-JP"/>
        </w:rPr>
        <w:t xml:space="preserve">the Observation </w:t>
      </w:r>
      <w:del w:id="2644" w:author="Katharina Schleidt" w:date="2021-07-06T13:17:00Z">
        <w:r w:rsidDel="0072232A">
          <w:rPr>
            <w:lang w:eastAsia="ja-JP"/>
          </w:rPr>
          <w:delText xml:space="preserve">and </w:delText>
        </w:r>
      </w:del>
      <w:ins w:id="2645"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2646" w:author="Katharina Schleidt" w:date="2021-07-05T19:40:00Z">
        <w:r w:rsidR="008212CB" w:rsidRPr="008212CB" w:rsidDel="00116C6C">
          <w:rPr>
            <w:lang w:eastAsia="ja-JP"/>
          </w:rPr>
          <w:delText xml:space="preserve">, </w:delText>
        </w:r>
      </w:del>
      <w:ins w:id="2647" w:author="Katharina Schleidt" w:date="2021-07-05T19:40:00Z">
        <w:r w:rsidR="00116C6C">
          <w:rPr>
            <w:lang w:eastAsia="ja-JP"/>
          </w:rPr>
          <w:t xml:space="preserve"> and</w:t>
        </w:r>
        <w:r w:rsidR="00116C6C" w:rsidRPr="008212CB">
          <w:rPr>
            <w:lang w:eastAsia="ja-JP"/>
          </w:rPr>
          <w:t xml:space="preserve"> </w:t>
        </w:r>
      </w:ins>
      <w:del w:id="2648" w:author="Katharina Schleidt" w:date="2021-07-05T19:40:00Z">
        <w:r w:rsidR="008212CB" w:rsidRPr="008212CB" w:rsidDel="00116C6C">
          <w:rPr>
            <w:lang w:eastAsia="ja-JP"/>
          </w:rPr>
          <w:delText xml:space="preserve">measurements </w:delText>
        </w:r>
      </w:del>
      <w:ins w:id="2649" w:author="Katharina Schleidt" w:date="2021-07-05T19:40:00Z">
        <w:r w:rsidR="00116C6C">
          <w:rPr>
            <w:lang w:eastAsia="ja-JP"/>
          </w:rPr>
          <w:t>M</w:t>
        </w:r>
        <w:r w:rsidR="00116C6C" w:rsidRPr="008212CB">
          <w:rPr>
            <w:lang w:eastAsia="ja-JP"/>
          </w:rPr>
          <w:t>easurements</w:t>
        </w:r>
      </w:ins>
      <w:del w:id="2650" w:author="Katharina Schleidt" w:date="2021-07-05T19:40:00Z">
        <w:r w:rsidR="008212CB" w:rsidRPr="008212CB" w:rsidDel="00116C6C">
          <w:rPr>
            <w:lang w:eastAsia="ja-JP"/>
          </w:rPr>
          <w:delText xml:space="preserve">and </w:delText>
        </w:r>
        <w:commentRangeStart w:id="2651"/>
        <w:commentRangeStart w:id="2652"/>
        <w:commentRangeStart w:id="2653"/>
        <w:r w:rsidR="008212CB" w:rsidRPr="008212CB" w:rsidDel="00116C6C">
          <w:rPr>
            <w:lang w:eastAsia="ja-JP"/>
          </w:rPr>
          <w:delText>samples</w:delText>
        </w:r>
        <w:commentRangeEnd w:id="2651"/>
        <w:r w:rsidR="00D75FE8" w:rsidDel="00116C6C">
          <w:rPr>
            <w:rStyle w:val="CommentReference"/>
          </w:rPr>
          <w:commentReference w:id="2651"/>
        </w:r>
      </w:del>
      <w:commentRangeEnd w:id="2652"/>
      <w:r w:rsidR="00116C6C">
        <w:rPr>
          <w:rStyle w:val="CommentReference"/>
        </w:rPr>
        <w:commentReference w:id="2652"/>
      </w:r>
      <w:commentRangeEnd w:id="2653"/>
      <w:r w:rsidR="00116C6C">
        <w:rPr>
          <w:rStyle w:val="CommentReference"/>
        </w:rPr>
        <w:commentReference w:id="2653"/>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654" w:name="_Toc85617545"/>
      <w:r w:rsidRPr="00F02BC7">
        <w:rPr>
          <w:b w:val="0"/>
        </w:rPr>
        <w:t>(</w:t>
      </w:r>
      <w:r>
        <w:rPr>
          <w:b w:val="0"/>
        </w:rPr>
        <w:t>informative</w:t>
      </w:r>
      <w:r w:rsidRPr="00F02BC7">
        <w:rPr>
          <w:b w:val="0"/>
        </w:rPr>
        <w:t>)</w:t>
      </w:r>
      <w:r w:rsidRPr="00F02BC7">
        <w:br/>
      </w:r>
      <w:r w:rsidRPr="00F02BC7">
        <w:br/>
      </w:r>
      <w:r>
        <w:t>Best practices in use of the Observation and Sampling models</w:t>
      </w:r>
      <w:bookmarkEnd w:id="2654"/>
    </w:p>
    <w:p w14:paraId="310591AF" w14:textId="19FDA2FF" w:rsidR="00491C3C" w:rsidRDefault="00295A39" w:rsidP="002B4EBE">
      <w:pPr>
        <w:pStyle w:val="a2"/>
      </w:pPr>
      <w:bookmarkStart w:id="2655" w:name="_Toc85617546"/>
      <w:r w:rsidRPr="00295A39">
        <w:t>Features, coverages and observations — Different views of information</w:t>
      </w:r>
      <w:bookmarkEnd w:id="2655"/>
    </w:p>
    <w:p w14:paraId="129A17BE" w14:textId="77777777" w:rsidR="00366758" w:rsidRDefault="00366758" w:rsidP="00366758">
      <w:r>
        <w:t>ISO 19109 describes the feature as a “fundamental unit of geographic information”. The “General Feature Model” (GFM) presented in ISO </w:t>
      </w:r>
      <w:commentRangeStart w:id="2656"/>
      <w:r>
        <w:t xml:space="preserve">19101 </w:t>
      </w:r>
      <w:commentRangeEnd w:id="2656"/>
      <w:r w:rsidR="00621028">
        <w:rPr>
          <w:rStyle w:val="CommentReference"/>
        </w:rPr>
        <w:commentReference w:id="2656"/>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64D6E608" w:rsidR="00366758" w:rsidRDefault="00366758" w:rsidP="00366758">
      <w:r>
        <w:t xml:space="preserve">The principal alternative model for geographic information is the coverage, described in </w:t>
      </w:r>
      <w:commentRangeStart w:id="2657"/>
      <w:commentRangeStart w:id="2658"/>
      <w:commentRangeStart w:id="2659"/>
      <w:r>
        <w:t>ISO 19123</w:t>
      </w:r>
      <w:ins w:id="2660" w:author="Katharina Schleidt" w:date="2021-04-21T16:19:00Z">
        <w:r w:rsidR="00621028">
          <w:t>-1</w:t>
        </w:r>
        <w:commentRangeEnd w:id="2657"/>
        <w:r w:rsidR="00621028">
          <w:rPr>
            <w:rStyle w:val="CommentReference"/>
          </w:rPr>
          <w:commentReference w:id="2657"/>
        </w:r>
      </w:ins>
      <w:commentRangeEnd w:id="2658"/>
      <w:r w:rsidR="0087602B">
        <w:rPr>
          <w:rStyle w:val="CommentReference"/>
        </w:rPr>
        <w:commentReference w:id="2658"/>
      </w:r>
      <w:commentRangeEnd w:id="2659"/>
      <w:r w:rsidR="00B763AC">
        <w:rPr>
          <w:rStyle w:val="CommentReference"/>
        </w:rPr>
        <w:commentReference w:id="2659"/>
      </w:r>
      <w:r w:rsidR="00501289">
        <w:t>:</w:t>
      </w:r>
      <w:del w:id="2661" w:author="Katharina Schleidt" w:date="2021-10-11T14:27:00Z">
        <w:r w:rsidR="00501289" w:rsidDel="00B763AC">
          <w:delText>20xx</w:delText>
        </w:r>
      </w:del>
      <w:ins w:id="2662" w:author="Katharina Schleidt" w:date="2021-10-11T14:27:00Z">
        <w:r w:rsidR="00B763AC">
          <w:t>2005</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2663" w:author="Katharina Schleidt" w:date="2021-07-05T20:14:00Z">
        <w:r w:rsidR="00EC3D8D" w:rsidRPr="00020674" w:rsidDel="00CC3A78">
          <w:delText>;</w:delText>
        </w:r>
        <w:r w:rsidR="00020674" w:rsidRPr="00020674" w:rsidDel="00CC3A78">
          <w:delText xml:space="preserve"> </w:delText>
        </w:r>
      </w:del>
      <w:ins w:id="2664" w:author="Katharina Schleidt" w:date="2021-07-05T20:14:00Z">
        <w:r w:rsidR="00CC3A78">
          <w:t>.</w:t>
        </w:r>
        <w:r w:rsidR="00CC3A78" w:rsidRPr="00020674">
          <w:t xml:space="preserve"> </w:t>
        </w:r>
      </w:ins>
      <w:del w:id="2665" w:author="Katharina Schleidt" w:date="2021-07-05T20:14:00Z">
        <w:r w:rsidR="00EC3D8D" w:rsidRPr="00020674" w:rsidDel="00CC3A78">
          <w:delText>therefore</w:delText>
        </w:r>
      </w:del>
      <w:ins w:id="2666"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9"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667" w:name="_l7a3n9" w:colFirst="0" w:colLast="0"/>
      <w:bookmarkEnd w:id="2667"/>
    </w:p>
    <w:p w14:paraId="4BD06ECF" w14:textId="5C794931" w:rsidR="00295A39" w:rsidRDefault="00295A39" w:rsidP="00295A39">
      <w:pPr>
        <w:pStyle w:val="a2"/>
      </w:pPr>
      <w:bookmarkStart w:id="2668" w:name="_Toc85617547"/>
      <w:r w:rsidRPr="00295A39">
        <w:lastRenderedPageBreak/>
        <w:t>Observation concerns</w:t>
      </w:r>
      <w:bookmarkEnd w:id="2668"/>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2669" w:author="Katharina Schleidt" w:date="2021-07-05T19:41:00Z">
        <w:r w:rsidR="000017EB" w:rsidRPr="000017EB" w:rsidDel="00116C6C">
          <w:rPr>
            <w:lang w:eastAsia="ja-JP"/>
          </w:rPr>
          <w:delText>Observations, measurements and samples</w:delText>
        </w:r>
      </w:del>
      <w:ins w:id="2670"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2671" w:author="Katharina Schleidt" w:date="2021-07-05T19:41:00Z">
        <w:r w:rsidR="001A4204" w:rsidRPr="001A4204" w:rsidDel="00116C6C">
          <w:rPr>
            <w:lang w:eastAsia="ja-JP"/>
          </w:rPr>
          <w:delText>Observations, measurements and samples</w:delText>
        </w:r>
      </w:del>
      <w:ins w:id="2672"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2673" w:name="_Toc85617548"/>
      <w:r w:rsidRPr="00295A39">
        <w:t>Sample, Sampling concerns</w:t>
      </w:r>
      <w:bookmarkEnd w:id="267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2674" w:author="Katharina Schleidt" w:date="2021-07-05T19:41:00Z">
        <w:r w:rsidR="001A4204" w:rsidRPr="001A4204" w:rsidDel="00116C6C">
          <w:rPr>
            <w:lang w:eastAsia="ja-JP"/>
          </w:rPr>
          <w:delText>Observations, measurements and samples</w:delText>
        </w:r>
      </w:del>
      <w:ins w:id="2675"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2676" w:author="Katharina Schleidt" w:date="2021-07-05T19:41:00Z">
        <w:r w:rsidR="00D763FF" w:rsidRPr="00D763FF" w:rsidDel="00116C6C">
          <w:rPr>
            <w:lang w:eastAsia="ja-JP"/>
          </w:rPr>
          <w:delText>Observations, measurements and samples</w:delText>
        </w:r>
      </w:del>
      <w:ins w:id="2677"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2678" w:name="_Toc85617549"/>
      <w:r w:rsidRPr="00295A39">
        <w:lastRenderedPageBreak/>
        <w:t>Observations and Coverages</w:t>
      </w:r>
      <w:bookmarkEnd w:id="2678"/>
    </w:p>
    <w:p w14:paraId="373E2D31" w14:textId="74D89B17"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80"/>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2679" w:author="Grellet Sylvain" w:date="2021-06-17T17:10:00Z">
                                <w:r w:rsidRPr="00821F18" w:rsidDel="00B63E0B">
                                  <w:rPr>
                                    <w:b/>
                                    <w:bCs/>
                                    <w:sz w:val="20"/>
                                    <w:szCs w:val="20"/>
                                  </w:rPr>
                                  <w:delText>&amp;</w:delText>
                                </w:r>
                              </w:del>
                              <w:r w:rsidRPr="00821F18">
                                <w:rPr>
                                  <w:b/>
                                  <w:bCs/>
                                  <w:sz w:val="20"/>
                                  <w:szCs w:val="20"/>
                                </w:rPr>
                                <w:t>M</w:t>
                              </w:r>
                              <w:ins w:id="2680"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81"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2681" w:author="Grellet Sylvain" w:date="2021-06-17T17:10:00Z">
                          <w:r w:rsidRPr="00821F18" w:rsidDel="00B63E0B">
                            <w:rPr>
                              <w:b/>
                              <w:bCs/>
                              <w:sz w:val="20"/>
                              <w:szCs w:val="20"/>
                            </w:rPr>
                            <w:delText>&amp;</w:delText>
                          </w:r>
                        </w:del>
                        <w:r w:rsidRPr="00821F18">
                          <w:rPr>
                            <w:b/>
                            <w:bCs/>
                            <w:sz w:val="20"/>
                            <w:szCs w:val="20"/>
                          </w:rPr>
                          <w:t>M</w:t>
                        </w:r>
                        <w:ins w:id="2682"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2683"/>
      <w:commentRangeStart w:id="2684"/>
      <w:commentRangeStart w:id="2685"/>
      <w:r w:rsidR="00621028">
        <w:t>ISO 19123-2:2018</w:t>
      </w:r>
      <w:r w:rsidR="00621028">
        <w:rPr>
          <w:lang w:eastAsia="ja-JP"/>
        </w:rPr>
        <w:t xml:space="preserve"> &amp; ISO 19123-1:</w:t>
      </w:r>
      <w:del w:id="2686" w:author="Katharina Schleidt" w:date="2021-10-11T14:26:00Z">
        <w:r w:rsidR="00621028" w:rsidDel="00B763AC">
          <w:rPr>
            <w:lang w:eastAsia="ja-JP"/>
          </w:rPr>
          <w:delText>20xx</w:delText>
        </w:r>
      </w:del>
      <w:commentRangeEnd w:id="2683"/>
      <w:ins w:id="2687" w:author="Katharina Schleidt" w:date="2021-10-11T14:26:00Z">
        <w:r w:rsidR="00B763AC">
          <w:rPr>
            <w:lang w:eastAsia="ja-JP"/>
          </w:rPr>
          <w:t>2005</w:t>
        </w:r>
      </w:ins>
      <w:r w:rsidR="00501289">
        <w:rPr>
          <w:rStyle w:val="CommentReference"/>
        </w:rPr>
        <w:commentReference w:id="2683"/>
      </w:r>
      <w:commentRangeEnd w:id="2684"/>
      <w:r w:rsidR="0087602B">
        <w:rPr>
          <w:rStyle w:val="CommentReference"/>
        </w:rPr>
        <w:commentReference w:id="2684"/>
      </w:r>
      <w:commentRangeEnd w:id="2685"/>
      <w:r w:rsidR="00B763AC">
        <w:rPr>
          <w:rStyle w:val="CommentReference"/>
          <w:rFonts w:ascii="Cambria" w:eastAsia="Calibri" w:hAnsi="Cambria"/>
          <w:lang w:val="en-GB"/>
        </w:rPr>
        <w:commentReference w:id="2685"/>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2"/>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3"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4"/>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5"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6"/>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7"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2688" w:name="_Toc443470372"/>
      <w:bookmarkStart w:id="2689" w:name="_Toc450303224"/>
      <w:bookmarkStart w:id="2690" w:name="_Toc9996979"/>
      <w:bookmarkStart w:id="2691" w:name="_Toc353342679"/>
      <w:bookmarkStart w:id="2692" w:name="_Toc85617550"/>
      <w:r w:rsidRPr="00F02BC7">
        <w:lastRenderedPageBreak/>
        <w:t>Bibliography</w:t>
      </w:r>
      <w:bookmarkEnd w:id="2688"/>
      <w:bookmarkEnd w:id="2689"/>
      <w:bookmarkEnd w:id="2690"/>
      <w:bookmarkEnd w:id="2691"/>
      <w:bookmarkEnd w:id="2692"/>
    </w:p>
    <w:p w14:paraId="2D5EEB0F" w14:textId="77777777" w:rsidR="000E01BD" w:rsidRPr="000E01BD" w:rsidRDefault="000E01BD" w:rsidP="00220B53">
      <w:pPr>
        <w:numPr>
          <w:ilvl w:val="0"/>
          <w:numId w:val="27"/>
        </w:numPr>
        <w:rPr>
          <w:lang w:val="de"/>
        </w:rPr>
      </w:pPr>
      <w:bookmarkStart w:id="2693" w:name="_Ref52486356"/>
      <w:bookmarkStart w:id="2694"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2693"/>
    </w:p>
    <w:p w14:paraId="2D6C5F90" w14:textId="77777777" w:rsidR="000E01BD" w:rsidRPr="001A42F9" w:rsidRDefault="000E01BD" w:rsidP="00220B53">
      <w:pPr>
        <w:numPr>
          <w:ilvl w:val="0"/>
          <w:numId w:val="27"/>
        </w:numPr>
        <w:rPr>
          <w:lang w:val="en-US"/>
        </w:rPr>
      </w:pPr>
      <w:bookmarkStart w:id="2695"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2695"/>
    </w:p>
    <w:p w14:paraId="319AEB3C" w14:textId="1B331C74" w:rsidR="000E01BD" w:rsidRPr="001A42F9" w:rsidRDefault="005C6D04" w:rsidP="00220B53">
      <w:pPr>
        <w:numPr>
          <w:ilvl w:val="0"/>
          <w:numId w:val="27"/>
        </w:numPr>
        <w:rPr>
          <w:lang w:val="en-US"/>
        </w:rPr>
      </w:pPr>
      <w:ins w:id="2696" w:author="Katharina Schleidt" w:date="2021-04-21T15:08:00Z">
        <w:r w:rsidRPr="005C6D04">
          <w:rPr>
            <w:i/>
            <w:lang w:val="en-US"/>
          </w:rPr>
          <w:t>(removed as no longer relevant)</w:t>
        </w:r>
      </w:ins>
      <w:commentRangeStart w:id="2697"/>
      <w:del w:id="2698"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2697"/>
        <w:r w:rsidDel="005C6D04">
          <w:rPr>
            <w:rStyle w:val="CommentReference"/>
          </w:rPr>
          <w:commentReference w:id="2697"/>
        </w:r>
      </w:del>
    </w:p>
    <w:p w14:paraId="1F3F210F" w14:textId="77777777" w:rsidR="000E01BD" w:rsidRPr="000E01BD" w:rsidRDefault="000E01BD" w:rsidP="00220B53">
      <w:pPr>
        <w:numPr>
          <w:ilvl w:val="0"/>
          <w:numId w:val="27"/>
        </w:numPr>
        <w:rPr>
          <w:lang w:val="de"/>
        </w:rPr>
      </w:pPr>
      <w:bookmarkStart w:id="2699"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2699"/>
    </w:p>
    <w:p w14:paraId="53E40222" w14:textId="77777777" w:rsidR="000E01BD" w:rsidRPr="001A42F9" w:rsidRDefault="000E01BD" w:rsidP="00220B53">
      <w:pPr>
        <w:numPr>
          <w:ilvl w:val="0"/>
          <w:numId w:val="27"/>
        </w:numPr>
        <w:rPr>
          <w:lang w:val="en-US"/>
        </w:rPr>
      </w:pPr>
      <w:bookmarkStart w:id="2700" w:name="_Ref52486369"/>
      <w:r w:rsidRPr="001A42F9">
        <w:rPr>
          <w:i/>
          <w:lang w:val="en-US"/>
        </w:rPr>
        <w:t>VIM3: International vocabulary of metrology – Basic and general concepts and associated terms</w:t>
      </w:r>
      <w:r w:rsidRPr="001A42F9">
        <w:rPr>
          <w:lang w:val="en-US"/>
        </w:rPr>
        <w:t xml:space="preserve"> : BIPM/ISO 2012</w:t>
      </w:r>
      <w:bookmarkEnd w:id="2700"/>
    </w:p>
    <w:p w14:paraId="6D32A957" w14:textId="0E2B41DC" w:rsidR="000E01BD" w:rsidRPr="001A42F9" w:rsidRDefault="005C6D04" w:rsidP="00220B53">
      <w:pPr>
        <w:numPr>
          <w:ilvl w:val="0"/>
          <w:numId w:val="27"/>
        </w:numPr>
        <w:rPr>
          <w:lang w:val="en-US"/>
        </w:rPr>
      </w:pPr>
      <w:ins w:id="2701" w:author="Katharina Schleidt" w:date="2021-04-21T15:08:00Z">
        <w:r w:rsidRPr="005C6D04">
          <w:rPr>
            <w:lang w:val="en-US"/>
          </w:rPr>
          <w:t>(removed as no longer relevant)</w:t>
        </w:r>
      </w:ins>
      <w:commentRangeStart w:id="2702"/>
      <w:del w:id="2703"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2702"/>
        <w:r w:rsidDel="005C6D04">
          <w:rPr>
            <w:rStyle w:val="CommentReference"/>
          </w:rPr>
          <w:commentReference w:id="2702"/>
        </w:r>
      </w:del>
    </w:p>
    <w:p w14:paraId="4B976A63" w14:textId="0D690D2B" w:rsidR="000E01BD" w:rsidRPr="001A42F9" w:rsidRDefault="005C6D04" w:rsidP="00220B53">
      <w:pPr>
        <w:numPr>
          <w:ilvl w:val="0"/>
          <w:numId w:val="27"/>
        </w:numPr>
        <w:rPr>
          <w:lang w:val="en-US"/>
        </w:rPr>
      </w:pPr>
      <w:ins w:id="2704" w:author="Katharina Schleidt" w:date="2021-04-21T15:08:00Z">
        <w:r w:rsidRPr="005C6D04">
          <w:rPr>
            <w:lang w:val="en-US"/>
          </w:rPr>
          <w:t>(removed as no longer relevant)</w:t>
        </w:r>
      </w:ins>
      <w:commentRangeStart w:id="2705"/>
      <w:del w:id="2706"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2705"/>
        <w:r w:rsidDel="005C6D04">
          <w:rPr>
            <w:rStyle w:val="CommentReference"/>
          </w:rPr>
          <w:commentReference w:id="2705"/>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2707" w:author="Katharina Schleidt" w:date="2021-04-21T15:08:00Z">
            <w:rPr>
              <w:lang w:val="de"/>
            </w:rPr>
          </w:rPrChange>
        </w:rPr>
      </w:pPr>
      <w:ins w:id="2708" w:author="Katharina Schleidt" w:date="2021-04-21T15:08:00Z">
        <w:r w:rsidRPr="005C6D04">
          <w:rPr>
            <w:lang w:val="en-US"/>
            <w:rPrChange w:id="2709" w:author="Katharina Schleidt" w:date="2021-04-21T15:08:00Z">
              <w:rPr>
                <w:lang w:val="de"/>
              </w:rPr>
            </w:rPrChange>
          </w:rPr>
          <w:t>(removed as no longer relevant)</w:t>
        </w:r>
      </w:ins>
      <w:del w:id="2710" w:author="Katharina Schleidt" w:date="2021-04-21T15:08:00Z">
        <w:r w:rsidR="000E01BD" w:rsidRPr="005C6D04" w:rsidDel="005C6D04">
          <w:rPr>
            <w:lang w:val="en-US"/>
            <w:rPrChange w:id="2711" w:author="Katharina Schleidt" w:date="2021-04-21T15:08:00Z">
              <w:rPr>
                <w:lang w:val="de"/>
              </w:rPr>
            </w:rPrChange>
          </w:rPr>
          <w:delText xml:space="preserve">ISO 19143:2010, </w:delText>
        </w:r>
        <w:r w:rsidR="000E01BD" w:rsidRPr="005C6D04" w:rsidDel="005C6D04">
          <w:rPr>
            <w:i/>
            <w:lang w:val="en-US"/>
            <w:rPrChange w:id="2712"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2713"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2713"/>
    </w:p>
    <w:p w14:paraId="66D96BEC" w14:textId="77777777" w:rsidR="000E01BD" w:rsidRPr="000E01BD" w:rsidRDefault="000E01BD" w:rsidP="00220B53">
      <w:pPr>
        <w:numPr>
          <w:ilvl w:val="0"/>
          <w:numId w:val="27"/>
        </w:numPr>
        <w:rPr>
          <w:lang w:val="de"/>
        </w:rPr>
      </w:pPr>
      <w:bookmarkStart w:id="2714"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2714"/>
    </w:p>
    <w:p w14:paraId="3E0E2329" w14:textId="376DE00D" w:rsidR="000E01BD" w:rsidRPr="001A42F9" w:rsidRDefault="000E01BD" w:rsidP="00220B53">
      <w:pPr>
        <w:numPr>
          <w:ilvl w:val="0"/>
          <w:numId w:val="27"/>
        </w:numPr>
        <w:rPr>
          <w:lang w:val="en-US"/>
        </w:rPr>
      </w:pPr>
      <w:bookmarkStart w:id="2715"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8">
        <w:r w:rsidRPr="001A42F9">
          <w:rPr>
            <w:rStyle w:val="Hyperlink"/>
            <w:lang w:val="en-US"/>
          </w:rPr>
          <w:t>http://infoscience.epfl.ch/record/313/files/Nieva01.pdf</w:t>
        </w:r>
      </w:hyperlink>
      <w:bookmarkEnd w:id="2715"/>
      <w:r w:rsidRPr="001A42F9">
        <w:rPr>
          <w:lang w:val="en-US"/>
        </w:rPr>
        <w:t xml:space="preserve"> </w:t>
      </w:r>
    </w:p>
    <w:p w14:paraId="3F67C159" w14:textId="2014AB64" w:rsidR="000E01BD" w:rsidRPr="001B02F3" w:rsidRDefault="005C6D04" w:rsidP="00220B53">
      <w:pPr>
        <w:numPr>
          <w:ilvl w:val="0"/>
          <w:numId w:val="27"/>
        </w:numPr>
        <w:rPr>
          <w:lang w:val="en-US"/>
          <w:rPrChange w:id="2716" w:author="Katharina Schleidt" w:date="2021-04-18T19:25:00Z">
            <w:rPr>
              <w:lang w:val="de"/>
            </w:rPr>
          </w:rPrChange>
        </w:rPr>
      </w:pPr>
      <w:ins w:id="2717" w:author="Katharina Schleidt" w:date="2021-04-21T15:09:00Z">
        <w:r w:rsidRPr="005C6D04">
          <w:rPr>
            <w:i/>
            <w:lang w:val="en-US"/>
          </w:rPr>
          <w:t>(removed as no longer relevant)</w:t>
        </w:r>
      </w:ins>
      <w:del w:id="2718"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2719"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2720"/>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9">
        <w:r w:rsidRPr="001A42F9">
          <w:rPr>
            <w:rStyle w:val="Hyperlink"/>
            <w:lang w:val="en-US"/>
          </w:rPr>
          <w:t>ftp://ftp.sas.com/pub/neural/measurement.html</w:t>
        </w:r>
      </w:hyperlink>
      <w:commentRangeEnd w:id="2720"/>
      <w:r w:rsidR="003A68D3">
        <w:rPr>
          <w:rStyle w:val="CommentReference"/>
        </w:rPr>
        <w:commentReference w:id="2720"/>
      </w:r>
    </w:p>
    <w:p w14:paraId="37542689" w14:textId="25B8126B" w:rsidR="000E01BD" w:rsidRPr="001A42F9" w:rsidRDefault="000E01BD" w:rsidP="00220B53">
      <w:pPr>
        <w:numPr>
          <w:ilvl w:val="0"/>
          <w:numId w:val="27"/>
        </w:numPr>
        <w:rPr>
          <w:lang w:val="en-US"/>
        </w:rPr>
      </w:pPr>
      <w:commentRangeStart w:id="2721"/>
      <w:commentRangeStart w:id="2722"/>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2723" w:author="Katharina Schleidt" w:date="2021-04-18T20:18:00Z">
        <w:r w:rsidR="00032197" w:rsidRPr="00032197">
          <w:t>https://ucum.org/ucum.html</w:t>
        </w:r>
      </w:ins>
      <w:del w:id="2724"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90">
        <w:r w:rsidRPr="001A42F9">
          <w:rPr>
            <w:rStyle w:val="Hyperlink"/>
            <w:lang w:val="en-US"/>
          </w:rPr>
          <w:t>http://finto.fi/ucum/en/</w:t>
        </w:r>
      </w:hyperlink>
      <w:r w:rsidRPr="001A42F9">
        <w:rPr>
          <w:lang w:val="en-US"/>
        </w:rPr>
        <w:t xml:space="preserve"> (viewed 2020-09-24) </w:t>
      </w:r>
      <w:commentRangeEnd w:id="2721"/>
      <w:r w:rsidR="009A03C8">
        <w:rPr>
          <w:rStyle w:val="CommentReference"/>
        </w:rPr>
        <w:commentReference w:id="2721"/>
      </w:r>
      <w:commentRangeEnd w:id="2722"/>
      <w:r w:rsidR="009A03C8">
        <w:rPr>
          <w:rStyle w:val="CommentReference"/>
        </w:rPr>
        <w:commentReference w:id="2722"/>
      </w:r>
    </w:p>
    <w:p w14:paraId="325737B4" w14:textId="0C1E8927" w:rsidR="000E01BD" w:rsidRPr="000E01BD" w:rsidRDefault="000E01BD" w:rsidP="00220B53">
      <w:pPr>
        <w:numPr>
          <w:ilvl w:val="0"/>
          <w:numId w:val="27"/>
        </w:numPr>
        <w:rPr>
          <w:lang w:val="de"/>
        </w:rPr>
      </w:pPr>
      <w:bookmarkStart w:id="2725"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91">
        <w:r w:rsidRPr="000E01BD">
          <w:rPr>
            <w:rStyle w:val="Hyperlink"/>
            <w:lang w:val="de"/>
          </w:rPr>
          <w:t>http://www.opengeospatial.org/standards/sensorml</w:t>
        </w:r>
      </w:hyperlink>
      <w:bookmarkEnd w:id="2725"/>
    </w:p>
    <w:p w14:paraId="5700B760" w14:textId="77777777" w:rsidR="000E01BD" w:rsidRPr="001A42F9" w:rsidRDefault="000E01BD" w:rsidP="00220B53">
      <w:pPr>
        <w:numPr>
          <w:ilvl w:val="0"/>
          <w:numId w:val="27"/>
        </w:numPr>
        <w:rPr>
          <w:lang w:val="en-US"/>
        </w:rPr>
      </w:pPr>
      <w:bookmarkStart w:id="2726" w:name="_Ref52486124"/>
      <w:r w:rsidRPr="001A42F9">
        <w:rPr>
          <w:i/>
          <w:lang w:val="en-US"/>
        </w:rPr>
        <w:t>Sensor Observation Service</w:t>
      </w:r>
      <w:r w:rsidRPr="001A42F9">
        <w:rPr>
          <w:lang w:val="en-US"/>
        </w:rPr>
        <w:t>, OpenGIS® Implementation Specification OGC document 12-006</w:t>
      </w:r>
      <w:bookmarkEnd w:id="2726"/>
      <w:r w:rsidRPr="001A42F9">
        <w:rPr>
          <w:lang w:val="en-US"/>
        </w:rPr>
        <w:t xml:space="preserve"> </w:t>
      </w:r>
    </w:p>
    <w:p w14:paraId="5187C68D" w14:textId="77777777" w:rsidR="000E01BD" w:rsidRPr="000E01BD" w:rsidRDefault="000E01BD" w:rsidP="00220B53">
      <w:pPr>
        <w:numPr>
          <w:ilvl w:val="0"/>
          <w:numId w:val="27"/>
        </w:numPr>
        <w:rPr>
          <w:lang w:val="de"/>
        </w:rPr>
      </w:pPr>
      <w:bookmarkStart w:id="2727" w:name="_Ref52486101"/>
      <w:r w:rsidRPr="001A42F9">
        <w:rPr>
          <w:lang w:val="en-US"/>
        </w:rPr>
        <w:t xml:space="preserve">The OGC SensorThings API Part 1: Sensing (2016). </w:t>
      </w:r>
      <w:r w:rsidRPr="000E01BD">
        <w:rPr>
          <w:lang w:val="de"/>
        </w:rPr>
        <w:t>OGC Document OGC: 15-078R6,</w:t>
      </w:r>
      <w:bookmarkEnd w:id="2727"/>
      <w:r w:rsidRPr="000E01BD">
        <w:rPr>
          <w:lang w:val="de"/>
        </w:rPr>
        <w:t xml:space="preserve"> </w:t>
      </w:r>
    </w:p>
    <w:p w14:paraId="60D8DF8B" w14:textId="26A2A79D" w:rsidR="000E01BD" w:rsidRPr="009A03C8" w:rsidRDefault="009A03C8" w:rsidP="00220B53">
      <w:pPr>
        <w:numPr>
          <w:ilvl w:val="0"/>
          <w:numId w:val="27"/>
        </w:numPr>
        <w:rPr>
          <w:lang w:val="en-US"/>
          <w:rPrChange w:id="2728" w:author="Katharina Schleidt" w:date="2021-04-21T15:44:00Z">
            <w:rPr>
              <w:lang w:val="de"/>
            </w:rPr>
          </w:rPrChange>
        </w:rPr>
      </w:pPr>
      <w:ins w:id="2729" w:author="Katharina Schleidt" w:date="2021-04-21T15:44:00Z">
        <w:r w:rsidRPr="009A03C8">
          <w:rPr>
            <w:lang w:val="en-US"/>
          </w:rPr>
          <w:t>(removed as no longer relevant)</w:t>
        </w:r>
      </w:ins>
      <w:del w:id="2730"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2731" w:author="Katharina Schleidt" w:date="2021-04-21T15:44:00Z">
              <w:rPr>
                <w:i/>
                <w:lang w:val="de"/>
              </w:rPr>
            </w:rPrChange>
          </w:rPr>
          <w:delText>Science</w:delText>
        </w:r>
        <w:r w:rsidR="000E01BD" w:rsidRPr="009A03C8" w:rsidDel="009A03C8">
          <w:rPr>
            <w:lang w:val="en-US"/>
            <w:rPrChange w:id="2732" w:author="Katharina Schleidt" w:date="2021-04-21T15:44:00Z">
              <w:rPr>
                <w:lang w:val="de"/>
              </w:rPr>
            </w:rPrChange>
          </w:rPr>
          <w:delText xml:space="preserve"> 1946, </w:delText>
        </w:r>
        <w:r w:rsidR="000E01BD" w:rsidRPr="009A03C8" w:rsidDel="009A03C8">
          <w:rPr>
            <w:b/>
            <w:lang w:val="en-US"/>
            <w:rPrChange w:id="2733" w:author="Katharina Schleidt" w:date="2021-04-21T15:44:00Z">
              <w:rPr>
                <w:b/>
                <w:lang w:val="de"/>
              </w:rPr>
            </w:rPrChange>
          </w:rPr>
          <w:delText>103</w:delText>
        </w:r>
        <w:r w:rsidR="000E01BD" w:rsidRPr="009A03C8" w:rsidDel="009A03C8">
          <w:rPr>
            <w:lang w:val="en-US"/>
            <w:rPrChange w:id="2734"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2735"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2735"/>
    </w:p>
    <w:p w14:paraId="0235D254" w14:textId="77777777" w:rsidR="000E01BD" w:rsidRPr="001A42F9" w:rsidRDefault="000E01BD" w:rsidP="00220B53">
      <w:pPr>
        <w:numPr>
          <w:ilvl w:val="0"/>
          <w:numId w:val="27"/>
        </w:numPr>
        <w:rPr>
          <w:lang w:val="en-US"/>
        </w:rPr>
      </w:pPr>
      <w:bookmarkStart w:id="2736" w:name="_Ref52486449"/>
      <w:r w:rsidRPr="001A42F9">
        <w:rPr>
          <w:i/>
          <w:lang w:val="en-US"/>
        </w:rPr>
        <w:lastRenderedPageBreak/>
        <w:t>SWE Common Data Model Encoding Standard,</w:t>
      </w:r>
      <w:r w:rsidRPr="001A42F9">
        <w:rPr>
          <w:lang w:val="en-US"/>
        </w:rPr>
        <w:t xml:space="preserve"> OpenGIS® Implementation Standard OGC document 08094r1</w:t>
      </w:r>
      <w:bookmarkEnd w:id="2736"/>
    </w:p>
    <w:p w14:paraId="39D31349" w14:textId="631A2C7D" w:rsidR="00F24D49" w:rsidRPr="001A42F9" w:rsidRDefault="00F24D49" w:rsidP="00220B53">
      <w:pPr>
        <w:numPr>
          <w:ilvl w:val="0"/>
          <w:numId w:val="27"/>
        </w:numPr>
        <w:rPr>
          <w:lang w:val="en-US"/>
        </w:rPr>
      </w:pPr>
      <w:bookmarkStart w:id="2737" w:name="_3w19e94" w:colFirst="0" w:colLast="0"/>
      <w:bookmarkEnd w:id="2737"/>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2738" w:author="Katharina Schleidt" w:date="2021-04-21T15:50:00Z">
            <w:rPr>
              <w:lang w:val="de"/>
            </w:rPr>
          </w:rPrChange>
        </w:rPr>
      </w:pPr>
      <w:ins w:id="2739" w:author="Katharina Schleidt" w:date="2021-04-21T15:46:00Z">
        <w:r w:rsidRPr="009A03C8">
          <w:rPr>
            <w:lang w:val="en-US"/>
          </w:rPr>
          <w:t>(removed as no longer relevant)</w:t>
        </w:r>
      </w:ins>
      <w:del w:id="2740"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2741"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2742"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2743" w:name="_ke1jpxfdidr0" w:colFirst="0" w:colLast="0"/>
      <w:bookmarkStart w:id="2744" w:name="_Ref52486267"/>
      <w:bookmarkEnd w:id="2743"/>
      <w:r w:rsidRPr="001A42F9">
        <w:rPr>
          <w:i/>
          <w:lang w:val="en-US"/>
        </w:rPr>
        <w:t xml:space="preserve">OGC: The Specification Model - A Standard for Modular specifications (2009). </w:t>
      </w:r>
      <w:r w:rsidRPr="000E01BD">
        <w:rPr>
          <w:i/>
          <w:lang w:val="de"/>
        </w:rPr>
        <w:t>OGC document 08-131r3,</w:t>
      </w:r>
      <w:bookmarkEnd w:id="2744"/>
      <w:r w:rsidRPr="000E01BD">
        <w:rPr>
          <w:i/>
          <w:lang w:val="de"/>
        </w:rPr>
        <w:t xml:space="preserve"> </w:t>
      </w:r>
    </w:p>
    <w:p w14:paraId="2E6E8FE5" w14:textId="77777777" w:rsidR="000E01BD" w:rsidRPr="001A42F9" w:rsidRDefault="000E01BD" w:rsidP="00220B53">
      <w:pPr>
        <w:numPr>
          <w:ilvl w:val="0"/>
          <w:numId w:val="27"/>
        </w:numPr>
        <w:rPr>
          <w:lang w:val="en-US"/>
        </w:rPr>
      </w:pPr>
      <w:bookmarkStart w:id="2745" w:name="_4zj9roh0nc22" w:colFirst="0" w:colLast="0"/>
      <w:bookmarkStart w:id="2746" w:name="_Ref52486218"/>
      <w:bookmarkEnd w:id="2745"/>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2746"/>
      <w:r w:rsidRPr="001A42F9">
        <w:rPr>
          <w:lang w:val="en-US"/>
        </w:rPr>
        <w:t xml:space="preserve"> </w:t>
      </w:r>
    </w:p>
    <w:p w14:paraId="62931DA7" w14:textId="01B70E74" w:rsidR="000E01BD" w:rsidRPr="000E01BD" w:rsidRDefault="000E01BD" w:rsidP="00220B53">
      <w:pPr>
        <w:numPr>
          <w:ilvl w:val="0"/>
          <w:numId w:val="27"/>
        </w:numPr>
        <w:rPr>
          <w:lang w:val="de"/>
        </w:rPr>
      </w:pPr>
      <w:bookmarkStart w:id="2747" w:name="_lrqa8kqa7h6w" w:colFirst="0" w:colLast="0"/>
      <w:bookmarkEnd w:id="2747"/>
      <w:commentRangeStart w:id="2748"/>
      <w:r w:rsidRPr="00C35DAC">
        <w:rPr>
          <w:i/>
          <w:lang w:val="fr-FR"/>
          <w:rPrChange w:id="2749" w:author="Grellet Sylvain" w:date="2021-06-03T09:08:00Z">
            <w:rPr>
              <w:i/>
              <w:lang w:val="en-US"/>
            </w:rPr>
          </w:rPrChange>
        </w:rPr>
        <w:t>QUDT - Quantities, Units, Dimensions and Data Types Ontologies</w:t>
      </w:r>
      <w:r w:rsidRPr="00C35DAC">
        <w:rPr>
          <w:lang w:val="fr-FR"/>
          <w:rPrChange w:id="2750" w:author="Grellet Sylvain" w:date="2021-06-03T09:08: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92">
        <w:r w:rsidRPr="000E01BD">
          <w:rPr>
            <w:rStyle w:val="Hyperlink"/>
            <w:lang w:val="de"/>
          </w:rPr>
          <w:t>http://www.qudt.org/</w:t>
        </w:r>
      </w:hyperlink>
      <w:r w:rsidRPr="000E01BD">
        <w:rPr>
          <w:lang w:val="de"/>
        </w:rPr>
        <w:t xml:space="preserve"> </w:t>
      </w:r>
      <w:commentRangeEnd w:id="2748"/>
      <w:r w:rsidR="009A03C8">
        <w:rPr>
          <w:rStyle w:val="CommentReference"/>
        </w:rPr>
        <w:commentReference w:id="2748"/>
      </w:r>
    </w:p>
    <w:p w14:paraId="40E58B3A" w14:textId="66B23AFA" w:rsidR="000E01BD" w:rsidRPr="001A42F9" w:rsidRDefault="000E01BD" w:rsidP="00220B53">
      <w:pPr>
        <w:numPr>
          <w:ilvl w:val="0"/>
          <w:numId w:val="27"/>
        </w:numPr>
        <w:rPr>
          <w:lang w:val="en-US"/>
        </w:rPr>
      </w:pPr>
      <w:bookmarkStart w:id="2751" w:name="_y20zani37k1u" w:colFirst="0" w:colLast="0"/>
      <w:bookmarkEnd w:id="2751"/>
      <w:commentRangeStart w:id="2752"/>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3">
        <w:r w:rsidRPr="001A42F9">
          <w:rPr>
            <w:rStyle w:val="Hyperlink"/>
            <w:lang w:val="en-US"/>
          </w:rPr>
          <w:t>https://www.w3.org/TR/vocab-ssn/</w:t>
        </w:r>
      </w:hyperlink>
      <w:r w:rsidRPr="001A42F9">
        <w:rPr>
          <w:lang w:val="en-US"/>
        </w:rPr>
        <w:t xml:space="preserve"> </w:t>
      </w:r>
      <w:commentRangeEnd w:id="2752"/>
      <w:r w:rsidR="002E3170">
        <w:rPr>
          <w:rStyle w:val="CommentReference"/>
        </w:rPr>
        <w:commentReference w:id="2752"/>
      </w:r>
    </w:p>
    <w:p w14:paraId="411AF7B4" w14:textId="5E8D638F" w:rsidR="000E01BD" w:rsidRPr="001A42F9" w:rsidRDefault="000E01BD" w:rsidP="00220B53">
      <w:pPr>
        <w:numPr>
          <w:ilvl w:val="0"/>
          <w:numId w:val="27"/>
        </w:numPr>
        <w:rPr>
          <w:lang w:val="en-US"/>
        </w:rPr>
      </w:pPr>
      <w:bookmarkStart w:id="2753" w:name="_eyz613s6s55c" w:colFirst="0" w:colLast="0"/>
      <w:bookmarkEnd w:id="2753"/>
      <w:commentRangeStart w:id="2754"/>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4">
        <w:r w:rsidRPr="001A42F9">
          <w:rPr>
            <w:rStyle w:val="Hyperlink"/>
            <w:lang w:val="en-US"/>
          </w:rPr>
          <w:t>https://inspire.ec.europa.eu/id/document/tg/d2.9-o%26m-swe</w:t>
        </w:r>
      </w:hyperlink>
      <w:r w:rsidRPr="001A42F9">
        <w:rPr>
          <w:lang w:val="en-US"/>
        </w:rPr>
        <w:t xml:space="preserve"> </w:t>
      </w:r>
      <w:commentRangeEnd w:id="2754"/>
      <w:r w:rsidR="002E3170">
        <w:rPr>
          <w:rStyle w:val="CommentReference"/>
        </w:rPr>
        <w:commentReference w:id="2754"/>
      </w:r>
    </w:p>
    <w:p w14:paraId="429D80BE" w14:textId="77777777" w:rsidR="000E01BD" w:rsidRPr="001B02F3" w:rsidRDefault="000E01BD" w:rsidP="00220B53">
      <w:pPr>
        <w:numPr>
          <w:ilvl w:val="0"/>
          <w:numId w:val="27"/>
        </w:numPr>
        <w:rPr>
          <w:lang w:val="en-US"/>
          <w:rPrChange w:id="2755" w:author="Katharina Schleidt" w:date="2021-04-18T19:25:00Z">
            <w:rPr>
              <w:lang w:val="de"/>
            </w:rPr>
          </w:rPrChange>
        </w:rPr>
      </w:pPr>
      <w:bookmarkStart w:id="2756" w:name="_iokycrd6np27" w:colFirst="0" w:colLast="0"/>
      <w:bookmarkEnd w:id="2756"/>
      <w:commentRangeStart w:id="2757"/>
      <w:r w:rsidRPr="001A42F9">
        <w:rPr>
          <w:i/>
          <w:lang w:val="en-US"/>
        </w:rPr>
        <w:t>Ontology for observations and sampling features, with alignments to existing models</w:t>
      </w:r>
      <w:r w:rsidRPr="001A42F9">
        <w:rPr>
          <w:lang w:val="en-US"/>
        </w:rPr>
        <w:t xml:space="preserve">. </w:t>
      </w:r>
      <w:r w:rsidRPr="001B02F3">
        <w:rPr>
          <w:lang w:val="en-US"/>
          <w:rPrChange w:id="2758" w:author="Katharina Schleidt" w:date="2021-04-18T19:25:00Z">
            <w:rPr>
              <w:lang w:val="de"/>
            </w:rPr>
          </w:rPrChange>
        </w:rPr>
        <w:t xml:space="preserve">S.J.D. Cox. Semantic Web. 2017. Available (viewed 2020-09-29) at https://content.iospress.com/articles/semantic-web/sw214 </w:t>
      </w:r>
      <w:commentRangeEnd w:id="2757"/>
      <w:r w:rsidR="002E3170">
        <w:rPr>
          <w:rStyle w:val="CommentReference"/>
        </w:rPr>
        <w:commentReference w:id="2757"/>
      </w:r>
    </w:p>
    <w:bookmarkEnd w:id="2694"/>
    <w:p w14:paraId="0E5333B5" w14:textId="06E86334" w:rsidR="001A33D0" w:rsidRDefault="001A33D0">
      <w:pPr>
        <w:rPr>
          <w:ins w:id="2759" w:author="Katharina Schleidt" w:date="2021-04-21T16:14:00Z"/>
        </w:rPr>
      </w:pPr>
    </w:p>
    <w:p w14:paraId="1C3265B5" w14:textId="5474A3D9" w:rsidR="00621028" w:rsidRDefault="00621028">
      <w:pPr>
        <w:rPr>
          <w:ins w:id="2760" w:author="Katharina Schleidt" w:date="2021-04-21T16:14:00Z"/>
        </w:rPr>
      </w:pPr>
    </w:p>
    <w:p w14:paraId="3C4A41E3" w14:textId="3F911E8D" w:rsidR="00621028" w:rsidRPr="000564D4" w:rsidRDefault="00621028">
      <w:pPr>
        <w:tabs>
          <w:tab w:val="clear" w:pos="403"/>
        </w:tabs>
        <w:spacing w:before="100" w:beforeAutospacing="1" w:after="100" w:afterAutospacing="1" w:line="240" w:lineRule="auto"/>
        <w:ind w:left="360"/>
        <w:jc w:val="left"/>
        <w:rPr>
          <w:ins w:id="2761" w:author="Katharina Schleidt" w:date="2021-05-11T19:08:00Z"/>
          <w:rFonts w:ascii="Times New Roman" w:eastAsia="Times New Roman" w:hAnsi="Times New Roman"/>
          <w:sz w:val="24"/>
          <w:szCs w:val="24"/>
          <w:lang w:val="en-US" w:eastAsia="de-AT"/>
          <w:rPrChange w:id="2762" w:author="Katharina Schleidt" w:date="2021-05-11T19:08:00Z">
            <w:rPr>
              <w:ins w:id="2763" w:author="Katharina Schleidt" w:date="2021-05-11T19:08:00Z"/>
            </w:rPr>
          </w:rPrChange>
        </w:rPr>
        <w:pPrChange w:id="2764"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765" w:author="Katharina Schleidt" w:date="2021-04-21T16:17:00Z">
        <w:r>
          <w:t>ISO 19101-1:2014, Geographic information — Reference model — Part 1: Fundamentals</w:t>
        </w:r>
      </w:ins>
    </w:p>
    <w:p w14:paraId="3D4DE1E3" w14:textId="6FDF930F" w:rsidR="000564D4" w:rsidRPr="00621028" w:rsidRDefault="000564D4">
      <w:pPr>
        <w:tabs>
          <w:tab w:val="clear" w:pos="403"/>
        </w:tabs>
        <w:spacing w:before="100" w:beforeAutospacing="1" w:after="100" w:afterAutospacing="1" w:line="240" w:lineRule="auto"/>
        <w:ind w:left="360"/>
        <w:jc w:val="left"/>
        <w:rPr>
          <w:ins w:id="2766" w:author="Katharina Schleidt" w:date="2021-04-21T16:17:00Z"/>
          <w:rFonts w:ascii="Times New Roman" w:eastAsia="Times New Roman" w:hAnsi="Times New Roman"/>
          <w:sz w:val="24"/>
          <w:szCs w:val="24"/>
          <w:lang w:val="en-US" w:eastAsia="de-AT"/>
          <w:rPrChange w:id="2767" w:author="Katharina Schleidt" w:date="2021-04-21T16:17:00Z">
            <w:rPr>
              <w:ins w:id="2768" w:author="Katharina Schleidt" w:date="2021-04-21T16:17:00Z"/>
              <w:rFonts w:ascii="Times New Roman" w:eastAsia="Times New Roman" w:hAnsi="Times New Roman"/>
              <w:sz w:val="24"/>
              <w:szCs w:val="24"/>
              <w:lang w:val="de-AT" w:eastAsia="de-AT"/>
            </w:rPr>
          </w:rPrChange>
        </w:rPr>
        <w:pPrChange w:id="2769"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770" w:author="Katharina Schleidt" w:date="2021-05-11T19:08:00Z">
        <w:r>
          <w:t>19105:2000 Geographic information — Conformance and testing</w:t>
        </w:r>
      </w:ins>
    </w:p>
    <w:p w14:paraId="6085737C" w14:textId="6E332CCA" w:rsidR="00621028" w:rsidRPr="00F90564" w:rsidRDefault="00621028">
      <w:pPr>
        <w:tabs>
          <w:tab w:val="clear" w:pos="403"/>
        </w:tabs>
        <w:spacing w:before="100" w:beforeAutospacing="1" w:after="100" w:afterAutospacing="1" w:line="240" w:lineRule="auto"/>
        <w:ind w:left="360"/>
        <w:jc w:val="left"/>
        <w:rPr>
          <w:ins w:id="2771" w:author="Katharina Schleidt" w:date="2021-04-21T16:14:00Z"/>
          <w:rFonts w:ascii="Times New Roman" w:eastAsia="Times New Roman" w:hAnsi="Times New Roman"/>
          <w:sz w:val="24"/>
          <w:szCs w:val="24"/>
          <w:lang w:val="en-US" w:eastAsia="de-AT"/>
          <w:rPrChange w:id="2772" w:author="Katharina Schleidt" w:date="2021-10-13T18:57:00Z">
            <w:rPr>
              <w:ins w:id="2773" w:author="Katharina Schleidt" w:date="2021-04-21T16:14:00Z"/>
              <w:rFonts w:ascii="Times New Roman" w:eastAsia="Times New Roman" w:hAnsi="Times New Roman"/>
              <w:sz w:val="24"/>
              <w:szCs w:val="24"/>
              <w:lang w:val="de-AT" w:eastAsia="de-AT"/>
            </w:rPr>
          </w:rPrChange>
        </w:rPr>
        <w:pPrChange w:id="2774"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775" w:author="Katharina Schleidt" w:date="2021-04-21T16:14:00Z">
        <w:r w:rsidRPr="00F90564">
          <w:rPr>
            <w:rFonts w:ascii="Times New Roman" w:eastAsia="Times New Roman" w:hAnsi="Times New Roman"/>
            <w:sz w:val="24"/>
            <w:szCs w:val="24"/>
            <w:lang w:val="en-US" w:eastAsia="de-AT"/>
            <w:rPrChange w:id="2776" w:author="Katharina Schleidt" w:date="2021-10-13T18:57:00Z">
              <w:rPr>
                <w:rFonts w:ascii="Times New Roman" w:eastAsia="Times New Roman" w:hAnsi="Times New Roman"/>
                <w:sz w:val="24"/>
                <w:szCs w:val="24"/>
                <w:lang w:val="de-AT" w:eastAsia="de-AT"/>
              </w:rPr>
            </w:rPrChange>
          </w:rPr>
          <w:t>ISO 19115-1:2014, Geographic information — Metadata — Part 1: Fundamentals</w:t>
        </w:r>
      </w:ins>
    </w:p>
    <w:p w14:paraId="7AAC56B4" w14:textId="77777777" w:rsidR="00621028" w:rsidRPr="00621028" w:rsidRDefault="00621028">
      <w:pPr>
        <w:tabs>
          <w:tab w:val="clear" w:pos="403"/>
        </w:tabs>
        <w:spacing w:before="100" w:beforeAutospacing="1" w:after="100" w:afterAutospacing="1" w:line="240" w:lineRule="auto"/>
        <w:ind w:left="360"/>
        <w:jc w:val="left"/>
        <w:rPr>
          <w:ins w:id="2777" w:author="Katharina Schleidt" w:date="2021-04-21T16:14:00Z"/>
          <w:rFonts w:ascii="Times New Roman" w:eastAsia="Times New Roman" w:hAnsi="Times New Roman"/>
          <w:sz w:val="24"/>
          <w:szCs w:val="24"/>
          <w:lang w:val="en-US" w:eastAsia="de-AT"/>
          <w:rPrChange w:id="2778" w:author="Katharina Schleidt" w:date="2021-04-21T16:14:00Z">
            <w:rPr>
              <w:ins w:id="2779" w:author="Katharina Schleidt" w:date="2021-04-21T16:14:00Z"/>
              <w:rFonts w:ascii="Times New Roman" w:eastAsia="Times New Roman" w:hAnsi="Times New Roman"/>
              <w:sz w:val="24"/>
              <w:szCs w:val="24"/>
              <w:lang w:val="de-AT" w:eastAsia="de-AT"/>
            </w:rPr>
          </w:rPrChange>
        </w:rPr>
        <w:pPrChange w:id="2780"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781" w:author="Katharina Schleidt" w:date="2021-04-21T16:14:00Z">
        <w:r w:rsidRPr="00621028">
          <w:rPr>
            <w:rFonts w:ascii="Times New Roman" w:eastAsia="Times New Roman" w:hAnsi="Times New Roman"/>
            <w:sz w:val="24"/>
            <w:szCs w:val="24"/>
            <w:lang w:val="en-US" w:eastAsia="de-AT"/>
            <w:rPrChange w:id="2782"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pPr>
        <w:tabs>
          <w:tab w:val="clear" w:pos="403"/>
        </w:tabs>
        <w:spacing w:before="100" w:beforeAutospacing="1" w:after="100" w:afterAutospacing="1" w:line="240" w:lineRule="auto"/>
        <w:ind w:left="360"/>
        <w:jc w:val="left"/>
        <w:rPr>
          <w:ins w:id="2783" w:author="Katharina Schleidt" w:date="2021-04-21T16:14:00Z"/>
          <w:rFonts w:ascii="Times New Roman" w:eastAsia="Times New Roman" w:hAnsi="Times New Roman"/>
          <w:sz w:val="24"/>
          <w:szCs w:val="24"/>
          <w:lang w:val="en-US" w:eastAsia="de-AT"/>
          <w:rPrChange w:id="2784" w:author="Katharina Schleidt" w:date="2021-04-21T16:14:00Z">
            <w:rPr>
              <w:ins w:id="2785" w:author="Katharina Schleidt" w:date="2021-04-21T16:14:00Z"/>
              <w:rFonts w:ascii="Times New Roman" w:eastAsia="Times New Roman" w:hAnsi="Times New Roman"/>
              <w:sz w:val="24"/>
              <w:szCs w:val="24"/>
              <w:lang w:val="de-AT" w:eastAsia="de-AT"/>
            </w:rPr>
          </w:rPrChange>
        </w:rPr>
        <w:pPrChange w:id="2786"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787" w:author="Katharina Schleidt" w:date="2021-04-21T16:14:00Z">
        <w:r w:rsidRPr="00621028">
          <w:rPr>
            <w:rFonts w:ascii="Times New Roman" w:eastAsia="Times New Roman" w:hAnsi="Times New Roman"/>
            <w:sz w:val="24"/>
            <w:szCs w:val="24"/>
            <w:lang w:val="en-US" w:eastAsia="de-AT"/>
            <w:rPrChange w:id="2788"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pPr>
        <w:tabs>
          <w:tab w:val="clear" w:pos="403"/>
        </w:tabs>
        <w:spacing w:before="100" w:beforeAutospacing="1" w:after="100" w:afterAutospacing="1" w:line="240" w:lineRule="auto"/>
        <w:ind w:left="360"/>
        <w:jc w:val="left"/>
        <w:rPr>
          <w:ins w:id="2789" w:author="Katharina Schleidt" w:date="2021-04-21T16:14:00Z"/>
          <w:rFonts w:ascii="Times New Roman" w:eastAsia="Times New Roman" w:hAnsi="Times New Roman"/>
          <w:sz w:val="24"/>
          <w:szCs w:val="24"/>
          <w:lang w:val="en-US" w:eastAsia="de-AT"/>
          <w:rPrChange w:id="2790" w:author="Katharina Schleidt" w:date="2021-04-21T16:14:00Z">
            <w:rPr>
              <w:ins w:id="2791" w:author="Katharina Schleidt" w:date="2021-04-21T16:14:00Z"/>
              <w:rFonts w:ascii="Times New Roman" w:eastAsia="Times New Roman" w:hAnsi="Times New Roman"/>
              <w:sz w:val="24"/>
              <w:szCs w:val="24"/>
              <w:lang w:val="de-AT" w:eastAsia="de-AT"/>
            </w:rPr>
          </w:rPrChange>
        </w:rPr>
        <w:pPrChange w:id="2792"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793" w:author="Katharina Schleidt" w:date="2021-04-21T16:14:00Z">
        <w:r w:rsidRPr="00621028">
          <w:rPr>
            <w:rFonts w:ascii="Times New Roman" w:eastAsia="Times New Roman" w:hAnsi="Times New Roman"/>
            <w:sz w:val="24"/>
            <w:szCs w:val="24"/>
            <w:lang w:val="en-US" w:eastAsia="de-AT"/>
            <w:rPrChange w:id="2794"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pPr>
        <w:tabs>
          <w:tab w:val="clear" w:pos="403"/>
        </w:tabs>
        <w:spacing w:before="100" w:beforeAutospacing="1" w:after="100" w:afterAutospacing="1" w:line="240" w:lineRule="auto"/>
        <w:ind w:left="360"/>
        <w:jc w:val="left"/>
        <w:rPr>
          <w:ins w:id="2795" w:author="Katharina Schleidt" w:date="2021-04-21T16:14:00Z"/>
          <w:rFonts w:ascii="Times New Roman" w:eastAsia="Times New Roman" w:hAnsi="Times New Roman"/>
          <w:sz w:val="24"/>
          <w:szCs w:val="24"/>
          <w:lang w:val="de-AT" w:eastAsia="de-AT"/>
        </w:rPr>
        <w:pPrChange w:id="2796"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2797" w:author="Katharina Schleidt" w:date="2021-04-21T16:14:00Z">
        <w:r w:rsidRPr="00621028">
          <w:rPr>
            <w:rFonts w:ascii="Times New Roman" w:eastAsia="Times New Roman" w:hAnsi="Times New Roman"/>
            <w:sz w:val="24"/>
            <w:szCs w:val="24"/>
            <w:lang w:val="de-AT" w:eastAsia="de-AT"/>
          </w:rPr>
          <w:t>ISO 19157:2013, Geographic information — Data quality</w:t>
        </w:r>
      </w:ins>
    </w:p>
    <w:p w14:paraId="19BEA688" w14:textId="77777777" w:rsidR="00621028" w:rsidRPr="00F02BC7" w:rsidRDefault="00621028"/>
    <w:sectPr w:rsidR="00621028" w:rsidRPr="00F02BC7" w:rsidSect="002B4EBE">
      <w:footerReference w:type="even" r:id="rId195"/>
      <w:footerReference w:type="default" r:id="rId196"/>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1153" w:author="Katharina Schleidt" w:date="2021-10-13T19:19:00Z" w:initials="KS">
    <w:p w14:paraId="035CEB65" w14:textId="77777777" w:rsidR="00AB64D8" w:rsidRDefault="00AB64D8">
      <w:pPr>
        <w:pStyle w:val="CommentText"/>
      </w:pPr>
      <w:r>
        <w:rPr>
          <w:rStyle w:val="CommentReference"/>
        </w:rPr>
        <w:annotationRef/>
      </w:r>
      <w:r>
        <w:t>No SOURCE listed in GeoLexica, only Origin, and a note at the bottom that last certified 2019 for 19116</w:t>
      </w:r>
    </w:p>
    <w:p w14:paraId="3FBD3360" w14:textId="280E684E" w:rsidR="00AB64D8" w:rsidRDefault="00AB64D8">
      <w:pPr>
        <w:pStyle w:val="CommentText"/>
      </w:pPr>
      <w:r w:rsidRPr="00AB64D8">
        <w:t>https://isotc211.geolexica.org/concepts/483/</w:t>
      </w:r>
    </w:p>
  </w:comment>
  <w:comment w:id="1177"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201"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260"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264"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273"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284"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131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134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1345"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1346" w:author="Grellet Sylvain" w:date="2021-06-04T09:43:00Z" w:initials="GS">
    <w:p w14:paraId="1C20DCBA" w14:textId="22213871" w:rsidR="00BE79BC" w:rsidRDefault="00BE79BC">
      <w:pPr>
        <w:pStyle w:val="CommentText"/>
      </w:pPr>
      <w:r>
        <w:rPr>
          <w:rStyle w:val="CommentReference"/>
        </w:rPr>
        <w:annotationRef/>
      </w:r>
      <w:r>
        <w:t>To do at the end.</w:t>
      </w:r>
    </w:p>
  </w:comment>
  <w:comment w:id="1449" w:author="Ilkka Rinne" w:date="2021-06-23T10:54:00Z" w:initials="IR">
    <w:p w14:paraId="2C551038" w14:textId="4BF4EB9E" w:rsidR="00FD1995" w:rsidRDefault="00FD1995">
      <w:pPr>
        <w:pStyle w:val="CommentText"/>
      </w:pPr>
      <w:r>
        <w:rPr>
          <w:rStyle w:val="CommentReference"/>
        </w:rPr>
        <w:annotationRef/>
      </w:r>
      <w:r>
        <w:t>This is constrained for the AbstractObservation in /req/obs-core/AbstractObservation/parameterName-card. Remove from here?</w:t>
      </w:r>
    </w:p>
  </w:comment>
  <w:comment w:id="1450"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1451" w:author="Katharina Schleidt" w:date="2021-10-11T17:00:00Z" w:initials="KS">
    <w:p w14:paraId="7405A633" w14:textId="2E263F0E" w:rsidR="00C6389F" w:rsidRDefault="00C6389F">
      <w:pPr>
        <w:pStyle w:val="CommentText"/>
      </w:pPr>
      <w:r>
        <w:rPr>
          <w:rStyle w:val="CommentReference"/>
        </w:rPr>
        <w:annotationRef/>
      </w:r>
      <w:r>
        <w:t>Now tried to think this through – conclusion is that we should remove the note here to support summarizing characteristics… (there it would make sense to provide multiple parameters with the same name)</w:t>
      </w:r>
    </w:p>
  </w:comment>
  <w:comment w:id="1464" w:author="Ilkka Rinne" w:date="2021-07-27T15:54:00Z" w:initials="IR">
    <w:p w14:paraId="0B40D038" w14:textId="6AA9364C" w:rsidR="005F790E" w:rsidRDefault="005F790E">
      <w:pPr>
        <w:pStyle w:val="CommentText"/>
      </w:pPr>
      <w:r>
        <w:rPr>
          <w:rStyle w:val="CommentReference"/>
        </w:rPr>
        <w:annotationRef/>
      </w:r>
      <w:r>
        <w:t>Shouldn’t this be “document”? We are observing the consistency of a document by sampling clause by clause, thus the uFoI if the document and the pFoI is the clause</w:t>
      </w:r>
    </w:p>
  </w:comment>
  <w:comment w:id="1695"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2074"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2241" w:author="Ilkka Rinne" w:date="2021-08-09T15:34:00Z" w:initials="IR">
    <w:p w14:paraId="6762DB43" w14:textId="0FD35B23" w:rsidR="0085134E" w:rsidRDefault="0085134E">
      <w:pPr>
        <w:pStyle w:val="CommentText"/>
      </w:pPr>
      <w:r>
        <w:t>Change into “</w:t>
      </w:r>
      <w:r>
        <w:rPr>
          <w:rStyle w:val="CommentReference"/>
        </w:rPr>
        <w:annotationRef/>
      </w:r>
      <w:r>
        <w:t>MaterialSample”?</w:t>
      </w:r>
    </w:p>
  </w:comment>
  <w:comment w:id="2242" w:author="Ilkka Rinne" w:date="2021-08-09T15:37:00Z" w:initials="IR">
    <w:p w14:paraId="47D92B90" w14:textId="31124F26" w:rsidR="007467A4" w:rsidRDefault="007467A4">
      <w:pPr>
        <w:pStyle w:val="CommentText"/>
      </w:pPr>
      <w:r>
        <w:rPr>
          <w:rStyle w:val="CommentReference"/>
        </w:rPr>
        <w:annotationRef/>
      </w:r>
      <w:r>
        <w:t>MaterialSample?</w:t>
      </w:r>
    </w:p>
  </w:comment>
  <w:comment w:id="2243" w:author="Ilkka Rinne" w:date="2021-08-09T15:46:00Z" w:initials="IR">
    <w:p w14:paraId="31A0462B" w14:textId="6FDA2337" w:rsidR="00D23171" w:rsidRDefault="00D23171">
      <w:pPr>
        <w:pStyle w:val="CommentText"/>
      </w:pPr>
      <w:r>
        <w:rPr>
          <w:rStyle w:val="CommentReferenc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2401"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r w:rsidR="00AE725C" w:rsidRPr="00AE725C">
        <w:rPr>
          <w:b/>
        </w:rPr>
        <w:t>SampleCollection</w:t>
      </w:r>
      <w:r>
        <w:rPr>
          <w:bCs/>
        </w:rPr>
        <w:t>”</w:t>
      </w:r>
      <w:r w:rsidRPr="00F972D4">
        <w:rPr>
          <w:bCs/>
        </w:rPr>
        <w:t>?</w:t>
      </w:r>
    </w:p>
  </w:comment>
  <w:comment w:id="2436"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2437"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2435"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2444"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2445"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2449"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2450"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2451"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2460"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2474"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2475" w:author="Ilkka Rinne" w:date="2021-07-27T14:33:00Z" w:initials="IR">
    <w:p w14:paraId="1E6B4F76" w14:textId="64AF8608" w:rsidR="00AF148B" w:rsidRDefault="00AF148B">
      <w:pPr>
        <w:pStyle w:val="CommentText"/>
      </w:pPr>
      <w:r>
        <w:rPr>
          <w:rStyle w:val="CommentReference"/>
        </w:rPr>
        <w:annotationRef/>
      </w:r>
      <w:r>
        <w:t>No, good catch. Stranglely it or not shown in the UML model diagrams in the TC 211 repo (!?), thus I missed it here</w:t>
      </w:r>
    </w:p>
  </w:comment>
  <w:comment w:id="2479" w:author="Ilkka Rinne" w:date="2021-07-27T14:34:00Z" w:initials="IR">
    <w:p w14:paraId="3CB5BC65" w14:textId="502650AC" w:rsidR="00AF148B" w:rsidRDefault="00AF148B">
      <w:pPr>
        <w:pStyle w:val="CommentText"/>
      </w:pPr>
      <w:r>
        <w:rPr>
          <w:rStyle w:val="CommentReference"/>
        </w:rPr>
        <w:annotationRef/>
      </w:r>
      <w:r>
        <w:t>This was copy-paste from the model, we shuld keep the original formatting, yes?</w:t>
      </w:r>
    </w:p>
  </w:comment>
  <w:comment w:id="2482"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2512"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2513" w:author="Ilkka Rinne" w:date="2021-07-27T14:36:00Z" w:initials="IR">
    <w:p w14:paraId="424453FE" w14:textId="109F2026" w:rsidR="00AF148B" w:rsidRDefault="00AF148B">
      <w:pPr>
        <w:pStyle w:val="CommentText"/>
      </w:pPr>
      <w:r>
        <w:rPr>
          <w:rStyle w:val="CommentReference"/>
        </w:rPr>
        <w:annotationRef/>
      </w:r>
      <w:r>
        <w:t>no, good catch</w:t>
      </w:r>
    </w:p>
  </w:comment>
  <w:comment w:id="2515"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2521"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r w:rsidR="00755FFB" w:rsidRPr="00755FFB">
        <w:t>sparxcloud</w:t>
      </w:r>
      <w:r w:rsidR="00755FFB">
        <w:t xml:space="preserve"> </w:t>
      </w:r>
      <w:r>
        <w:t>the shape is not an attribute of the SF_SpatialSamplingFeature, but added for each of the specialized classes (point, curve, etc.)</w:t>
      </w:r>
      <w:r w:rsidR="00755FFB">
        <w:t>, but in the spec this association exists !!</w:t>
      </w:r>
    </w:p>
  </w:comment>
  <w:comment w:id="2522" w:author="Ilkka Rinne" w:date="2021-08-03T15:34:00Z" w:initials="IR">
    <w:p w14:paraId="0E85C3AA" w14:textId="636277C9" w:rsidR="00316DFC" w:rsidRDefault="00316DFC">
      <w:pPr>
        <w:pStyle w:val="CommentText"/>
      </w:pPr>
      <w:r>
        <w:rPr>
          <w:rStyle w:val="CommentReference"/>
        </w:rPr>
        <w:annotationRef/>
      </w:r>
      <w:r>
        <w:t>Actually, the issue seems to be that the shape association is there in the SF_SpatialSamplingFeature, but just not visible in any of the diagrams of the package</w:t>
      </w:r>
    </w:p>
  </w:comment>
  <w:comment w:id="2537"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2585"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2586" w:author="Ilkka Rinne" w:date="2021-07-27T14:47:00Z" w:initials="IR">
    <w:p w14:paraId="15BD48DE" w14:textId="4F6A6F24" w:rsidR="002852F4" w:rsidRDefault="002852F4">
      <w:pPr>
        <w:pStyle w:val="CommentText"/>
      </w:pPr>
      <w:r>
        <w:rPr>
          <w:rStyle w:val="CommentReference"/>
        </w:rPr>
        <w:annotationRef/>
      </w:r>
      <w:r>
        <w:t>Clause for the SampleTypeByMaterialClass? Not neede IMHO, as it is only an informative example</w:t>
      </w:r>
    </w:p>
  </w:comment>
  <w:comment w:id="2605"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2606"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2622"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2623"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2651"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2652"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2653" w:author="Katharina Schleidt" w:date="2021-07-05T19:41:00Z" w:initials="KS">
    <w:p w14:paraId="11F319AC" w14:textId="362C8346" w:rsidR="00116C6C" w:rsidRDefault="00116C6C">
      <w:pPr>
        <w:pStyle w:val="CommentText"/>
      </w:pPr>
      <w:r>
        <w:rPr>
          <w:rStyle w:val="CommentReference"/>
        </w:rPr>
        <w:annotationRef/>
      </w:r>
    </w:p>
  </w:comment>
  <w:comment w:id="2656"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2657"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2658"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2659" w:author="Katharina Schleidt" w:date="2021-10-11T14:27:00Z" w:initials="KS">
    <w:p w14:paraId="2343ABD5" w14:textId="60CA6AFF" w:rsidR="00B763AC" w:rsidRDefault="00B763AC">
      <w:pPr>
        <w:pStyle w:val="CommentText"/>
      </w:pPr>
      <w:r>
        <w:rPr>
          <w:rStyle w:val="CommentReference"/>
        </w:rPr>
        <w:annotationRef/>
      </w:r>
      <w:r>
        <w:t>Devolving down to the 2005 version as the other one is lost in committee</w:t>
      </w:r>
    </w:p>
  </w:comment>
  <w:comment w:id="2683"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2684"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2685" w:author="Katharina Schleidt" w:date="2021-10-11T14:26:00Z" w:initials="KS">
    <w:p w14:paraId="34C2AC47" w14:textId="1B78C5CE" w:rsidR="00B763AC" w:rsidRDefault="00B763AC">
      <w:pPr>
        <w:pStyle w:val="CommentText"/>
      </w:pPr>
      <w:r>
        <w:rPr>
          <w:rStyle w:val="CommentReference"/>
        </w:rPr>
        <w:annotationRef/>
      </w:r>
      <w:r>
        <w:t>Devolving down to the 2005 version as the other one is lost in committee</w:t>
      </w:r>
    </w:p>
  </w:comment>
  <w:comment w:id="2697" w:author="Katharina Schleidt" w:date="2021-04-21T15:06:00Z" w:initials="KS">
    <w:p w14:paraId="2D14E09D" w14:textId="43E8A5F7" w:rsidR="00C35DAC" w:rsidRDefault="00C35DAC">
      <w:pPr>
        <w:pStyle w:val="CommentText"/>
      </w:pPr>
      <w:r>
        <w:rPr>
          <w:rStyle w:val="CommentReference"/>
        </w:rPr>
        <w:annotationRef/>
      </w:r>
      <w:r>
        <w:t>Not cited</w:t>
      </w:r>
    </w:p>
  </w:comment>
  <w:comment w:id="2702" w:author="Katharina Schleidt" w:date="2021-04-21T15:07:00Z" w:initials="KS">
    <w:p w14:paraId="4F33C594" w14:textId="2A95E1FC" w:rsidR="00C35DAC" w:rsidRDefault="00C35DAC">
      <w:pPr>
        <w:pStyle w:val="CommentText"/>
      </w:pPr>
      <w:r>
        <w:rPr>
          <w:rStyle w:val="CommentReference"/>
        </w:rPr>
        <w:annotationRef/>
      </w:r>
      <w:r>
        <w:t>Not cited</w:t>
      </w:r>
    </w:p>
  </w:comment>
  <w:comment w:id="2705" w:author="Katharina Schleidt" w:date="2021-04-21T15:07:00Z" w:initials="KS">
    <w:p w14:paraId="530B4661" w14:textId="7076506A" w:rsidR="00C35DAC" w:rsidRDefault="00C35DAC">
      <w:pPr>
        <w:pStyle w:val="CommentText"/>
      </w:pPr>
      <w:r>
        <w:rPr>
          <w:rStyle w:val="CommentReference"/>
        </w:rPr>
        <w:annotationRef/>
      </w:r>
      <w:r>
        <w:t>Not cited</w:t>
      </w:r>
    </w:p>
  </w:comment>
  <w:comment w:id="2720"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2721"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2722"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2748"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2752" w:author="Katharina Schleidt" w:date="2021-04-21T15:50:00Z" w:initials="KS">
    <w:p w14:paraId="54E46F88" w14:textId="0A0B8A45" w:rsidR="00C35DAC" w:rsidRDefault="00C35DAC">
      <w:pPr>
        <w:pStyle w:val="CommentText"/>
      </w:pPr>
      <w:r>
        <w:rPr>
          <w:rStyle w:val="CommentReference"/>
        </w:rPr>
        <w:annotationRef/>
      </w:r>
      <w:r>
        <w:t>Not referenced, but to my view relevant, text should be updatea´d</w:t>
      </w:r>
    </w:p>
  </w:comment>
  <w:comment w:id="2754" w:author="Katharina Schleidt" w:date="2021-04-21T15:51:00Z" w:initials="KS">
    <w:p w14:paraId="31EBBEF5" w14:textId="77777777" w:rsidR="00C35DAC" w:rsidRDefault="00C35DAC" w:rsidP="002E3170">
      <w:pPr>
        <w:pStyle w:val="CommentText"/>
      </w:pPr>
      <w:r>
        <w:rPr>
          <w:rStyle w:val="CommentReference"/>
        </w:rPr>
        <w:annotationRef/>
      </w:r>
      <w:r>
        <w:t>Not referenced, but to my view relevant, text should be updatea´d</w:t>
      </w:r>
    </w:p>
    <w:p w14:paraId="74B6D37D" w14:textId="3C09962B" w:rsidR="00C35DAC" w:rsidRDefault="00C35DAC">
      <w:pPr>
        <w:pStyle w:val="CommentText"/>
      </w:pPr>
    </w:p>
  </w:comment>
  <w:comment w:id="2757"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3FBD3360"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405A633"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50EEC3D" w16cex:dateUtc="2021-10-11T15:00: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405A633" w16cid:durableId="250EEC3D"/>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34166" w14:textId="77777777" w:rsidR="000E229D" w:rsidRDefault="000E229D">
      <w:pPr>
        <w:spacing w:after="0" w:line="240" w:lineRule="auto"/>
      </w:pPr>
      <w:r>
        <w:separator/>
      </w:r>
    </w:p>
  </w:endnote>
  <w:endnote w:type="continuationSeparator" w:id="0">
    <w:p w14:paraId="337C1C39" w14:textId="77777777" w:rsidR="000E229D" w:rsidRDefault="000E22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del w:id="1096" w:author="Ilkka Rinne" w:date="2021-10-20T10:15:00Z">
      <w:r w:rsidDel="00D168B1">
        <w:rPr>
          <w:sz w:val="18"/>
          <w:szCs w:val="18"/>
        </w:rPr>
        <w:delText xml:space="preserve">OGC and </w:delText>
      </w:r>
    </w:del>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del w:id="1097" w:author="Ilkka Rinne" w:date="2021-10-20T10:15:00Z">
      <w:r w:rsidDel="00D168B1">
        <w:rPr>
          <w:sz w:val="18"/>
          <w:szCs w:val="18"/>
        </w:rPr>
        <w:delText xml:space="preserve">OGC and </w:delText>
      </w:r>
    </w:del>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2798" w:author="Ilkka Rinne" w:date="2021-05-24T16:39:00Z">
      <w:r>
        <w:rPr>
          <w:sz w:val="18"/>
          <w:szCs w:val="18"/>
        </w:rPr>
        <w:t xml:space="preserve">OGC and </w:t>
      </w:r>
    </w:ins>
    <w:r w:rsidRPr="008A6D64">
      <w:rPr>
        <w:sz w:val="18"/>
        <w:szCs w:val="18"/>
      </w:rPr>
      <w:t>ISO</w:t>
    </w:r>
    <w:ins w:id="2799" w:author="Ilkka Rinne" w:date="2021-05-24T16:39:00Z">
      <w:r>
        <w:rPr>
          <w:sz w:val="18"/>
          <w:szCs w:val="18"/>
        </w:rPr>
        <w:t xml:space="preserve"> 2020</w:t>
      </w:r>
    </w:ins>
    <w:del w:id="2800"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C0E029" w14:textId="77777777" w:rsidR="000E229D" w:rsidRDefault="000E229D">
      <w:pPr>
        <w:spacing w:after="0" w:line="240" w:lineRule="auto"/>
      </w:pPr>
      <w:r>
        <w:separator/>
      </w:r>
    </w:p>
  </w:footnote>
  <w:footnote w:type="continuationSeparator" w:id="0">
    <w:p w14:paraId="0F7970A5" w14:textId="77777777" w:rsidR="000E229D" w:rsidRDefault="000E229D">
      <w:pPr>
        <w:spacing w:after="0" w:line="240" w:lineRule="auto"/>
      </w:pPr>
      <w:r>
        <w:continuationSeparator/>
      </w:r>
    </w:p>
  </w:footnote>
  <w:footnote w:id="1">
    <w:p w14:paraId="15556EBD" w14:textId="6C9866FD" w:rsidR="00C634D8" w:rsidRPr="00C634D8" w:rsidRDefault="00C634D8">
      <w:pPr>
        <w:pStyle w:val="FootnoteText"/>
        <w:rPr>
          <w:lang w:val="fi-FI"/>
          <w:rPrChange w:id="2538" w:author="Ilkka Rinne" w:date="2021-06-22T16:52:00Z">
            <w:rPr/>
          </w:rPrChange>
        </w:rPr>
      </w:pPr>
      <w:ins w:id="2539" w:author="Ilkka Rinne" w:date="2021-06-22T16:52:00Z">
        <w:r>
          <w:rPr>
            <w:rStyle w:val="FootnoteReference"/>
          </w:rPr>
          <w:footnoteRef/>
        </w:r>
        <w:r>
          <w:t xml:space="preserve"> </w:t>
        </w:r>
        <w:r w:rsidRPr="00C634D8">
          <w:t>http://www.opengis.net/def/</w:t>
        </w:r>
      </w:ins>
      <w:ins w:id="2540" w:author="Ilkka Rinne" w:date="2021-06-22T16:53:00Z">
        <w:r>
          <w:t>observation-</w:t>
        </w:r>
      </w:ins>
      <w:ins w:id="2541" w:author="Ilkka Rinne" w:date="2021-06-22T16:52:00Z">
        <w:r>
          <w:t>collection</w:t>
        </w:r>
        <w:r w:rsidRPr="00C634D8">
          <w:t>-type/OGC/0/by-</w:t>
        </w:r>
      </w:ins>
      <w:ins w:id="2542" w:author="Ilkka Rinne" w:date="2021-06-22T16:53:00Z">
        <w:r>
          <w:t>member-characteristics-semantics</w:t>
        </w:r>
      </w:ins>
    </w:p>
  </w:footnote>
  <w:footnote w:id="2">
    <w:p w14:paraId="482F1345" w14:textId="71ECD348" w:rsidR="00242114" w:rsidRPr="00242114" w:rsidRDefault="00242114">
      <w:pPr>
        <w:pStyle w:val="FootnoteText"/>
        <w:rPr>
          <w:lang w:val="fi-FI"/>
          <w:rPrChange w:id="2607" w:author="Ilkka Rinne" w:date="2021-06-11T10:13:00Z">
            <w:rPr/>
          </w:rPrChange>
        </w:rPr>
      </w:pPr>
      <w:ins w:id="2608" w:author="Ilkka Rinne" w:date="2021-06-11T10:13:00Z">
        <w:r>
          <w:rPr>
            <w:rStyle w:val="FootnoteReference"/>
          </w:rPr>
          <w:footnoteRef/>
        </w:r>
        <w:r w:rsidRPr="00726B65">
          <w:rPr>
            <w:lang w:val="fi-FI"/>
            <w:rPrChange w:id="2609" w:author="Grellet Sylvain" w:date="2021-06-17T15:42:00Z">
              <w:rPr/>
            </w:rPrChange>
          </w:rPr>
          <w:t xml:space="preserve"> http://www.opengis.net/def/</w:t>
        </w:r>
      </w:ins>
      <w:ins w:id="2610" w:author="Ilkka Rinne" w:date="2021-06-22T16:46:00Z">
        <w:r w:rsidR="00C634D8">
          <w:rPr>
            <w:lang w:val="fi-FI"/>
          </w:rPr>
          <w:t>observation-type</w:t>
        </w:r>
      </w:ins>
      <w:ins w:id="2611" w:author="Ilkka Rinne" w:date="2021-06-11T10:13:00Z">
        <w:r w:rsidRPr="00726B65">
          <w:rPr>
            <w:lang w:val="fi-FI"/>
            <w:rPrChange w:id="2612" w:author="Grellet Sylvain" w:date="2021-06-17T15:42:00Z">
              <w:rPr/>
            </w:rPrChange>
          </w:rPr>
          <w:t>/OGC/0/</w:t>
        </w:r>
      </w:ins>
      <w:ins w:id="2613" w:author="Ilkka Rinne" w:date="2021-06-22T16:46:00Z">
        <w:r w:rsidR="00C634D8">
          <w:rPr>
            <w:lang w:val="fi-FI"/>
          </w:rPr>
          <w:t>b</w:t>
        </w:r>
      </w:ins>
      <w:ins w:id="2614" w:author="Ilkka Rinne" w:date="2021-06-11T10:14:00Z">
        <w:r w:rsidRPr="00726B65">
          <w:rPr>
            <w:lang w:val="fi-FI"/>
            <w:rPrChange w:id="2615" w:author="Grellet Sylvain" w:date="2021-06-17T15:42:00Z">
              <w:rPr/>
            </w:rPrChange>
          </w:rPr>
          <w:t>y</w:t>
        </w:r>
      </w:ins>
      <w:ins w:id="2616" w:author="Ilkka Rinne" w:date="2021-06-22T16:47:00Z">
        <w:r w:rsidR="00C634D8">
          <w:rPr>
            <w:lang w:val="fi-FI"/>
          </w:rPr>
          <w:t>-r</w:t>
        </w:r>
      </w:ins>
      <w:ins w:id="2617" w:author="Ilkka Rinne" w:date="2021-06-11T10:14:00Z">
        <w:r w:rsidRPr="00726B65">
          <w:rPr>
            <w:lang w:val="fi-FI"/>
            <w:rPrChange w:id="2618" w:author="Grellet Sylvain" w:date="2021-06-17T15:42:00Z">
              <w:rPr/>
            </w:rPrChange>
          </w:rPr>
          <w:t>esult</w:t>
        </w:r>
      </w:ins>
      <w:ins w:id="2619" w:author="Ilkka Rinne" w:date="2021-06-22T16:47:00Z">
        <w:r w:rsidR="00C634D8">
          <w:rPr>
            <w:lang w:val="fi-FI"/>
          </w:rPr>
          <w:t>-t</w:t>
        </w:r>
      </w:ins>
      <w:ins w:id="2620" w:author="Ilkka Rinne" w:date="2021-06-11T10:14:00Z">
        <w:r w:rsidRPr="00726B65">
          <w:rPr>
            <w:lang w:val="fi-FI"/>
            <w:rPrChange w:id="2621" w:author="Grellet Sylvain" w:date="2021-06-17T15:42:00Z">
              <w:rPr/>
            </w:rPrChange>
          </w:rPr>
          <w:t>ype</w:t>
        </w:r>
      </w:ins>
    </w:p>
  </w:footnote>
  <w:footnote w:id="3">
    <w:p w14:paraId="6C295466" w14:textId="5ED9AA23" w:rsidR="00242114" w:rsidRPr="00242114" w:rsidRDefault="00242114">
      <w:pPr>
        <w:pStyle w:val="FootnoteText"/>
        <w:rPr>
          <w:lang w:val="fi-FI"/>
          <w:rPrChange w:id="2624" w:author="Ilkka Rinne" w:date="2021-06-11T10:14:00Z">
            <w:rPr/>
          </w:rPrChange>
        </w:rPr>
      </w:pPr>
      <w:ins w:id="2625" w:author="Ilkka Rinne" w:date="2021-06-11T10:14:00Z">
        <w:r>
          <w:rPr>
            <w:rStyle w:val="FootnoteReference"/>
          </w:rPr>
          <w:footnoteRef/>
        </w:r>
        <w:r w:rsidRPr="00726B65">
          <w:rPr>
            <w:lang w:val="fi-FI"/>
            <w:rPrChange w:id="2626" w:author="Grellet Sylvain" w:date="2021-06-17T15:42:00Z">
              <w:rPr/>
            </w:rPrChange>
          </w:rPr>
          <w:t xml:space="preserve"> </w:t>
        </w:r>
      </w:ins>
      <w:ins w:id="2627" w:author="Ilkka Rinne" w:date="2021-06-11T10:15:00Z">
        <w:r w:rsidRPr="00726B65">
          <w:rPr>
            <w:lang w:val="fi-FI"/>
            <w:rPrChange w:id="2628" w:author="Grellet Sylvain" w:date="2021-06-17T15:42:00Z">
              <w:rPr/>
            </w:rPrChange>
          </w:rPr>
          <w:t>http://www.opengis.net/def/</w:t>
        </w:r>
      </w:ins>
      <w:ins w:id="2629" w:author="Ilkka Rinne" w:date="2021-06-22T16:47:00Z">
        <w:r w:rsidR="00C634D8">
          <w:rPr>
            <w:lang w:val="fi-FI"/>
          </w:rPr>
          <w:t>sample-type</w:t>
        </w:r>
      </w:ins>
      <w:ins w:id="2630" w:author="Ilkka Rinne" w:date="2021-06-11T10:15:00Z">
        <w:r w:rsidRPr="00726B65">
          <w:rPr>
            <w:lang w:val="fi-FI"/>
            <w:rPrChange w:id="2631" w:author="Grellet Sylvain" w:date="2021-06-17T15:42:00Z">
              <w:rPr/>
            </w:rPrChange>
          </w:rPr>
          <w:t>/OGC/0/</w:t>
        </w:r>
      </w:ins>
      <w:ins w:id="2632" w:author="Ilkka Rinne" w:date="2021-06-22T16:47:00Z">
        <w:r w:rsidR="00C634D8">
          <w:rPr>
            <w:lang w:val="fi-FI"/>
          </w:rPr>
          <w:t>b</w:t>
        </w:r>
      </w:ins>
      <w:ins w:id="2633" w:author="Ilkka Rinne" w:date="2021-06-11T10:15:00Z">
        <w:r w:rsidRPr="00726B65">
          <w:rPr>
            <w:lang w:val="fi-FI"/>
            <w:rPrChange w:id="2634" w:author="Grellet Sylvain" w:date="2021-06-17T15:42:00Z">
              <w:rPr/>
            </w:rPrChange>
          </w:rPr>
          <w:t>y</w:t>
        </w:r>
      </w:ins>
      <w:ins w:id="2635" w:author="Ilkka Rinne" w:date="2021-06-22T16:47:00Z">
        <w:r w:rsidR="00C634D8">
          <w:rPr>
            <w:lang w:val="fi-FI"/>
          </w:rPr>
          <w:t>-g</w:t>
        </w:r>
      </w:ins>
      <w:ins w:id="2636" w:author="Ilkka Rinne" w:date="2021-06-11T10:15:00Z">
        <w:r w:rsidRPr="00726B65">
          <w:rPr>
            <w:lang w:val="fi-FI"/>
            <w:rPrChange w:id="2637" w:author="Grellet Sylvain" w:date="2021-06-17T15:42:00Z">
              <w:rPr/>
            </w:rPrChange>
          </w:rPr>
          <w:t>eometry</w:t>
        </w:r>
      </w:ins>
      <w:ins w:id="2638" w:author="Ilkka Rinne" w:date="2021-06-22T16:47:00Z">
        <w:r w:rsidR="00C634D8">
          <w:rPr>
            <w:lang w:val="fi-FI"/>
          </w:rPr>
          <w:t>-t</w:t>
        </w:r>
      </w:ins>
      <w:ins w:id="2639" w:author="Ilkka Rinne" w:date="2021-06-11T10:15:00Z">
        <w:r w:rsidRPr="00726B65">
          <w:rPr>
            <w:lang w:val="fi-FI"/>
            <w:rPrChange w:id="2640"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918D8" w14:textId="7911A121" w:rsidR="00D168B1" w:rsidRPr="00D168B1" w:rsidRDefault="00D168B1" w:rsidP="00D168B1">
    <w:pPr>
      <w:pStyle w:val="Header"/>
      <w:spacing w:after="360"/>
      <w:rPr>
        <w:b w:val="0"/>
        <w:sz w:val="24"/>
        <w:szCs w:val="24"/>
        <w:rPrChange w:id="223" w:author="Ilkka Rinne" w:date="2021-10-20T10:13:00Z">
          <w:rPr/>
        </w:rPrChange>
      </w:rPr>
      <w:pPrChange w:id="224" w:author="Ilkka Rinne" w:date="2021-10-20T10:13:00Z">
        <w:pPr>
          <w:pStyle w:val="Header"/>
        </w:pPr>
      </w:pPrChange>
    </w:pPr>
    <w:ins w:id="225" w:author="Ilkka Rinne" w:date="2021-10-20T10:13:00Z">
      <w:r w:rsidRPr="004D16C0">
        <w:rPr>
          <w:b w:val="0"/>
          <w:sz w:val="24"/>
          <w:szCs w:val="24"/>
        </w:rPr>
        <w:t>© ISO </w:t>
      </w:r>
      <w:r>
        <w:rPr>
          <w:b w:val="0"/>
          <w:sz w:val="24"/>
          <w:szCs w:val="24"/>
        </w:rPr>
        <w:t>2020</w:t>
      </w:r>
      <w:r w:rsidRPr="004D16C0">
        <w:rPr>
          <w:b w:val="0"/>
          <w:sz w:val="24"/>
          <w:szCs w:val="24"/>
        </w:rPr>
        <w:t> – All rights reserved</w:t>
      </w:r>
    </w:ins>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551C4C1A" w:rsidR="00C35DAC" w:rsidRPr="004D16C0" w:rsidRDefault="00C35DAC" w:rsidP="004D16C0">
    <w:pPr>
      <w:pStyle w:val="Header"/>
      <w:spacing w:after="720" w:line="240" w:lineRule="exact"/>
      <w:jc w:val="left"/>
      <w:rPr>
        <w:sz w:val="24"/>
        <w:szCs w:val="24"/>
      </w:rPr>
    </w:pPr>
    <w:del w:id="1090" w:author="Ilkka Rinne" w:date="2021-10-20T10:12:00Z">
      <w:r w:rsidDel="00D168B1">
        <w:rPr>
          <w:sz w:val="24"/>
          <w:szCs w:val="24"/>
        </w:rPr>
        <w:delText xml:space="preserve">OGC </w:delText>
      </w:r>
      <w:r w:rsidRPr="005322A0" w:rsidDel="00D168B1">
        <w:rPr>
          <w:sz w:val="24"/>
          <w:szCs w:val="24"/>
        </w:rPr>
        <w:delText>20-082</w:delText>
      </w:r>
      <w:r w:rsidRPr="005322A0" w:rsidDel="00D168B1">
        <w:rPr>
          <w:sz w:val="24"/>
          <w:szCs w:val="24"/>
          <w:lang w:val="fi-FI"/>
        </w:rPr>
        <w:delText>r2</w:delText>
      </w:r>
      <w:r w:rsidRPr="005322A0" w:rsidDel="00D168B1">
        <w:rPr>
          <w:sz w:val="24"/>
          <w:szCs w:val="24"/>
        </w:rPr>
        <w:delText xml:space="preserve"> </w:delText>
      </w:r>
      <w:r w:rsidDel="00D168B1">
        <w:rPr>
          <w:sz w:val="24"/>
          <w:szCs w:val="24"/>
        </w:rPr>
        <w:delText xml:space="preserve">and </w:delText>
      </w:r>
    </w:del>
    <w:r w:rsidRPr="004D16C0">
      <w:rPr>
        <w:sz w:val="24"/>
        <w:szCs w:val="24"/>
      </w:rPr>
      <w:t>ISO </w:t>
    </w:r>
    <w:r>
      <w:rPr>
        <w:sz w:val="24"/>
        <w:szCs w:val="24"/>
      </w:rPr>
      <w:t>19156</w:t>
    </w:r>
    <w:r w:rsidRPr="004D16C0">
      <w:rPr>
        <w:sz w:val="24"/>
        <w:szCs w:val="24"/>
      </w:rPr>
      <w:t>:</w:t>
    </w:r>
    <w:r>
      <w:rPr>
        <w:sz w:val="24"/>
        <w:szCs w:val="24"/>
      </w:rPr>
      <w:t>202</w:t>
    </w:r>
    <w:ins w:id="1091" w:author="Ilkka Rinne" w:date="2021-10-20T10:12:00Z">
      <w:r w:rsidR="00D168B1">
        <w:rPr>
          <w:sz w:val="24"/>
          <w:szCs w:val="24"/>
        </w:rPr>
        <w:t>1</w:t>
      </w:r>
    </w:ins>
    <w:del w:id="1092" w:author="Ilkka Rinne" w:date="2021-10-20T10:12:00Z">
      <w:r w:rsidDel="00D168B1">
        <w:rPr>
          <w:sz w:val="24"/>
          <w:szCs w:val="24"/>
        </w:rPr>
        <w:delText>0</w:delText>
      </w:r>
    </w:del>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2587B3C0" w:rsidR="00C35DAC" w:rsidRPr="004D16C0" w:rsidRDefault="00C35DAC" w:rsidP="00864D32">
    <w:pPr>
      <w:pStyle w:val="Header"/>
      <w:spacing w:after="720" w:line="240" w:lineRule="exact"/>
      <w:jc w:val="right"/>
      <w:rPr>
        <w:sz w:val="24"/>
        <w:szCs w:val="24"/>
      </w:rPr>
    </w:pPr>
    <w:del w:id="1093" w:author="Ilkka Rinne" w:date="2021-10-20T10:15:00Z">
      <w:r w:rsidDel="00D168B1">
        <w:rPr>
          <w:sz w:val="24"/>
          <w:szCs w:val="24"/>
        </w:rPr>
        <w:delText xml:space="preserve">OGC </w:delText>
      </w:r>
      <w:r w:rsidRPr="005322A0" w:rsidDel="00D168B1">
        <w:rPr>
          <w:sz w:val="24"/>
          <w:szCs w:val="24"/>
        </w:rPr>
        <w:delText>20-082</w:delText>
      </w:r>
      <w:r w:rsidRPr="005322A0" w:rsidDel="00D168B1">
        <w:rPr>
          <w:sz w:val="24"/>
          <w:szCs w:val="24"/>
          <w:lang w:val="fi-FI"/>
        </w:rPr>
        <w:delText>r2</w:delText>
      </w:r>
      <w:r w:rsidRPr="005322A0" w:rsidDel="00D168B1">
        <w:rPr>
          <w:sz w:val="24"/>
          <w:szCs w:val="24"/>
        </w:rPr>
        <w:delText xml:space="preserve"> </w:delText>
      </w:r>
      <w:r w:rsidDel="00D168B1">
        <w:rPr>
          <w:sz w:val="24"/>
          <w:szCs w:val="24"/>
        </w:rPr>
        <w:delText xml:space="preserve">and </w:delText>
      </w:r>
    </w:del>
    <w:r w:rsidRPr="004D16C0">
      <w:rPr>
        <w:sz w:val="24"/>
        <w:szCs w:val="24"/>
      </w:rPr>
      <w:t>ISO </w:t>
    </w:r>
    <w:r>
      <w:rPr>
        <w:sz w:val="24"/>
        <w:szCs w:val="24"/>
      </w:rPr>
      <w:t>19156</w:t>
    </w:r>
    <w:r w:rsidRPr="004D16C0">
      <w:rPr>
        <w:sz w:val="24"/>
        <w:szCs w:val="24"/>
      </w:rPr>
      <w:t>:</w:t>
    </w:r>
    <w:r>
      <w:rPr>
        <w:sz w:val="24"/>
        <w:szCs w:val="24"/>
      </w:rPr>
      <w:t>202</w:t>
    </w:r>
    <w:ins w:id="1094" w:author="Ilkka Rinne" w:date="2021-10-20T10:15:00Z">
      <w:r w:rsidR="00D168B1">
        <w:rPr>
          <w:sz w:val="24"/>
          <w:szCs w:val="24"/>
        </w:rPr>
        <w:t>1</w:t>
      </w:r>
    </w:ins>
    <w:del w:id="1095" w:author="Ilkka Rinne" w:date="2021-10-20T10:15:00Z">
      <w:r w:rsidDel="00D168B1">
        <w:rPr>
          <w:sz w:val="24"/>
          <w:szCs w:val="24"/>
        </w:rPr>
        <w:delText>0</w:delText>
      </w:r>
    </w:del>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2"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9"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1"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18"/>
  </w:num>
  <w:num w:numId="3">
    <w:abstractNumId w:val="4"/>
  </w:num>
  <w:num w:numId="4">
    <w:abstractNumId w:val="4"/>
  </w:num>
  <w:num w:numId="5">
    <w:abstractNumId w:val="21"/>
  </w:num>
  <w:num w:numId="6">
    <w:abstractNumId w:val="15"/>
  </w:num>
  <w:num w:numId="7">
    <w:abstractNumId w:val="2"/>
  </w:num>
  <w:num w:numId="8">
    <w:abstractNumId w:val="22"/>
  </w:num>
  <w:num w:numId="9">
    <w:abstractNumId w:val="25"/>
  </w:num>
  <w:num w:numId="10">
    <w:abstractNumId w:val="12"/>
  </w:num>
  <w:num w:numId="11">
    <w:abstractNumId w:val="29"/>
  </w:num>
  <w:num w:numId="12">
    <w:abstractNumId w:val="19"/>
  </w:num>
  <w:num w:numId="13">
    <w:abstractNumId w:val="8"/>
  </w:num>
  <w:num w:numId="14">
    <w:abstractNumId w:val="13"/>
  </w:num>
  <w:num w:numId="15">
    <w:abstractNumId w:val="14"/>
  </w:num>
  <w:num w:numId="16">
    <w:abstractNumId w:val="16"/>
  </w:num>
  <w:num w:numId="17">
    <w:abstractNumId w:val="5"/>
  </w:num>
  <w:num w:numId="18">
    <w:abstractNumId w:val="23"/>
  </w:num>
  <w:num w:numId="19">
    <w:abstractNumId w:val="3"/>
  </w:num>
  <w:num w:numId="20">
    <w:abstractNumId w:val="28"/>
  </w:num>
  <w:num w:numId="21">
    <w:abstractNumId w:val="17"/>
  </w:num>
  <w:num w:numId="22">
    <w:abstractNumId w:val="24"/>
  </w:num>
  <w:num w:numId="23">
    <w:abstractNumId w:val="27"/>
  </w:num>
  <w:num w:numId="24">
    <w:abstractNumId w:val="26"/>
  </w:num>
  <w:num w:numId="25">
    <w:abstractNumId w:val="10"/>
  </w:num>
  <w:num w:numId="26">
    <w:abstractNumId w:val="9"/>
  </w:num>
  <w:num w:numId="27">
    <w:abstractNumId w:val="6"/>
  </w:num>
  <w:num w:numId="28">
    <w:abstractNumId w:val="0"/>
  </w:num>
  <w:num w:numId="29">
    <w:abstractNumId w:val="20"/>
  </w:num>
  <w:num w:numId="30">
    <w:abstractNumId w:val="7"/>
  </w:num>
  <w:num w:numId="31">
    <w:abstractNumId w:val="1"/>
  </w:num>
  <w:num w:numId="32">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kka Rinne">
    <w15:presenceInfo w15:providerId="AD" w15:userId="S::ilkka.rinne@spatineo.com::ca07e417-12c1-4119-bfae-150af1fefb25"/>
  </w15:person>
  <w15:person w15:author="Grellet Sylvain">
    <w15:presenceInfo w15:providerId="AD" w15:userId="S-1-5-21-2010012501-463680302-1427260136-32563"/>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mirrorMargin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1125"/>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196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E229D"/>
    <w:rsid w:val="000F44D4"/>
    <w:rsid w:val="000F4699"/>
    <w:rsid w:val="000F7AC0"/>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7BC"/>
    <w:rsid w:val="00161C5F"/>
    <w:rsid w:val="00164503"/>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8F3"/>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1F5A5B"/>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2F83"/>
    <w:rsid w:val="0030485C"/>
    <w:rsid w:val="00306668"/>
    <w:rsid w:val="00311112"/>
    <w:rsid w:val="0031385F"/>
    <w:rsid w:val="00314414"/>
    <w:rsid w:val="00316DFC"/>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6761B"/>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43C5"/>
    <w:rsid w:val="0041703C"/>
    <w:rsid w:val="004205BE"/>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204D"/>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36F6"/>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45233"/>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D48B0"/>
    <w:rsid w:val="008D4ED7"/>
    <w:rsid w:val="008E22C4"/>
    <w:rsid w:val="008E2AAF"/>
    <w:rsid w:val="008E2BBE"/>
    <w:rsid w:val="008E396C"/>
    <w:rsid w:val="008F06DA"/>
    <w:rsid w:val="008F44E7"/>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5173"/>
    <w:rsid w:val="00A26465"/>
    <w:rsid w:val="00A411C8"/>
    <w:rsid w:val="00A41CB8"/>
    <w:rsid w:val="00A4422D"/>
    <w:rsid w:val="00A45AE0"/>
    <w:rsid w:val="00A45C2E"/>
    <w:rsid w:val="00A479C4"/>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DAC"/>
    <w:rsid w:val="00C3739F"/>
    <w:rsid w:val="00C44FEC"/>
    <w:rsid w:val="00C47793"/>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C9F"/>
    <w:rsid w:val="00D00F84"/>
    <w:rsid w:val="00D03415"/>
    <w:rsid w:val="00D07D75"/>
    <w:rsid w:val="00D11429"/>
    <w:rsid w:val="00D11914"/>
    <w:rsid w:val="00D168B1"/>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styleId="UnresolvedMention">
    <w:name w:val="Unresolved Mention"/>
    <w:basedOn w:val="DefaultParagraphFont"/>
    <w:uiPriority w:val="99"/>
    <w:semiHidden/>
    <w:unhideWhenUsed/>
    <w:rsid w:val="003676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emf"/><Relationship Id="rId21" Type="http://schemas.openxmlformats.org/officeDocument/2006/relationships/hyperlink" Target="https://www.iso.org/directives-and-policies.html" TargetMode="External"/><Relationship Id="rId42" Type="http://schemas.openxmlformats.org/officeDocument/2006/relationships/hyperlink" Target="https://www.geodata.rocks/Samples/SD-5054_1_A_564_7WR_20-40" TargetMode="External"/><Relationship Id="rId63" Type="http://schemas.openxmlformats.org/officeDocument/2006/relationships/image" Target="media/image26.png"/><Relationship Id="rId84" Type="http://schemas.openxmlformats.org/officeDocument/2006/relationships/image" Target="media/image47.svg"/><Relationship Id="rId138" Type="http://schemas.openxmlformats.org/officeDocument/2006/relationships/image" Target="media/image101.png"/><Relationship Id="rId159" Type="http://schemas.openxmlformats.org/officeDocument/2006/relationships/image" Target="media/image122.svg"/><Relationship Id="rId170" Type="http://schemas.openxmlformats.org/officeDocument/2006/relationships/image" Target="media/image133.emf"/><Relationship Id="rId191" Type="http://schemas.openxmlformats.org/officeDocument/2006/relationships/hyperlink" Target="http://www.opengeospatial.org/standards/sensorml" TargetMode="External"/><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image" Target="media/image1.png"/><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svg"/><Relationship Id="rId149" Type="http://schemas.openxmlformats.org/officeDocument/2006/relationships/image" Target="media/image112.png"/><Relationship Id="rId5" Type="http://schemas.openxmlformats.org/officeDocument/2006/relationships/customXml" Target="../customXml/item4.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2" Type="http://schemas.openxmlformats.org/officeDocument/2006/relationships/hyperlink" Target="https://www.iso.org/iso-standards-and-patents.html" TargetMode="External"/><Relationship Id="rId43" Type="http://schemas.openxmlformats.org/officeDocument/2006/relationships/image" Target="media/image6.png"/><Relationship Id="rId64" Type="http://schemas.openxmlformats.org/officeDocument/2006/relationships/image" Target="media/image27.svg"/><Relationship Id="rId118" Type="http://schemas.openxmlformats.org/officeDocument/2006/relationships/image" Target="media/image81.emf"/><Relationship Id="rId139" Type="http://schemas.openxmlformats.org/officeDocument/2006/relationships/image" Target="media/image102.svg"/><Relationship Id="rId85" Type="http://schemas.openxmlformats.org/officeDocument/2006/relationships/image" Target="media/image48.emf"/><Relationship Id="rId150" Type="http://schemas.openxmlformats.org/officeDocument/2006/relationships/image" Target="media/image113.svg"/><Relationship Id="rId171" Type="http://schemas.openxmlformats.org/officeDocument/2006/relationships/image" Target="media/image134.png"/><Relationship Id="rId192" Type="http://schemas.openxmlformats.org/officeDocument/2006/relationships/hyperlink" Target="http://www.qudt.org/" TargetMode="External"/><Relationship Id="rId12" Type="http://schemas.openxmlformats.org/officeDocument/2006/relationships/comments" Target="comments.xml"/><Relationship Id="rId33" Type="http://schemas.openxmlformats.org/officeDocument/2006/relationships/image" Target="media/image2.svg"/><Relationship Id="rId108" Type="http://schemas.openxmlformats.org/officeDocument/2006/relationships/image" Target="media/image71.png"/><Relationship Id="rId129" Type="http://schemas.openxmlformats.org/officeDocument/2006/relationships/image" Target="media/image92.png"/><Relationship Id="rId54" Type="http://schemas.openxmlformats.org/officeDocument/2006/relationships/image" Target="media/image17.svg"/><Relationship Id="rId75" Type="http://schemas.openxmlformats.org/officeDocument/2006/relationships/image" Target="media/image38.svg"/><Relationship Id="rId96" Type="http://schemas.openxmlformats.org/officeDocument/2006/relationships/image" Target="media/image59.svg"/><Relationship Id="rId140" Type="http://schemas.openxmlformats.org/officeDocument/2006/relationships/image" Target="media/image103.emf"/><Relationship Id="rId161" Type="http://schemas.openxmlformats.org/officeDocument/2006/relationships/image" Target="media/image124.svg"/><Relationship Id="rId182" Type="http://schemas.openxmlformats.org/officeDocument/2006/relationships/image" Target="media/image145.png"/><Relationship Id="rId6" Type="http://schemas.openxmlformats.org/officeDocument/2006/relationships/numbering" Target="numbering.xml"/><Relationship Id="rId23" Type="http://schemas.openxmlformats.org/officeDocument/2006/relationships/hyperlink" Target="https://www.iso.org/foreword-supplementary-information.html" TargetMode="External"/><Relationship Id="rId119" Type="http://schemas.openxmlformats.org/officeDocument/2006/relationships/image" Target="media/image82.png"/><Relationship Id="rId44" Type="http://schemas.openxmlformats.org/officeDocument/2006/relationships/image" Target="media/image7.emf"/><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svg"/><Relationship Id="rId151" Type="http://schemas.openxmlformats.org/officeDocument/2006/relationships/image" Target="media/image114.png"/><Relationship Id="rId172" Type="http://schemas.openxmlformats.org/officeDocument/2006/relationships/image" Target="media/image135.svg"/><Relationship Id="rId193" Type="http://schemas.openxmlformats.org/officeDocument/2006/relationships/hyperlink" Target="https://www.w3.org/TR/vocab-ssn/" TargetMode="External"/><Relationship Id="rId13" Type="http://schemas.microsoft.com/office/2011/relationships/commentsExtended" Target="commentsExtended.xml"/><Relationship Id="rId109" Type="http://schemas.openxmlformats.org/officeDocument/2006/relationships/image" Target="media/image72.svg"/><Relationship Id="rId34" Type="http://schemas.openxmlformats.org/officeDocument/2006/relationships/image" Target="media/image3.png"/><Relationship Id="rId55" Type="http://schemas.openxmlformats.org/officeDocument/2006/relationships/image" Target="media/image18.png"/><Relationship Id="rId76" Type="http://schemas.openxmlformats.org/officeDocument/2006/relationships/image" Target="media/image39.emf"/><Relationship Id="rId97" Type="http://schemas.openxmlformats.org/officeDocument/2006/relationships/image" Target="media/image60.png"/><Relationship Id="rId120" Type="http://schemas.openxmlformats.org/officeDocument/2006/relationships/image" Target="media/image83.svg"/><Relationship Id="rId141" Type="http://schemas.openxmlformats.org/officeDocument/2006/relationships/image" Target="media/image104.png"/><Relationship Id="rId7" Type="http://schemas.openxmlformats.org/officeDocument/2006/relationships/styles" Target="styles.xml"/><Relationship Id="rId71" Type="http://schemas.openxmlformats.org/officeDocument/2006/relationships/image" Target="media/image34.emf"/><Relationship Id="rId92" Type="http://schemas.openxmlformats.org/officeDocument/2006/relationships/image" Target="media/image55.png"/><Relationship Id="rId162" Type="http://schemas.openxmlformats.org/officeDocument/2006/relationships/image" Target="media/image125.png"/><Relationship Id="rId183" Type="http://schemas.openxmlformats.org/officeDocument/2006/relationships/image" Target="media/image146.png"/><Relationship Id="rId2" Type="http://schemas.openxmlformats.org/officeDocument/2006/relationships/customXml" Target="../customXml/item1.xml"/><Relationship Id="rId29" Type="http://schemas.openxmlformats.org/officeDocument/2006/relationships/footer" Target="footer4.xml"/><Relationship Id="rId24" Type="http://schemas.openxmlformats.org/officeDocument/2006/relationships/hyperlink" Target="https://www.iso.org/members.html" TargetMode="External"/><Relationship Id="rId40" Type="http://schemas.openxmlformats.org/officeDocument/2006/relationships/hyperlink" Target="https://iddata.eaufrance.fr/id/WatercourseLinkSequence/A0080300" TargetMode="External"/><Relationship Id="rId45" Type="http://schemas.openxmlformats.org/officeDocument/2006/relationships/image" Target="media/image8.emf"/><Relationship Id="rId66" Type="http://schemas.openxmlformats.org/officeDocument/2006/relationships/image" Target="media/image29.svg"/><Relationship Id="rId87" Type="http://schemas.openxmlformats.org/officeDocument/2006/relationships/image" Target="media/image50.svg"/><Relationship Id="rId110" Type="http://schemas.openxmlformats.org/officeDocument/2006/relationships/image" Target="media/image73.emf"/><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svg"/><Relationship Id="rId157" Type="http://schemas.openxmlformats.org/officeDocument/2006/relationships/image" Target="media/image120.svg"/><Relationship Id="rId178" Type="http://schemas.openxmlformats.org/officeDocument/2006/relationships/image" Target="media/image141.emf"/><Relationship Id="rId61" Type="http://schemas.openxmlformats.org/officeDocument/2006/relationships/image" Target="media/image24.png"/><Relationship Id="rId82" Type="http://schemas.openxmlformats.org/officeDocument/2006/relationships/image" Target="media/image45.emf"/><Relationship Id="rId152" Type="http://schemas.openxmlformats.org/officeDocument/2006/relationships/image" Target="media/image115.svg"/><Relationship Id="rId173" Type="http://schemas.openxmlformats.org/officeDocument/2006/relationships/image" Target="media/image136.png"/><Relationship Id="rId194" Type="http://schemas.openxmlformats.org/officeDocument/2006/relationships/hyperlink" Target="https://inspire.ec.europa.eu/id/document/tg/d2.9-o%26m-swe" TargetMode="External"/><Relationship Id="rId199" Type="http://schemas.openxmlformats.org/officeDocument/2006/relationships/theme" Target="theme/theme1.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s://www.iso.org/obp" TargetMode="External"/><Relationship Id="rId35" Type="http://schemas.openxmlformats.org/officeDocument/2006/relationships/image" Target="media/image4.svg"/><Relationship Id="rId56" Type="http://schemas.openxmlformats.org/officeDocument/2006/relationships/image" Target="media/image19.svg"/><Relationship Id="rId77" Type="http://schemas.openxmlformats.org/officeDocument/2006/relationships/image" Target="media/image40.png"/><Relationship Id="rId100" Type="http://schemas.openxmlformats.org/officeDocument/2006/relationships/image" Target="media/image63.svg"/><Relationship Id="rId105" Type="http://schemas.openxmlformats.org/officeDocument/2006/relationships/image" Target="media/image68.png"/><Relationship Id="rId126" Type="http://schemas.openxmlformats.org/officeDocument/2006/relationships/image" Target="media/image89.sv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settings" Target="settings.xml"/><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svg"/><Relationship Id="rId98" Type="http://schemas.openxmlformats.org/officeDocument/2006/relationships/image" Target="media/image61.svg"/><Relationship Id="rId121" Type="http://schemas.openxmlformats.org/officeDocument/2006/relationships/image" Target="media/image84.png"/><Relationship Id="rId142" Type="http://schemas.openxmlformats.org/officeDocument/2006/relationships/image" Target="media/image105.svg"/><Relationship Id="rId163" Type="http://schemas.openxmlformats.org/officeDocument/2006/relationships/image" Target="media/image126.svg"/><Relationship Id="rId184" Type="http://schemas.openxmlformats.org/officeDocument/2006/relationships/image" Target="media/image147.png"/><Relationship Id="rId189" Type="http://schemas.openxmlformats.org/officeDocument/2006/relationships/hyperlink" Target="ftp://ftp.sas.com/pub/neural/measurement.html" TargetMode="External"/><Relationship Id="rId3" Type="http://schemas.openxmlformats.org/officeDocument/2006/relationships/customXml" Target="../customXml/item2.xml"/><Relationship Id="rId25" Type="http://schemas.openxmlformats.org/officeDocument/2006/relationships/hyperlink" Target="https://www.w3.org/TR/sdw-bp/" TargetMode="External"/><Relationship Id="rId46" Type="http://schemas.openxmlformats.org/officeDocument/2006/relationships/image" Target="media/image9.emf"/><Relationship Id="rId67" Type="http://schemas.openxmlformats.org/officeDocument/2006/relationships/image" Target="media/image30.png"/><Relationship Id="rId116" Type="http://schemas.openxmlformats.org/officeDocument/2006/relationships/image" Target="media/image79.svg"/><Relationship Id="rId137" Type="http://schemas.openxmlformats.org/officeDocument/2006/relationships/image" Target="media/image100.emf"/><Relationship Id="rId158" Type="http://schemas.openxmlformats.org/officeDocument/2006/relationships/image" Target="media/image121.png"/><Relationship Id="rId20" Type="http://schemas.openxmlformats.org/officeDocument/2006/relationships/header" Target="header3.xml"/><Relationship Id="rId41"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2" Type="http://schemas.openxmlformats.org/officeDocument/2006/relationships/image" Target="media/image25.sv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svg"/><Relationship Id="rId153" Type="http://schemas.openxmlformats.org/officeDocument/2006/relationships/image" Target="media/image116.png"/><Relationship Id="rId174" Type="http://schemas.openxmlformats.org/officeDocument/2006/relationships/image" Target="media/image137.svg"/><Relationship Id="rId179" Type="http://schemas.openxmlformats.org/officeDocument/2006/relationships/image" Target="media/image142.png"/><Relationship Id="rId195" Type="http://schemas.openxmlformats.org/officeDocument/2006/relationships/footer" Target="footer5.xml"/><Relationship Id="rId190" Type="http://schemas.openxmlformats.org/officeDocument/2006/relationships/hyperlink" Target="http://finto.fi/ucum/en/" TargetMode="External"/><Relationship Id="rId15" Type="http://schemas.microsoft.com/office/2018/08/relationships/commentsExtensible" Target="commentsExtensible.xml"/><Relationship Id="rId36" Type="http://schemas.openxmlformats.org/officeDocument/2006/relationships/image" Target="media/image5.emf"/><Relationship Id="rId57" Type="http://schemas.openxmlformats.org/officeDocument/2006/relationships/image" Target="media/image20.png"/><Relationship Id="rId106" Type="http://schemas.openxmlformats.org/officeDocument/2006/relationships/image" Target="media/image69.svg"/><Relationship Id="rId127" Type="http://schemas.openxmlformats.org/officeDocument/2006/relationships/image" Target="media/image90.png"/><Relationship Id="rId10" Type="http://schemas.openxmlformats.org/officeDocument/2006/relationships/footnotes" Target="footnotes.xml"/><Relationship Id="rId31" Type="http://schemas.openxmlformats.org/officeDocument/2006/relationships/hyperlink" Target="http://www.electropedia.org/" TargetMode="External"/><Relationship Id="rId52" Type="http://schemas.openxmlformats.org/officeDocument/2006/relationships/image" Target="media/image15.svg"/><Relationship Id="rId73" Type="http://schemas.openxmlformats.org/officeDocument/2006/relationships/image" Target="media/image36.svg"/><Relationship Id="rId78" Type="http://schemas.openxmlformats.org/officeDocument/2006/relationships/image" Target="media/image41.svg"/><Relationship Id="rId94" Type="http://schemas.openxmlformats.org/officeDocument/2006/relationships/image" Target="media/image57.emf"/><Relationship Id="rId99" Type="http://schemas.openxmlformats.org/officeDocument/2006/relationships/image" Target="media/image62.png"/><Relationship Id="rId101" Type="http://schemas.openxmlformats.org/officeDocument/2006/relationships/image" Target="media/image64.emf"/><Relationship Id="rId122" Type="http://schemas.openxmlformats.org/officeDocument/2006/relationships/image" Target="media/image85.svg"/><Relationship Id="rId143" Type="http://schemas.openxmlformats.org/officeDocument/2006/relationships/image" Target="media/image106.emf"/><Relationship Id="rId148" Type="http://schemas.openxmlformats.org/officeDocument/2006/relationships/image" Target="media/image111.svg"/><Relationship Id="rId164" Type="http://schemas.openxmlformats.org/officeDocument/2006/relationships/image" Target="media/image127.emf"/><Relationship Id="rId169" Type="http://schemas.openxmlformats.org/officeDocument/2006/relationships/image" Target="media/image132.svg"/><Relationship Id="rId185" Type="http://schemas.openxmlformats.org/officeDocument/2006/relationships/image" Target="media/image148.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3.png"/><Relationship Id="rId26" Type="http://schemas.openxmlformats.org/officeDocument/2006/relationships/header" Target="header4.xml"/><Relationship Id="rId47" Type="http://schemas.openxmlformats.org/officeDocument/2006/relationships/image" Target="media/image10.emf"/><Relationship Id="rId68" Type="http://schemas.openxmlformats.org/officeDocument/2006/relationships/image" Target="media/image31.svg"/><Relationship Id="rId89" Type="http://schemas.openxmlformats.org/officeDocument/2006/relationships/image" Target="media/image52.svg"/><Relationship Id="rId112" Type="http://schemas.openxmlformats.org/officeDocument/2006/relationships/image" Target="media/image75.svg"/><Relationship Id="rId133" Type="http://schemas.openxmlformats.org/officeDocument/2006/relationships/image" Target="media/image96.png"/><Relationship Id="rId154" Type="http://schemas.openxmlformats.org/officeDocument/2006/relationships/image" Target="media/image117.svg"/><Relationship Id="rId175" Type="http://schemas.openxmlformats.org/officeDocument/2006/relationships/image" Target="media/image138.png"/><Relationship Id="rId196" Type="http://schemas.openxmlformats.org/officeDocument/2006/relationships/footer" Target="footer6.xml"/><Relationship Id="rId16" Type="http://schemas.openxmlformats.org/officeDocument/2006/relationships/header" Target="header1.xml"/><Relationship Id="rId37" Type="http://schemas.openxmlformats.org/officeDocument/2006/relationships/hyperlink" Target="https://lubw-frost.docker01.ilt-dmz.iosb.fraunhofer.de/v1.1/Locations(269)" TargetMode="External"/><Relationship Id="rId58" Type="http://schemas.openxmlformats.org/officeDocument/2006/relationships/image" Target="media/image21.svg"/><Relationship Id="rId79" Type="http://schemas.openxmlformats.org/officeDocument/2006/relationships/image" Target="media/image42.emf"/><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9.png"/><Relationship Id="rId27" Type="http://schemas.openxmlformats.org/officeDocument/2006/relationships/header" Target="header5.xml"/><Relationship Id="rId48" Type="http://schemas.openxmlformats.org/officeDocument/2006/relationships/image" Target="media/image11.emf"/><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svg"/><Relationship Id="rId80" Type="http://schemas.openxmlformats.org/officeDocument/2006/relationships/image" Target="media/image43.png"/><Relationship Id="rId155" Type="http://schemas.openxmlformats.org/officeDocument/2006/relationships/image" Target="media/image118.emf"/><Relationship Id="rId176" Type="http://schemas.openxmlformats.org/officeDocument/2006/relationships/image" Target="media/image139.svg"/><Relationship Id="rId197" Type="http://schemas.openxmlformats.org/officeDocument/2006/relationships/fontTable" Target="fontTable.xml"/><Relationship Id="rId17" Type="http://schemas.openxmlformats.org/officeDocument/2006/relationships/header" Target="header2.xml"/><Relationship Id="rId38" Type="http://schemas.openxmlformats.org/officeDocument/2006/relationships/hyperlink" Target="https://data.geoscience.fr/id/borehole/BSS001REWW" TargetMode="External"/><Relationship Id="rId59" Type="http://schemas.openxmlformats.org/officeDocument/2006/relationships/image" Target="media/image22.png"/><Relationship Id="rId103" Type="http://schemas.openxmlformats.org/officeDocument/2006/relationships/image" Target="media/image66.svg"/><Relationship Id="rId124" Type="http://schemas.openxmlformats.org/officeDocument/2006/relationships/image" Target="media/image87.svg"/><Relationship Id="rId70" Type="http://schemas.openxmlformats.org/officeDocument/2006/relationships/image" Target="media/image33.svg"/><Relationship Id="rId91" Type="http://schemas.openxmlformats.org/officeDocument/2006/relationships/image" Target="media/image54.svg"/><Relationship Id="rId145" Type="http://schemas.openxmlformats.org/officeDocument/2006/relationships/image" Target="media/image108.svg"/><Relationship Id="rId166" Type="http://schemas.openxmlformats.org/officeDocument/2006/relationships/image" Target="media/image129.svg"/><Relationship Id="rId187" Type="http://schemas.openxmlformats.org/officeDocument/2006/relationships/image" Target="media/image150.png"/><Relationship Id="rId1" Type="http://schemas.microsoft.com/office/2006/relationships/keyMapCustomizations" Target="customizations.xml"/><Relationship Id="rId28" Type="http://schemas.openxmlformats.org/officeDocument/2006/relationships/footer" Target="footer3.xml"/><Relationship Id="rId49" Type="http://schemas.openxmlformats.org/officeDocument/2006/relationships/image" Target="media/image12.emf"/><Relationship Id="rId114" Type="http://schemas.openxmlformats.org/officeDocument/2006/relationships/image" Target="media/image77.svg"/><Relationship Id="rId60" Type="http://schemas.openxmlformats.org/officeDocument/2006/relationships/image" Target="media/image23.svg"/><Relationship Id="rId81" Type="http://schemas.openxmlformats.org/officeDocument/2006/relationships/image" Target="media/image44.sv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emf"/><Relationship Id="rId198" Type="http://schemas.microsoft.com/office/2011/relationships/people" Target="people.xml"/><Relationship Id="rId18" Type="http://schemas.openxmlformats.org/officeDocument/2006/relationships/footer" Target="footer1.xml"/><Relationship Id="rId39" Type="http://schemas.openxmlformats.org/officeDocument/2006/relationships/hyperlink" Target="https://iddata.eaufrance.fr/id/HydroStation/Y251002001" TargetMode="External"/><Relationship Id="rId50" Type="http://schemas.openxmlformats.org/officeDocument/2006/relationships/image" Target="media/image13.emf"/><Relationship Id="rId104" Type="http://schemas.openxmlformats.org/officeDocument/2006/relationships/image" Target="media/image67.emf"/><Relationship Id="rId125" Type="http://schemas.openxmlformats.org/officeDocument/2006/relationships/image" Target="media/image88.png"/><Relationship Id="rId146" Type="http://schemas.openxmlformats.org/officeDocument/2006/relationships/image" Target="media/image109.emf"/><Relationship Id="rId167" Type="http://schemas.openxmlformats.org/officeDocument/2006/relationships/image" Target="media/image130.emf"/><Relationship Id="rId188" Type="http://schemas.openxmlformats.org/officeDocument/2006/relationships/hyperlink" Target="http://infoscience.epfl.ch/record/313/files/Nieva0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195</Pages>
  <Words>42752</Words>
  <Characters>243688</Characters>
  <Application>Microsoft Office Word</Application>
  <DocSecurity>0</DocSecurity>
  <Lines>2030</Lines>
  <Paragraphs>571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285869</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2</cp:revision>
  <cp:lastPrinted>2020-10-01T18:44:00Z</cp:lastPrinted>
  <dcterms:created xsi:type="dcterms:W3CDTF">2021-10-20T07:17:00Z</dcterms:created>
  <dcterms:modified xsi:type="dcterms:W3CDTF">2021-10-20T07:17:00Z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