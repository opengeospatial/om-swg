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178F65B5" w:rsidR="001A33D0" w:rsidRPr="00C4471A" w:rsidRDefault="001A33D0" w:rsidP="001A33D0">
      <w:pPr>
        <w:jc w:val="right"/>
        <w:rPr>
          <w:b/>
          <w:sz w:val="28"/>
          <w:szCs w:val="28"/>
          <w:lang w:val="en-US"/>
        </w:rPr>
      </w:pPr>
      <w:r w:rsidRPr="00C4471A">
        <w:rPr>
          <w:b/>
          <w:sz w:val="28"/>
          <w:szCs w:val="28"/>
          <w:lang w:val="en-US"/>
        </w:rPr>
        <w:t>ISO </w:t>
      </w:r>
      <w:r w:rsidR="00672B45" w:rsidRPr="00C4471A">
        <w:rPr>
          <w:b/>
          <w:sz w:val="28"/>
          <w:szCs w:val="28"/>
          <w:lang w:val="en-US"/>
        </w:rPr>
        <w:t>19156</w:t>
      </w:r>
      <w:r w:rsidRPr="00C4471A">
        <w:rPr>
          <w:b/>
          <w:sz w:val="28"/>
          <w:szCs w:val="28"/>
          <w:lang w:val="en-US"/>
        </w:rPr>
        <w:t>:</w:t>
      </w:r>
      <w:r w:rsidR="00905BA9" w:rsidRPr="00C4471A">
        <w:rPr>
          <w:b/>
          <w:sz w:val="28"/>
          <w:szCs w:val="28"/>
          <w:lang w:val="en-US"/>
        </w:rPr>
        <w:t>202</w:t>
      </w:r>
      <w:r w:rsidR="004A0DC1">
        <w:rPr>
          <w:b/>
          <w:sz w:val="28"/>
          <w:szCs w:val="28"/>
          <w:lang w:val="en-US"/>
        </w:rPr>
        <w:t>1</w:t>
      </w:r>
    </w:p>
    <w:p w14:paraId="7CCB85EF" w14:textId="71F7351F" w:rsidR="001A33D0" w:rsidRPr="00C4471A" w:rsidRDefault="001A33D0" w:rsidP="001A33D0">
      <w:pPr>
        <w:jc w:val="right"/>
        <w:rPr>
          <w:lang w:val="en-US"/>
        </w:rPr>
      </w:pPr>
      <w:r w:rsidRPr="00C4471A">
        <w:rPr>
          <w:lang w:val="en-US"/>
        </w:rPr>
        <w:t>ISO TC </w:t>
      </w:r>
      <w:r w:rsidR="00672B45" w:rsidRPr="00C4471A">
        <w:rPr>
          <w:lang w:val="en-US"/>
        </w:rPr>
        <w:t>211</w:t>
      </w:r>
      <w:r w:rsidRPr="00C4471A">
        <w:rPr>
          <w:lang w:val="en-US"/>
        </w:rPr>
        <w:t>/WG</w:t>
      </w:r>
      <w:r w:rsidR="00672B45" w:rsidRPr="00C4471A">
        <w:rPr>
          <w:lang w:val="en-US"/>
        </w:rPr>
        <w:t xml:space="preserve"> 9</w:t>
      </w:r>
    </w:p>
    <w:p w14:paraId="26DE0EFF" w14:textId="602B7A8E" w:rsidR="001A33D0" w:rsidRPr="00F02BC7" w:rsidRDefault="001A33D0" w:rsidP="001A33D0">
      <w:pPr>
        <w:spacing w:after="2000"/>
        <w:jc w:val="right"/>
      </w:pPr>
      <w:bookmarkStart w:id="0" w:name="CVP_Secretariat_Loca"/>
      <w:r w:rsidRPr="00F02BC7">
        <w:t>Secretariat</w:t>
      </w:r>
      <w:bookmarkEnd w:id="0"/>
      <w:r w:rsidRPr="00F02BC7">
        <w:t xml:space="preserve">: </w:t>
      </w:r>
      <w:r w:rsidR="00685711">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685711">
        <w:rPr>
          <w:b/>
          <w:bCs/>
          <w:sz w:val="32"/>
          <w:szCs w:val="32"/>
        </w:rPr>
        <w:t xml:space="preserve"> </w:t>
      </w:r>
      <w:r w:rsidR="001A33D0" w:rsidRPr="00685711">
        <w:rPr>
          <w:b/>
          <w:bCs/>
          <w:sz w:val="32"/>
          <w:szCs w:val="32"/>
        </w:rPr>
        <w:t xml:space="preserve">— </w:t>
      </w:r>
      <w:r w:rsidRPr="00685711">
        <w:rPr>
          <w:b/>
          <w:bCs/>
          <w:sz w:val="32"/>
          <w:szCs w:val="32"/>
        </w:rPr>
        <w:t>Observations and measurements</w:t>
      </w:r>
    </w:p>
    <w:p w14:paraId="75BB3F02" w14:textId="77777777" w:rsidR="001A33D0" w:rsidRPr="00F02BC7" w:rsidRDefault="001A33D0" w:rsidP="001A33D0">
      <w:pPr>
        <w:spacing w:before="2000"/>
      </w:pPr>
    </w:p>
    <w:p w14:paraId="2B6D3420" w14:textId="74244157" w:rsidR="001A33D0" w:rsidRPr="00F02BC7" w:rsidRDefault="004A0DC1"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DIS</w:t>
      </w:r>
      <w:r w:rsidR="001A33D0" w:rsidRPr="00F02BC7">
        <w:rPr>
          <w:sz w:val="80"/>
          <w:szCs w:val="80"/>
        </w:rPr>
        <w:t xml:space="preserve">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3A053F78"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685711">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DC59FE"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de-DE"/>
        </w:rPr>
      </w:pPr>
      <w:r w:rsidRPr="00DC59FE">
        <w:rPr>
          <w:color w:val="auto"/>
          <w:sz w:val="20"/>
          <w:lang w:val="de-DE"/>
        </w:rPr>
        <w:t xml:space="preserve">Email: </w:t>
      </w:r>
      <w:r w:rsidR="001A33D0" w:rsidRPr="00DC59FE">
        <w:rPr>
          <w:color w:val="auto"/>
          <w:sz w:val="20"/>
          <w:lang w:val="de-DE"/>
        </w:rPr>
        <w:t>copyright@iso.org</w:t>
      </w:r>
    </w:p>
    <w:p w14:paraId="37B56CB8" w14:textId="77777777" w:rsidR="00BC394B" w:rsidRPr="00DC59FE"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C59FE">
        <w:rPr>
          <w:color w:val="auto"/>
          <w:sz w:val="20"/>
          <w:lang w:val="de-DE"/>
        </w:rPr>
        <w:t>Website: www.iso.org</w:t>
      </w:r>
    </w:p>
    <w:p w14:paraId="4618A430" w14:textId="7660B26F" w:rsidR="001A33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proofErr w:type="spellStart"/>
      <w:r w:rsidRPr="00DC59FE">
        <w:rPr>
          <w:color w:val="auto"/>
          <w:sz w:val="20"/>
          <w:lang w:val="de-DE"/>
        </w:rPr>
        <w:t>Published</w:t>
      </w:r>
      <w:proofErr w:type="spellEnd"/>
      <w:r w:rsidRPr="00DC59FE">
        <w:rPr>
          <w:color w:val="auto"/>
          <w:sz w:val="20"/>
          <w:lang w:val="de-DE"/>
        </w:rPr>
        <w:t xml:space="preserve"> in </w:t>
      </w:r>
      <w:proofErr w:type="spellStart"/>
      <w:r w:rsidRPr="00DC59FE">
        <w:rPr>
          <w:color w:val="auto"/>
          <w:sz w:val="20"/>
          <w:lang w:val="de-DE"/>
        </w:rPr>
        <w:t>Switzerland</w:t>
      </w:r>
      <w:proofErr w:type="spellEnd"/>
    </w:p>
    <w:p w14:paraId="7F786F7C" w14:textId="77B0DFAA" w:rsidR="00685711" w:rsidRPr="00685711" w:rsidRDefault="00685711" w:rsidP="00685711">
      <w:pPr>
        <w:tabs>
          <w:tab w:val="clear" w:pos="403"/>
          <w:tab w:val="left" w:pos="2910"/>
        </w:tabs>
        <w:rPr>
          <w:lang w:val="de-DE"/>
        </w:rPr>
      </w:pPr>
    </w:p>
    <w:p w14:paraId="3A5F9B02" w14:textId="77777777" w:rsidR="001A33D0" w:rsidRPr="00F02BC7" w:rsidRDefault="001A33D0" w:rsidP="001A33D0">
      <w:pPr>
        <w:pStyle w:val="zzContents"/>
        <w:spacing w:before="0"/>
      </w:pPr>
      <w:r w:rsidRPr="00F02BC7">
        <w:lastRenderedPageBreak/>
        <w:t>Contents</w:t>
      </w:r>
    </w:p>
    <w:p w14:paraId="052A94E3" w14:textId="6F7579E4" w:rsidR="00364A29" w:rsidRDefault="00364A29">
      <w:pPr>
        <w:pStyle w:val="TOC1"/>
        <w:rPr>
          <w:rFonts w:asciiTheme="minorHAnsi" w:eastAsiaTheme="minorEastAsia" w:hAnsiTheme="minorHAnsi" w:cstheme="minorBidi"/>
          <w:b w:val="0"/>
          <w:noProof/>
          <w:lang w:val="sv-SE" w:eastAsia="sv-SE"/>
        </w:rPr>
      </w:pPr>
      <w:r>
        <w:fldChar w:fldCharType="begin"/>
      </w:r>
      <w:r>
        <w:instrText xml:space="preserve"> TOC \o "2-2" \h \z \t "Heading 1;1;ANNEX;1;Biblio Title;1;Foreword Title;1;Intro Title;1" </w:instrText>
      </w:r>
      <w:r>
        <w:fldChar w:fldCharType="separate"/>
      </w:r>
      <w:hyperlink w:anchor="_Toc52962310" w:history="1">
        <w:r w:rsidRPr="00552B93">
          <w:rPr>
            <w:rStyle w:val="Hyperlink"/>
            <w:noProof/>
          </w:rPr>
          <w:t>Foreword</w:t>
        </w:r>
        <w:r>
          <w:rPr>
            <w:noProof/>
            <w:webHidden/>
          </w:rPr>
          <w:tab/>
        </w:r>
        <w:r>
          <w:rPr>
            <w:noProof/>
            <w:webHidden/>
          </w:rPr>
          <w:fldChar w:fldCharType="begin"/>
        </w:r>
        <w:r>
          <w:rPr>
            <w:noProof/>
            <w:webHidden/>
          </w:rPr>
          <w:instrText xml:space="preserve"> PAGEREF _Toc52962310 \h </w:instrText>
        </w:r>
        <w:r>
          <w:rPr>
            <w:noProof/>
            <w:webHidden/>
          </w:rPr>
        </w:r>
        <w:r>
          <w:rPr>
            <w:noProof/>
            <w:webHidden/>
          </w:rPr>
          <w:fldChar w:fldCharType="separate"/>
        </w:r>
        <w:r>
          <w:rPr>
            <w:noProof/>
            <w:webHidden/>
          </w:rPr>
          <w:t>v</w:t>
        </w:r>
        <w:r>
          <w:rPr>
            <w:noProof/>
            <w:webHidden/>
          </w:rPr>
          <w:fldChar w:fldCharType="end"/>
        </w:r>
      </w:hyperlink>
    </w:p>
    <w:p w14:paraId="4D9E75F2" w14:textId="06A96A60" w:rsidR="00364A29" w:rsidRDefault="00B00A7B">
      <w:pPr>
        <w:pStyle w:val="TOC1"/>
        <w:rPr>
          <w:rFonts w:asciiTheme="minorHAnsi" w:eastAsiaTheme="minorEastAsia" w:hAnsiTheme="minorHAnsi" w:cstheme="minorBidi"/>
          <w:b w:val="0"/>
          <w:noProof/>
          <w:lang w:val="sv-SE" w:eastAsia="sv-SE"/>
        </w:rPr>
      </w:pPr>
      <w:hyperlink w:anchor="_Toc52962311" w:history="1">
        <w:r w:rsidR="00364A29" w:rsidRPr="00552B93">
          <w:rPr>
            <w:rStyle w:val="Hyperlink"/>
            <w:noProof/>
          </w:rPr>
          <w:t>Introduction</w:t>
        </w:r>
        <w:r w:rsidR="00364A29">
          <w:rPr>
            <w:noProof/>
            <w:webHidden/>
          </w:rPr>
          <w:tab/>
        </w:r>
        <w:r w:rsidR="00364A29">
          <w:rPr>
            <w:noProof/>
            <w:webHidden/>
          </w:rPr>
          <w:fldChar w:fldCharType="begin"/>
        </w:r>
        <w:r w:rsidR="00364A29">
          <w:rPr>
            <w:noProof/>
            <w:webHidden/>
          </w:rPr>
          <w:instrText xml:space="preserve"> PAGEREF _Toc52962311 \h </w:instrText>
        </w:r>
        <w:r w:rsidR="00364A29">
          <w:rPr>
            <w:noProof/>
            <w:webHidden/>
          </w:rPr>
        </w:r>
        <w:r w:rsidR="00364A29">
          <w:rPr>
            <w:noProof/>
            <w:webHidden/>
          </w:rPr>
          <w:fldChar w:fldCharType="separate"/>
        </w:r>
        <w:r w:rsidR="00364A29">
          <w:rPr>
            <w:noProof/>
            <w:webHidden/>
          </w:rPr>
          <w:t>vi</w:t>
        </w:r>
        <w:r w:rsidR="00364A29">
          <w:rPr>
            <w:noProof/>
            <w:webHidden/>
          </w:rPr>
          <w:fldChar w:fldCharType="end"/>
        </w:r>
      </w:hyperlink>
    </w:p>
    <w:p w14:paraId="531FA891" w14:textId="4A717840" w:rsidR="00364A29" w:rsidRDefault="00B00A7B">
      <w:pPr>
        <w:pStyle w:val="TOC1"/>
        <w:rPr>
          <w:rFonts w:asciiTheme="minorHAnsi" w:eastAsiaTheme="minorEastAsia" w:hAnsiTheme="minorHAnsi" w:cstheme="minorBidi"/>
          <w:b w:val="0"/>
          <w:noProof/>
          <w:lang w:val="sv-SE" w:eastAsia="sv-SE"/>
        </w:rPr>
      </w:pPr>
      <w:hyperlink w:anchor="_Toc52962312" w:history="1">
        <w:r w:rsidR="00364A29" w:rsidRPr="00552B93">
          <w:rPr>
            <w:rStyle w:val="Hyperlink"/>
            <w:noProof/>
          </w:rPr>
          <w:t>1</w:t>
        </w:r>
        <w:r w:rsidR="00364A29">
          <w:rPr>
            <w:rFonts w:asciiTheme="minorHAnsi" w:eastAsiaTheme="minorEastAsia" w:hAnsiTheme="minorHAnsi" w:cstheme="minorBidi"/>
            <w:b w:val="0"/>
            <w:noProof/>
            <w:lang w:val="sv-SE" w:eastAsia="sv-SE"/>
          </w:rPr>
          <w:tab/>
        </w:r>
        <w:r w:rsidR="00364A29" w:rsidRPr="00552B93">
          <w:rPr>
            <w:rStyle w:val="Hyperlink"/>
            <w:noProof/>
          </w:rPr>
          <w:t>Scope</w:t>
        </w:r>
        <w:r w:rsidR="00364A29">
          <w:rPr>
            <w:noProof/>
            <w:webHidden/>
          </w:rPr>
          <w:tab/>
        </w:r>
        <w:r w:rsidR="00364A29">
          <w:rPr>
            <w:noProof/>
            <w:webHidden/>
          </w:rPr>
          <w:fldChar w:fldCharType="begin"/>
        </w:r>
        <w:r w:rsidR="00364A29">
          <w:rPr>
            <w:noProof/>
            <w:webHidden/>
          </w:rPr>
          <w:instrText xml:space="preserve"> PAGEREF _Toc52962312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0092B2D9" w14:textId="1BFF70D8" w:rsidR="00364A29" w:rsidRDefault="00B00A7B">
      <w:pPr>
        <w:pStyle w:val="TOC1"/>
        <w:rPr>
          <w:rFonts w:asciiTheme="minorHAnsi" w:eastAsiaTheme="minorEastAsia" w:hAnsiTheme="minorHAnsi" w:cstheme="minorBidi"/>
          <w:b w:val="0"/>
          <w:noProof/>
          <w:lang w:val="sv-SE" w:eastAsia="sv-SE"/>
        </w:rPr>
      </w:pPr>
      <w:hyperlink w:anchor="_Toc52962313" w:history="1">
        <w:r w:rsidR="00364A29" w:rsidRPr="00552B93">
          <w:rPr>
            <w:rStyle w:val="Hyperlink"/>
            <w:noProof/>
          </w:rPr>
          <w:t>2</w:t>
        </w:r>
        <w:r w:rsidR="00364A29">
          <w:rPr>
            <w:rFonts w:asciiTheme="minorHAnsi" w:eastAsiaTheme="minorEastAsia" w:hAnsiTheme="minorHAnsi" w:cstheme="minorBidi"/>
            <w:b w:val="0"/>
            <w:noProof/>
            <w:lang w:val="sv-SE" w:eastAsia="sv-SE"/>
          </w:rPr>
          <w:tab/>
        </w:r>
        <w:r w:rsidR="00364A29" w:rsidRPr="00552B93">
          <w:rPr>
            <w:rStyle w:val="Hyperlink"/>
            <w:noProof/>
          </w:rPr>
          <w:t>Normative references</w:t>
        </w:r>
        <w:r w:rsidR="00364A29">
          <w:rPr>
            <w:noProof/>
            <w:webHidden/>
          </w:rPr>
          <w:tab/>
        </w:r>
        <w:r w:rsidR="00364A29">
          <w:rPr>
            <w:noProof/>
            <w:webHidden/>
          </w:rPr>
          <w:fldChar w:fldCharType="begin"/>
        </w:r>
        <w:r w:rsidR="00364A29">
          <w:rPr>
            <w:noProof/>
            <w:webHidden/>
          </w:rPr>
          <w:instrText xml:space="preserve"> PAGEREF _Toc52962313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16E3DF17" w14:textId="2DD8EED5" w:rsidR="00364A29" w:rsidRDefault="00B00A7B">
      <w:pPr>
        <w:pStyle w:val="TOC1"/>
        <w:rPr>
          <w:rFonts w:asciiTheme="minorHAnsi" w:eastAsiaTheme="minorEastAsia" w:hAnsiTheme="minorHAnsi" w:cstheme="minorBidi"/>
          <w:b w:val="0"/>
          <w:noProof/>
          <w:lang w:val="sv-SE" w:eastAsia="sv-SE"/>
        </w:rPr>
      </w:pPr>
      <w:hyperlink w:anchor="_Toc52962314" w:history="1">
        <w:r w:rsidR="00364A29" w:rsidRPr="00552B93">
          <w:rPr>
            <w:rStyle w:val="Hyperlink"/>
            <w:noProof/>
          </w:rPr>
          <w:t>3</w:t>
        </w:r>
        <w:r w:rsidR="00364A29">
          <w:rPr>
            <w:rFonts w:asciiTheme="minorHAnsi" w:eastAsiaTheme="minorEastAsia" w:hAnsiTheme="minorHAnsi" w:cstheme="minorBidi"/>
            <w:b w:val="0"/>
            <w:noProof/>
            <w:lang w:val="sv-SE" w:eastAsia="sv-SE"/>
          </w:rPr>
          <w:tab/>
        </w:r>
        <w:r w:rsidR="00364A29" w:rsidRPr="00552B93">
          <w:rPr>
            <w:rStyle w:val="Hyperlink"/>
            <w:noProof/>
          </w:rPr>
          <w:t>Terms and definitions</w:t>
        </w:r>
        <w:r w:rsidR="00364A29">
          <w:rPr>
            <w:noProof/>
            <w:webHidden/>
          </w:rPr>
          <w:tab/>
        </w:r>
        <w:r w:rsidR="00364A29">
          <w:rPr>
            <w:noProof/>
            <w:webHidden/>
          </w:rPr>
          <w:fldChar w:fldCharType="begin"/>
        </w:r>
        <w:r w:rsidR="00364A29">
          <w:rPr>
            <w:noProof/>
            <w:webHidden/>
          </w:rPr>
          <w:instrText xml:space="preserve"> PAGEREF _Toc52962314 \h </w:instrText>
        </w:r>
        <w:r w:rsidR="00364A29">
          <w:rPr>
            <w:noProof/>
            <w:webHidden/>
          </w:rPr>
        </w:r>
        <w:r w:rsidR="00364A29">
          <w:rPr>
            <w:noProof/>
            <w:webHidden/>
          </w:rPr>
          <w:fldChar w:fldCharType="separate"/>
        </w:r>
        <w:r w:rsidR="00364A29">
          <w:rPr>
            <w:noProof/>
            <w:webHidden/>
          </w:rPr>
          <w:t>2</w:t>
        </w:r>
        <w:r w:rsidR="00364A29">
          <w:rPr>
            <w:noProof/>
            <w:webHidden/>
          </w:rPr>
          <w:fldChar w:fldCharType="end"/>
        </w:r>
      </w:hyperlink>
    </w:p>
    <w:p w14:paraId="3EF227EF" w14:textId="4AB1C8E2" w:rsidR="00364A29" w:rsidRDefault="00B00A7B">
      <w:pPr>
        <w:pStyle w:val="TOC1"/>
        <w:rPr>
          <w:rFonts w:asciiTheme="minorHAnsi" w:eastAsiaTheme="minorEastAsia" w:hAnsiTheme="minorHAnsi" w:cstheme="minorBidi"/>
          <w:b w:val="0"/>
          <w:noProof/>
          <w:lang w:val="sv-SE" w:eastAsia="sv-SE"/>
        </w:rPr>
      </w:pPr>
      <w:hyperlink w:anchor="_Toc52962315" w:history="1">
        <w:r w:rsidR="00364A29" w:rsidRPr="00552B93">
          <w:rPr>
            <w:rStyle w:val="Hyperlink"/>
            <w:noProof/>
          </w:rPr>
          <w:t>4</w:t>
        </w:r>
        <w:r w:rsidR="00364A29">
          <w:rPr>
            <w:rFonts w:asciiTheme="minorHAnsi" w:eastAsiaTheme="minorEastAsia" w:hAnsiTheme="minorHAnsi" w:cstheme="minorBidi"/>
            <w:b w:val="0"/>
            <w:noProof/>
            <w:lang w:val="sv-SE" w:eastAsia="sv-SE"/>
          </w:rPr>
          <w:tab/>
        </w:r>
        <w:r w:rsidR="00364A29" w:rsidRPr="00552B93">
          <w:rPr>
            <w:rStyle w:val="Hyperlink"/>
            <w:noProof/>
          </w:rPr>
          <w:t>Conformance</w:t>
        </w:r>
        <w:r w:rsidR="00364A29">
          <w:rPr>
            <w:noProof/>
            <w:webHidden/>
          </w:rPr>
          <w:tab/>
        </w:r>
        <w:r w:rsidR="00364A29">
          <w:rPr>
            <w:noProof/>
            <w:webHidden/>
          </w:rPr>
          <w:fldChar w:fldCharType="begin"/>
        </w:r>
        <w:r w:rsidR="00364A29">
          <w:rPr>
            <w:noProof/>
            <w:webHidden/>
          </w:rPr>
          <w:instrText xml:space="preserve"> PAGEREF _Toc52962315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6AF2D21A" w14:textId="04F81BE5" w:rsidR="00364A29" w:rsidRDefault="00B00A7B">
      <w:pPr>
        <w:pStyle w:val="TOC2"/>
        <w:rPr>
          <w:rFonts w:asciiTheme="minorHAnsi" w:eastAsiaTheme="minorEastAsia" w:hAnsiTheme="minorHAnsi" w:cstheme="minorBidi"/>
          <w:b w:val="0"/>
          <w:noProof/>
          <w:lang w:val="sv-SE" w:eastAsia="sv-SE"/>
        </w:rPr>
      </w:pPr>
      <w:hyperlink w:anchor="_Toc52962316" w:history="1">
        <w:r w:rsidR="00364A29" w:rsidRPr="00552B93">
          <w:rPr>
            <w:rStyle w:val="Hyperlink"/>
            <w:noProof/>
          </w:rPr>
          <w:t>4.1</w:t>
        </w:r>
        <w:r w:rsidR="00364A29">
          <w:rPr>
            <w:rFonts w:asciiTheme="minorHAnsi" w:eastAsiaTheme="minorEastAsia" w:hAnsiTheme="minorHAnsi" w:cstheme="minorBidi"/>
            <w:b w:val="0"/>
            <w:noProof/>
            <w:lang w:val="sv-SE" w:eastAsia="sv-SE"/>
          </w:rPr>
          <w:tab/>
        </w:r>
        <w:r w:rsidR="00364A29" w:rsidRPr="00552B93">
          <w:rPr>
            <w:rStyle w:val="Hyperlink"/>
            <w:noProof/>
          </w:rPr>
          <w:t>Overview</w:t>
        </w:r>
        <w:r w:rsidR="00364A29">
          <w:rPr>
            <w:noProof/>
            <w:webHidden/>
          </w:rPr>
          <w:tab/>
        </w:r>
        <w:r w:rsidR="00364A29">
          <w:rPr>
            <w:noProof/>
            <w:webHidden/>
          </w:rPr>
          <w:fldChar w:fldCharType="begin"/>
        </w:r>
        <w:r w:rsidR="00364A29">
          <w:rPr>
            <w:noProof/>
            <w:webHidden/>
          </w:rPr>
          <w:instrText xml:space="preserve"> PAGEREF _Toc52962316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0073228A" w14:textId="0A646CAD" w:rsidR="00364A29" w:rsidRDefault="00B00A7B">
      <w:pPr>
        <w:pStyle w:val="TOC2"/>
        <w:rPr>
          <w:rFonts w:asciiTheme="minorHAnsi" w:eastAsiaTheme="minorEastAsia" w:hAnsiTheme="minorHAnsi" w:cstheme="minorBidi"/>
          <w:b w:val="0"/>
          <w:noProof/>
          <w:lang w:val="sv-SE" w:eastAsia="sv-SE"/>
        </w:rPr>
      </w:pPr>
      <w:hyperlink w:anchor="_Toc52962317" w:history="1">
        <w:r w:rsidR="00364A29" w:rsidRPr="00552B93">
          <w:rPr>
            <w:rStyle w:val="Hyperlink"/>
            <w:noProof/>
          </w:rPr>
          <w:t>4.2</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 related to models including Observations and Measurements</w:t>
        </w:r>
        <w:r w:rsidR="00364A29">
          <w:rPr>
            <w:noProof/>
            <w:webHidden/>
          </w:rPr>
          <w:tab/>
        </w:r>
        <w:r w:rsidR="00364A29">
          <w:rPr>
            <w:noProof/>
            <w:webHidden/>
          </w:rPr>
          <w:fldChar w:fldCharType="begin"/>
        </w:r>
        <w:r w:rsidR="00364A29">
          <w:rPr>
            <w:noProof/>
            <w:webHidden/>
          </w:rPr>
          <w:instrText xml:space="preserve"> PAGEREF _Toc52962317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5C00BB9B" w14:textId="13B361DE" w:rsidR="00364A29" w:rsidRDefault="00B00A7B">
      <w:pPr>
        <w:pStyle w:val="TOC1"/>
        <w:rPr>
          <w:rFonts w:asciiTheme="minorHAnsi" w:eastAsiaTheme="minorEastAsia" w:hAnsiTheme="minorHAnsi" w:cstheme="minorBidi"/>
          <w:b w:val="0"/>
          <w:noProof/>
          <w:lang w:val="sv-SE" w:eastAsia="sv-SE"/>
        </w:rPr>
      </w:pPr>
      <w:hyperlink w:anchor="_Toc52962318" w:history="1">
        <w:r w:rsidR="00364A29" w:rsidRPr="00552B93">
          <w:rPr>
            <w:rStyle w:val="Hyperlink"/>
            <w:noProof/>
          </w:rPr>
          <w:t>5</w:t>
        </w:r>
        <w:r w:rsidR="00364A29">
          <w:rPr>
            <w:rFonts w:asciiTheme="minorHAnsi" w:eastAsiaTheme="minorEastAsia" w:hAnsiTheme="minorHAnsi" w:cstheme="minorBidi"/>
            <w:b w:val="0"/>
            <w:noProof/>
            <w:lang w:val="sv-SE" w:eastAsia="sv-SE"/>
          </w:rPr>
          <w:tab/>
        </w:r>
        <w:r w:rsidR="00364A29" w:rsidRPr="00552B93">
          <w:rPr>
            <w:rStyle w:val="Hyperlink"/>
            <w:noProof/>
          </w:rPr>
          <w:t>Document conventions</w:t>
        </w:r>
        <w:r w:rsidR="00364A29">
          <w:rPr>
            <w:noProof/>
            <w:webHidden/>
          </w:rPr>
          <w:tab/>
        </w:r>
        <w:r w:rsidR="00364A29">
          <w:rPr>
            <w:noProof/>
            <w:webHidden/>
          </w:rPr>
          <w:fldChar w:fldCharType="begin"/>
        </w:r>
        <w:r w:rsidR="00364A29">
          <w:rPr>
            <w:noProof/>
            <w:webHidden/>
          </w:rPr>
          <w:instrText xml:space="preserve"> PAGEREF _Toc52962318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32A2159" w14:textId="5BD00FF0" w:rsidR="00364A29" w:rsidRDefault="00B00A7B">
      <w:pPr>
        <w:pStyle w:val="TOC2"/>
        <w:rPr>
          <w:rFonts w:asciiTheme="minorHAnsi" w:eastAsiaTheme="minorEastAsia" w:hAnsiTheme="minorHAnsi" w:cstheme="minorBidi"/>
          <w:b w:val="0"/>
          <w:noProof/>
          <w:lang w:val="sv-SE" w:eastAsia="sv-SE"/>
        </w:rPr>
      </w:pPr>
      <w:hyperlink w:anchor="_Toc52962319" w:history="1">
        <w:r w:rsidR="00364A29" w:rsidRPr="00552B93">
          <w:rPr>
            <w:rStyle w:val="Hyperlink"/>
            <w:noProof/>
          </w:rPr>
          <w:t>5.1</w:t>
        </w:r>
        <w:r w:rsidR="00364A29">
          <w:rPr>
            <w:rFonts w:asciiTheme="minorHAnsi" w:eastAsiaTheme="minorEastAsia" w:hAnsiTheme="minorHAnsi" w:cstheme="minorBidi"/>
            <w:b w:val="0"/>
            <w:noProof/>
            <w:lang w:val="sv-SE" w:eastAsia="sv-SE"/>
          </w:rPr>
          <w:tab/>
        </w:r>
        <w:r w:rsidR="00364A29" w:rsidRPr="00552B93">
          <w:rPr>
            <w:rStyle w:val="Hyperlink"/>
            <w:noProof/>
          </w:rPr>
          <w:t>Abbreviated terms and acronyms</w:t>
        </w:r>
        <w:r w:rsidR="00364A29">
          <w:rPr>
            <w:noProof/>
            <w:webHidden/>
          </w:rPr>
          <w:tab/>
        </w:r>
        <w:r w:rsidR="00364A29">
          <w:rPr>
            <w:noProof/>
            <w:webHidden/>
          </w:rPr>
          <w:fldChar w:fldCharType="begin"/>
        </w:r>
        <w:r w:rsidR="00364A29">
          <w:rPr>
            <w:noProof/>
            <w:webHidden/>
          </w:rPr>
          <w:instrText xml:space="preserve"> PAGEREF _Toc52962319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24E11D3" w14:textId="2D6DAF21" w:rsidR="00364A29" w:rsidRDefault="00B00A7B">
      <w:pPr>
        <w:pStyle w:val="TOC2"/>
        <w:rPr>
          <w:rFonts w:asciiTheme="minorHAnsi" w:eastAsiaTheme="minorEastAsia" w:hAnsiTheme="minorHAnsi" w:cstheme="minorBidi"/>
          <w:b w:val="0"/>
          <w:noProof/>
          <w:lang w:val="sv-SE" w:eastAsia="sv-SE"/>
        </w:rPr>
      </w:pPr>
      <w:hyperlink w:anchor="_Toc52962320" w:history="1">
        <w:r w:rsidR="00364A29" w:rsidRPr="00552B93">
          <w:rPr>
            <w:rStyle w:val="Hyperlink"/>
            <w:noProof/>
          </w:rPr>
          <w:t>5.2</w:t>
        </w:r>
        <w:r w:rsidR="00364A29">
          <w:rPr>
            <w:rFonts w:asciiTheme="minorHAnsi" w:eastAsiaTheme="minorEastAsia" w:hAnsiTheme="minorHAnsi" w:cstheme="minorBidi"/>
            <w:b w:val="0"/>
            <w:noProof/>
            <w:lang w:val="sv-SE" w:eastAsia="sv-SE"/>
          </w:rPr>
          <w:tab/>
        </w:r>
        <w:r w:rsidR="00364A29" w:rsidRPr="00552B93">
          <w:rPr>
            <w:rStyle w:val="Hyperlink"/>
            <w:noProof/>
          </w:rPr>
          <w:t>Schema language</w:t>
        </w:r>
        <w:r w:rsidR="00364A29">
          <w:rPr>
            <w:noProof/>
            <w:webHidden/>
          </w:rPr>
          <w:tab/>
        </w:r>
        <w:r w:rsidR="00364A29">
          <w:rPr>
            <w:noProof/>
            <w:webHidden/>
          </w:rPr>
          <w:fldChar w:fldCharType="begin"/>
        </w:r>
        <w:r w:rsidR="00364A29">
          <w:rPr>
            <w:noProof/>
            <w:webHidden/>
          </w:rPr>
          <w:instrText xml:space="preserve"> PAGEREF _Toc52962320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80E91DD" w14:textId="6B83C4B7" w:rsidR="00364A29" w:rsidRDefault="00B00A7B">
      <w:pPr>
        <w:pStyle w:val="TOC2"/>
        <w:rPr>
          <w:rFonts w:asciiTheme="minorHAnsi" w:eastAsiaTheme="minorEastAsia" w:hAnsiTheme="minorHAnsi" w:cstheme="minorBidi"/>
          <w:b w:val="0"/>
          <w:noProof/>
          <w:lang w:val="sv-SE" w:eastAsia="sv-SE"/>
        </w:rPr>
      </w:pPr>
      <w:hyperlink w:anchor="_Toc52962321" w:history="1">
        <w:r w:rsidR="00364A29" w:rsidRPr="00552B93">
          <w:rPr>
            <w:rStyle w:val="Hyperlink"/>
            <w:noProof/>
          </w:rPr>
          <w:t>5.3</w:t>
        </w:r>
        <w:r w:rsidR="00364A29">
          <w:rPr>
            <w:rFonts w:asciiTheme="minorHAnsi" w:eastAsiaTheme="minorEastAsia" w:hAnsiTheme="minorHAnsi" w:cstheme="minorBidi"/>
            <w:b w:val="0"/>
            <w:noProof/>
            <w:lang w:val="sv-SE" w:eastAsia="sv-SE"/>
          </w:rPr>
          <w:tab/>
        </w:r>
        <w:r w:rsidR="00364A29" w:rsidRPr="00552B93">
          <w:rPr>
            <w:rStyle w:val="Hyperlink"/>
            <w:noProof/>
          </w:rPr>
          <w:t>Model element names</w:t>
        </w:r>
        <w:r w:rsidR="00364A29">
          <w:rPr>
            <w:noProof/>
            <w:webHidden/>
          </w:rPr>
          <w:tab/>
        </w:r>
        <w:r w:rsidR="00364A29">
          <w:rPr>
            <w:noProof/>
            <w:webHidden/>
          </w:rPr>
          <w:fldChar w:fldCharType="begin"/>
        </w:r>
        <w:r w:rsidR="00364A29">
          <w:rPr>
            <w:noProof/>
            <w:webHidden/>
          </w:rPr>
          <w:instrText xml:space="preserve"> PAGEREF _Toc52962321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51FE8654" w14:textId="6BE5092A" w:rsidR="00364A29" w:rsidRDefault="00B00A7B">
      <w:pPr>
        <w:pStyle w:val="TOC2"/>
        <w:rPr>
          <w:rFonts w:asciiTheme="minorHAnsi" w:eastAsiaTheme="minorEastAsia" w:hAnsiTheme="minorHAnsi" w:cstheme="minorBidi"/>
          <w:b w:val="0"/>
          <w:noProof/>
          <w:lang w:val="sv-SE" w:eastAsia="sv-SE"/>
        </w:rPr>
      </w:pPr>
      <w:hyperlink w:anchor="_Toc52962322" w:history="1">
        <w:r w:rsidR="00364A29" w:rsidRPr="00552B93">
          <w:rPr>
            <w:rStyle w:val="Hyperlink"/>
            <w:noProof/>
          </w:rPr>
          <w:t>5.4</w:t>
        </w:r>
        <w:r w:rsidR="00364A29">
          <w:rPr>
            <w:rFonts w:asciiTheme="minorHAnsi" w:eastAsiaTheme="minorEastAsia" w:hAnsiTheme="minorHAnsi" w:cstheme="minorBidi"/>
            <w:b w:val="0"/>
            <w:noProof/>
            <w:lang w:val="sv-SE" w:eastAsia="sv-SE"/>
          </w:rPr>
          <w:tab/>
        </w:r>
        <w:r w:rsidR="00364A29" w:rsidRPr="00552B93">
          <w:rPr>
            <w:rStyle w:val="Hyperlink"/>
            <w:noProof/>
          </w:rPr>
          <w:t>Requirements and recommendations</w:t>
        </w:r>
        <w:r w:rsidR="00364A29">
          <w:rPr>
            <w:noProof/>
            <w:webHidden/>
          </w:rPr>
          <w:tab/>
        </w:r>
        <w:r w:rsidR="00364A29">
          <w:rPr>
            <w:noProof/>
            <w:webHidden/>
          </w:rPr>
          <w:fldChar w:fldCharType="begin"/>
        </w:r>
        <w:r w:rsidR="00364A29">
          <w:rPr>
            <w:noProof/>
            <w:webHidden/>
          </w:rPr>
          <w:instrText xml:space="preserve"> PAGEREF _Toc52962322 \h </w:instrText>
        </w:r>
        <w:r w:rsidR="00364A29">
          <w:rPr>
            <w:noProof/>
            <w:webHidden/>
          </w:rPr>
        </w:r>
        <w:r w:rsidR="00364A29">
          <w:rPr>
            <w:noProof/>
            <w:webHidden/>
          </w:rPr>
          <w:fldChar w:fldCharType="separate"/>
        </w:r>
        <w:r w:rsidR="00364A29">
          <w:rPr>
            <w:noProof/>
            <w:webHidden/>
          </w:rPr>
          <w:t>9</w:t>
        </w:r>
        <w:r w:rsidR="00364A29">
          <w:rPr>
            <w:noProof/>
            <w:webHidden/>
          </w:rPr>
          <w:fldChar w:fldCharType="end"/>
        </w:r>
      </w:hyperlink>
    </w:p>
    <w:p w14:paraId="2C742374" w14:textId="3FB799D5" w:rsidR="00364A29" w:rsidRDefault="00B00A7B">
      <w:pPr>
        <w:pStyle w:val="TOC2"/>
        <w:rPr>
          <w:rFonts w:asciiTheme="minorHAnsi" w:eastAsiaTheme="minorEastAsia" w:hAnsiTheme="minorHAnsi" w:cstheme="minorBidi"/>
          <w:b w:val="0"/>
          <w:noProof/>
          <w:lang w:val="sv-SE" w:eastAsia="sv-SE"/>
        </w:rPr>
      </w:pPr>
      <w:hyperlink w:anchor="_Toc52962323" w:history="1">
        <w:r w:rsidR="00364A29" w:rsidRPr="00552B93">
          <w:rPr>
            <w:rStyle w:val="Hyperlink"/>
            <w:noProof/>
          </w:rPr>
          <w:t>5.5</w:t>
        </w:r>
        <w:r w:rsidR="00364A29">
          <w:rPr>
            <w:rFonts w:asciiTheme="minorHAnsi" w:eastAsiaTheme="minorEastAsia" w:hAnsiTheme="minorHAnsi" w:cstheme="minorBidi"/>
            <w:b w:val="0"/>
            <w:noProof/>
            <w:lang w:val="sv-SE" w:eastAsia="sv-SE"/>
          </w:rPr>
          <w:tab/>
        </w:r>
        <w:r w:rsidR="00364A29" w:rsidRPr="00552B93">
          <w:rPr>
            <w:rStyle w:val="Hyperlink"/>
            <w:noProof/>
          </w:rPr>
          <w:t>Requirements classes</w:t>
        </w:r>
        <w:r w:rsidR="00364A29">
          <w:rPr>
            <w:noProof/>
            <w:webHidden/>
          </w:rPr>
          <w:tab/>
        </w:r>
        <w:r w:rsidR="00364A29">
          <w:rPr>
            <w:noProof/>
            <w:webHidden/>
          </w:rPr>
          <w:fldChar w:fldCharType="begin"/>
        </w:r>
        <w:r w:rsidR="00364A29">
          <w:rPr>
            <w:noProof/>
            <w:webHidden/>
          </w:rPr>
          <w:instrText xml:space="preserve"> PAGEREF _Toc52962323 \h </w:instrText>
        </w:r>
        <w:r w:rsidR="00364A29">
          <w:rPr>
            <w:noProof/>
            <w:webHidden/>
          </w:rPr>
        </w:r>
        <w:r w:rsidR="00364A29">
          <w:rPr>
            <w:noProof/>
            <w:webHidden/>
          </w:rPr>
          <w:fldChar w:fldCharType="separate"/>
        </w:r>
        <w:r w:rsidR="00364A29">
          <w:rPr>
            <w:noProof/>
            <w:webHidden/>
          </w:rPr>
          <w:t>10</w:t>
        </w:r>
        <w:r w:rsidR="00364A29">
          <w:rPr>
            <w:noProof/>
            <w:webHidden/>
          </w:rPr>
          <w:fldChar w:fldCharType="end"/>
        </w:r>
      </w:hyperlink>
    </w:p>
    <w:p w14:paraId="7E80D1EF" w14:textId="0F9192EE" w:rsidR="00364A29" w:rsidRDefault="00B00A7B">
      <w:pPr>
        <w:pStyle w:val="TOC2"/>
        <w:rPr>
          <w:rFonts w:asciiTheme="minorHAnsi" w:eastAsiaTheme="minorEastAsia" w:hAnsiTheme="minorHAnsi" w:cstheme="minorBidi"/>
          <w:b w:val="0"/>
          <w:noProof/>
          <w:lang w:val="sv-SE" w:eastAsia="sv-SE"/>
        </w:rPr>
      </w:pPr>
      <w:hyperlink w:anchor="_Toc52962324" w:history="1">
        <w:r w:rsidR="00364A29" w:rsidRPr="00552B93">
          <w:rPr>
            <w:rStyle w:val="Hyperlink"/>
            <w:noProof/>
          </w:rPr>
          <w:t>5.6</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w:t>
        </w:r>
        <w:r w:rsidR="00364A29">
          <w:rPr>
            <w:noProof/>
            <w:webHidden/>
          </w:rPr>
          <w:tab/>
        </w:r>
        <w:r w:rsidR="00364A29">
          <w:rPr>
            <w:noProof/>
            <w:webHidden/>
          </w:rPr>
          <w:fldChar w:fldCharType="begin"/>
        </w:r>
        <w:r w:rsidR="00364A29">
          <w:rPr>
            <w:noProof/>
            <w:webHidden/>
          </w:rPr>
          <w:instrText xml:space="preserve"> PAGEREF _Toc52962324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2F02B1E4" w14:textId="71F6F2F6" w:rsidR="00364A29" w:rsidRDefault="00B00A7B">
      <w:pPr>
        <w:pStyle w:val="TOC2"/>
        <w:rPr>
          <w:rFonts w:asciiTheme="minorHAnsi" w:eastAsiaTheme="minorEastAsia" w:hAnsiTheme="minorHAnsi" w:cstheme="minorBidi"/>
          <w:b w:val="0"/>
          <w:noProof/>
          <w:lang w:val="sv-SE" w:eastAsia="sv-SE"/>
        </w:rPr>
      </w:pPr>
      <w:hyperlink w:anchor="_Toc52962325" w:history="1">
        <w:r w:rsidR="00364A29" w:rsidRPr="00552B93">
          <w:rPr>
            <w:rStyle w:val="Hyperlink"/>
            <w:noProof/>
          </w:rPr>
          <w:t>5.7</w:t>
        </w:r>
        <w:r w:rsidR="00364A29">
          <w:rPr>
            <w:rFonts w:asciiTheme="minorHAnsi" w:eastAsiaTheme="minorEastAsia" w:hAnsiTheme="minorHAnsi" w:cstheme="minorBidi"/>
            <w:b w:val="0"/>
            <w:noProof/>
            <w:lang w:val="sv-SE" w:eastAsia="sv-SE"/>
          </w:rPr>
          <w:tab/>
        </w:r>
        <w:r w:rsidR="00364A29" w:rsidRPr="00552B93">
          <w:rPr>
            <w:rStyle w:val="Hyperlink"/>
            <w:noProof/>
          </w:rPr>
          <w:t>Identifiers</w:t>
        </w:r>
        <w:r w:rsidR="00364A29">
          <w:rPr>
            <w:noProof/>
            <w:webHidden/>
          </w:rPr>
          <w:tab/>
        </w:r>
        <w:r w:rsidR="00364A29">
          <w:rPr>
            <w:noProof/>
            <w:webHidden/>
          </w:rPr>
          <w:fldChar w:fldCharType="begin"/>
        </w:r>
        <w:r w:rsidR="00364A29">
          <w:rPr>
            <w:noProof/>
            <w:webHidden/>
          </w:rPr>
          <w:instrText xml:space="preserve"> PAGEREF _Toc52962325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156F393E" w14:textId="10DFAA85" w:rsidR="00364A29" w:rsidRDefault="00B00A7B">
      <w:pPr>
        <w:pStyle w:val="TOC1"/>
        <w:rPr>
          <w:rFonts w:asciiTheme="minorHAnsi" w:eastAsiaTheme="minorEastAsia" w:hAnsiTheme="minorHAnsi" w:cstheme="minorBidi"/>
          <w:b w:val="0"/>
          <w:noProof/>
          <w:lang w:val="sv-SE" w:eastAsia="sv-SE"/>
        </w:rPr>
      </w:pPr>
      <w:hyperlink w:anchor="_Toc52962326" w:history="1">
        <w:r w:rsidR="00364A29" w:rsidRPr="00552B93">
          <w:rPr>
            <w:rStyle w:val="Hyperlink"/>
            <w:noProof/>
          </w:rPr>
          <w:t>6</w:t>
        </w:r>
        <w:r w:rsidR="00364A29">
          <w:rPr>
            <w:rFonts w:asciiTheme="minorHAnsi" w:eastAsiaTheme="minorEastAsia" w:hAnsiTheme="minorHAnsi" w:cstheme="minorBidi"/>
            <w:b w:val="0"/>
            <w:noProof/>
            <w:lang w:val="sv-SE" w:eastAsia="sv-SE"/>
          </w:rPr>
          <w:tab/>
        </w:r>
        <w:r w:rsidR="00364A29" w:rsidRPr="00552B93">
          <w:rPr>
            <w:rStyle w:val="Hyperlink"/>
            <w:noProof/>
          </w:rPr>
          <w:t>Packaging, requirements and dependencies</w:t>
        </w:r>
        <w:r w:rsidR="00364A29">
          <w:rPr>
            <w:noProof/>
            <w:webHidden/>
          </w:rPr>
          <w:tab/>
        </w:r>
        <w:r w:rsidR="00364A29">
          <w:rPr>
            <w:noProof/>
            <w:webHidden/>
          </w:rPr>
          <w:fldChar w:fldCharType="begin"/>
        </w:r>
        <w:r w:rsidR="00364A29">
          <w:rPr>
            <w:noProof/>
            <w:webHidden/>
          </w:rPr>
          <w:instrText xml:space="preserve"> PAGEREF _Toc52962326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66F3C8F3" w14:textId="0A8B835D" w:rsidR="00364A29" w:rsidRDefault="00B00A7B">
      <w:pPr>
        <w:pStyle w:val="TOC2"/>
        <w:rPr>
          <w:rFonts w:asciiTheme="minorHAnsi" w:eastAsiaTheme="minorEastAsia" w:hAnsiTheme="minorHAnsi" w:cstheme="minorBidi"/>
          <w:b w:val="0"/>
          <w:noProof/>
          <w:lang w:val="sv-SE" w:eastAsia="sv-SE"/>
        </w:rPr>
      </w:pPr>
      <w:hyperlink w:anchor="_Toc52962327" w:history="1">
        <w:r w:rsidR="00364A29" w:rsidRPr="00552B93">
          <w:rPr>
            <w:rStyle w:val="Hyperlink"/>
            <w:noProof/>
          </w:rPr>
          <w:t>6.1</w:t>
        </w:r>
        <w:r w:rsidR="00364A29">
          <w:rPr>
            <w:rFonts w:asciiTheme="minorHAnsi" w:eastAsiaTheme="minorEastAsia" w:hAnsiTheme="minorHAnsi" w:cstheme="minorBidi"/>
            <w:b w:val="0"/>
            <w:noProof/>
            <w:lang w:val="sv-SE" w:eastAsia="sv-SE"/>
          </w:rPr>
          <w:tab/>
        </w:r>
        <w:r w:rsidR="00364A29" w:rsidRPr="00552B93">
          <w:rPr>
            <w:rStyle w:val="Hyperlink"/>
            <w:noProof/>
          </w:rPr>
          <w:t>Requirement and conformance class structure</w:t>
        </w:r>
        <w:r w:rsidR="00364A29">
          <w:rPr>
            <w:noProof/>
            <w:webHidden/>
          </w:rPr>
          <w:tab/>
        </w:r>
        <w:r w:rsidR="00364A29">
          <w:rPr>
            <w:noProof/>
            <w:webHidden/>
          </w:rPr>
          <w:fldChar w:fldCharType="begin"/>
        </w:r>
        <w:r w:rsidR="00364A29">
          <w:rPr>
            <w:noProof/>
            <w:webHidden/>
          </w:rPr>
          <w:instrText xml:space="preserve"> PAGEREF _Toc52962327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317112C8" w14:textId="3E3BC972" w:rsidR="00364A29" w:rsidRDefault="00B00A7B">
      <w:pPr>
        <w:pStyle w:val="TOC2"/>
        <w:rPr>
          <w:rFonts w:asciiTheme="minorHAnsi" w:eastAsiaTheme="minorEastAsia" w:hAnsiTheme="minorHAnsi" w:cstheme="minorBidi"/>
          <w:b w:val="0"/>
          <w:noProof/>
          <w:lang w:val="sv-SE" w:eastAsia="sv-SE"/>
        </w:rPr>
      </w:pPr>
      <w:hyperlink w:anchor="_Toc52962328" w:history="1">
        <w:r w:rsidR="00364A29" w:rsidRPr="00552B93">
          <w:rPr>
            <w:rStyle w:val="Hyperlink"/>
            <w:noProof/>
          </w:rPr>
          <w:t>6.2</w:t>
        </w:r>
        <w:r w:rsidR="00364A29">
          <w:rPr>
            <w:rFonts w:asciiTheme="minorHAnsi" w:eastAsiaTheme="minorEastAsia" w:hAnsiTheme="minorHAnsi" w:cstheme="minorBidi"/>
            <w:b w:val="0"/>
            <w:noProof/>
            <w:lang w:val="sv-SE" w:eastAsia="sv-SE"/>
          </w:rPr>
          <w:tab/>
        </w:r>
        <w:r w:rsidR="00364A29" w:rsidRPr="00552B93">
          <w:rPr>
            <w:rStyle w:val="Hyperlink"/>
            <w:noProof/>
          </w:rPr>
          <w:t>UML package structure</w:t>
        </w:r>
        <w:r w:rsidR="00364A29">
          <w:rPr>
            <w:noProof/>
            <w:webHidden/>
          </w:rPr>
          <w:tab/>
        </w:r>
        <w:r w:rsidR="00364A29">
          <w:rPr>
            <w:noProof/>
            <w:webHidden/>
          </w:rPr>
          <w:fldChar w:fldCharType="begin"/>
        </w:r>
        <w:r w:rsidR="00364A29">
          <w:rPr>
            <w:noProof/>
            <w:webHidden/>
          </w:rPr>
          <w:instrText xml:space="preserve"> PAGEREF _Toc52962328 \h </w:instrText>
        </w:r>
        <w:r w:rsidR="00364A29">
          <w:rPr>
            <w:noProof/>
            <w:webHidden/>
          </w:rPr>
        </w:r>
        <w:r w:rsidR="00364A29">
          <w:rPr>
            <w:noProof/>
            <w:webHidden/>
          </w:rPr>
          <w:fldChar w:fldCharType="separate"/>
        </w:r>
        <w:r w:rsidR="00364A29">
          <w:rPr>
            <w:noProof/>
            <w:webHidden/>
          </w:rPr>
          <w:t>14</w:t>
        </w:r>
        <w:r w:rsidR="00364A29">
          <w:rPr>
            <w:noProof/>
            <w:webHidden/>
          </w:rPr>
          <w:fldChar w:fldCharType="end"/>
        </w:r>
      </w:hyperlink>
    </w:p>
    <w:p w14:paraId="59EA49D6" w14:textId="70BB0822" w:rsidR="00364A29" w:rsidRDefault="00B00A7B">
      <w:pPr>
        <w:pStyle w:val="TOC2"/>
        <w:rPr>
          <w:rFonts w:asciiTheme="minorHAnsi" w:eastAsiaTheme="minorEastAsia" w:hAnsiTheme="minorHAnsi" w:cstheme="minorBidi"/>
          <w:b w:val="0"/>
          <w:noProof/>
          <w:lang w:val="sv-SE" w:eastAsia="sv-SE"/>
        </w:rPr>
      </w:pPr>
      <w:hyperlink w:anchor="_Toc52962329" w:history="1">
        <w:r w:rsidR="00364A29" w:rsidRPr="00552B93">
          <w:rPr>
            <w:rStyle w:val="Hyperlink"/>
            <w:noProof/>
          </w:rPr>
          <w:t>6.3</w:t>
        </w:r>
        <w:r w:rsidR="00364A29">
          <w:rPr>
            <w:rFonts w:asciiTheme="minorHAnsi" w:eastAsiaTheme="minorEastAsia" w:hAnsiTheme="minorHAnsi" w:cstheme="minorBidi"/>
            <w:b w:val="0"/>
            <w:noProof/>
            <w:lang w:val="sv-SE" w:eastAsia="sv-SE"/>
          </w:rPr>
          <w:tab/>
        </w:r>
        <w:r w:rsidR="00364A29" w:rsidRPr="00552B93">
          <w:rPr>
            <w:rStyle w:val="Hyperlink"/>
            <w:noProof/>
          </w:rPr>
          <w:t>Note on the use of Any</w:t>
        </w:r>
        <w:r w:rsidR="00364A29">
          <w:rPr>
            <w:noProof/>
            <w:webHidden/>
          </w:rPr>
          <w:tab/>
        </w:r>
        <w:r w:rsidR="00364A29">
          <w:rPr>
            <w:noProof/>
            <w:webHidden/>
          </w:rPr>
          <w:fldChar w:fldCharType="begin"/>
        </w:r>
        <w:r w:rsidR="00364A29">
          <w:rPr>
            <w:noProof/>
            <w:webHidden/>
          </w:rPr>
          <w:instrText xml:space="preserve"> PAGEREF _Toc52962329 \h </w:instrText>
        </w:r>
        <w:r w:rsidR="00364A29">
          <w:rPr>
            <w:noProof/>
            <w:webHidden/>
          </w:rPr>
        </w:r>
        <w:r w:rsidR="00364A29">
          <w:rPr>
            <w:noProof/>
            <w:webHidden/>
          </w:rPr>
          <w:fldChar w:fldCharType="separate"/>
        </w:r>
        <w:r w:rsidR="00364A29">
          <w:rPr>
            <w:noProof/>
            <w:webHidden/>
          </w:rPr>
          <w:t>16</w:t>
        </w:r>
        <w:r w:rsidR="00364A29">
          <w:rPr>
            <w:noProof/>
            <w:webHidden/>
          </w:rPr>
          <w:fldChar w:fldCharType="end"/>
        </w:r>
      </w:hyperlink>
    </w:p>
    <w:p w14:paraId="0C1F8604" w14:textId="5DA8FA45" w:rsidR="00364A29" w:rsidRDefault="00B00A7B">
      <w:pPr>
        <w:pStyle w:val="TOC1"/>
        <w:rPr>
          <w:rFonts w:asciiTheme="minorHAnsi" w:eastAsiaTheme="minorEastAsia" w:hAnsiTheme="minorHAnsi" w:cstheme="minorBidi"/>
          <w:b w:val="0"/>
          <w:noProof/>
          <w:lang w:val="sv-SE" w:eastAsia="sv-SE"/>
        </w:rPr>
      </w:pPr>
      <w:hyperlink w:anchor="_Toc52962330" w:history="1">
        <w:r w:rsidR="00364A29" w:rsidRPr="00552B93">
          <w:rPr>
            <w:rStyle w:val="Hyperlink"/>
            <w:noProof/>
          </w:rPr>
          <w:t>7</w:t>
        </w:r>
        <w:r w:rsidR="00364A29">
          <w:rPr>
            <w:rFonts w:asciiTheme="minorHAnsi" w:eastAsiaTheme="minorEastAsia" w:hAnsiTheme="minorHAnsi" w:cstheme="minorBidi"/>
            <w:b w:val="0"/>
            <w:noProof/>
            <w:lang w:val="sv-SE" w:eastAsia="sv-SE"/>
          </w:rPr>
          <w:tab/>
        </w:r>
        <w:r w:rsidR="00364A29" w:rsidRPr="00552B93">
          <w:rPr>
            <w:rStyle w:val="Hyperlink"/>
            <w:noProof/>
          </w:rPr>
          <w:t>Fundamental characteristics of observations and samples (informative)</w:t>
        </w:r>
        <w:r w:rsidR="00364A29">
          <w:rPr>
            <w:noProof/>
            <w:webHidden/>
          </w:rPr>
          <w:tab/>
        </w:r>
        <w:r w:rsidR="00364A29">
          <w:rPr>
            <w:noProof/>
            <w:webHidden/>
          </w:rPr>
          <w:fldChar w:fldCharType="begin"/>
        </w:r>
        <w:r w:rsidR="00364A29">
          <w:rPr>
            <w:noProof/>
            <w:webHidden/>
          </w:rPr>
          <w:instrText xml:space="preserve"> PAGEREF _Toc52962330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3064F0D1" w14:textId="7E07CA44" w:rsidR="00364A29" w:rsidRDefault="00B00A7B">
      <w:pPr>
        <w:pStyle w:val="TOC2"/>
        <w:rPr>
          <w:rFonts w:asciiTheme="minorHAnsi" w:eastAsiaTheme="minorEastAsia" w:hAnsiTheme="minorHAnsi" w:cstheme="minorBidi"/>
          <w:b w:val="0"/>
          <w:noProof/>
          <w:lang w:val="sv-SE" w:eastAsia="sv-SE"/>
        </w:rPr>
      </w:pPr>
      <w:hyperlink w:anchor="_Toc52962331" w:history="1">
        <w:r w:rsidR="00364A29" w:rsidRPr="00552B93">
          <w:rPr>
            <w:rStyle w:val="Hyperlink"/>
            <w:noProof/>
          </w:rPr>
          <w:t>7.1</w:t>
        </w:r>
        <w:r w:rsidR="00364A29">
          <w:rPr>
            <w:rFonts w:asciiTheme="minorHAnsi" w:eastAsiaTheme="minorEastAsia" w:hAnsiTheme="minorHAnsi" w:cstheme="minorBidi"/>
            <w:b w:val="0"/>
            <w:noProof/>
            <w:lang w:val="sv-SE" w:eastAsia="sv-SE"/>
          </w:rPr>
          <w:tab/>
        </w:r>
        <w:r w:rsidR="00364A29" w:rsidRPr="00552B93">
          <w:rPr>
            <w:rStyle w:val="Hyperlink"/>
            <w:noProof/>
          </w:rPr>
          <w:t>Observation schema</w:t>
        </w:r>
        <w:r w:rsidR="00364A29">
          <w:rPr>
            <w:noProof/>
            <w:webHidden/>
          </w:rPr>
          <w:tab/>
        </w:r>
        <w:r w:rsidR="00364A29">
          <w:rPr>
            <w:noProof/>
            <w:webHidden/>
          </w:rPr>
          <w:fldChar w:fldCharType="begin"/>
        </w:r>
        <w:r w:rsidR="00364A29">
          <w:rPr>
            <w:noProof/>
            <w:webHidden/>
          </w:rPr>
          <w:instrText xml:space="preserve"> PAGEREF _Toc52962331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2B773F98" w14:textId="4C0E73A7" w:rsidR="00364A29" w:rsidRDefault="00B00A7B">
      <w:pPr>
        <w:pStyle w:val="TOC2"/>
        <w:rPr>
          <w:rFonts w:asciiTheme="minorHAnsi" w:eastAsiaTheme="minorEastAsia" w:hAnsiTheme="minorHAnsi" w:cstheme="minorBidi"/>
          <w:b w:val="0"/>
          <w:noProof/>
          <w:lang w:val="sv-SE" w:eastAsia="sv-SE"/>
        </w:rPr>
      </w:pPr>
      <w:hyperlink w:anchor="_Toc52962332" w:history="1">
        <w:r w:rsidR="00364A29" w:rsidRPr="00552B93">
          <w:rPr>
            <w:rStyle w:val="Hyperlink"/>
            <w:noProof/>
          </w:rPr>
          <w:t>7.2</w:t>
        </w:r>
        <w:r w:rsidR="00364A29">
          <w:rPr>
            <w:rFonts w:asciiTheme="minorHAnsi" w:eastAsiaTheme="minorEastAsia" w:hAnsiTheme="minorHAnsi" w:cstheme="minorBidi"/>
            <w:b w:val="0"/>
            <w:noProof/>
            <w:lang w:val="sv-SE" w:eastAsia="sv-SE"/>
          </w:rPr>
          <w:tab/>
        </w:r>
        <w:r w:rsidR="00364A29" w:rsidRPr="00552B93">
          <w:rPr>
            <w:rStyle w:val="Hyperlink"/>
            <w:noProof/>
          </w:rPr>
          <w:t>Sample schema</w:t>
        </w:r>
        <w:r w:rsidR="00364A29">
          <w:rPr>
            <w:noProof/>
            <w:webHidden/>
          </w:rPr>
          <w:tab/>
        </w:r>
        <w:r w:rsidR="00364A29">
          <w:rPr>
            <w:noProof/>
            <w:webHidden/>
          </w:rPr>
          <w:fldChar w:fldCharType="begin"/>
        </w:r>
        <w:r w:rsidR="00364A29">
          <w:rPr>
            <w:noProof/>
            <w:webHidden/>
          </w:rPr>
          <w:instrText xml:space="preserve"> PAGEREF _Toc52962332 \h </w:instrText>
        </w:r>
        <w:r w:rsidR="00364A29">
          <w:rPr>
            <w:noProof/>
            <w:webHidden/>
          </w:rPr>
        </w:r>
        <w:r w:rsidR="00364A29">
          <w:rPr>
            <w:noProof/>
            <w:webHidden/>
          </w:rPr>
          <w:fldChar w:fldCharType="separate"/>
        </w:r>
        <w:r w:rsidR="00364A29">
          <w:rPr>
            <w:noProof/>
            <w:webHidden/>
          </w:rPr>
          <w:t>19</w:t>
        </w:r>
        <w:r w:rsidR="00364A29">
          <w:rPr>
            <w:noProof/>
            <w:webHidden/>
          </w:rPr>
          <w:fldChar w:fldCharType="end"/>
        </w:r>
      </w:hyperlink>
    </w:p>
    <w:p w14:paraId="18CF7081" w14:textId="5B6CCB43" w:rsidR="00364A29" w:rsidRDefault="00B00A7B">
      <w:pPr>
        <w:pStyle w:val="TOC2"/>
        <w:rPr>
          <w:rFonts w:asciiTheme="minorHAnsi" w:eastAsiaTheme="minorEastAsia" w:hAnsiTheme="minorHAnsi" w:cstheme="minorBidi"/>
          <w:b w:val="0"/>
          <w:noProof/>
          <w:lang w:val="sv-SE" w:eastAsia="sv-SE"/>
        </w:rPr>
      </w:pPr>
      <w:hyperlink w:anchor="_Toc52962333" w:history="1">
        <w:r w:rsidR="00364A29" w:rsidRPr="00552B93">
          <w:rPr>
            <w:rStyle w:val="Hyperlink"/>
            <w:noProof/>
          </w:rPr>
          <w:t>7.3</w:t>
        </w:r>
        <w:r w:rsidR="00364A29">
          <w:rPr>
            <w:rFonts w:asciiTheme="minorHAnsi" w:eastAsiaTheme="minorEastAsia" w:hAnsiTheme="minorHAnsi" w:cstheme="minorBidi"/>
            <w:b w:val="0"/>
            <w:noProof/>
            <w:lang w:val="sv-SE" w:eastAsia="sv-SE"/>
          </w:rPr>
          <w:tab/>
        </w:r>
        <w:r w:rsidR="00364A29" w:rsidRPr="00552B93">
          <w:rPr>
            <w:rStyle w:val="Hyperlink"/>
            <w:noProof/>
          </w:rPr>
          <w:t>Alignment between Observation, Sample and domain models</w:t>
        </w:r>
        <w:r w:rsidR="00364A29">
          <w:rPr>
            <w:noProof/>
            <w:webHidden/>
          </w:rPr>
          <w:tab/>
        </w:r>
        <w:r w:rsidR="00364A29">
          <w:rPr>
            <w:noProof/>
            <w:webHidden/>
          </w:rPr>
          <w:fldChar w:fldCharType="begin"/>
        </w:r>
        <w:r w:rsidR="00364A29">
          <w:rPr>
            <w:noProof/>
            <w:webHidden/>
          </w:rPr>
          <w:instrText xml:space="preserve"> PAGEREF _Toc52962333 \h </w:instrText>
        </w:r>
        <w:r w:rsidR="00364A29">
          <w:rPr>
            <w:noProof/>
            <w:webHidden/>
          </w:rPr>
        </w:r>
        <w:r w:rsidR="00364A29">
          <w:rPr>
            <w:noProof/>
            <w:webHidden/>
          </w:rPr>
          <w:fldChar w:fldCharType="separate"/>
        </w:r>
        <w:r w:rsidR="00364A29">
          <w:rPr>
            <w:noProof/>
            <w:webHidden/>
          </w:rPr>
          <w:t>22</w:t>
        </w:r>
        <w:r w:rsidR="00364A29">
          <w:rPr>
            <w:noProof/>
            <w:webHidden/>
          </w:rPr>
          <w:fldChar w:fldCharType="end"/>
        </w:r>
      </w:hyperlink>
    </w:p>
    <w:p w14:paraId="691BC6DF" w14:textId="64727812" w:rsidR="00364A29" w:rsidRDefault="00B00A7B">
      <w:pPr>
        <w:pStyle w:val="TOC1"/>
        <w:rPr>
          <w:rFonts w:asciiTheme="minorHAnsi" w:eastAsiaTheme="minorEastAsia" w:hAnsiTheme="minorHAnsi" w:cstheme="minorBidi"/>
          <w:b w:val="0"/>
          <w:noProof/>
          <w:lang w:val="sv-SE" w:eastAsia="sv-SE"/>
        </w:rPr>
      </w:pPr>
      <w:hyperlink w:anchor="_Toc52962334" w:history="1">
        <w:r w:rsidR="00364A29" w:rsidRPr="00552B93">
          <w:rPr>
            <w:rStyle w:val="Hyperlink"/>
            <w:noProof/>
          </w:rPr>
          <w:t>8</w:t>
        </w:r>
        <w:r w:rsidR="00364A29">
          <w:rPr>
            <w:rFonts w:asciiTheme="minorHAnsi" w:eastAsiaTheme="minorEastAsia" w:hAnsiTheme="minorHAnsi" w:cstheme="minorBidi"/>
            <w:b w:val="0"/>
            <w:noProof/>
            <w:lang w:val="sv-SE" w:eastAsia="sv-SE"/>
          </w:rPr>
          <w:tab/>
        </w:r>
        <w:r w:rsidR="00364A29" w:rsidRPr="00552B93">
          <w:rPr>
            <w:rStyle w:val="Hyperlink"/>
            <w:noProof/>
          </w:rPr>
          <w:t>Conceptual Observation schema</w:t>
        </w:r>
        <w:r w:rsidR="00364A29">
          <w:rPr>
            <w:noProof/>
            <w:webHidden/>
          </w:rPr>
          <w:tab/>
        </w:r>
        <w:r w:rsidR="00364A29">
          <w:rPr>
            <w:noProof/>
            <w:webHidden/>
          </w:rPr>
          <w:fldChar w:fldCharType="begin"/>
        </w:r>
        <w:r w:rsidR="00364A29">
          <w:rPr>
            <w:noProof/>
            <w:webHidden/>
          </w:rPr>
          <w:instrText xml:space="preserve"> PAGEREF _Toc52962334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69A95A30" w14:textId="7A10781F" w:rsidR="00364A29" w:rsidRDefault="00B00A7B">
      <w:pPr>
        <w:pStyle w:val="TOC2"/>
        <w:rPr>
          <w:rFonts w:asciiTheme="minorHAnsi" w:eastAsiaTheme="minorEastAsia" w:hAnsiTheme="minorHAnsi" w:cstheme="minorBidi"/>
          <w:b w:val="0"/>
          <w:noProof/>
          <w:lang w:val="sv-SE" w:eastAsia="sv-SE"/>
        </w:rPr>
      </w:pPr>
      <w:hyperlink w:anchor="_Toc52962335" w:history="1">
        <w:r w:rsidR="00364A29" w:rsidRPr="00552B93">
          <w:rPr>
            <w:rStyle w:val="Hyperlink"/>
            <w:noProof/>
          </w:rPr>
          <w:t>8.1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_Toc52962335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20F5C2F9" w14:textId="1D0DAE60" w:rsidR="00364A29" w:rsidRDefault="00B00A7B">
      <w:pPr>
        <w:pStyle w:val="TOC2"/>
        <w:rPr>
          <w:rFonts w:asciiTheme="minorHAnsi" w:eastAsiaTheme="minorEastAsia" w:hAnsiTheme="minorHAnsi" w:cstheme="minorBidi"/>
          <w:b w:val="0"/>
          <w:noProof/>
          <w:lang w:val="sv-SE" w:eastAsia="sv-SE"/>
        </w:rPr>
      </w:pPr>
      <w:hyperlink w:anchor="_Toc52962336" w:history="1">
        <w:r w:rsidR="00364A29" w:rsidRPr="00552B93">
          <w:rPr>
            <w:rStyle w:val="Hyperlink"/>
            <w:noProof/>
          </w:rPr>
          <w:t>8.2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_Toc52962336 \h </w:instrText>
        </w:r>
        <w:r w:rsidR="00364A29">
          <w:rPr>
            <w:noProof/>
            <w:webHidden/>
          </w:rPr>
        </w:r>
        <w:r w:rsidR="00364A29">
          <w:rPr>
            <w:noProof/>
            <w:webHidden/>
          </w:rPr>
          <w:fldChar w:fldCharType="separate"/>
        </w:r>
        <w:r w:rsidR="00364A29">
          <w:rPr>
            <w:noProof/>
            <w:webHidden/>
          </w:rPr>
          <w:t>30</w:t>
        </w:r>
        <w:r w:rsidR="00364A29">
          <w:rPr>
            <w:noProof/>
            <w:webHidden/>
          </w:rPr>
          <w:fldChar w:fldCharType="end"/>
        </w:r>
      </w:hyperlink>
    </w:p>
    <w:p w14:paraId="0F4594A4" w14:textId="460370FA" w:rsidR="00364A29" w:rsidRDefault="00B00A7B">
      <w:pPr>
        <w:pStyle w:val="TOC2"/>
        <w:rPr>
          <w:rFonts w:asciiTheme="minorHAnsi" w:eastAsiaTheme="minorEastAsia" w:hAnsiTheme="minorHAnsi" w:cstheme="minorBidi"/>
          <w:b w:val="0"/>
          <w:noProof/>
          <w:lang w:val="sv-SE" w:eastAsia="sv-SE"/>
        </w:rPr>
      </w:pPr>
      <w:hyperlink w:anchor="_Toc52962337" w:history="1">
        <w:r w:rsidR="00364A29" w:rsidRPr="00552B93">
          <w:rPr>
            <w:rStyle w:val="Hyperlink"/>
            <w:noProof/>
          </w:rPr>
          <w:t>8.3</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_Toc52962337 \h </w:instrText>
        </w:r>
        <w:r w:rsidR="00364A29">
          <w:rPr>
            <w:noProof/>
            <w:webHidden/>
          </w:rPr>
        </w:r>
        <w:r w:rsidR="00364A29">
          <w:rPr>
            <w:noProof/>
            <w:webHidden/>
          </w:rPr>
          <w:fldChar w:fldCharType="separate"/>
        </w:r>
        <w:r w:rsidR="00364A29">
          <w:rPr>
            <w:noProof/>
            <w:webHidden/>
          </w:rPr>
          <w:t>37</w:t>
        </w:r>
        <w:r w:rsidR="00364A29">
          <w:rPr>
            <w:noProof/>
            <w:webHidden/>
          </w:rPr>
          <w:fldChar w:fldCharType="end"/>
        </w:r>
      </w:hyperlink>
    </w:p>
    <w:p w14:paraId="7B64044F" w14:textId="395AB3C5" w:rsidR="00364A29" w:rsidRDefault="00B00A7B">
      <w:pPr>
        <w:pStyle w:val="TOC2"/>
        <w:rPr>
          <w:rFonts w:asciiTheme="minorHAnsi" w:eastAsiaTheme="minorEastAsia" w:hAnsiTheme="minorHAnsi" w:cstheme="minorBidi"/>
          <w:b w:val="0"/>
          <w:noProof/>
          <w:lang w:val="sv-SE" w:eastAsia="sv-SE"/>
        </w:rPr>
      </w:pPr>
      <w:hyperlink w:anchor="_Toc52962338" w:history="1">
        <w:r w:rsidR="00364A29" w:rsidRPr="00552B93">
          <w:rPr>
            <w:rStyle w:val="Hyperlink"/>
            <w:noProof/>
          </w:rPr>
          <w:t>8.4</w:t>
        </w:r>
        <w:r w:rsidR="00364A29">
          <w:rPr>
            <w:rFonts w:asciiTheme="minorHAnsi" w:eastAsiaTheme="minorEastAsia" w:hAnsiTheme="minorHAnsi" w:cstheme="minorBidi"/>
            <w:b w:val="0"/>
            <w:noProof/>
            <w:lang w:val="sv-SE" w:eastAsia="sv-SE"/>
          </w:rPr>
          <w:tab/>
        </w:r>
        <w:r w:rsidR="00364A29" w:rsidRPr="00552B93">
          <w:rPr>
            <w:rStyle w:val="Hyperlink"/>
            <w:noProof/>
          </w:rPr>
          <w:t>Procedure</w:t>
        </w:r>
        <w:r w:rsidR="00364A29">
          <w:rPr>
            <w:noProof/>
            <w:webHidden/>
          </w:rPr>
          <w:tab/>
        </w:r>
        <w:r w:rsidR="00364A29">
          <w:rPr>
            <w:noProof/>
            <w:webHidden/>
          </w:rPr>
          <w:fldChar w:fldCharType="begin"/>
        </w:r>
        <w:r w:rsidR="00364A29">
          <w:rPr>
            <w:noProof/>
            <w:webHidden/>
          </w:rPr>
          <w:instrText xml:space="preserve"> PAGEREF _Toc52962338 \h </w:instrText>
        </w:r>
        <w:r w:rsidR="00364A29">
          <w:rPr>
            <w:noProof/>
            <w:webHidden/>
          </w:rPr>
        </w:r>
        <w:r w:rsidR="00364A29">
          <w:rPr>
            <w:noProof/>
            <w:webHidden/>
          </w:rPr>
          <w:fldChar w:fldCharType="separate"/>
        </w:r>
        <w:r w:rsidR="00364A29">
          <w:rPr>
            <w:noProof/>
            <w:webHidden/>
          </w:rPr>
          <w:t>38</w:t>
        </w:r>
        <w:r w:rsidR="00364A29">
          <w:rPr>
            <w:noProof/>
            <w:webHidden/>
          </w:rPr>
          <w:fldChar w:fldCharType="end"/>
        </w:r>
      </w:hyperlink>
    </w:p>
    <w:p w14:paraId="47063566" w14:textId="5B21947D" w:rsidR="00364A29" w:rsidRDefault="00B00A7B">
      <w:pPr>
        <w:pStyle w:val="TOC2"/>
        <w:rPr>
          <w:rFonts w:asciiTheme="minorHAnsi" w:eastAsiaTheme="minorEastAsia" w:hAnsiTheme="minorHAnsi" w:cstheme="minorBidi"/>
          <w:b w:val="0"/>
          <w:noProof/>
          <w:lang w:val="sv-SE" w:eastAsia="sv-SE"/>
        </w:rPr>
      </w:pPr>
      <w:hyperlink w:anchor="_Toc52962339" w:history="1">
        <w:r w:rsidR="00364A29" w:rsidRPr="00552B93">
          <w:rPr>
            <w:rStyle w:val="Hyperlink"/>
            <w:noProof/>
          </w:rPr>
          <w:t>8.5</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_Toc52962339 \h </w:instrText>
        </w:r>
        <w:r w:rsidR="00364A29">
          <w:rPr>
            <w:noProof/>
            <w:webHidden/>
          </w:rPr>
        </w:r>
        <w:r w:rsidR="00364A29">
          <w:rPr>
            <w:noProof/>
            <w:webHidden/>
          </w:rPr>
          <w:fldChar w:fldCharType="separate"/>
        </w:r>
        <w:r w:rsidR="00364A29">
          <w:rPr>
            <w:noProof/>
            <w:webHidden/>
          </w:rPr>
          <w:t>39</w:t>
        </w:r>
        <w:r w:rsidR="00364A29">
          <w:rPr>
            <w:noProof/>
            <w:webHidden/>
          </w:rPr>
          <w:fldChar w:fldCharType="end"/>
        </w:r>
      </w:hyperlink>
    </w:p>
    <w:p w14:paraId="543B56B5" w14:textId="770C2ACD" w:rsidR="00364A29" w:rsidRDefault="00B00A7B">
      <w:pPr>
        <w:pStyle w:val="TOC2"/>
        <w:rPr>
          <w:rFonts w:asciiTheme="minorHAnsi" w:eastAsiaTheme="minorEastAsia" w:hAnsiTheme="minorHAnsi" w:cstheme="minorBidi"/>
          <w:b w:val="0"/>
          <w:noProof/>
          <w:lang w:val="sv-SE" w:eastAsia="sv-SE"/>
        </w:rPr>
      </w:pPr>
      <w:hyperlink w:anchor="_Toc52962340" w:history="1">
        <w:r w:rsidR="00364A29" w:rsidRPr="00552B93">
          <w:rPr>
            <w:rStyle w:val="Hyperlink"/>
            <w:noProof/>
          </w:rPr>
          <w:t>8.6</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_Toc52962340 \h </w:instrText>
        </w:r>
        <w:r w:rsidR="00364A29">
          <w:rPr>
            <w:noProof/>
            <w:webHidden/>
          </w:rPr>
        </w:r>
        <w:r w:rsidR="00364A29">
          <w:rPr>
            <w:noProof/>
            <w:webHidden/>
          </w:rPr>
          <w:fldChar w:fldCharType="separate"/>
        </w:r>
        <w:r w:rsidR="00364A29">
          <w:rPr>
            <w:noProof/>
            <w:webHidden/>
          </w:rPr>
          <w:t>40</w:t>
        </w:r>
        <w:r w:rsidR="00364A29">
          <w:rPr>
            <w:noProof/>
            <w:webHidden/>
          </w:rPr>
          <w:fldChar w:fldCharType="end"/>
        </w:r>
      </w:hyperlink>
    </w:p>
    <w:p w14:paraId="037A30A1" w14:textId="6B30C0BB" w:rsidR="00364A29" w:rsidRDefault="00B00A7B">
      <w:pPr>
        <w:pStyle w:val="TOC2"/>
        <w:rPr>
          <w:rFonts w:asciiTheme="minorHAnsi" w:eastAsiaTheme="minorEastAsia" w:hAnsiTheme="minorHAnsi" w:cstheme="minorBidi"/>
          <w:b w:val="0"/>
          <w:noProof/>
          <w:lang w:val="sv-SE" w:eastAsia="sv-SE"/>
        </w:rPr>
      </w:pPr>
      <w:hyperlink w:anchor="_Toc52962341" w:history="1">
        <w:r w:rsidR="00364A29" w:rsidRPr="00552B93">
          <w:rPr>
            <w:rStyle w:val="Hyperlink"/>
            <w:noProof/>
          </w:rPr>
          <w:t>8.7</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_Toc52962341 \h </w:instrText>
        </w:r>
        <w:r w:rsidR="00364A29">
          <w:rPr>
            <w:noProof/>
            <w:webHidden/>
          </w:rPr>
        </w:r>
        <w:r w:rsidR="00364A29">
          <w:rPr>
            <w:noProof/>
            <w:webHidden/>
          </w:rPr>
          <w:fldChar w:fldCharType="separate"/>
        </w:r>
        <w:r w:rsidR="00364A29">
          <w:rPr>
            <w:noProof/>
            <w:webHidden/>
          </w:rPr>
          <w:t>42</w:t>
        </w:r>
        <w:r w:rsidR="00364A29">
          <w:rPr>
            <w:noProof/>
            <w:webHidden/>
          </w:rPr>
          <w:fldChar w:fldCharType="end"/>
        </w:r>
      </w:hyperlink>
    </w:p>
    <w:p w14:paraId="01A83FEC" w14:textId="7B6BDBFC" w:rsidR="00364A29" w:rsidRDefault="00B00A7B">
      <w:pPr>
        <w:pStyle w:val="TOC2"/>
        <w:rPr>
          <w:rFonts w:asciiTheme="minorHAnsi" w:eastAsiaTheme="minorEastAsia" w:hAnsiTheme="minorHAnsi" w:cstheme="minorBidi"/>
          <w:b w:val="0"/>
          <w:noProof/>
          <w:lang w:val="sv-SE" w:eastAsia="sv-SE"/>
        </w:rPr>
      </w:pPr>
      <w:hyperlink w:anchor="_Toc52962342" w:history="1">
        <w:r w:rsidR="00364A29" w:rsidRPr="00552B93">
          <w:rPr>
            <w:rStyle w:val="Hyperlink"/>
            <w:noProof/>
          </w:rPr>
          <w:t>8.8</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_Toc52962342 \h </w:instrText>
        </w:r>
        <w:r w:rsidR="00364A29">
          <w:rPr>
            <w:noProof/>
            <w:webHidden/>
          </w:rPr>
        </w:r>
        <w:r w:rsidR="00364A29">
          <w:rPr>
            <w:noProof/>
            <w:webHidden/>
          </w:rPr>
          <w:fldChar w:fldCharType="separate"/>
        </w:r>
        <w:r w:rsidR="00364A29">
          <w:rPr>
            <w:noProof/>
            <w:webHidden/>
          </w:rPr>
          <w:t>44</w:t>
        </w:r>
        <w:r w:rsidR="00364A29">
          <w:rPr>
            <w:noProof/>
            <w:webHidden/>
          </w:rPr>
          <w:fldChar w:fldCharType="end"/>
        </w:r>
      </w:hyperlink>
    </w:p>
    <w:p w14:paraId="2EA8F363" w14:textId="0E2335DE" w:rsidR="00364A29" w:rsidRDefault="00B00A7B">
      <w:pPr>
        <w:pStyle w:val="TOC1"/>
        <w:rPr>
          <w:rFonts w:asciiTheme="minorHAnsi" w:eastAsiaTheme="minorEastAsia" w:hAnsiTheme="minorHAnsi" w:cstheme="minorBidi"/>
          <w:b w:val="0"/>
          <w:noProof/>
          <w:lang w:val="sv-SE" w:eastAsia="sv-SE"/>
        </w:rPr>
      </w:pPr>
      <w:hyperlink w:anchor="_Toc52962343" w:history="1">
        <w:r w:rsidR="00364A29" w:rsidRPr="00552B93">
          <w:rPr>
            <w:rStyle w:val="Hyperlink"/>
            <w:noProof/>
          </w:rPr>
          <w:t>9</w:t>
        </w:r>
        <w:r w:rsidR="00364A29">
          <w:rPr>
            <w:rFonts w:asciiTheme="minorHAnsi" w:eastAsiaTheme="minorEastAsia" w:hAnsiTheme="minorHAnsi" w:cstheme="minorBidi"/>
            <w:b w:val="0"/>
            <w:noProof/>
            <w:lang w:val="sv-SE" w:eastAsia="sv-SE"/>
          </w:rPr>
          <w:tab/>
        </w:r>
        <w:r w:rsidR="00364A29" w:rsidRPr="00552B93">
          <w:rPr>
            <w:rStyle w:val="Hyperlink"/>
            <w:noProof/>
          </w:rPr>
          <w:t>Abstract Observation Core</w:t>
        </w:r>
        <w:r w:rsidR="00364A29">
          <w:rPr>
            <w:noProof/>
            <w:webHidden/>
          </w:rPr>
          <w:tab/>
        </w:r>
        <w:r w:rsidR="00364A29">
          <w:rPr>
            <w:noProof/>
            <w:webHidden/>
          </w:rPr>
          <w:fldChar w:fldCharType="begin"/>
        </w:r>
        <w:r w:rsidR="00364A29">
          <w:rPr>
            <w:noProof/>
            <w:webHidden/>
          </w:rPr>
          <w:instrText xml:space="preserve"> PAGEREF _Toc52962343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228DEEB7" w14:textId="41FBAD7D" w:rsidR="00364A29" w:rsidRDefault="00B00A7B">
      <w:pPr>
        <w:pStyle w:val="TOC2"/>
        <w:rPr>
          <w:rFonts w:asciiTheme="minorHAnsi" w:eastAsiaTheme="minorEastAsia" w:hAnsiTheme="minorHAnsi" w:cstheme="minorBidi"/>
          <w:b w:val="0"/>
          <w:noProof/>
          <w:lang w:val="sv-SE" w:eastAsia="sv-SE"/>
        </w:rPr>
      </w:pPr>
      <w:hyperlink w:anchor="_Toc52962344" w:history="1">
        <w:r w:rsidR="00364A29" w:rsidRPr="00552B93">
          <w:rPr>
            <w:rStyle w:val="Hyperlink"/>
            <w:noProof/>
          </w:rPr>
          <w:t>9.1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_Toc52962344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3A0BA7FA" w14:textId="695FDFB3" w:rsidR="00364A29" w:rsidRDefault="00B00A7B">
      <w:pPr>
        <w:pStyle w:val="TOC2"/>
        <w:rPr>
          <w:rFonts w:asciiTheme="minorHAnsi" w:eastAsiaTheme="minorEastAsia" w:hAnsiTheme="minorHAnsi" w:cstheme="minorBidi"/>
          <w:b w:val="0"/>
          <w:noProof/>
          <w:lang w:val="sv-SE" w:eastAsia="sv-SE"/>
        </w:rPr>
      </w:pPr>
      <w:hyperlink w:anchor="_Toc52962345" w:history="1">
        <w:r w:rsidR="00364A29" w:rsidRPr="00552B93">
          <w:rPr>
            <w:rStyle w:val="Hyperlink"/>
            <w:noProof/>
          </w:rPr>
          <w:t>9.2</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AbstractObservationCharacteristics</w:t>
        </w:r>
        <w:r w:rsidR="00364A29">
          <w:rPr>
            <w:noProof/>
            <w:webHidden/>
          </w:rPr>
          <w:tab/>
        </w:r>
        <w:r w:rsidR="00364A29">
          <w:rPr>
            <w:noProof/>
            <w:webHidden/>
          </w:rPr>
          <w:fldChar w:fldCharType="begin"/>
        </w:r>
        <w:r w:rsidR="00364A29">
          <w:rPr>
            <w:noProof/>
            <w:webHidden/>
          </w:rPr>
          <w:instrText xml:space="preserve"> PAGEREF _Toc52962345 \h </w:instrText>
        </w:r>
        <w:r w:rsidR="00364A29">
          <w:rPr>
            <w:noProof/>
            <w:webHidden/>
          </w:rPr>
        </w:r>
        <w:r w:rsidR="00364A29">
          <w:rPr>
            <w:noProof/>
            <w:webHidden/>
          </w:rPr>
          <w:fldChar w:fldCharType="separate"/>
        </w:r>
        <w:r w:rsidR="00364A29">
          <w:rPr>
            <w:noProof/>
            <w:webHidden/>
          </w:rPr>
          <w:t>47</w:t>
        </w:r>
        <w:r w:rsidR="00364A29">
          <w:rPr>
            <w:noProof/>
            <w:webHidden/>
          </w:rPr>
          <w:fldChar w:fldCharType="end"/>
        </w:r>
      </w:hyperlink>
    </w:p>
    <w:p w14:paraId="6C37FA92" w14:textId="1A5F1604" w:rsidR="00364A29" w:rsidRDefault="00B00A7B">
      <w:pPr>
        <w:pStyle w:val="TOC2"/>
        <w:rPr>
          <w:rFonts w:asciiTheme="minorHAnsi" w:eastAsiaTheme="minorEastAsia" w:hAnsiTheme="minorHAnsi" w:cstheme="minorBidi"/>
          <w:b w:val="0"/>
          <w:noProof/>
          <w:lang w:val="sv-SE" w:eastAsia="sv-SE"/>
        </w:rPr>
      </w:pPr>
      <w:hyperlink w:anchor="_Toc52962346" w:history="1">
        <w:r w:rsidR="00364A29" w:rsidRPr="00552B93">
          <w:rPr>
            <w:rStyle w:val="Hyperlink"/>
            <w:noProof/>
          </w:rPr>
          <w:t>9.3</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w:t>
        </w:r>
        <w:r w:rsidR="00364A29">
          <w:rPr>
            <w:noProof/>
            <w:webHidden/>
          </w:rPr>
          <w:tab/>
        </w:r>
        <w:r w:rsidR="00364A29">
          <w:rPr>
            <w:noProof/>
            <w:webHidden/>
          </w:rPr>
          <w:fldChar w:fldCharType="begin"/>
        </w:r>
        <w:r w:rsidR="00364A29">
          <w:rPr>
            <w:noProof/>
            <w:webHidden/>
          </w:rPr>
          <w:instrText xml:space="preserve"> PAGEREF _Toc52962346 \h </w:instrText>
        </w:r>
        <w:r w:rsidR="00364A29">
          <w:rPr>
            <w:noProof/>
            <w:webHidden/>
          </w:rPr>
        </w:r>
        <w:r w:rsidR="00364A29">
          <w:rPr>
            <w:noProof/>
            <w:webHidden/>
          </w:rPr>
          <w:fldChar w:fldCharType="separate"/>
        </w:r>
        <w:r w:rsidR="00364A29">
          <w:rPr>
            <w:noProof/>
            <w:webHidden/>
          </w:rPr>
          <w:t>52</w:t>
        </w:r>
        <w:r w:rsidR="00364A29">
          <w:rPr>
            <w:noProof/>
            <w:webHidden/>
          </w:rPr>
          <w:fldChar w:fldCharType="end"/>
        </w:r>
      </w:hyperlink>
    </w:p>
    <w:p w14:paraId="3A94A5FB" w14:textId="3FAA8B82" w:rsidR="00364A29" w:rsidRDefault="00B00A7B">
      <w:pPr>
        <w:pStyle w:val="TOC2"/>
        <w:rPr>
          <w:rFonts w:asciiTheme="minorHAnsi" w:eastAsiaTheme="minorEastAsia" w:hAnsiTheme="minorHAnsi" w:cstheme="minorBidi"/>
          <w:b w:val="0"/>
          <w:noProof/>
          <w:lang w:val="sv-SE" w:eastAsia="sv-SE"/>
        </w:rPr>
      </w:pPr>
      <w:hyperlink w:anchor="_Toc52962347" w:history="1">
        <w:r w:rsidR="00364A29" w:rsidRPr="00552B93">
          <w:rPr>
            <w:rStyle w:val="Hyperlink"/>
            <w:noProof/>
          </w:rPr>
          <w:t>9.4</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AbstractObservableProperty</w:t>
        </w:r>
        <w:r w:rsidR="00364A29">
          <w:rPr>
            <w:noProof/>
            <w:webHidden/>
          </w:rPr>
          <w:tab/>
        </w:r>
        <w:r w:rsidR="00364A29">
          <w:rPr>
            <w:noProof/>
            <w:webHidden/>
          </w:rPr>
          <w:fldChar w:fldCharType="begin"/>
        </w:r>
        <w:r w:rsidR="00364A29">
          <w:rPr>
            <w:noProof/>
            <w:webHidden/>
          </w:rPr>
          <w:instrText xml:space="preserve"> PAGEREF _Toc52962347 \h </w:instrText>
        </w:r>
        <w:r w:rsidR="00364A29">
          <w:rPr>
            <w:noProof/>
            <w:webHidden/>
          </w:rPr>
        </w:r>
        <w:r w:rsidR="00364A29">
          <w:rPr>
            <w:noProof/>
            <w:webHidden/>
          </w:rPr>
          <w:fldChar w:fldCharType="separate"/>
        </w:r>
        <w:r w:rsidR="00364A29">
          <w:rPr>
            <w:noProof/>
            <w:webHidden/>
          </w:rPr>
          <w:t>54</w:t>
        </w:r>
        <w:r w:rsidR="00364A29">
          <w:rPr>
            <w:noProof/>
            <w:webHidden/>
          </w:rPr>
          <w:fldChar w:fldCharType="end"/>
        </w:r>
      </w:hyperlink>
    </w:p>
    <w:p w14:paraId="73B05A3C" w14:textId="6BF368B8" w:rsidR="00364A29" w:rsidRDefault="00B00A7B">
      <w:pPr>
        <w:pStyle w:val="TOC2"/>
        <w:rPr>
          <w:rFonts w:asciiTheme="minorHAnsi" w:eastAsiaTheme="minorEastAsia" w:hAnsiTheme="minorHAnsi" w:cstheme="minorBidi"/>
          <w:b w:val="0"/>
          <w:noProof/>
          <w:lang w:val="sv-SE" w:eastAsia="sv-SE"/>
        </w:rPr>
      </w:pPr>
      <w:hyperlink w:anchor="_Toc52962348" w:history="1">
        <w:r w:rsidR="00364A29" w:rsidRPr="00552B93">
          <w:rPr>
            <w:rStyle w:val="Hyperlink"/>
            <w:noProof/>
          </w:rPr>
          <w:t>9.5</w:t>
        </w:r>
        <w:r w:rsidR="00364A29">
          <w:rPr>
            <w:rFonts w:asciiTheme="minorHAnsi" w:eastAsiaTheme="minorEastAsia" w:hAnsiTheme="minorHAnsi" w:cstheme="minorBidi"/>
            <w:b w:val="0"/>
            <w:noProof/>
            <w:lang w:val="sv-SE" w:eastAsia="sv-SE"/>
          </w:rPr>
          <w:tab/>
        </w:r>
        <w:r w:rsidR="00364A29" w:rsidRPr="00552B93">
          <w:rPr>
            <w:rStyle w:val="Hyperlink"/>
            <w:noProof/>
          </w:rPr>
          <w:t>AbstractObservingProcedure</w:t>
        </w:r>
        <w:r w:rsidR="00364A29">
          <w:rPr>
            <w:noProof/>
            <w:webHidden/>
          </w:rPr>
          <w:tab/>
        </w:r>
        <w:r w:rsidR="00364A29">
          <w:rPr>
            <w:noProof/>
            <w:webHidden/>
          </w:rPr>
          <w:fldChar w:fldCharType="begin"/>
        </w:r>
        <w:r w:rsidR="00364A29">
          <w:rPr>
            <w:noProof/>
            <w:webHidden/>
          </w:rPr>
          <w:instrText xml:space="preserve"> PAGEREF _Toc52962348 \h </w:instrText>
        </w:r>
        <w:r w:rsidR="00364A29">
          <w:rPr>
            <w:noProof/>
            <w:webHidden/>
          </w:rPr>
        </w:r>
        <w:r w:rsidR="00364A29">
          <w:rPr>
            <w:noProof/>
            <w:webHidden/>
          </w:rPr>
          <w:fldChar w:fldCharType="separate"/>
        </w:r>
        <w:r w:rsidR="00364A29">
          <w:rPr>
            <w:noProof/>
            <w:webHidden/>
          </w:rPr>
          <w:t>55</w:t>
        </w:r>
        <w:r w:rsidR="00364A29">
          <w:rPr>
            <w:noProof/>
            <w:webHidden/>
          </w:rPr>
          <w:fldChar w:fldCharType="end"/>
        </w:r>
      </w:hyperlink>
    </w:p>
    <w:p w14:paraId="4F8297A6" w14:textId="2A4EE490" w:rsidR="00364A29" w:rsidRDefault="00B00A7B">
      <w:pPr>
        <w:pStyle w:val="TOC2"/>
        <w:rPr>
          <w:rFonts w:asciiTheme="minorHAnsi" w:eastAsiaTheme="minorEastAsia" w:hAnsiTheme="minorHAnsi" w:cstheme="minorBidi"/>
          <w:b w:val="0"/>
          <w:noProof/>
          <w:lang w:val="sv-SE" w:eastAsia="sv-SE"/>
        </w:rPr>
      </w:pPr>
      <w:hyperlink w:anchor="_Toc52962349" w:history="1">
        <w:r w:rsidR="00364A29" w:rsidRPr="00552B93">
          <w:rPr>
            <w:rStyle w:val="Hyperlink"/>
            <w:noProof/>
          </w:rPr>
          <w:t>9.6</w:t>
        </w:r>
        <w:r w:rsidR="00364A29">
          <w:rPr>
            <w:rFonts w:asciiTheme="minorHAnsi" w:eastAsiaTheme="minorEastAsia" w:hAnsiTheme="minorHAnsi" w:cstheme="minorBidi"/>
            <w:b w:val="0"/>
            <w:noProof/>
            <w:lang w:val="sv-SE" w:eastAsia="sv-SE"/>
          </w:rPr>
          <w:tab/>
        </w:r>
        <w:r w:rsidR="00364A29" w:rsidRPr="00552B93">
          <w:rPr>
            <w:rStyle w:val="Hyperlink"/>
            <w:noProof/>
          </w:rPr>
          <w:t>AbstractObserver</w:t>
        </w:r>
        <w:r w:rsidR="00364A29">
          <w:rPr>
            <w:noProof/>
            <w:webHidden/>
          </w:rPr>
          <w:tab/>
        </w:r>
        <w:r w:rsidR="00364A29">
          <w:rPr>
            <w:noProof/>
            <w:webHidden/>
          </w:rPr>
          <w:fldChar w:fldCharType="begin"/>
        </w:r>
        <w:r w:rsidR="00364A29">
          <w:rPr>
            <w:noProof/>
            <w:webHidden/>
          </w:rPr>
          <w:instrText xml:space="preserve"> PAGEREF _Toc52962349 \h </w:instrText>
        </w:r>
        <w:r w:rsidR="00364A29">
          <w:rPr>
            <w:noProof/>
            <w:webHidden/>
          </w:rPr>
        </w:r>
        <w:r w:rsidR="00364A29">
          <w:rPr>
            <w:noProof/>
            <w:webHidden/>
          </w:rPr>
          <w:fldChar w:fldCharType="separate"/>
        </w:r>
        <w:r w:rsidR="00364A29">
          <w:rPr>
            <w:noProof/>
            <w:webHidden/>
          </w:rPr>
          <w:t>56</w:t>
        </w:r>
        <w:r w:rsidR="00364A29">
          <w:rPr>
            <w:noProof/>
            <w:webHidden/>
          </w:rPr>
          <w:fldChar w:fldCharType="end"/>
        </w:r>
      </w:hyperlink>
    </w:p>
    <w:p w14:paraId="60008BDA" w14:textId="363A3A20" w:rsidR="00364A29" w:rsidRDefault="00B00A7B">
      <w:pPr>
        <w:pStyle w:val="TOC2"/>
        <w:rPr>
          <w:rFonts w:asciiTheme="minorHAnsi" w:eastAsiaTheme="minorEastAsia" w:hAnsiTheme="minorHAnsi" w:cstheme="minorBidi"/>
          <w:b w:val="0"/>
          <w:noProof/>
          <w:lang w:val="sv-SE" w:eastAsia="sv-SE"/>
        </w:rPr>
      </w:pPr>
      <w:hyperlink w:anchor="_Toc52962350" w:history="1">
        <w:r w:rsidR="00364A29" w:rsidRPr="00552B93">
          <w:rPr>
            <w:rStyle w:val="Hyperlink"/>
            <w:noProof/>
          </w:rPr>
          <w:t>9.7</w:t>
        </w:r>
        <w:r w:rsidR="00364A29">
          <w:rPr>
            <w:rFonts w:asciiTheme="minorHAnsi" w:eastAsiaTheme="minorEastAsia" w:hAnsiTheme="minorHAnsi" w:cstheme="minorBidi"/>
            <w:b w:val="0"/>
            <w:noProof/>
            <w:lang w:val="sv-SE" w:eastAsia="sv-SE"/>
          </w:rPr>
          <w:tab/>
        </w:r>
        <w:r w:rsidR="00364A29" w:rsidRPr="00552B93">
          <w:rPr>
            <w:rStyle w:val="Hyperlink"/>
            <w:noProof/>
          </w:rPr>
          <w:t>AbstractHost</w:t>
        </w:r>
        <w:r w:rsidR="00364A29">
          <w:rPr>
            <w:noProof/>
            <w:webHidden/>
          </w:rPr>
          <w:tab/>
        </w:r>
        <w:r w:rsidR="00364A29">
          <w:rPr>
            <w:noProof/>
            <w:webHidden/>
          </w:rPr>
          <w:fldChar w:fldCharType="begin"/>
        </w:r>
        <w:r w:rsidR="00364A29">
          <w:rPr>
            <w:noProof/>
            <w:webHidden/>
          </w:rPr>
          <w:instrText xml:space="preserve"> PAGEREF _Toc52962350 \h </w:instrText>
        </w:r>
        <w:r w:rsidR="00364A29">
          <w:rPr>
            <w:noProof/>
            <w:webHidden/>
          </w:rPr>
        </w:r>
        <w:r w:rsidR="00364A29">
          <w:rPr>
            <w:noProof/>
            <w:webHidden/>
          </w:rPr>
          <w:fldChar w:fldCharType="separate"/>
        </w:r>
        <w:r w:rsidR="00364A29">
          <w:rPr>
            <w:noProof/>
            <w:webHidden/>
          </w:rPr>
          <w:t>57</w:t>
        </w:r>
        <w:r w:rsidR="00364A29">
          <w:rPr>
            <w:noProof/>
            <w:webHidden/>
          </w:rPr>
          <w:fldChar w:fldCharType="end"/>
        </w:r>
      </w:hyperlink>
    </w:p>
    <w:p w14:paraId="10020E27" w14:textId="3AED491D" w:rsidR="00364A29" w:rsidRDefault="00B00A7B">
      <w:pPr>
        <w:pStyle w:val="TOC2"/>
        <w:rPr>
          <w:rFonts w:asciiTheme="minorHAnsi" w:eastAsiaTheme="minorEastAsia" w:hAnsiTheme="minorHAnsi" w:cstheme="minorBidi"/>
          <w:b w:val="0"/>
          <w:noProof/>
          <w:lang w:val="sv-SE" w:eastAsia="sv-SE"/>
        </w:rPr>
      </w:pPr>
      <w:hyperlink w:anchor="_Toc52962351" w:history="1">
        <w:r w:rsidR="00364A29" w:rsidRPr="00552B93">
          <w:rPr>
            <w:rStyle w:val="Hyperlink"/>
            <w:noProof/>
          </w:rPr>
          <w:t>9.8</w:t>
        </w:r>
        <w:r w:rsidR="00364A29">
          <w:rPr>
            <w:rFonts w:asciiTheme="minorHAnsi" w:eastAsiaTheme="minorEastAsia" w:hAnsiTheme="minorHAnsi" w:cstheme="minorBidi"/>
            <w:b w:val="0"/>
            <w:noProof/>
            <w:lang w:val="sv-SE" w:eastAsia="sv-SE"/>
          </w:rPr>
          <w:tab/>
        </w:r>
        <w:r w:rsidR="00364A29" w:rsidRPr="00552B93">
          <w:rPr>
            <w:rStyle w:val="Hyperlink"/>
            <w:noProof/>
          </w:rPr>
          <w:t>AbstractDeployment</w:t>
        </w:r>
        <w:r w:rsidR="00364A29">
          <w:rPr>
            <w:noProof/>
            <w:webHidden/>
          </w:rPr>
          <w:tab/>
        </w:r>
        <w:r w:rsidR="00364A29">
          <w:rPr>
            <w:noProof/>
            <w:webHidden/>
          </w:rPr>
          <w:fldChar w:fldCharType="begin"/>
        </w:r>
        <w:r w:rsidR="00364A29">
          <w:rPr>
            <w:noProof/>
            <w:webHidden/>
          </w:rPr>
          <w:instrText xml:space="preserve"> PAGEREF _Toc52962351 \h </w:instrText>
        </w:r>
        <w:r w:rsidR="00364A29">
          <w:rPr>
            <w:noProof/>
            <w:webHidden/>
          </w:rPr>
        </w:r>
        <w:r w:rsidR="00364A29">
          <w:rPr>
            <w:noProof/>
            <w:webHidden/>
          </w:rPr>
          <w:fldChar w:fldCharType="separate"/>
        </w:r>
        <w:r w:rsidR="00364A29">
          <w:rPr>
            <w:noProof/>
            <w:webHidden/>
          </w:rPr>
          <w:t>58</w:t>
        </w:r>
        <w:r w:rsidR="00364A29">
          <w:rPr>
            <w:noProof/>
            <w:webHidden/>
          </w:rPr>
          <w:fldChar w:fldCharType="end"/>
        </w:r>
      </w:hyperlink>
    </w:p>
    <w:p w14:paraId="39E5AD7C" w14:textId="3F8FF8D5" w:rsidR="00364A29" w:rsidRDefault="00B00A7B">
      <w:pPr>
        <w:pStyle w:val="TOC2"/>
        <w:rPr>
          <w:rFonts w:asciiTheme="minorHAnsi" w:eastAsiaTheme="minorEastAsia" w:hAnsiTheme="minorHAnsi" w:cstheme="minorBidi"/>
          <w:b w:val="0"/>
          <w:noProof/>
          <w:lang w:val="sv-SE" w:eastAsia="sv-SE"/>
        </w:rPr>
      </w:pPr>
      <w:hyperlink w:anchor="_Toc52962352" w:history="1">
        <w:r w:rsidR="00364A29" w:rsidRPr="00552B93">
          <w:rPr>
            <w:rStyle w:val="Hyperlink"/>
            <w:noProof/>
          </w:rPr>
          <w:t>9.9</w:t>
        </w:r>
        <w:r w:rsidR="00364A29">
          <w:rPr>
            <w:rFonts w:asciiTheme="minorHAnsi" w:eastAsiaTheme="minorEastAsia" w:hAnsiTheme="minorHAnsi" w:cstheme="minorBidi"/>
            <w:b w:val="0"/>
            <w:noProof/>
            <w:lang w:val="sv-SE" w:eastAsia="sv-SE"/>
          </w:rPr>
          <w:tab/>
        </w:r>
        <w:r w:rsidR="00364A29" w:rsidRPr="00552B93">
          <w:rPr>
            <w:rStyle w:val="Hyperlink"/>
            <w:noProof/>
          </w:rPr>
          <w:t>NamedValue</w:t>
        </w:r>
        <w:r w:rsidR="00364A29">
          <w:rPr>
            <w:noProof/>
            <w:webHidden/>
          </w:rPr>
          <w:tab/>
        </w:r>
        <w:r w:rsidR="00364A29">
          <w:rPr>
            <w:noProof/>
            <w:webHidden/>
          </w:rPr>
          <w:fldChar w:fldCharType="begin"/>
        </w:r>
        <w:r w:rsidR="00364A29">
          <w:rPr>
            <w:noProof/>
            <w:webHidden/>
          </w:rPr>
          <w:instrText xml:space="preserve"> PAGEREF _Toc52962352 \h </w:instrText>
        </w:r>
        <w:r w:rsidR="00364A29">
          <w:rPr>
            <w:noProof/>
            <w:webHidden/>
          </w:rPr>
        </w:r>
        <w:r w:rsidR="00364A29">
          <w:rPr>
            <w:noProof/>
            <w:webHidden/>
          </w:rPr>
          <w:fldChar w:fldCharType="separate"/>
        </w:r>
        <w:r w:rsidR="00364A29">
          <w:rPr>
            <w:noProof/>
            <w:webHidden/>
          </w:rPr>
          <w:t>60</w:t>
        </w:r>
        <w:r w:rsidR="00364A29">
          <w:rPr>
            <w:noProof/>
            <w:webHidden/>
          </w:rPr>
          <w:fldChar w:fldCharType="end"/>
        </w:r>
      </w:hyperlink>
    </w:p>
    <w:p w14:paraId="3B3D342E" w14:textId="15F474AB" w:rsidR="00364A29" w:rsidRDefault="00B00A7B">
      <w:pPr>
        <w:pStyle w:val="TOC1"/>
        <w:rPr>
          <w:rFonts w:asciiTheme="minorHAnsi" w:eastAsiaTheme="minorEastAsia" w:hAnsiTheme="minorHAnsi" w:cstheme="minorBidi"/>
          <w:b w:val="0"/>
          <w:noProof/>
          <w:lang w:val="sv-SE" w:eastAsia="sv-SE"/>
        </w:rPr>
      </w:pPr>
      <w:hyperlink w:anchor="_Toc52962353" w:history="1">
        <w:r w:rsidR="00364A29" w:rsidRPr="00552B93">
          <w:rPr>
            <w:rStyle w:val="Hyperlink"/>
            <w:noProof/>
          </w:rPr>
          <w:t>10</w:t>
        </w:r>
        <w:r w:rsidR="00364A29">
          <w:rPr>
            <w:rFonts w:asciiTheme="minorHAnsi" w:eastAsiaTheme="minorEastAsia" w:hAnsiTheme="minorHAnsi" w:cstheme="minorBidi"/>
            <w:b w:val="0"/>
            <w:noProof/>
            <w:lang w:val="sv-SE" w:eastAsia="sv-SE"/>
          </w:rPr>
          <w:tab/>
        </w:r>
        <w:r w:rsidR="00364A29" w:rsidRPr="00552B93">
          <w:rPr>
            <w:rStyle w:val="Hyperlink"/>
            <w:noProof/>
          </w:rPr>
          <w:t>Basic Observations</w:t>
        </w:r>
        <w:r w:rsidR="00364A29">
          <w:rPr>
            <w:noProof/>
            <w:webHidden/>
          </w:rPr>
          <w:tab/>
        </w:r>
        <w:r w:rsidR="00364A29">
          <w:rPr>
            <w:noProof/>
            <w:webHidden/>
          </w:rPr>
          <w:fldChar w:fldCharType="begin"/>
        </w:r>
        <w:r w:rsidR="00364A29">
          <w:rPr>
            <w:noProof/>
            <w:webHidden/>
          </w:rPr>
          <w:instrText xml:space="preserve"> PAGEREF _Toc52962353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3607A326" w14:textId="3B5A7623" w:rsidR="00364A29" w:rsidRDefault="00B00A7B">
      <w:pPr>
        <w:pStyle w:val="TOC2"/>
        <w:rPr>
          <w:rFonts w:asciiTheme="minorHAnsi" w:eastAsiaTheme="minorEastAsia" w:hAnsiTheme="minorHAnsi" w:cstheme="minorBidi"/>
          <w:b w:val="0"/>
          <w:noProof/>
          <w:lang w:val="sv-SE" w:eastAsia="sv-SE"/>
        </w:rPr>
      </w:pPr>
      <w:hyperlink w:anchor="_Toc52962354" w:history="1">
        <w:r w:rsidR="00364A29" w:rsidRPr="00552B93">
          <w:rPr>
            <w:rStyle w:val="Hyperlink"/>
            <w:noProof/>
          </w:rPr>
          <w:t>10.1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_Toc52962354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5E0ACBDC" w14:textId="1A49BD63" w:rsidR="00364A29" w:rsidRDefault="00B00A7B">
      <w:pPr>
        <w:pStyle w:val="TOC2"/>
        <w:rPr>
          <w:rFonts w:asciiTheme="minorHAnsi" w:eastAsiaTheme="minorEastAsia" w:hAnsiTheme="minorHAnsi" w:cstheme="minorBidi"/>
          <w:b w:val="0"/>
          <w:noProof/>
          <w:lang w:val="sv-SE" w:eastAsia="sv-SE"/>
        </w:rPr>
      </w:pPr>
      <w:hyperlink w:anchor="_Toc52962355" w:history="1">
        <w:r w:rsidR="00364A29" w:rsidRPr="00552B93">
          <w:rPr>
            <w:rStyle w:val="Hyperlink"/>
            <w:noProof/>
          </w:rPr>
          <w:t>10.2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_Toc52962355 \h </w:instrText>
        </w:r>
        <w:r w:rsidR="00364A29">
          <w:rPr>
            <w:noProof/>
            <w:webHidden/>
          </w:rPr>
        </w:r>
        <w:r w:rsidR="00364A29">
          <w:rPr>
            <w:noProof/>
            <w:webHidden/>
          </w:rPr>
          <w:fldChar w:fldCharType="separate"/>
        </w:r>
        <w:r w:rsidR="00364A29">
          <w:rPr>
            <w:noProof/>
            <w:webHidden/>
          </w:rPr>
          <w:t>63</w:t>
        </w:r>
        <w:r w:rsidR="00364A29">
          <w:rPr>
            <w:noProof/>
            <w:webHidden/>
          </w:rPr>
          <w:fldChar w:fldCharType="end"/>
        </w:r>
      </w:hyperlink>
    </w:p>
    <w:p w14:paraId="5F3B95B4" w14:textId="387A414D" w:rsidR="00364A29" w:rsidRDefault="00B00A7B">
      <w:pPr>
        <w:pStyle w:val="TOC2"/>
        <w:rPr>
          <w:rFonts w:asciiTheme="minorHAnsi" w:eastAsiaTheme="minorEastAsia" w:hAnsiTheme="minorHAnsi" w:cstheme="minorBidi"/>
          <w:b w:val="0"/>
          <w:noProof/>
          <w:lang w:val="sv-SE" w:eastAsia="sv-SE"/>
        </w:rPr>
      </w:pPr>
      <w:hyperlink w:anchor="_Toc52962356" w:history="1">
        <w:r w:rsidR="00364A29" w:rsidRPr="00552B93">
          <w:rPr>
            <w:rStyle w:val="Hyperlink"/>
            <w:noProof/>
          </w:rPr>
          <w:t>10.3</w:t>
        </w:r>
        <w:r w:rsidR="00364A29">
          <w:rPr>
            <w:rFonts w:asciiTheme="minorHAnsi" w:eastAsiaTheme="minorEastAsia" w:hAnsiTheme="minorHAnsi" w:cstheme="minorBidi"/>
            <w:b w:val="0"/>
            <w:noProof/>
            <w:lang w:val="sv-SE" w:eastAsia="sv-SE"/>
          </w:rPr>
          <w:tab/>
        </w:r>
        <w:r w:rsidR="00364A29" w:rsidRPr="00552B93">
          <w:rPr>
            <w:rStyle w:val="Hyperlink"/>
            <w:noProof/>
          </w:rPr>
          <w:t>ObservationCharacteristics</w:t>
        </w:r>
        <w:r w:rsidR="00364A29">
          <w:rPr>
            <w:noProof/>
            <w:webHidden/>
          </w:rPr>
          <w:tab/>
        </w:r>
        <w:r w:rsidR="00364A29">
          <w:rPr>
            <w:noProof/>
            <w:webHidden/>
          </w:rPr>
          <w:fldChar w:fldCharType="begin"/>
        </w:r>
        <w:r w:rsidR="00364A29">
          <w:rPr>
            <w:noProof/>
            <w:webHidden/>
          </w:rPr>
          <w:instrText xml:space="preserve"> PAGEREF _Toc52962356 \h </w:instrText>
        </w:r>
        <w:r w:rsidR="00364A29">
          <w:rPr>
            <w:noProof/>
            <w:webHidden/>
          </w:rPr>
        </w:r>
        <w:r w:rsidR="00364A29">
          <w:rPr>
            <w:noProof/>
            <w:webHidden/>
          </w:rPr>
          <w:fldChar w:fldCharType="separate"/>
        </w:r>
        <w:r w:rsidR="00364A29">
          <w:rPr>
            <w:noProof/>
            <w:webHidden/>
          </w:rPr>
          <w:t>64</w:t>
        </w:r>
        <w:r w:rsidR="00364A29">
          <w:rPr>
            <w:noProof/>
            <w:webHidden/>
          </w:rPr>
          <w:fldChar w:fldCharType="end"/>
        </w:r>
      </w:hyperlink>
    </w:p>
    <w:p w14:paraId="0BEB11FB" w14:textId="190BBC36" w:rsidR="00364A29" w:rsidRDefault="00B00A7B">
      <w:pPr>
        <w:pStyle w:val="TOC2"/>
        <w:rPr>
          <w:rFonts w:asciiTheme="minorHAnsi" w:eastAsiaTheme="minorEastAsia" w:hAnsiTheme="minorHAnsi" w:cstheme="minorBidi"/>
          <w:b w:val="0"/>
          <w:noProof/>
          <w:lang w:val="sv-SE" w:eastAsia="sv-SE"/>
        </w:rPr>
      </w:pPr>
      <w:hyperlink w:anchor="_Toc52962357" w:history="1">
        <w:r w:rsidR="00364A29" w:rsidRPr="00552B93">
          <w:rPr>
            <w:rStyle w:val="Hyperlink"/>
            <w:noProof/>
          </w:rPr>
          <w:t>10.4</w:t>
        </w:r>
        <w:r w:rsidR="00364A29">
          <w:rPr>
            <w:rFonts w:asciiTheme="minorHAnsi" w:eastAsiaTheme="minorEastAsia" w:hAnsiTheme="minorHAnsi" w:cstheme="minorBidi"/>
            <w:b w:val="0"/>
            <w:noProof/>
            <w:lang w:val="sv-SE" w:eastAsia="sv-SE"/>
          </w:rPr>
          <w:tab/>
        </w:r>
        <w:r w:rsidR="00364A29" w:rsidRPr="00552B93">
          <w:rPr>
            <w:rStyle w:val="Hyperlink"/>
            <w:noProof/>
          </w:rPr>
          <w:t>ObservationCollection</w:t>
        </w:r>
        <w:r w:rsidR="00364A29">
          <w:rPr>
            <w:noProof/>
            <w:webHidden/>
          </w:rPr>
          <w:tab/>
        </w:r>
        <w:r w:rsidR="00364A29">
          <w:rPr>
            <w:noProof/>
            <w:webHidden/>
          </w:rPr>
          <w:fldChar w:fldCharType="begin"/>
        </w:r>
        <w:r w:rsidR="00364A29">
          <w:rPr>
            <w:noProof/>
            <w:webHidden/>
          </w:rPr>
          <w:instrText xml:space="preserve"> PAGEREF _Toc52962357 \h </w:instrText>
        </w:r>
        <w:r w:rsidR="00364A29">
          <w:rPr>
            <w:noProof/>
            <w:webHidden/>
          </w:rPr>
        </w:r>
        <w:r w:rsidR="00364A29">
          <w:rPr>
            <w:noProof/>
            <w:webHidden/>
          </w:rPr>
          <w:fldChar w:fldCharType="separate"/>
        </w:r>
        <w:r w:rsidR="00364A29">
          <w:rPr>
            <w:noProof/>
            <w:webHidden/>
          </w:rPr>
          <w:t>65</w:t>
        </w:r>
        <w:r w:rsidR="00364A29">
          <w:rPr>
            <w:noProof/>
            <w:webHidden/>
          </w:rPr>
          <w:fldChar w:fldCharType="end"/>
        </w:r>
      </w:hyperlink>
    </w:p>
    <w:p w14:paraId="541D79C3" w14:textId="74B07103" w:rsidR="00364A29" w:rsidRDefault="00B00A7B">
      <w:pPr>
        <w:pStyle w:val="TOC2"/>
        <w:rPr>
          <w:rFonts w:asciiTheme="minorHAnsi" w:eastAsiaTheme="minorEastAsia" w:hAnsiTheme="minorHAnsi" w:cstheme="minorBidi"/>
          <w:b w:val="0"/>
          <w:noProof/>
          <w:lang w:val="sv-SE" w:eastAsia="sv-SE"/>
        </w:rPr>
      </w:pPr>
      <w:hyperlink w:anchor="_Toc52962358" w:history="1">
        <w:r w:rsidR="00364A29" w:rsidRPr="00552B93">
          <w:rPr>
            <w:rStyle w:val="Hyperlink"/>
            <w:noProof/>
          </w:rPr>
          <w:t>10.5</w:t>
        </w:r>
        <w:r w:rsidR="00364A29">
          <w:rPr>
            <w:rFonts w:asciiTheme="minorHAnsi" w:eastAsiaTheme="minorEastAsia" w:hAnsiTheme="minorHAnsi" w:cstheme="minorBidi"/>
            <w:b w:val="0"/>
            <w:noProof/>
            <w:lang w:val="sv-SE" w:eastAsia="sv-SE"/>
          </w:rPr>
          <w:tab/>
        </w:r>
        <w:r w:rsidR="00364A29" w:rsidRPr="00552B93">
          <w:rPr>
            <w:rStyle w:val="Hyperlink"/>
            <w:noProof/>
          </w:rPr>
          <w:t>ObservingCapability</w:t>
        </w:r>
        <w:r w:rsidR="00364A29">
          <w:rPr>
            <w:noProof/>
            <w:webHidden/>
          </w:rPr>
          <w:tab/>
        </w:r>
        <w:r w:rsidR="00364A29">
          <w:rPr>
            <w:noProof/>
            <w:webHidden/>
          </w:rPr>
          <w:fldChar w:fldCharType="begin"/>
        </w:r>
        <w:r w:rsidR="00364A29">
          <w:rPr>
            <w:noProof/>
            <w:webHidden/>
          </w:rPr>
          <w:instrText xml:space="preserve"> PAGEREF _Toc52962358 \h </w:instrText>
        </w:r>
        <w:r w:rsidR="00364A29">
          <w:rPr>
            <w:noProof/>
            <w:webHidden/>
          </w:rPr>
        </w:r>
        <w:r w:rsidR="00364A29">
          <w:rPr>
            <w:noProof/>
            <w:webHidden/>
          </w:rPr>
          <w:fldChar w:fldCharType="separate"/>
        </w:r>
        <w:r w:rsidR="00364A29">
          <w:rPr>
            <w:noProof/>
            <w:webHidden/>
          </w:rPr>
          <w:t>69</w:t>
        </w:r>
        <w:r w:rsidR="00364A29">
          <w:rPr>
            <w:noProof/>
            <w:webHidden/>
          </w:rPr>
          <w:fldChar w:fldCharType="end"/>
        </w:r>
      </w:hyperlink>
    </w:p>
    <w:p w14:paraId="09D514CC" w14:textId="77DFCE7F" w:rsidR="00364A29" w:rsidRDefault="00B00A7B">
      <w:pPr>
        <w:pStyle w:val="TOC2"/>
        <w:rPr>
          <w:rFonts w:asciiTheme="minorHAnsi" w:eastAsiaTheme="minorEastAsia" w:hAnsiTheme="minorHAnsi" w:cstheme="minorBidi"/>
          <w:b w:val="0"/>
          <w:noProof/>
          <w:lang w:val="sv-SE" w:eastAsia="sv-SE"/>
        </w:rPr>
      </w:pPr>
      <w:hyperlink w:anchor="_Toc52962359" w:history="1">
        <w:r w:rsidR="00364A29" w:rsidRPr="00552B93">
          <w:rPr>
            <w:rStyle w:val="Hyperlink"/>
            <w:noProof/>
          </w:rPr>
          <w:t>10.6</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_Toc52962359 \h </w:instrText>
        </w:r>
        <w:r w:rsidR="00364A29">
          <w:rPr>
            <w:noProof/>
            <w:webHidden/>
          </w:rPr>
        </w:r>
        <w:r w:rsidR="00364A29">
          <w:rPr>
            <w:noProof/>
            <w:webHidden/>
          </w:rPr>
          <w:fldChar w:fldCharType="separate"/>
        </w:r>
        <w:r w:rsidR="00364A29">
          <w:rPr>
            <w:noProof/>
            <w:webHidden/>
          </w:rPr>
          <w:t>71</w:t>
        </w:r>
        <w:r w:rsidR="00364A29">
          <w:rPr>
            <w:noProof/>
            <w:webHidden/>
          </w:rPr>
          <w:fldChar w:fldCharType="end"/>
        </w:r>
      </w:hyperlink>
    </w:p>
    <w:p w14:paraId="4E8B7940" w14:textId="12AEDEE5" w:rsidR="00364A29" w:rsidRDefault="00B00A7B">
      <w:pPr>
        <w:pStyle w:val="TOC2"/>
        <w:rPr>
          <w:rFonts w:asciiTheme="minorHAnsi" w:eastAsiaTheme="minorEastAsia" w:hAnsiTheme="minorHAnsi" w:cstheme="minorBidi"/>
          <w:b w:val="0"/>
          <w:noProof/>
          <w:lang w:val="sv-SE" w:eastAsia="sv-SE"/>
        </w:rPr>
      </w:pPr>
      <w:hyperlink w:anchor="_Toc52962360" w:history="1">
        <w:r w:rsidR="00364A29" w:rsidRPr="00552B93">
          <w:rPr>
            <w:rStyle w:val="Hyperlink"/>
            <w:noProof/>
          </w:rPr>
          <w:t>10.7</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_Toc52962360 \h </w:instrText>
        </w:r>
        <w:r w:rsidR="00364A29">
          <w:rPr>
            <w:noProof/>
            <w:webHidden/>
          </w:rPr>
        </w:r>
        <w:r w:rsidR="00364A29">
          <w:rPr>
            <w:noProof/>
            <w:webHidden/>
          </w:rPr>
          <w:fldChar w:fldCharType="separate"/>
        </w:r>
        <w:r w:rsidR="00364A29">
          <w:rPr>
            <w:noProof/>
            <w:webHidden/>
          </w:rPr>
          <w:t>72</w:t>
        </w:r>
        <w:r w:rsidR="00364A29">
          <w:rPr>
            <w:noProof/>
            <w:webHidden/>
          </w:rPr>
          <w:fldChar w:fldCharType="end"/>
        </w:r>
      </w:hyperlink>
    </w:p>
    <w:p w14:paraId="57B76D5B" w14:textId="43E68EF4" w:rsidR="00364A29" w:rsidRDefault="00B00A7B">
      <w:pPr>
        <w:pStyle w:val="TOC2"/>
        <w:rPr>
          <w:rFonts w:asciiTheme="minorHAnsi" w:eastAsiaTheme="minorEastAsia" w:hAnsiTheme="minorHAnsi" w:cstheme="minorBidi"/>
          <w:b w:val="0"/>
          <w:noProof/>
          <w:lang w:val="sv-SE" w:eastAsia="sv-SE"/>
        </w:rPr>
      </w:pPr>
      <w:hyperlink w:anchor="_Toc52962361" w:history="1">
        <w:r w:rsidR="00364A29" w:rsidRPr="00552B93">
          <w:rPr>
            <w:rStyle w:val="Hyperlink"/>
            <w:noProof/>
          </w:rPr>
          <w:t>10.8</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_Toc52962361 \h </w:instrText>
        </w:r>
        <w:r w:rsidR="00364A29">
          <w:rPr>
            <w:noProof/>
            <w:webHidden/>
          </w:rPr>
        </w:r>
        <w:r w:rsidR="00364A29">
          <w:rPr>
            <w:noProof/>
            <w:webHidden/>
          </w:rPr>
          <w:fldChar w:fldCharType="separate"/>
        </w:r>
        <w:r w:rsidR="00364A29">
          <w:rPr>
            <w:noProof/>
            <w:webHidden/>
          </w:rPr>
          <w:t>73</w:t>
        </w:r>
        <w:r w:rsidR="00364A29">
          <w:rPr>
            <w:noProof/>
            <w:webHidden/>
          </w:rPr>
          <w:fldChar w:fldCharType="end"/>
        </w:r>
      </w:hyperlink>
    </w:p>
    <w:p w14:paraId="32EB257C" w14:textId="2E9D9E7E" w:rsidR="00364A29" w:rsidRDefault="00B00A7B">
      <w:pPr>
        <w:pStyle w:val="TOC2"/>
        <w:rPr>
          <w:rFonts w:asciiTheme="minorHAnsi" w:eastAsiaTheme="minorEastAsia" w:hAnsiTheme="minorHAnsi" w:cstheme="minorBidi"/>
          <w:b w:val="0"/>
          <w:noProof/>
          <w:lang w:val="sv-SE" w:eastAsia="sv-SE"/>
        </w:rPr>
      </w:pPr>
      <w:hyperlink w:anchor="_Toc52962362" w:history="1">
        <w:r w:rsidR="00364A29" w:rsidRPr="00552B93">
          <w:rPr>
            <w:rStyle w:val="Hyperlink"/>
            <w:noProof/>
          </w:rPr>
          <w:t>10.9</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_Toc52962362 \h </w:instrText>
        </w:r>
        <w:r w:rsidR="00364A29">
          <w:rPr>
            <w:noProof/>
            <w:webHidden/>
          </w:rPr>
        </w:r>
        <w:r w:rsidR="00364A29">
          <w:rPr>
            <w:noProof/>
            <w:webHidden/>
          </w:rPr>
          <w:fldChar w:fldCharType="separate"/>
        </w:r>
        <w:r w:rsidR="00364A29">
          <w:rPr>
            <w:noProof/>
            <w:webHidden/>
          </w:rPr>
          <w:t>75</w:t>
        </w:r>
        <w:r w:rsidR="00364A29">
          <w:rPr>
            <w:noProof/>
            <w:webHidden/>
          </w:rPr>
          <w:fldChar w:fldCharType="end"/>
        </w:r>
      </w:hyperlink>
    </w:p>
    <w:p w14:paraId="0209CF55" w14:textId="579034CB" w:rsidR="00364A29" w:rsidRDefault="00B00A7B">
      <w:pPr>
        <w:pStyle w:val="TOC2"/>
        <w:rPr>
          <w:rFonts w:asciiTheme="minorHAnsi" w:eastAsiaTheme="minorEastAsia" w:hAnsiTheme="minorHAnsi" w:cstheme="minorBidi"/>
          <w:b w:val="0"/>
          <w:noProof/>
          <w:lang w:val="sv-SE" w:eastAsia="sv-SE"/>
        </w:rPr>
      </w:pPr>
      <w:hyperlink w:anchor="_Toc52962363" w:history="1">
        <w:r w:rsidR="00364A29" w:rsidRPr="00552B93">
          <w:rPr>
            <w:rStyle w:val="Hyperlink"/>
            <w:noProof/>
          </w:rPr>
          <w:t>10.10</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_Toc52962363 \h </w:instrText>
        </w:r>
        <w:r w:rsidR="00364A29">
          <w:rPr>
            <w:noProof/>
            <w:webHidden/>
          </w:rPr>
        </w:r>
        <w:r w:rsidR="00364A29">
          <w:rPr>
            <w:noProof/>
            <w:webHidden/>
          </w:rPr>
          <w:fldChar w:fldCharType="separate"/>
        </w:r>
        <w:r w:rsidR="00364A29">
          <w:rPr>
            <w:noProof/>
            <w:webHidden/>
          </w:rPr>
          <w:t>76</w:t>
        </w:r>
        <w:r w:rsidR="00364A29">
          <w:rPr>
            <w:noProof/>
            <w:webHidden/>
          </w:rPr>
          <w:fldChar w:fldCharType="end"/>
        </w:r>
      </w:hyperlink>
    </w:p>
    <w:p w14:paraId="4D6395B8" w14:textId="64834B63" w:rsidR="00364A29" w:rsidRDefault="00B00A7B">
      <w:pPr>
        <w:pStyle w:val="TOC2"/>
        <w:rPr>
          <w:rFonts w:asciiTheme="minorHAnsi" w:eastAsiaTheme="minorEastAsia" w:hAnsiTheme="minorHAnsi" w:cstheme="minorBidi"/>
          <w:b w:val="0"/>
          <w:noProof/>
          <w:lang w:val="sv-SE" w:eastAsia="sv-SE"/>
        </w:rPr>
      </w:pPr>
      <w:hyperlink w:anchor="_Toc52962364" w:history="1">
        <w:r w:rsidR="00364A29" w:rsidRPr="00552B93">
          <w:rPr>
            <w:rStyle w:val="Hyperlink"/>
            <w:noProof/>
          </w:rPr>
          <w:t>10.11</w:t>
        </w:r>
        <w:r w:rsidR="00364A29">
          <w:rPr>
            <w:rFonts w:asciiTheme="minorHAnsi" w:eastAsiaTheme="minorEastAsia" w:hAnsiTheme="minorHAnsi" w:cstheme="minorBidi"/>
            <w:b w:val="0"/>
            <w:noProof/>
            <w:lang w:val="sv-SE" w:eastAsia="sv-SE"/>
          </w:rPr>
          <w:tab/>
        </w:r>
        <w:r w:rsidR="00364A29" w:rsidRPr="00552B93">
          <w:rPr>
            <w:rStyle w:val="Hyperlink"/>
            <w:noProof/>
          </w:rPr>
          <w:t>GenericDomainFeature</w:t>
        </w:r>
        <w:r w:rsidR="00364A29">
          <w:rPr>
            <w:noProof/>
            <w:webHidden/>
          </w:rPr>
          <w:tab/>
        </w:r>
        <w:r w:rsidR="00364A29">
          <w:rPr>
            <w:noProof/>
            <w:webHidden/>
          </w:rPr>
          <w:fldChar w:fldCharType="begin"/>
        </w:r>
        <w:r w:rsidR="00364A29">
          <w:rPr>
            <w:noProof/>
            <w:webHidden/>
          </w:rPr>
          <w:instrText xml:space="preserve"> PAGEREF _Toc52962364 \h </w:instrText>
        </w:r>
        <w:r w:rsidR="00364A29">
          <w:rPr>
            <w:noProof/>
            <w:webHidden/>
          </w:rPr>
        </w:r>
        <w:r w:rsidR="00364A29">
          <w:rPr>
            <w:noProof/>
            <w:webHidden/>
          </w:rPr>
          <w:fldChar w:fldCharType="separate"/>
        </w:r>
        <w:r w:rsidR="00364A29">
          <w:rPr>
            <w:noProof/>
            <w:webHidden/>
          </w:rPr>
          <w:t>77</w:t>
        </w:r>
        <w:r w:rsidR="00364A29">
          <w:rPr>
            <w:noProof/>
            <w:webHidden/>
          </w:rPr>
          <w:fldChar w:fldCharType="end"/>
        </w:r>
      </w:hyperlink>
    </w:p>
    <w:p w14:paraId="00738346" w14:textId="50E9EFC5" w:rsidR="00364A29" w:rsidRDefault="00B00A7B">
      <w:pPr>
        <w:pStyle w:val="TOC2"/>
        <w:rPr>
          <w:rFonts w:asciiTheme="minorHAnsi" w:eastAsiaTheme="minorEastAsia" w:hAnsiTheme="minorHAnsi" w:cstheme="minorBidi"/>
          <w:b w:val="0"/>
          <w:noProof/>
          <w:lang w:val="sv-SE" w:eastAsia="sv-SE"/>
        </w:rPr>
      </w:pPr>
      <w:hyperlink w:anchor="_Toc52962365" w:history="1">
        <w:r w:rsidR="00364A29" w:rsidRPr="00552B93">
          <w:rPr>
            <w:rStyle w:val="Hyperlink"/>
            <w:noProof/>
          </w:rPr>
          <w:t>10.12</w:t>
        </w:r>
        <w:r w:rsidR="00364A29">
          <w:rPr>
            <w:rFonts w:asciiTheme="minorHAnsi" w:eastAsiaTheme="minorEastAsia" w:hAnsiTheme="minorHAnsi" w:cstheme="minorBidi"/>
            <w:b w:val="0"/>
            <w:noProof/>
            <w:lang w:val="sv-SE" w:eastAsia="sv-SE"/>
          </w:rPr>
          <w:tab/>
        </w:r>
        <w:r w:rsidR="00364A29" w:rsidRPr="00552B93">
          <w:rPr>
            <w:rStyle w:val="Hyperlink"/>
            <w:noProof/>
          </w:rPr>
          <w:t>Codelists</w:t>
        </w:r>
        <w:r w:rsidR="00364A29">
          <w:rPr>
            <w:noProof/>
            <w:webHidden/>
          </w:rPr>
          <w:tab/>
        </w:r>
        <w:r w:rsidR="00364A29">
          <w:rPr>
            <w:noProof/>
            <w:webHidden/>
          </w:rPr>
          <w:fldChar w:fldCharType="begin"/>
        </w:r>
        <w:r w:rsidR="00364A29">
          <w:rPr>
            <w:noProof/>
            <w:webHidden/>
          </w:rPr>
          <w:instrText xml:space="preserve"> PAGEREF _Toc52962365 \h </w:instrText>
        </w:r>
        <w:r w:rsidR="00364A29">
          <w:rPr>
            <w:noProof/>
            <w:webHidden/>
          </w:rPr>
        </w:r>
        <w:r w:rsidR="00364A29">
          <w:rPr>
            <w:noProof/>
            <w:webHidden/>
          </w:rPr>
          <w:fldChar w:fldCharType="separate"/>
        </w:r>
        <w:r w:rsidR="00364A29">
          <w:rPr>
            <w:noProof/>
            <w:webHidden/>
          </w:rPr>
          <w:t>78</w:t>
        </w:r>
        <w:r w:rsidR="00364A29">
          <w:rPr>
            <w:noProof/>
            <w:webHidden/>
          </w:rPr>
          <w:fldChar w:fldCharType="end"/>
        </w:r>
      </w:hyperlink>
    </w:p>
    <w:p w14:paraId="6A7FCD39" w14:textId="3F12ABB9" w:rsidR="00364A29" w:rsidRDefault="00B00A7B">
      <w:pPr>
        <w:pStyle w:val="TOC1"/>
        <w:rPr>
          <w:rFonts w:asciiTheme="minorHAnsi" w:eastAsiaTheme="minorEastAsia" w:hAnsiTheme="minorHAnsi" w:cstheme="minorBidi"/>
          <w:b w:val="0"/>
          <w:noProof/>
          <w:lang w:val="sv-SE" w:eastAsia="sv-SE"/>
        </w:rPr>
      </w:pPr>
      <w:hyperlink w:anchor="_Toc52962366" w:history="1">
        <w:r w:rsidR="00364A29" w:rsidRPr="00552B93">
          <w:rPr>
            <w:rStyle w:val="Hyperlink"/>
            <w:noProof/>
          </w:rPr>
          <w:t>11</w:t>
        </w:r>
        <w:r w:rsidR="00364A29">
          <w:rPr>
            <w:rFonts w:asciiTheme="minorHAnsi" w:eastAsiaTheme="minorEastAsia" w:hAnsiTheme="minorHAnsi" w:cstheme="minorBidi"/>
            <w:b w:val="0"/>
            <w:noProof/>
            <w:lang w:val="sv-SE" w:eastAsia="sv-SE"/>
          </w:rPr>
          <w:tab/>
        </w:r>
        <w:r w:rsidR="00364A29" w:rsidRPr="00552B93">
          <w:rPr>
            <w:rStyle w:val="Hyperlink"/>
            <w:noProof/>
          </w:rPr>
          <w:t>Conceptual Sample schema</w:t>
        </w:r>
        <w:r w:rsidR="00364A29">
          <w:rPr>
            <w:noProof/>
            <w:webHidden/>
          </w:rPr>
          <w:tab/>
        </w:r>
        <w:r w:rsidR="00364A29">
          <w:rPr>
            <w:noProof/>
            <w:webHidden/>
          </w:rPr>
          <w:fldChar w:fldCharType="begin"/>
        </w:r>
        <w:r w:rsidR="00364A29">
          <w:rPr>
            <w:noProof/>
            <w:webHidden/>
          </w:rPr>
          <w:instrText xml:space="preserve"> PAGEREF _Toc52962366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43F0F7C6" w14:textId="56270D13" w:rsidR="00364A29" w:rsidRDefault="00B00A7B">
      <w:pPr>
        <w:pStyle w:val="TOC2"/>
        <w:rPr>
          <w:rFonts w:asciiTheme="minorHAnsi" w:eastAsiaTheme="minorEastAsia" w:hAnsiTheme="minorHAnsi" w:cstheme="minorBidi"/>
          <w:b w:val="0"/>
          <w:noProof/>
          <w:lang w:val="sv-SE" w:eastAsia="sv-SE"/>
        </w:rPr>
      </w:pPr>
      <w:hyperlink w:anchor="_Toc52962367" w:history="1">
        <w:r w:rsidR="00364A29" w:rsidRPr="00552B93">
          <w:rPr>
            <w:rStyle w:val="Hyperlink"/>
            <w:noProof/>
          </w:rPr>
          <w:t>11.1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_Toc52962367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0E5E33BC" w14:textId="2CDEF3AB" w:rsidR="00364A29" w:rsidRDefault="00B00A7B">
      <w:pPr>
        <w:pStyle w:val="TOC2"/>
        <w:rPr>
          <w:rFonts w:asciiTheme="minorHAnsi" w:eastAsiaTheme="minorEastAsia" w:hAnsiTheme="minorHAnsi" w:cstheme="minorBidi"/>
          <w:b w:val="0"/>
          <w:noProof/>
          <w:lang w:val="sv-SE" w:eastAsia="sv-SE"/>
        </w:rPr>
      </w:pPr>
      <w:hyperlink w:anchor="_Toc52962368" w:history="1">
        <w:r w:rsidR="00364A29" w:rsidRPr="00552B93">
          <w:rPr>
            <w:rStyle w:val="Hyperlink"/>
            <w:noProof/>
          </w:rPr>
          <w:t>11.2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_Toc52962368 \h </w:instrText>
        </w:r>
        <w:r w:rsidR="00364A29">
          <w:rPr>
            <w:noProof/>
            <w:webHidden/>
          </w:rPr>
        </w:r>
        <w:r w:rsidR="00364A29">
          <w:rPr>
            <w:noProof/>
            <w:webHidden/>
          </w:rPr>
          <w:fldChar w:fldCharType="separate"/>
        </w:r>
        <w:r w:rsidR="00364A29">
          <w:rPr>
            <w:noProof/>
            <w:webHidden/>
          </w:rPr>
          <w:t>81</w:t>
        </w:r>
        <w:r w:rsidR="00364A29">
          <w:rPr>
            <w:noProof/>
            <w:webHidden/>
          </w:rPr>
          <w:fldChar w:fldCharType="end"/>
        </w:r>
      </w:hyperlink>
    </w:p>
    <w:p w14:paraId="4EF36DBE" w14:textId="54ADA483" w:rsidR="00364A29" w:rsidRDefault="00B00A7B">
      <w:pPr>
        <w:pStyle w:val="TOC2"/>
        <w:rPr>
          <w:rFonts w:asciiTheme="minorHAnsi" w:eastAsiaTheme="minorEastAsia" w:hAnsiTheme="minorHAnsi" w:cstheme="minorBidi"/>
          <w:b w:val="0"/>
          <w:noProof/>
          <w:lang w:val="sv-SE" w:eastAsia="sv-SE"/>
        </w:rPr>
      </w:pPr>
      <w:hyperlink w:anchor="_Toc52962369" w:history="1">
        <w:r w:rsidR="00364A29" w:rsidRPr="00552B93">
          <w:rPr>
            <w:rStyle w:val="Hyperlink"/>
            <w:noProof/>
          </w:rPr>
          <w:t>11.3</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_Toc52962369 \h </w:instrText>
        </w:r>
        <w:r w:rsidR="00364A29">
          <w:rPr>
            <w:noProof/>
            <w:webHidden/>
          </w:rPr>
        </w:r>
        <w:r w:rsidR="00364A29">
          <w:rPr>
            <w:noProof/>
            <w:webHidden/>
          </w:rPr>
          <w:fldChar w:fldCharType="separate"/>
        </w:r>
        <w:r w:rsidR="00364A29">
          <w:rPr>
            <w:noProof/>
            <w:webHidden/>
          </w:rPr>
          <w:t>84</w:t>
        </w:r>
        <w:r w:rsidR="00364A29">
          <w:rPr>
            <w:noProof/>
            <w:webHidden/>
          </w:rPr>
          <w:fldChar w:fldCharType="end"/>
        </w:r>
      </w:hyperlink>
    </w:p>
    <w:p w14:paraId="6BC5DF92" w14:textId="5F8849BC" w:rsidR="00364A29" w:rsidRDefault="00B00A7B">
      <w:pPr>
        <w:pStyle w:val="TOC2"/>
        <w:rPr>
          <w:rFonts w:asciiTheme="minorHAnsi" w:eastAsiaTheme="minorEastAsia" w:hAnsiTheme="minorHAnsi" w:cstheme="minorBidi"/>
          <w:b w:val="0"/>
          <w:noProof/>
          <w:lang w:val="sv-SE" w:eastAsia="sv-SE"/>
        </w:rPr>
      </w:pPr>
      <w:hyperlink w:anchor="_Toc52962370" w:history="1">
        <w:r w:rsidR="00364A29" w:rsidRPr="00552B93">
          <w:rPr>
            <w:rStyle w:val="Hyperlink"/>
            <w:noProof/>
          </w:rPr>
          <w:t>11.4</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_Toc52962370 \h </w:instrText>
        </w:r>
        <w:r w:rsidR="00364A29">
          <w:rPr>
            <w:noProof/>
            <w:webHidden/>
          </w:rPr>
        </w:r>
        <w:r w:rsidR="00364A29">
          <w:rPr>
            <w:noProof/>
            <w:webHidden/>
          </w:rPr>
          <w:fldChar w:fldCharType="separate"/>
        </w:r>
        <w:r w:rsidR="00364A29">
          <w:rPr>
            <w:noProof/>
            <w:webHidden/>
          </w:rPr>
          <w:t>86</w:t>
        </w:r>
        <w:r w:rsidR="00364A29">
          <w:rPr>
            <w:noProof/>
            <w:webHidden/>
          </w:rPr>
          <w:fldChar w:fldCharType="end"/>
        </w:r>
      </w:hyperlink>
    </w:p>
    <w:p w14:paraId="211EE42B" w14:textId="59FF3159" w:rsidR="00364A29" w:rsidRDefault="00B00A7B">
      <w:pPr>
        <w:pStyle w:val="TOC2"/>
        <w:rPr>
          <w:rFonts w:asciiTheme="minorHAnsi" w:eastAsiaTheme="minorEastAsia" w:hAnsiTheme="minorHAnsi" w:cstheme="minorBidi"/>
          <w:b w:val="0"/>
          <w:noProof/>
          <w:lang w:val="sv-SE" w:eastAsia="sv-SE"/>
        </w:rPr>
      </w:pPr>
      <w:hyperlink w:anchor="_Toc52962371" w:history="1">
        <w:r w:rsidR="00364A29" w:rsidRPr="00552B93">
          <w:rPr>
            <w:rStyle w:val="Hyperlink"/>
            <w:noProof/>
          </w:rPr>
          <w:t>11.5</w:t>
        </w:r>
        <w:r w:rsidR="00364A29">
          <w:rPr>
            <w:rFonts w:asciiTheme="minorHAnsi" w:eastAsiaTheme="minorEastAsia" w:hAnsiTheme="minorHAnsi" w:cstheme="minorBidi"/>
            <w:b w:val="0"/>
            <w:noProof/>
            <w:lang w:val="sv-SE" w:eastAsia="sv-SE"/>
          </w:rPr>
          <w:tab/>
        </w:r>
        <w:r w:rsidR="00364A29" w:rsidRPr="00552B93">
          <w:rPr>
            <w:rStyle w:val="Hyperlink"/>
            <w:noProof/>
          </w:rPr>
          <w:t>PreparationStep</w:t>
        </w:r>
        <w:r w:rsidR="00364A29">
          <w:rPr>
            <w:noProof/>
            <w:webHidden/>
          </w:rPr>
          <w:tab/>
        </w:r>
        <w:r w:rsidR="00364A29">
          <w:rPr>
            <w:noProof/>
            <w:webHidden/>
          </w:rPr>
          <w:fldChar w:fldCharType="begin"/>
        </w:r>
        <w:r w:rsidR="00364A29">
          <w:rPr>
            <w:noProof/>
            <w:webHidden/>
          </w:rPr>
          <w:instrText xml:space="preserve"> PAGEREF _Toc52962371 \h </w:instrText>
        </w:r>
        <w:r w:rsidR="00364A29">
          <w:rPr>
            <w:noProof/>
            <w:webHidden/>
          </w:rPr>
        </w:r>
        <w:r w:rsidR="00364A29">
          <w:rPr>
            <w:noProof/>
            <w:webHidden/>
          </w:rPr>
          <w:fldChar w:fldCharType="separate"/>
        </w:r>
        <w:r w:rsidR="00364A29">
          <w:rPr>
            <w:noProof/>
            <w:webHidden/>
          </w:rPr>
          <w:t>88</w:t>
        </w:r>
        <w:r w:rsidR="00364A29">
          <w:rPr>
            <w:noProof/>
            <w:webHidden/>
          </w:rPr>
          <w:fldChar w:fldCharType="end"/>
        </w:r>
      </w:hyperlink>
    </w:p>
    <w:p w14:paraId="3924107A" w14:textId="2C7CA4E6" w:rsidR="00364A29" w:rsidRDefault="00B00A7B">
      <w:pPr>
        <w:pStyle w:val="TOC2"/>
        <w:rPr>
          <w:rFonts w:asciiTheme="minorHAnsi" w:eastAsiaTheme="minorEastAsia" w:hAnsiTheme="minorHAnsi" w:cstheme="minorBidi"/>
          <w:b w:val="0"/>
          <w:noProof/>
          <w:lang w:val="sv-SE" w:eastAsia="sv-SE"/>
        </w:rPr>
      </w:pPr>
      <w:hyperlink w:anchor="_Toc52962372" w:history="1">
        <w:r w:rsidR="00364A29" w:rsidRPr="00552B93">
          <w:rPr>
            <w:rStyle w:val="Hyperlink"/>
            <w:noProof/>
          </w:rPr>
          <w:t>11.6</w:t>
        </w:r>
        <w:r w:rsidR="00364A29">
          <w:rPr>
            <w:rFonts w:asciiTheme="minorHAnsi" w:eastAsiaTheme="minorEastAsia" w:hAnsiTheme="minorHAnsi" w:cstheme="minorBidi"/>
            <w:b w:val="0"/>
            <w:noProof/>
            <w:lang w:val="sv-SE" w:eastAsia="sv-SE"/>
          </w:rPr>
          <w:tab/>
        </w:r>
        <w:r w:rsidR="00364A29" w:rsidRPr="00552B93">
          <w:rPr>
            <w:rStyle w:val="Hyperlink"/>
            <w:noProof/>
          </w:rPr>
          <w:t>PreparationProcedure</w:t>
        </w:r>
        <w:r w:rsidR="00364A29">
          <w:rPr>
            <w:noProof/>
            <w:webHidden/>
          </w:rPr>
          <w:tab/>
        </w:r>
        <w:r w:rsidR="00364A29">
          <w:rPr>
            <w:noProof/>
            <w:webHidden/>
          </w:rPr>
          <w:fldChar w:fldCharType="begin"/>
        </w:r>
        <w:r w:rsidR="00364A29">
          <w:rPr>
            <w:noProof/>
            <w:webHidden/>
          </w:rPr>
          <w:instrText xml:space="preserve"> PAGEREF _Toc52962372 \h </w:instrText>
        </w:r>
        <w:r w:rsidR="00364A29">
          <w:rPr>
            <w:noProof/>
            <w:webHidden/>
          </w:rPr>
        </w:r>
        <w:r w:rsidR="00364A29">
          <w:rPr>
            <w:noProof/>
            <w:webHidden/>
          </w:rPr>
          <w:fldChar w:fldCharType="separate"/>
        </w:r>
        <w:r w:rsidR="00364A29">
          <w:rPr>
            <w:noProof/>
            <w:webHidden/>
          </w:rPr>
          <w:t>89</w:t>
        </w:r>
        <w:r w:rsidR="00364A29">
          <w:rPr>
            <w:noProof/>
            <w:webHidden/>
          </w:rPr>
          <w:fldChar w:fldCharType="end"/>
        </w:r>
      </w:hyperlink>
    </w:p>
    <w:p w14:paraId="3798DD68" w14:textId="7749610B" w:rsidR="00364A29" w:rsidRDefault="00B00A7B">
      <w:pPr>
        <w:pStyle w:val="TOC2"/>
        <w:rPr>
          <w:rFonts w:asciiTheme="minorHAnsi" w:eastAsiaTheme="minorEastAsia" w:hAnsiTheme="minorHAnsi" w:cstheme="minorBidi"/>
          <w:b w:val="0"/>
          <w:noProof/>
          <w:lang w:val="sv-SE" w:eastAsia="sv-SE"/>
        </w:rPr>
      </w:pPr>
      <w:hyperlink w:anchor="_Toc52962373" w:history="1">
        <w:r w:rsidR="00364A29" w:rsidRPr="00552B93">
          <w:rPr>
            <w:rStyle w:val="Hyperlink"/>
            <w:noProof/>
          </w:rPr>
          <w:t>11.7</w:t>
        </w:r>
        <w:r w:rsidR="00364A29">
          <w:rPr>
            <w:rFonts w:asciiTheme="minorHAnsi" w:eastAsiaTheme="minorEastAsia" w:hAnsiTheme="minorHAnsi" w:cstheme="minorBidi"/>
            <w:b w:val="0"/>
            <w:noProof/>
            <w:lang w:val="sv-SE" w:eastAsia="sv-SE"/>
          </w:rPr>
          <w:tab/>
        </w:r>
        <w:r w:rsidR="00364A29" w:rsidRPr="00552B93">
          <w:rPr>
            <w:rStyle w:val="Hyperlink"/>
            <w:noProof/>
          </w:rPr>
          <w:t>SamplingProcedure</w:t>
        </w:r>
        <w:r w:rsidR="00364A29">
          <w:rPr>
            <w:noProof/>
            <w:webHidden/>
          </w:rPr>
          <w:tab/>
        </w:r>
        <w:r w:rsidR="00364A29">
          <w:rPr>
            <w:noProof/>
            <w:webHidden/>
          </w:rPr>
          <w:fldChar w:fldCharType="begin"/>
        </w:r>
        <w:r w:rsidR="00364A29">
          <w:rPr>
            <w:noProof/>
            <w:webHidden/>
          </w:rPr>
          <w:instrText xml:space="preserve"> PAGEREF _Toc52962373 \h </w:instrText>
        </w:r>
        <w:r w:rsidR="00364A29">
          <w:rPr>
            <w:noProof/>
            <w:webHidden/>
          </w:rPr>
        </w:r>
        <w:r w:rsidR="00364A29">
          <w:rPr>
            <w:noProof/>
            <w:webHidden/>
          </w:rPr>
          <w:fldChar w:fldCharType="separate"/>
        </w:r>
        <w:r w:rsidR="00364A29">
          <w:rPr>
            <w:noProof/>
            <w:webHidden/>
          </w:rPr>
          <w:t>90</w:t>
        </w:r>
        <w:r w:rsidR="00364A29">
          <w:rPr>
            <w:noProof/>
            <w:webHidden/>
          </w:rPr>
          <w:fldChar w:fldCharType="end"/>
        </w:r>
      </w:hyperlink>
    </w:p>
    <w:p w14:paraId="7E72A463" w14:textId="664D8CAA" w:rsidR="00364A29" w:rsidRDefault="00B00A7B">
      <w:pPr>
        <w:pStyle w:val="TOC1"/>
        <w:rPr>
          <w:rFonts w:asciiTheme="minorHAnsi" w:eastAsiaTheme="minorEastAsia" w:hAnsiTheme="minorHAnsi" w:cstheme="minorBidi"/>
          <w:b w:val="0"/>
          <w:noProof/>
          <w:lang w:val="sv-SE" w:eastAsia="sv-SE"/>
        </w:rPr>
      </w:pPr>
      <w:hyperlink w:anchor="_Toc52962374" w:history="1">
        <w:r w:rsidR="00364A29" w:rsidRPr="00552B93">
          <w:rPr>
            <w:rStyle w:val="Hyperlink"/>
            <w:noProof/>
          </w:rPr>
          <w:t>12</w:t>
        </w:r>
        <w:r w:rsidR="00364A29">
          <w:rPr>
            <w:rFonts w:asciiTheme="minorHAnsi" w:eastAsiaTheme="minorEastAsia" w:hAnsiTheme="minorHAnsi" w:cstheme="minorBidi"/>
            <w:b w:val="0"/>
            <w:noProof/>
            <w:lang w:val="sv-SE" w:eastAsia="sv-SE"/>
          </w:rPr>
          <w:tab/>
        </w:r>
        <w:r w:rsidR="00364A29" w:rsidRPr="00552B93">
          <w:rPr>
            <w:rStyle w:val="Hyperlink"/>
            <w:noProof/>
          </w:rPr>
          <w:t>Abstract Sample Core</w:t>
        </w:r>
        <w:r w:rsidR="00364A29">
          <w:rPr>
            <w:noProof/>
            <w:webHidden/>
          </w:rPr>
          <w:tab/>
        </w:r>
        <w:r w:rsidR="00364A29">
          <w:rPr>
            <w:noProof/>
            <w:webHidden/>
          </w:rPr>
          <w:fldChar w:fldCharType="begin"/>
        </w:r>
        <w:r w:rsidR="00364A29">
          <w:rPr>
            <w:noProof/>
            <w:webHidden/>
          </w:rPr>
          <w:instrText xml:space="preserve"> PAGEREF _Toc52962374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0F19605B" w14:textId="5E23D83B" w:rsidR="00364A29" w:rsidRDefault="00B00A7B">
      <w:pPr>
        <w:pStyle w:val="TOC2"/>
        <w:rPr>
          <w:rFonts w:asciiTheme="minorHAnsi" w:eastAsiaTheme="minorEastAsia" w:hAnsiTheme="minorHAnsi" w:cstheme="minorBidi"/>
          <w:b w:val="0"/>
          <w:noProof/>
          <w:lang w:val="sv-SE" w:eastAsia="sv-SE"/>
        </w:rPr>
      </w:pPr>
      <w:hyperlink w:anchor="_Toc52962375" w:history="1">
        <w:r w:rsidR="00364A29" w:rsidRPr="00552B93">
          <w:rPr>
            <w:rStyle w:val="Hyperlink"/>
            <w:noProof/>
          </w:rPr>
          <w:t>12.1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_Toc52962375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5B92363C" w14:textId="5822F1C4" w:rsidR="00364A29" w:rsidRDefault="00B00A7B">
      <w:pPr>
        <w:pStyle w:val="TOC2"/>
        <w:rPr>
          <w:rFonts w:asciiTheme="minorHAnsi" w:eastAsiaTheme="minorEastAsia" w:hAnsiTheme="minorHAnsi" w:cstheme="minorBidi"/>
          <w:b w:val="0"/>
          <w:noProof/>
          <w:lang w:val="sv-SE" w:eastAsia="sv-SE"/>
        </w:rPr>
      </w:pPr>
      <w:hyperlink w:anchor="_Toc52962376" w:history="1">
        <w:r w:rsidR="00364A29" w:rsidRPr="00552B93">
          <w:rPr>
            <w:rStyle w:val="Hyperlink"/>
            <w:noProof/>
          </w:rPr>
          <w:t>12.2</w:t>
        </w:r>
        <w:r w:rsidR="00364A29">
          <w:rPr>
            <w:rFonts w:asciiTheme="minorHAnsi" w:eastAsiaTheme="minorEastAsia" w:hAnsiTheme="minorHAnsi" w:cstheme="minorBidi"/>
            <w:b w:val="0"/>
            <w:noProof/>
            <w:lang w:val="sv-SE" w:eastAsia="sv-SE"/>
          </w:rPr>
          <w:tab/>
        </w:r>
        <w:r w:rsidR="00364A29" w:rsidRPr="00552B93">
          <w:rPr>
            <w:rStyle w:val="Hyperlink"/>
            <w:noProof/>
          </w:rPr>
          <w:t>AbstractSample</w:t>
        </w:r>
        <w:r w:rsidR="00364A29">
          <w:rPr>
            <w:noProof/>
            <w:webHidden/>
          </w:rPr>
          <w:tab/>
        </w:r>
        <w:r w:rsidR="00364A29">
          <w:rPr>
            <w:noProof/>
            <w:webHidden/>
          </w:rPr>
          <w:fldChar w:fldCharType="begin"/>
        </w:r>
        <w:r w:rsidR="00364A29">
          <w:rPr>
            <w:noProof/>
            <w:webHidden/>
          </w:rPr>
          <w:instrText xml:space="preserve"> PAGEREF _Toc52962376 \h </w:instrText>
        </w:r>
        <w:r w:rsidR="00364A29">
          <w:rPr>
            <w:noProof/>
            <w:webHidden/>
          </w:rPr>
        </w:r>
        <w:r w:rsidR="00364A29">
          <w:rPr>
            <w:noProof/>
            <w:webHidden/>
          </w:rPr>
          <w:fldChar w:fldCharType="separate"/>
        </w:r>
        <w:r w:rsidR="00364A29">
          <w:rPr>
            <w:noProof/>
            <w:webHidden/>
          </w:rPr>
          <w:t>92</w:t>
        </w:r>
        <w:r w:rsidR="00364A29">
          <w:rPr>
            <w:noProof/>
            <w:webHidden/>
          </w:rPr>
          <w:fldChar w:fldCharType="end"/>
        </w:r>
      </w:hyperlink>
    </w:p>
    <w:p w14:paraId="133777F6" w14:textId="6A052ED7" w:rsidR="00364A29" w:rsidRDefault="00B00A7B">
      <w:pPr>
        <w:pStyle w:val="TOC2"/>
        <w:rPr>
          <w:rFonts w:asciiTheme="minorHAnsi" w:eastAsiaTheme="minorEastAsia" w:hAnsiTheme="minorHAnsi" w:cstheme="minorBidi"/>
          <w:b w:val="0"/>
          <w:noProof/>
          <w:lang w:val="sv-SE" w:eastAsia="sv-SE"/>
        </w:rPr>
      </w:pPr>
      <w:hyperlink w:anchor="_Toc52962377" w:history="1">
        <w:r w:rsidR="00364A29" w:rsidRPr="00552B93">
          <w:rPr>
            <w:rStyle w:val="Hyperlink"/>
            <w:noProof/>
          </w:rPr>
          <w:t>12.3</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w:t>
        </w:r>
        <w:r w:rsidR="00364A29">
          <w:rPr>
            <w:noProof/>
            <w:webHidden/>
          </w:rPr>
          <w:tab/>
        </w:r>
        <w:r w:rsidR="00364A29">
          <w:rPr>
            <w:noProof/>
            <w:webHidden/>
          </w:rPr>
          <w:fldChar w:fldCharType="begin"/>
        </w:r>
        <w:r w:rsidR="00364A29">
          <w:rPr>
            <w:noProof/>
            <w:webHidden/>
          </w:rPr>
          <w:instrText xml:space="preserve"> PAGEREF _Toc52962377 \h </w:instrText>
        </w:r>
        <w:r w:rsidR="00364A29">
          <w:rPr>
            <w:noProof/>
            <w:webHidden/>
          </w:rPr>
        </w:r>
        <w:r w:rsidR="00364A29">
          <w:rPr>
            <w:noProof/>
            <w:webHidden/>
          </w:rPr>
          <w:fldChar w:fldCharType="separate"/>
        </w:r>
        <w:r w:rsidR="00364A29">
          <w:rPr>
            <w:noProof/>
            <w:webHidden/>
          </w:rPr>
          <w:t>95</w:t>
        </w:r>
        <w:r w:rsidR="00364A29">
          <w:rPr>
            <w:noProof/>
            <w:webHidden/>
          </w:rPr>
          <w:fldChar w:fldCharType="end"/>
        </w:r>
      </w:hyperlink>
    </w:p>
    <w:p w14:paraId="5201DBE0" w14:textId="071E338B" w:rsidR="00364A29" w:rsidRDefault="00B00A7B">
      <w:pPr>
        <w:pStyle w:val="TOC2"/>
        <w:rPr>
          <w:rFonts w:asciiTheme="minorHAnsi" w:eastAsiaTheme="minorEastAsia" w:hAnsiTheme="minorHAnsi" w:cstheme="minorBidi"/>
          <w:b w:val="0"/>
          <w:noProof/>
          <w:lang w:val="sv-SE" w:eastAsia="sv-SE"/>
        </w:rPr>
      </w:pPr>
      <w:hyperlink w:anchor="_Toc52962378" w:history="1">
        <w:r w:rsidR="00364A29" w:rsidRPr="00552B93">
          <w:rPr>
            <w:rStyle w:val="Hyperlink"/>
            <w:noProof/>
          </w:rPr>
          <w:t>12.4</w:t>
        </w:r>
        <w:r w:rsidR="00364A29">
          <w:rPr>
            <w:rFonts w:asciiTheme="minorHAnsi" w:eastAsiaTheme="minorEastAsia" w:hAnsiTheme="minorHAnsi" w:cstheme="minorBidi"/>
            <w:b w:val="0"/>
            <w:noProof/>
            <w:lang w:val="sv-SE" w:eastAsia="sv-SE"/>
          </w:rPr>
          <w:tab/>
        </w:r>
        <w:r w:rsidR="00364A29" w:rsidRPr="00552B93">
          <w:rPr>
            <w:rStyle w:val="Hyperlink"/>
            <w:noProof/>
          </w:rPr>
          <w:t>AbstractSampler</w:t>
        </w:r>
        <w:r w:rsidR="00364A29">
          <w:rPr>
            <w:noProof/>
            <w:webHidden/>
          </w:rPr>
          <w:tab/>
        </w:r>
        <w:r w:rsidR="00364A29">
          <w:rPr>
            <w:noProof/>
            <w:webHidden/>
          </w:rPr>
          <w:fldChar w:fldCharType="begin"/>
        </w:r>
        <w:r w:rsidR="00364A29">
          <w:rPr>
            <w:noProof/>
            <w:webHidden/>
          </w:rPr>
          <w:instrText xml:space="preserve"> PAGEREF _Toc52962378 \h </w:instrText>
        </w:r>
        <w:r w:rsidR="00364A29">
          <w:rPr>
            <w:noProof/>
            <w:webHidden/>
          </w:rPr>
        </w:r>
        <w:r w:rsidR="00364A29">
          <w:rPr>
            <w:noProof/>
            <w:webHidden/>
          </w:rPr>
          <w:fldChar w:fldCharType="separate"/>
        </w:r>
        <w:r w:rsidR="00364A29">
          <w:rPr>
            <w:noProof/>
            <w:webHidden/>
          </w:rPr>
          <w:t>97</w:t>
        </w:r>
        <w:r w:rsidR="00364A29">
          <w:rPr>
            <w:noProof/>
            <w:webHidden/>
          </w:rPr>
          <w:fldChar w:fldCharType="end"/>
        </w:r>
      </w:hyperlink>
    </w:p>
    <w:p w14:paraId="2C5D1377" w14:textId="60BDAEC2" w:rsidR="00364A29" w:rsidRDefault="00B00A7B">
      <w:pPr>
        <w:pStyle w:val="TOC2"/>
        <w:rPr>
          <w:rFonts w:asciiTheme="minorHAnsi" w:eastAsiaTheme="minorEastAsia" w:hAnsiTheme="minorHAnsi" w:cstheme="minorBidi"/>
          <w:b w:val="0"/>
          <w:noProof/>
          <w:lang w:val="sv-SE" w:eastAsia="sv-SE"/>
        </w:rPr>
      </w:pPr>
      <w:hyperlink w:anchor="_Toc52962379" w:history="1">
        <w:r w:rsidR="00364A29" w:rsidRPr="00552B93">
          <w:rPr>
            <w:rStyle w:val="Hyperlink"/>
            <w:noProof/>
          </w:rPr>
          <w:t>12.5</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AbstractSamplingProcedure</w:t>
        </w:r>
        <w:r w:rsidR="00364A29">
          <w:rPr>
            <w:noProof/>
            <w:webHidden/>
          </w:rPr>
          <w:tab/>
        </w:r>
        <w:r w:rsidR="00364A29">
          <w:rPr>
            <w:noProof/>
            <w:webHidden/>
          </w:rPr>
          <w:fldChar w:fldCharType="begin"/>
        </w:r>
        <w:r w:rsidR="00364A29">
          <w:rPr>
            <w:noProof/>
            <w:webHidden/>
          </w:rPr>
          <w:instrText xml:space="preserve"> PAGEREF _Toc52962379 \h </w:instrText>
        </w:r>
        <w:r w:rsidR="00364A29">
          <w:rPr>
            <w:noProof/>
            <w:webHidden/>
          </w:rPr>
        </w:r>
        <w:r w:rsidR="00364A29">
          <w:rPr>
            <w:noProof/>
            <w:webHidden/>
          </w:rPr>
          <w:fldChar w:fldCharType="separate"/>
        </w:r>
        <w:r w:rsidR="00364A29">
          <w:rPr>
            <w:noProof/>
            <w:webHidden/>
          </w:rPr>
          <w:t>99</w:t>
        </w:r>
        <w:r w:rsidR="00364A29">
          <w:rPr>
            <w:noProof/>
            <w:webHidden/>
          </w:rPr>
          <w:fldChar w:fldCharType="end"/>
        </w:r>
      </w:hyperlink>
    </w:p>
    <w:p w14:paraId="09C09613" w14:textId="77019B5F" w:rsidR="00364A29" w:rsidRDefault="00B00A7B">
      <w:pPr>
        <w:pStyle w:val="TOC2"/>
        <w:rPr>
          <w:rFonts w:asciiTheme="minorHAnsi" w:eastAsiaTheme="minorEastAsia" w:hAnsiTheme="minorHAnsi" w:cstheme="minorBidi"/>
          <w:b w:val="0"/>
          <w:noProof/>
          <w:lang w:val="sv-SE" w:eastAsia="sv-SE"/>
        </w:rPr>
      </w:pPr>
      <w:hyperlink w:anchor="_Toc52962380" w:history="1">
        <w:r w:rsidR="00364A29" w:rsidRPr="00552B93">
          <w:rPr>
            <w:rStyle w:val="Hyperlink"/>
            <w:noProof/>
          </w:rPr>
          <w:t>12.6</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AbstractPreparationProcedure</w:t>
        </w:r>
        <w:r w:rsidR="00364A29">
          <w:rPr>
            <w:noProof/>
            <w:webHidden/>
          </w:rPr>
          <w:tab/>
        </w:r>
        <w:r w:rsidR="00364A29">
          <w:rPr>
            <w:noProof/>
            <w:webHidden/>
          </w:rPr>
          <w:fldChar w:fldCharType="begin"/>
        </w:r>
        <w:r w:rsidR="00364A29">
          <w:rPr>
            <w:noProof/>
            <w:webHidden/>
          </w:rPr>
          <w:instrText xml:space="preserve"> PAGEREF _Toc52962380 \h </w:instrText>
        </w:r>
        <w:r w:rsidR="00364A29">
          <w:rPr>
            <w:noProof/>
            <w:webHidden/>
          </w:rPr>
        </w:r>
        <w:r w:rsidR="00364A29">
          <w:rPr>
            <w:noProof/>
            <w:webHidden/>
          </w:rPr>
          <w:fldChar w:fldCharType="separate"/>
        </w:r>
        <w:r w:rsidR="00364A29">
          <w:rPr>
            <w:noProof/>
            <w:webHidden/>
          </w:rPr>
          <w:t>100</w:t>
        </w:r>
        <w:r w:rsidR="00364A29">
          <w:rPr>
            <w:noProof/>
            <w:webHidden/>
          </w:rPr>
          <w:fldChar w:fldCharType="end"/>
        </w:r>
      </w:hyperlink>
    </w:p>
    <w:p w14:paraId="3C4A0236" w14:textId="6637E2F2" w:rsidR="00364A29" w:rsidRDefault="00B00A7B">
      <w:pPr>
        <w:pStyle w:val="TOC2"/>
        <w:rPr>
          <w:rFonts w:asciiTheme="minorHAnsi" w:eastAsiaTheme="minorEastAsia" w:hAnsiTheme="minorHAnsi" w:cstheme="minorBidi"/>
          <w:b w:val="0"/>
          <w:noProof/>
          <w:lang w:val="sv-SE" w:eastAsia="sv-SE"/>
        </w:rPr>
      </w:pPr>
      <w:hyperlink w:anchor="_Toc52962381" w:history="1">
        <w:r w:rsidR="00364A29" w:rsidRPr="00552B93">
          <w:rPr>
            <w:rStyle w:val="Hyperlink"/>
            <w:noProof/>
          </w:rPr>
          <w:t>12.7</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AbstractPreparationStep</w:t>
        </w:r>
        <w:r w:rsidR="00364A29">
          <w:rPr>
            <w:noProof/>
            <w:webHidden/>
          </w:rPr>
          <w:tab/>
        </w:r>
        <w:r w:rsidR="00364A29">
          <w:rPr>
            <w:noProof/>
            <w:webHidden/>
          </w:rPr>
          <w:fldChar w:fldCharType="begin"/>
        </w:r>
        <w:r w:rsidR="00364A29">
          <w:rPr>
            <w:noProof/>
            <w:webHidden/>
          </w:rPr>
          <w:instrText xml:space="preserve"> PAGEREF _Toc52962381 \h </w:instrText>
        </w:r>
        <w:r w:rsidR="00364A29">
          <w:rPr>
            <w:noProof/>
            <w:webHidden/>
          </w:rPr>
        </w:r>
        <w:r w:rsidR="00364A29">
          <w:rPr>
            <w:noProof/>
            <w:webHidden/>
          </w:rPr>
          <w:fldChar w:fldCharType="separate"/>
        </w:r>
        <w:r w:rsidR="00364A29">
          <w:rPr>
            <w:noProof/>
            <w:webHidden/>
          </w:rPr>
          <w:t>101</w:t>
        </w:r>
        <w:r w:rsidR="00364A29">
          <w:rPr>
            <w:noProof/>
            <w:webHidden/>
          </w:rPr>
          <w:fldChar w:fldCharType="end"/>
        </w:r>
      </w:hyperlink>
    </w:p>
    <w:p w14:paraId="7E43AB01" w14:textId="4EF2DFF7" w:rsidR="00364A29" w:rsidRDefault="00B00A7B">
      <w:pPr>
        <w:pStyle w:val="TOC1"/>
        <w:rPr>
          <w:rFonts w:asciiTheme="minorHAnsi" w:eastAsiaTheme="minorEastAsia" w:hAnsiTheme="minorHAnsi" w:cstheme="minorBidi"/>
          <w:b w:val="0"/>
          <w:noProof/>
          <w:lang w:val="sv-SE" w:eastAsia="sv-SE"/>
        </w:rPr>
      </w:pPr>
      <w:hyperlink w:anchor="_Toc52962382" w:history="1">
        <w:r w:rsidR="00364A29" w:rsidRPr="00552B93">
          <w:rPr>
            <w:rStyle w:val="Hyperlink"/>
            <w:noProof/>
          </w:rPr>
          <w:t>13</w:t>
        </w:r>
        <w:r w:rsidR="00364A29">
          <w:rPr>
            <w:rFonts w:asciiTheme="minorHAnsi" w:eastAsiaTheme="minorEastAsia" w:hAnsiTheme="minorHAnsi" w:cstheme="minorBidi"/>
            <w:b w:val="0"/>
            <w:noProof/>
            <w:lang w:val="sv-SE" w:eastAsia="sv-SE"/>
          </w:rPr>
          <w:tab/>
        </w:r>
        <w:r w:rsidR="00364A29" w:rsidRPr="00552B93">
          <w:rPr>
            <w:rStyle w:val="Hyperlink"/>
            <w:noProof/>
          </w:rPr>
          <w:t>Basic Samples</w:t>
        </w:r>
        <w:r w:rsidR="00364A29">
          <w:rPr>
            <w:noProof/>
            <w:webHidden/>
          </w:rPr>
          <w:tab/>
        </w:r>
        <w:r w:rsidR="00364A29">
          <w:rPr>
            <w:noProof/>
            <w:webHidden/>
          </w:rPr>
          <w:fldChar w:fldCharType="begin"/>
        </w:r>
        <w:r w:rsidR="00364A29">
          <w:rPr>
            <w:noProof/>
            <w:webHidden/>
          </w:rPr>
          <w:instrText xml:space="preserve"> PAGEREF _Toc52962382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50439F5" w14:textId="68274FB3" w:rsidR="00364A29" w:rsidRDefault="00B00A7B">
      <w:pPr>
        <w:pStyle w:val="TOC2"/>
        <w:rPr>
          <w:rFonts w:asciiTheme="minorHAnsi" w:eastAsiaTheme="minorEastAsia" w:hAnsiTheme="minorHAnsi" w:cstheme="minorBidi"/>
          <w:b w:val="0"/>
          <w:noProof/>
          <w:lang w:val="sv-SE" w:eastAsia="sv-SE"/>
        </w:rPr>
      </w:pPr>
      <w:hyperlink w:anchor="_Toc52962383" w:history="1">
        <w:r w:rsidR="00364A29" w:rsidRPr="00552B93">
          <w:rPr>
            <w:rStyle w:val="Hyperlink"/>
            <w:noProof/>
          </w:rPr>
          <w:t>13.1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_Toc52962383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E301166" w14:textId="14903B2E" w:rsidR="00364A29" w:rsidRDefault="00B00A7B">
      <w:pPr>
        <w:pStyle w:val="TOC2"/>
        <w:rPr>
          <w:rFonts w:asciiTheme="minorHAnsi" w:eastAsiaTheme="minorEastAsia" w:hAnsiTheme="minorHAnsi" w:cstheme="minorBidi"/>
          <w:b w:val="0"/>
          <w:noProof/>
          <w:lang w:val="sv-SE" w:eastAsia="sv-SE"/>
        </w:rPr>
      </w:pPr>
      <w:hyperlink w:anchor="_Toc52962384" w:history="1">
        <w:r w:rsidR="00364A29" w:rsidRPr="00552B93">
          <w:rPr>
            <w:rStyle w:val="Hyperlink"/>
            <w:noProof/>
          </w:rPr>
          <w:t>13.2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_Toc52962384 \h </w:instrText>
        </w:r>
        <w:r w:rsidR="00364A29">
          <w:rPr>
            <w:noProof/>
            <w:webHidden/>
          </w:rPr>
        </w:r>
        <w:r w:rsidR="00364A29">
          <w:rPr>
            <w:noProof/>
            <w:webHidden/>
          </w:rPr>
          <w:fldChar w:fldCharType="separate"/>
        </w:r>
        <w:r w:rsidR="00364A29">
          <w:rPr>
            <w:noProof/>
            <w:webHidden/>
          </w:rPr>
          <w:t>103</w:t>
        </w:r>
        <w:r w:rsidR="00364A29">
          <w:rPr>
            <w:noProof/>
            <w:webHidden/>
          </w:rPr>
          <w:fldChar w:fldCharType="end"/>
        </w:r>
      </w:hyperlink>
    </w:p>
    <w:p w14:paraId="65181BAB" w14:textId="366C0F68" w:rsidR="00364A29" w:rsidRDefault="00B00A7B">
      <w:pPr>
        <w:pStyle w:val="TOC2"/>
        <w:rPr>
          <w:rFonts w:asciiTheme="minorHAnsi" w:eastAsiaTheme="minorEastAsia" w:hAnsiTheme="minorHAnsi" w:cstheme="minorBidi"/>
          <w:b w:val="0"/>
          <w:noProof/>
          <w:lang w:val="sv-SE" w:eastAsia="sv-SE"/>
        </w:rPr>
      </w:pPr>
      <w:hyperlink w:anchor="_Toc52962385" w:history="1">
        <w:r w:rsidR="00364A29" w:rsidRPr="00552B93">
          <w:rPr>
            <w:rStyle w:val="Hyperlink"/>
            <w:noProof/>
          </w:rPr>
          <w:t>13.3</w:t>
        </w:r>
        <w:r w:rsidR="00364A29">
          <w:rPr>
            <w:rFonts w:asciiTheme="minorHAnsi" w:eastAsiaTheme="minorEastAsia" w:hAnsiTheme="minorHAnsi" w:cstheme="minorBidi"/>
            <w:b w:val="0"/>
            <w:noProof/>
            <w:lang w:val="sv-SE" w:eastAsia="sv-SE"/>
          </w:rPr>
          <w:tab/>
        </w:r>
        <w:r w:rsidR="00364A29" w:rsidRPr="00552B93">
          <w:rPr>
            <w:rStyle w:val="Hyperlink"/>
            <w:noProof/>
          </w:rPr>
          <w:t>SpatialSample</w:t>
        </w:r>
        <w:r w:rsidR="00364A29">
          <w:rPr>
            <w:noProof/>
            <w:webHidden/>
          </w:rPr>
          <w:tab/>
        </w:r>
        <w:r w:rsidR="00364A29">
          <w:rPr>
            <w:noProof/>
            <w:webHidden/>
          </w:rPr>
          <w:fldChar w:fldCharType="begin"/>
        </w:r>
        <w:r w:rsidR="00364A29">
          <w:rPr>
            <w:noProof/>
            <w:webHidden/>
          </w:rPr>
          <w:instrText xml:space="preserve"> PAGEREF _Toc52962385 \h </w:instrText>
        </w:r>
        <w:r w:rsidR="00364A29">
          <w:rPr>
            <w:noProof/>
            <w:webHidden/>
          </w:rPr>
        </w:r>
        <w:r w:rsidR="00364A29">
          <w:rPr>
            <w:noProof/>
            <w:webHidden/>
          </w:rPr>
          <w:fldChar w:fldCharType="separate"/>
        </w:r>
        <w:r w:rsidR="00364A29">
          <w:rPr>
            <w:noProof/>
            <w:webHidden/>
          </w:rPr>
          <w:t>105</w:t>
        </w:r>
        <w:r w:rsidR="00364A29">
          <w:rPr>
            <w:noProof/>
            <w:webHidden/>
          </w:rPr>
          <w:fldChar w:fldCharType="end"/>
        </w:r>
      </w:hyperlink>
    </w:p>
    <w:p w14:paraId="68EA5000" w14:textId="4A330EEE" w:rsidR="00364A29" w:rsidRDefault="00B00A7B">
      <w:pPr>
        <w:pStyle w:val="TOC2"/>
        <w:rPr>
          <w:rFonts w:asciiTheme="minorHAnsi" w:eastAsiaTheme="minorEastAsia" w:hAnsiTheme="minorHAnsi" w:cstheme="minorBidi"/>
          <w:b w:val="0"/>
          <w:noProof/>
          <w:lang w:val="sv-SE" w:eastAsia="sv-SE"/>
        </w:rPr>
      </w:pPr>
      <w:hyperlink w:anchor="_Toc52962386" w:history="1">
        <w:r w:rsidR="00364A29" w:rsidRPr="00552B93">
          <w:rPr>
            <w:rStyle w:val="Hyperlink"/>
            <w:noProof/>
          </w:rPr>
          <w:t>13.4</w:t>
        </w:r>
        <w:r w:rsidR="00364A29">
          <w:rPr>
            <w:rFonts w:asciiTheme="minorHAnsi" w:eastAsiaTheme="minorEastAsia" w:hAnsiTheme="minorHAnsi" w:cstheme="minorBidi"/>
            <w:b w:val="0"/>
            <w:noProof/>
            <w:lang w:val="sv-SE" w:eastAsia="sv-SE"/>
          </w:rPr>
          <w:tab/>
        </w:r>
        <w:r w:rsidR="00364A29" w:rsidRPr="00552B93">
          <w:rPr>
            <w:rStyle w:val="Hyperlink"/>
            <w:noProof/>
          </w:rPr>
          <w:t>MaterialSample</w:t>
        </w:r>
        <w:r w:rsidR="00364A29">
          <w:rPr>
            <w:noProof/>
            <w:webHidden/>
          </w:rPr>
          <w:tab/>
        </w:r>
        <w:r w:rsidR="00364A29">
          <w:rPr>
            <w:noProof/>
            <w:webHidden/>
          </w:rPr>
          <w:fldChar w:fldCharType="begin"/>
        </w:r>
        <w:r w:rsidR="00364A29">
          <w:rPr>
            <w:noProof/>
            <w:webHidden/>
          </w:rPr>
          <w:instrText xml:space="preserve"> PAGEREF _Toc52962386 \h </w:instrText>
        </w:r>
        <w:r w:rsidR="00364A29">
          <w:rPr>
            <w:noProof/>
            <w:webHidden/>
          </w:rPr>
        </w:r>
        <w:r w:rsidR="00364A29">
          <w:rPr>
            <w:noProof/>
            <w:webHidden/>
          </w:rPr>
          <w:fldChar w:fldCharType="separate"/>
        </w:r>
        <w:r w:rsidR="00364A29">
          <w:rPr>
            <w:noProof/>
            <w:webHidden/>
          </w:rPr>
          <w:t>108</w:t>
        </w:r>
        <w:r w:rsidR="00364A29">
          <w:rPr>
            <w:noProof/>
            <w:webHidden/>
          </w:rPr>
          <w:fldChar w:fldCharType="end"/>
        </w:r>
      </w:hyperlink>
    </w:p>
    <w:p w14:paraId="000C0AE3" w14:textId="765811F3" w:rsidR="00364A29" w:rsidRDefault="00B00A7B">
      <w:pPr>
        <w:pStyle w:val="TOC2"/>
        <w:rPr>
          <w:rFonts w:asciiTheme="minorHAnsi" w:eastAsiaTheme="minorEastAsia" w:hAnsiTheme="minorHAnsi" w:cstheme="minorBidi"/>
          <w:b w:val="0"/>
          <w:noProof/>
          <w:lang w:val="sv-SE" w:eastAsia="sv-SE"/>
        </w:rPr>
      </w:pPr>
      <w:hyperlink w:anchor="_Toc52962387" w:history="1">
        <w:r w:rsidR="00364A29" w:rsidRPr="00552B93">
          <w:rPr>
            <w:rStyle w:val="Hyperlink"/>
            <w:noProof/>
          </w:rPr>
          <w:t>13.5</w:t>
        </w:r>
        <w:r w:rsidR="00364A29">
          <w:rPr>
            <w:rFonts w:asciiTheme="minorHAnsi" w:eastAsiaTheme="minorEastAsia" w:hAnsiTheme="minorHAnsi" w:cstheme="minorBidi"/>
            <w:b w:val="0"/>
            <w:noProof/>
            <w:lang w:val="sv-SE" w:eastAsia="sv-SE"/>
          </w:rPr>
          <w:tab/>
        </w:r>
        <w:r w:rsidR="00364A29" w:rsidRPr="00552B93">
          <w:rPr>
            <w:rStyle w:val="Hyperlink"/>
            <w:noProof/>
          </w:rPr>
          <w:t>StatisticalSample</w:t>
        </w:r>
        <w:r w:rsidR="00364A29">
          <w:rPr>
            <w:noProof/>
            <w:webHidden/>
          </w:rPr>
          <w:tab/>
        </w:r>
        <w:r w:rsidR="00364A29">
          <w:rPr>
            <w:noProof/>
            <w:webHidden/>
          </w:rPr>
          <w:fldChar w:fldCharType="begin"/>
        </w:r>
        <w:r w:rsidR="00364A29">
          <w:rPr>
            <w:noProof/>
            <w:webHidden/>
          </w:rPr>
          <w:instrText xml:space="preserve"> PAGEREF _Toc52962387 \h </w:instrText>
        </w:r>
        <w:r w:rsidR="00364A29">
          <w:rPr>
            <w:noProof/>
            <w:webHidden/>
          </w:rPr>
        </w:r>
        <w:r w:rsidR="00364A29">
          <w:rPr>
            <w:noProof/>
            <w:webHidden/>
          </w:rPr>
          <w:fldChar w:fldCharType="separate"/>
        </w:r>
        <w:r w:rsidR="00364A29">
          <w:rPr>
            <w:noProof/>
            <w:webHidden/>
          </w:rPr>
          <w:t>110</w:t>
        </w:r>
        <w:r w:rsidR="00364A29">
          <w:rPr>
            <w:noProof/>
            <w:webHidden/>
          </w:rPr>
          <w:fldChar w:fldCharType="end"/>
        </w:r>
      </w:hyperlink>
    </w:p>
    <w:p w14:paraId="690A55BE" w14:textId="006EDB05" w:rsidR="00364A29" w:rsidRDefault="00B00A7B">
      <w:pPr>
        <w:pStyle w:val="TOC2"/>
        <w:rPr>
          <w:rFonts w:asciiTheme="minorHAnsi" w:eastAsiaTheme="minorEastAsia" w:hAnsiTheme="minorHAnsi" w:cstheme="minorBidi"/>
          <w:b w:val="0"/>
          <w:noProof/>
          <w:lang w:val="sv-SE" w:eastAsia="sv-SE"/>
        </w:rPr>
      </w:pPr>
      <w:hyperlink w:anchor="_Toc52962388" w:history="1">
        <w:r w:rsidR="00364A29" w:rsidRPr="00552B93">
          <w:rPr>
            <w:rStyle w:val="Hyperlink"/>
            <w:noProof/>
          </w:rPr>
          <w:t>13.6</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_Toc52962388 \h </w:instrText>
        </w:r>
        <w:r w:rsidR="00364A29">
          <w:rPr>
            <w:noProof/>
            <w:webHidden/>
          </w:rPr>
        </w:r>
        <w:r w:rsidR="00364A29">
          <w:rPr>
            <w:noProof/>
            <w:webHidden/>
          </w:rPr>
          <w:fldChar w:fldCharType="separate"/>
        </w:r>
        <w:r w:rsidR="00364A29">
          <w:rPr>
            <w:noProof/>
            <w:webHidden/>
          </w:rPr>
          <w:t>111</w:t>
        </w:r>
        <w:r w:rsidR="00364A29">
          <w:rPr>
            <w:noProof/>
            <w:webHidden/>
          </w:rPr>
          <w:fldChar w:fldCharType="end"/>
        </w:r>
      </w:hyperlink>
    </w:p>
    <w:p w14:paraId="4C884B77" w14:textId="380D4FB1" w:rsidR="00364A29" w:rsidRDefault="00B00A7B">
      <w:pPr>
        <w:pStyle w:val="TOC2"/>
        <w:rPr>
          <w:rFonts w:asciiTheme="minorHAnsi" w:eastAsiaTheme="minorEastAsia" w:hAnsiTheme="minorHAnsi" w:cstheme="minorBidi"/>
          <w:b w:val="0"/>
          <w:noProof/>
          <w:lang w:val="sv-SE" w:eastAsia="sv-SE"/>
        </w:rPr>
      </w:pPr>
      <w:hyperlink w:anchor="_Toc52962389" w:history="1">
        <w:r w:rsidR="00364A29" w:rsidRPr="00552B93">
          <w:rPr>
            <w:rStyle w:val="Hyperlink"/>
            <w:noProof/>
          </w:rPr>
          <w:t>13.7</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_Toc52962389 \h </w:instrText>
        </w:r>
        <w:r w:rsidR="00364A29">
          <w:rPr>
            <w:noProof/>
            <w:webHidden/>
          </w:rPr>
        </w:r>
        <w:r w:rsidR="00364A29">
          <w:rPr>
            <w:noProof/>
            <w:webHidden/>
          </w:rPr>
          <w:fldChar w:fldCharType="separate"/>
        </w:r>
        <w:r w:rsidR="00364A29">
          <w:rPr>
            <w:noProof/>
            <w:webHidden/>
          </w:rPr>
          <w:t>112</w:t>
        </w:r>
        <w:r w:rsidR="00364A29">
          <w:rPr>
            <w:noProof/>
            <w:webHidden/>
          </w:rPr>
          <w:fldChar w:fldCharType="end"/>
        </w:r>
      </w:hyperlink>
    </w:p>
    <w:p w14:paraId="23C3FBDC" w14:textId="1F7092E4" w:rsidR="00364A29" w:rsidRDefault="00B00A7B">
      <w:pPr>
        <w:pStyle w:val="TOC2"/>
        <w:rPr>
          <w:rFonts w:asciiTheme="minorHAnsi" w:eastAsiaTheme="minorEastAsia" w:hAnsiTheme="minorHAnsi" w:cstheme="minorBidi"/>
          <w:b w:val="0"/>
          <w:noProof/>
          <w:lang w:val="sv-SE" w:eastAsia="sv-SE"/>
        </w:rPr>
      </w:pPr>
      <w:hyperlink w:anchor="_Toc52962390" w:history="1">
        <w:r w:rsidR="00364A29" w:rsidRPr="00552B93">
          <w:rPr>
            <w:rStyle w:val="Hyperlink"/>
            <w:noProof/>
          </w:rPr>
          <w:t>13.8</w:t>
        </w:r>
        <w:r w:rsidR="00364A29">
          <w:rPr>
            <w:rFonts w:asciiTheme="minorHAnsi" w:eastAsiaTheme="minorEastAsia" w:hAnsiTheme="minorHAnsi" w:cstheme="minorBidi"/>
            <w:b w:val="0"/>
            <w:noProof/>
            <w:lang w:val="sv-SE" w:eastAsia="sv-SE"/>
          </w:rPr>
          <w:tab/>
        </w:r>
        <w:r w:rsidR="00364A29" w:rsidRPr="00552B93">
          <w:rPr>
            <w:rStyle w:val="Hyperlink"/>
            <w:noProof/>
          </w:rPr>
          <w:t>SampleCollection</w:t>
        </w:r>
        <w:r w:rsidR="00364A29">
          <w:rPr>
            <w:noProof/>
            <w:webHidden/>
          </w:rPr>
          <w:tab/>
        </w:r>
        <w:r w:rsidR="00364A29">
          <w:rPr>
            <w:noProof/>
            <w:webHidden/>
          </w:rPr>
          <w:fldChar w:fldCharType="begin"/>
        </w:r>
        <w:r w:rsidR="00364A29">
          <w:rPr>
            <w:noProof/>
            <w:webHidden/>
          </w:rPr>
          <w:instrText xml:space="preserve"> PAGEREF _Toc52962390 \h </w:instrText>
        </w:r>
        <w:r w:rsidR="00364A29">
          <w:rPr>
            <w:noProof/>
            <w:webHidden/>
          </w:rPr>
        </w:r>
        <w:r w:rsidR="00364A29">
          <w:rPr>
            <w:noProof/>
            <w:webHidden/>
          </w:rPr>
          <w:fldChar w:fldCharType="separate"/>
        </w:r>
        <w:r w:rsidR="00364A29">
          <w:rPr>
            <w:noProof/>
            <w:webHidden/>
          </w:rPr>
          <w:t>113</w:t>
        </w:r>
        <w:r w:rsidR="00364A29">
          <w:rPr>
            <w:noProof/>
            <w:webHidden/>
          </w:rPr>
          <w:fldChar w:fldCharType="end"/>
        </w:r>
      </w:hyperlink>
    </w:p>
    <w:p w14:paraId="30A1E26B" w14:textId="1F0F075D" w:rsidR="00364A29" w:rsidRDefault="00B00A7B">
      <w:pPr>
        <w:pStyle w:val="TOC2"/>
        <w:rPr>
          <w:rFonts w:asciiTheme="minorHAnsi" w:eastAsiaTheme="minorEastAsia" w:hAnsiTheme="minorHAnsi" w:cstheme="minorBidi"/>
          <w:b w:val="0"/>
          <w:noProof/>
          <w:lang w:val="sv-SE" w:eastAsia="sv-SE"/>
        </w:rPr>
      </w:pPr>
      <w:hyperlink w:anchor="_Toc52962391" w:history="1">
        <w:r w:rsidR="00364A29" w:rsidRPr="00552B93">
          <w:rPr>
            <w:rStyle w:val="Hyperlink"/>
            <w:noProof/>
          </w:rPr>
          <w:t>13.9</w:t>
        </w:r>
        <w:r w:rsidR="00364A29">
          <w:rPr>
            <w:rFonts w:asciiTheme="minorHAnsi" w:eastAsiaTheme="minorEastAsia" w:hAnsiTheme="minorHAnsi" w:cstheme="minorBidi"/>
            <w:b w:val="0"/>
            <w:noProof/>
            <w:lang w:val="sv-SE" w:eastAsia="sv-SE"/>
          </w:rPr>
          <w:tab/>
        </w:r>
        <w:r w:rsidR="00364A29" w:rsidRPr="00552B93">
          <w:rPr>
            <w:rStyle w:val="Hyperlink"/>
            <w:noProof/>
          </w:rPr>
          <w:t>PhysicalDimension</w:t>
        </w:r>
        <w:r w:rsidR="00364A29">
          <w:rPr>
            <w:noProof/>
            <w:webHidden/>
          </w:rPr>
          <w:tab/>
        </w:r>
        <w:r w:rsidR="00364A29">
          <w:rPr>
            <w:noProof/>
            <w:webHidden/>
          </w:rPr>
          <w:fldChar w:fldCharType="begin"/>
        </w:r>
        <w:r w:rsidR="00364A29">
          <w:rPr>
            <w:noProof/>
            <w:webHidden/>
          </w:rPr>
          <w:instrText xml:space="preserve"> PAGEREF _Toc52962391 \h </w:instrText>
        </w:r>
        <w:r w:rsidR="00364A29">
          <w:rPr>
            <w:noProof/>
            <w:webHidden/>
          </w:rPr>
        </w:r>
        <w:r w:rsidR="00364A29">
          <w:rPr>
            <w:noProof/>
            <w:webHidden/>
          </w:rPr>
          <w:fldChar w:fldCharType="separate"/>
        </w:r>
        <w:r w:rsidR="00364A29">
          <w:rPr>
            <w:noProof/>
            <w:webHidden/>
          </w:rPr>
          <w:t>115</w:t>
        </w:r>
        <w:r w:rsidR="00364A29">
          <w:rPr>
            <w:noProof/>
            <w:webHidden/>
          </w:rPr>
          <w:fldChar w:fldCharType="end"/>
        </w:r>
      </w:hyperlink>
    </w:p>
    <w:p w14:paraId="4D77DEE3" w14:textId="7869FDA9" w:rsidR="00364A29" w:rsidRDefault="00B00A7B">
      <w:pPr>
        <w:pStyle w:val="TOC2"/>
        <w:rPr>
          <w:rFonts w:asciiTheme="minorHAnsi" w:eastAsiaTheme="minorEastAsia" w:hAnsiTheme="minorHAnsi" w:cstheme="minorBidi"/>
          <w:b w:val="0"/>
          <w:noProof/>
          <w:lang w:val="sv-SE" w:eastAsia="sv-SE"/>
        </w:rPr>
      </w:pPr>
      <w:hyperlink w:anchor="_Toc52962392" w:history="1">
        <w:r w:rsidR="00364A29" w:rsidRPr="00552B93">
          <w:rPr>
            <w:rStyle w:val="Hyperlink"/>
            <w:noProof/>
          </w:rPr>
          <w:t>13.10</w:t>
        </w:r>
        <w:r w:rsidR="00364A29">
          <w:rPr>
            <w:rFonts w:asciiTheme="minorHAnsi" w:eastAsiaTheme="minorEastAsia" w:hAnsiTheme="minorHAnsi" w:cstheme="minorBidi"/>
            <w:b w:val="0"/>
            <w:noProof/>
            <w:lang w:val="sv-SE" w:eastAsia="sv-SE"/>
          </w:rPr>
          <w:tab/>
        </w:r>
        <w:r w:rsidR="00364A29" w:rsidRPr="00552B93">
          <w:rPr>
            <w:rStyle w:val="Hyperlink"/>
            <w:noProof/>
          </w:rPr>
          <w:t>NamedLocation</w:t>
        </w:r>
        <w:r w:rsidR="00364A29">
          <w:rPr>
            <w:noProof/>
            <w:webHidden/>
          </w:rPr>
          <w:tab/>
        </w:r>
        <w:r w:rsidR="00364A29">
          <w:rPr>
            <w:noProof/>
            <w:webHidden/>
          </w:rPr>
          <w:fldChar w:fldCharType="begin"/>
        </w:r>
        <w:r w:rsidR="00364A29">
          <w:rPr>
            <w:noProof/>
            <w:webHidden/>
          </w:rPr>
          <w:instrText xml:space="preserve"> PAGEREF _Toc52962392 \h </w:instrText>
        </w:r>
        <w:r w:rsidR="00364A29">
          <w:rPr>
            <w:noProof/>
            <w:webHidden/>
          </w:rPr>
        </w:r>
        <w:r w:rsidR="00364A29">
          <w:rPr>
            <w:noProof/>
            <w:webHidden/>
          </w:rPr>
          <w:fldChar w:fldCharType="separate"/>
        </w:r>
        <w:r w:rsidR="00364A29">
          <w:rPr>
            <w:noProof/>
            <w:webHidden/>
          </w:rPr>
          <w:t>116</w:t>
        </w:r>
        <w:r w:rsidR="00364A29">
          <w:rPr>
            <w:noProof/>
            <w:webHidden/>
          </w:rPr>
          <w:fldChar w:fldCharType="end"/>
        </w:r>
      </w:hyperlink>
    </w:p>
    <w:p w14:paraId="0AAE9744" w14:textId="6A51FBD0" w:rsidR="00364A29" w:rsidRDefault="00B00A7B">
      <w:pPr>
        <w:pStyle w:val="TOC2"/>
        <w:rPr>
          <w:rFonts w:asciiTheme="minorHAnsi" w:eastAsiaTheme="minorEastAsia" w:hAnsiTheme="minorHAnsi" w:cstheme="minorBidi"/>
          <w:b w:val="0"/>
          <w:noProof/>
          <w:lang w:val="sv-SE" w:eastAsia="sv-SE"/>
        </w:rPr>
      </w:pPr>
      <w:hyperlink w:anchor="_Toc52962393" w:history="1">
        <w:r w:rsidR="00364A29" w:rsidRPr="00552B93">
          <w:rPr>
            <w:rStyle w:val="Hyperlink"/>
            <w:noProof/>
          </w:rPr>
          <w:t>13.11</w:t>
        </w:r>
        <w:r w:rsidR="00364A29">
          <w:rPr>
            <w:rFonts w:asciiTheme="minorHAnsi" w:eastAsiaTheme="minorEastAsia" w:hAnsiTheme="minorHAnsi" w:cstheme="minorBidi"/>
            <w:b w:val="0"/>
            <w:noProof/>
            <w:lang w:val="sv-SE" w:eastAsia="sv-SE"/>
          </w:rPr>
          <w:tab/>
        </w:r>
        <w:r w:rsidR="00364A29" w:rsidRPr="00552B93">
          <w:rPr>
            <w:rStyle w:val="Hyperlink"/>
            <w:noProof/>
          </w:rPr>
          <w:t>StatisticalClassification</w:t>
        </w:r>
        <w:r w:rsidR="00364A29">
          <w:rPr>
            <w:noProof/>
            <w:webHidden/>
          </w:rPr>
          <w:tab/>
        </w:r>
        <w:r w:rsidR="00364A29">
          <w:rPr>
            <w:noProof/>
            <w:webHidden/>
          </w:rPr>
          <w:fldChar w:fldCharType="begin"/>
        </w:r>
        <w:r w:rsidR="00364A29">
          <w:rPr>
            <w:noProof/>
            <w:webHidden/>
          </w:rPr>
          <w:instrText xml:space="preserve"> PAGEREF _Toc52962393 \h </w:instrText>
        </w:r>
        <w:r w:rsidR="00364A29">
          <w:rPr>
            <w:noProof/>
            <w:webHidden/>
          </w:rPr>
        </w:r>
        <w:r w:rsidR="00364A29">
          <w:rPr>
            <w:noProof/>
            <w:webHidden/>
          </w:rPr>
          <w:fldChar w:fldCharType="separate"/>
        </w:r>
        <w:r w:rsidR="00364A29">
          <w:rPr>
            <w:noProof/>
            <w:webHidden/>
          </w:rPr>
          <w:t>118</w:t>
        </w:r>
        <w:r w:rsidR="00364A29">
          <w:rPr>
            <w:noProof/>
            <w:webHidden/>
          </w:rPr>
          <w:fldChar w:fldCharType="end"/>
        </w:r>
      </w:hyperlink>
    </w:p>
    <w:p w14:paraId="66EDB549" w14:textId="17A89140" w:rsidR="00364A29" w:rsidRDefault="00B00A7B">
      <w:pPr>
        <w:pStyle w:val="TOC1"/>
        <w:rPr>
          <w:rFonts w:asciiTheme="minorHAnsi" w:eastAsiaTheme="minorEastAsia" w:hAnsiTheme="minorHAnsi" w:cstheme="minorBidi"/>
          <w:b w:val="0"/>
          <w:noProof/>
          <w:lang w:val="sv-SE" w:eastAsia="sv-SE"/>
        </w:rPr>
      </w:pPr>
      <w:hyperlink w:anchor="_Toc52962394" w:history="1">
        <w:r w:rsidR="00364A29" w:rsidRPr="00552B93">
          <w:rPr>
            <w:rStyle w:val="Hyperlink"/>
            <w:noProof/>
          </w:rPr>
          <w:t>Annex A (normative)  Abstract Test Suite</w:t>
        </w:r>
        <w:r w:rsidR="00364A29">
          <w:rPr>
            <w:noProof/>
            <w:webHidden/>
          </w:rPr>
          <w:tab/>
        </w:r>
        <w:r w:rsidR="00364A29">
          <w:rPr>
            <w:noProof/>
            <w:webHidden/>
          </w:rPr>
          <w:fldChar w:fldCharType="begin"/>
        </w:r>
        <w:r w:rsidR="00364A29">
          <w:rPr>
            <w:noProof/>
            <w:webHidden/>
          </w:rPr>
          <w:instrText xml:space="preserve"> PAGEREF _Toc52962394 \h </w:instrText>
        </w:r>
        <w:r w:rsidR="00364A29">
          <w:rPr>
            <w:noProof/>
            <w:webHidden/>
          </w:rPr>
        </w:r>
        <w:r w:rsidR="00364A29">
          <w:rPr>
            <w:noProof/>
            <w:webHidden/>
          </w:rPr>
          <w:fldChar w:fldCharType="separate"/>
        </w:r>
        <w:r w:rsidR="00364A29">
          <w:rPr>
            <w:noProof/>
            <w:webHidden/>
          </w:rPr>
          <w:t>120</w:t>
        </w:r>
        <w:r w:rsidR="00364A29">
          <w:rPr>
            <w:noProof/>
            <w:webHidden/>
          </w:rPr>
          <w:fldChar w:fldCharType="end"/>
        </w:r>
      </w:hyperlink>
    </w:p>
    <w:p w14:paraId="4850AA74" w14:textId="624BA49B" w:rsidR="00364A29" w:rsidRDefault="00B00A7B">
      <w:pPr>
        <w:pStyle w:val="TOC1"/>
        <w:rPr>
          <w:rFonts w:asciiTheme="minorHAnsi" w:eastAsiaTheme="minorEastAsia" w:hAnsiTheme="minorHAnsi" w:cstheme="minorBidi"/>
          <w:b w:val="0"/>
          <w:noProof/>
          <w:lang w:val="sv-SE" w:eastAsia="sv-SE"/>
        </w:rPr>
      </w:pPr>
      <w:hyperlink w:anchor="_Toc52962395" w:history="1">
        <w:r w:rsidR="00364A29" w:rsidRPr="00552B93">
          <w:rPr>
            <w:rStyle w:val="Hyperlink"/>
            <w:noProof/>
          </w:rPr>
          <w:t>Annex B (informative)  Common usage of O&amp;M terminology</w:t>
        </w:r>
        <w:r w:rsidR="00364A29">
          <w:rPr>
            <w:noProof/>
            <w:webHidden/>
          </w:rPr>
          <w:tab/>
        </w:r>
        <w:r w:rsidR="00364A29">
          <w:rPr>
            <w:noProof/>
            <w:webHidden/>
          </w:rPr>
          <w:fldChar w:fldCharType="begin"/>
        </w:r>
        <w:r w:rsidR="00364A29">
          <w:rPr>
            <w:noProof/>
            <w:webHidden/>
          </w:rPr>
          <w:instrText xml:space="preserve"> PAGEREF _Toc52962395 \h </w:instrText>
        </w:r>
        <w:r w:rsidR="00364A29">
          <w:rPr>
            <w:noProof/>
            <w:webHidden/>
          </w:rPr>
        </w:r>
        <w:r w:rsidR="00364A29">
          <w:rPr>
            <w:noProof/>
            <w:webHidden/>
          </w:rPr>
          <w:fldChar w:fldCharType="separate"/>
        </w:r>
        <w:r w:rsidR="00364A29">
          <w:rPr>
            <w:noProof/>
            <w:webHidden/>
          </w:rPr>
          <w:t>134</w:t>
        </w:r>
        <w:r w:rsidR="00364A29">
          <w:rPr>
            <w:noProof/>
            <w:webHidden/>
          </w:rPr>
          <w:fldChar w:fldCharType="end"/>
        </w:r>
      </w:hyperlink>
    </w:p>
    <w:p w14:paraId="59A8046C" w14:textId="35573277" w:rsidR="00364A29" w:rsidRDefault="00B00A7B">
      <w:pPr>
        <w:pStyle w:val="TOC1"/>
        <w:rPr>
          <w:rFonts w:asciiTheme="minorHAnsi" w:eastAsiaTheme="minorEastAsia" w:hAnsiTheme="minorHAnsi" w:cstheme="minorBidi"/>
          <w:b w:val="0"/>
          <w:noProof/>
          <w:lang w:val="sv-SE" w:eastAsia="sv-SE"/>
        </w:rPr>
      </w:pPr>
      <w:hyperlink w:anchor="_Toc52962396" w:history="1">
        <w:r w:rsidR="00364A29" w:rsidRPr="00552B93">
          <w:rPr>
            <w:rStyle w:val="Hyperlink"/>
            <w:noProof/>
          </w:rPr>
          <w:t>Annex C (informative)  Alignment with ISO 19156:2011</w:t>
        </w:r>
        <w:r w:rsidR="00364A29">
          <w:rPr>
            <w:noProof/>
            <w:webHidden/>
          </w:rPr>
          <w:tab/>
        </w:r>
        <w:r w:rsidR="00364A29">
          <w:rPr>
            <w:noProof/>
            <w:webHidden/>
          </w:rPr>
          <w:fldChar w:fldCharType="begin"/>
        </w:r>
        <w:r w:rsidR="00364A29">
          <w:rPr>
            <w:noProof/>
            <w:webHidden/>
          </w:rPr>
          <w:instrText xml:space="preserve"> PAGEREF _Toc52962396 \h </w:instrText>
        </w:r>
        <w:r w:rsidR="00364A29">
          <w:rPr>
            <w:noProof/>
            <w:webHidden/>
          </w:rPr>
        </w:r>
        <w:r w:rsidR="00364A29">
          <w:rPr>
            <w:noProof/>
            <w:webHidden/>
          </w:rPr>
          <w:fldChar w:fldCharType="separate"/>
        </w:r>
        <w:r w:rsidR="00364A29">
          <w:rPr>
            <w:noProof/>
            <w:webHidden/>
          </w:rPr>
          <w:t>139</w:t>
        </w:r>
        <w:r w:rsidR="00364A29">
          <w:rPr>
            <w:noProof/>
            <w:webHidden/>
          </w:rPr>
          <w:fldChar w:fldCharType="end"/>
        </w:r>
      </w:hyperlink>
    </w:p>
    <w:p w14:paraId="1DBE8CBC" w14:textId="5688FD22" w:rsidR="00364A29" w:rsidRDefault="00B00A7B">
      <w:pPr>
        <w:pStyle w:val="TOC1"/>
        <w:rPr>
          <w:rFonts w:asciiTheme="minorHAnsi" w:eastAsiaTheme="minorEastAsia" w:hAnsiTheme="minorHAnsi" w:cstheme="minorBidi"/>
          <w:b w:val="0"/>
          <w:noProof/>
          <w:lang w:val="sv-SE" w:eastAsia="sv-SE"/>
        </w:rPr>
      </w:pPr>
      <w:hyperlink w:anchor="_Toc52962397" w:history="1">
        <w:r w:rsidR="00364A29" w:rsidRPr="00552B93">
          <w:rPr>
            <w:rStyle w:val="Hyperlink"/>
            <w:noProof/>
          </w:rPr>
          <w:t>Annex D (informative)  Best practices in use of the Observation and Sampling models</w:t>
        </w:r>
        <w:r w:rsidR="00364A29">
          <w:rPr>
            <w:noProof/>
            <w:webHidden/>
          </w:rPr>
          <w:tab/>
        </w:r>
        <w:r w:rsidR="00364A29">
          <w:rPr>
            <w:noProof/>
            <w:webHidden/>
          </w:rPr>
          <w:fldChar w:fldCharType="begin"/>
        </w:r>
        <w:r w:rsidR="00364A29">
          <w:rPr>
            <w:noProof/>
            <w:webHidden/>
          </w:rPr>
          <w:instrText xml:space="preserve"> PAGEREF _Toc52962397 \h </w:instrText>
        </w:r>
        <w:r w:rsidR="00364A29">
          <w:rPr>
            <w:noProof/>
            <w:webHidden/>
          </w:rPr>
        </w:r>
        <w:r w:rsidR="00364A29">
          <w:rPr>
            <w:noProof/>
            <w:webHidden/>
          </w:rPr>
          <w:fldChar w:fldCharType="separate"/>
        </w:r>
        <w:r w:rsidR="00364A29">
          <w:rPr>
            <w:noProof/>
            <w:webHidden/>
          </w:rPr>
          <w:t>142</w:t>
        </w:r>
        <w:r w:rsidR="00364A29">
          <w:rPr>
            <w:noProof/>
            <w:webHidden/>
          </w:rPr>
          <w:fldChar w:fldCharType="end"/>
        </w:r>
      </w:hyperlink>
    </w:p>
    <w:p w14:paraId="3229D88C" w14:textId="7B514FFC" w:rsidR="00364A29" w:rsidRDefault="00B00A7B">
      <w:pPr>
        <w:pStyle w:val="TOC1"/>
        <w:rPr>
          <w:rFonts w:asciiTheme="minorHAnsi" w:eastAsiaTheme="minorEastAsia" w:hAnsiTheme="minorHAnsi" w:cstheme="minorBidi"/>
          <w:b w:val="0"/>
          <w:noProof/>
          <w:lang w:val="sv-SE" w:eastAsia="sv-SE"/>
        </w:rPr>
      </w:pPr>
      <w:hyperlink w:anchor="_Toc52962398" w:history="1">
        <w:r w:rsidR="00364A29" w:rsidRPr="00552B93">
          <w:rPr>
            <w:rStyle w:val="Hyperlink"/>
            <w:noProof/>
          </w:rPr>
          <w:t>Bibliography</w:t>
        </w:r>
        <w:r w:rsidR="00364A29">
          <w:rPr>
            <w:noProof/>
            <w:webHidden/>
          </w:rPr>
          <w:tab/>
        </w:r>
        <w:r w:rsidR="00364A29">
          <w:rPr>
            <w:noProof/>
            <w:webHidden/>
          </w:rPr>
          <w:fldChar w:fldCharType="begin"/>
        </w:r>
        <w:r w:rsidR="00364A29">
          <w:rPr>
            <w:noProof/>
            <w:webHidden/>
          </w:rPr>
          <w:instrText xml:space="preserve"> PAGEREF _Toc52962398 \h </w:instrText>
        </w:r>
        <w:r w:rsidR="00364A29">
          <w:rPr>
            <w:noProof/>
            <w:webHidden/>
          </w:rPr>
        </w:r>
        <w:r w:rsidR="00364A29">
          <w:rPr>
            <w:noProof/>
            <w:webHidden/>
          </w:rPr>
          <w:fldChar w:fldCharType="separate"/>
        </w:r>
        <w:r w:rsidR="00364A29">
          <w:rPr>
            <w:noProof/>
            <w:webHidden/>
          </w:rPr>
          <w:t>150</w:t>
        </w:r>
        <w:r w:rsidR="00364A29">
          <w:rPr>
            <w:noProof/>
            <w:webHidden/>
          </w:rPr>
          <w:fldChar w:fldCharType="end"/>
        </w:r>
      </w:hyperlink>
    </w:p>
    <w:p w14:paraId="1A0BE66C" w14:textId="0A653AF2" w:rsidR="001A33D0" w:rsidRPr="00F02BC7" w:rsidRDefault="00364A29"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962310"/>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32684B5C"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w:t>
      </w:r>
      <w:r w:rsidR="001A33D0" w:rsidRPr="00F02BC7">
        <w:t xml:space="preserve"> </w:t>
      </w:r>
      <w:r w:rsidR="00672B45" w:rsidRPr="00F02BC7">
        <w:t xml:space="preserve">Working Group 9, </w:t>
      </w:r>
      <w:r w:rsidR="00672B45" w:rsidRPr="00F02BC7">
        <w:rPr>
          <w:i/>
          <w:iCs/>
        </w:rPr>
        <w:t>Information management</w:t>
      </w:r>
      <w:r w:rsidR="00905BA9" w:rsidRPr="00F02BC7">
        <w:t>,</w:t>
      </w:r>
      <w:r w:rsidR="00140466">
        <w:t xml:space="preserve"> </w:t>
      </w:r>
      <w:r w:rsidR="00905BA9" w:rsidRPr="00F02BC7">
        <w:t>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962311"/>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962312"/>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6F3230E5"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962313"/>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 xml:space="preserve">ISO 19101-1:2014, </w:t>
      </w:r>
      <w:r w:rsidRPr="00140466">
        <w:rPr>
          <w:i/>
          <w:iCs/>
        </w:rPr>
        <w:t>Geographic information — Reference model — Part 1: Fundamentals</w:t>
      </w:r>
    </w:p>
    <w:p w14:paraId="73355DC1" w14:textId="77777777" w:rsidR="00F02BC7" w:rsidRPr="00F02BC7" w:rsidRDefault="00F02BC7" w:rsidP="00F02BC7">
      <w:r w:rsidRPr="00F02BC7">
        <w:t xml:space="preserve">ISO/TS 19101-2:2008, </w:t>
      </w:r>
      <w:r w:rsidRPr="00140466">
        <w:rPr>
          <w:i/>
          <w:iCs/>
        </w:rPr>
        <w:t>Geographic information — Reference model — Part 2: Imagery</w:t>
      </w:r>
    </w:p>
    <w:p w14:paraId="615A9F96" w14:textId="77777777" w:rsidR="00F02BC7" w:rsidRPr="00F02BC7" w:rsidRDefault="00F02BC7" w:rsidP="00F02BC7">
      <w:r w:rsidRPr="00F02BC7">
        <w:t xml:space="preserve">ISO 19103:2015, </w:t>
      </w:r>
      <w:r w:rsidRPr="00140466">
        <w:rPr>
          <w:i/>
          <w:iCs/>
        </w:rPr>
        <w:t>Geographic information — Conceptual schema language</w:t>
      </w:r>
    </w:p>
    <w:p w14:paraId="6CA91BAD" w14:textId="77777777" w:rsidR="00F02BC7" w:rsidRPr="00DC59FE" w:rsidRDefault="00F02BC7" w:rsidP="00F02BC7">
      <w:pPr>
        <w:rPr>
          <w:lang w:val="de-DE"/>
        </w:rPr>
      </w:pPr>
      <w:r w:rsidRPr="00DC59FE">
        <w:rPr>
          <w:lang w:val="de-DE"/>
        </w:rPr>
        <w:t xml:space="preserve">ISO 19107:2019, </w:t>
      </w:r>
      <w:proofErr w:type="spellStart"/>
      <w:r w:rsidRPr="00C4471A">
        <w:rPr>
          <w:i/>
          <w:iCs/>
          <w:lang w:val="de-DE"/>
        </w:rPr>
        <w:t>Geographic</w:t>
      </w:r>
      <w:proofErr w:type="spellEnd"/>
      <w:r w:rsidRPr="00C4471A">
        <w:rPr>
          <w:i/>
          <w:iCs/>
          <w:lang w:val="de-DE"/>
        </w:rPr>
        <w:t xml:space="preserve"> </w:t>
      </w:r>
      <w:proofErr w:type="spellStart"/>
      <w:r w:rsidRPr="00C4471A">
        <w:rPr>
          <w:i/>
          <w:iCs/>
          <w:lang w:val="de-DE"/>
        </w:rPr>
        <w:t>information</w:t>
      </w:r>
      <w:proofErr w:type="spellEnd"/>
      <w:r w:rsidRPr="00C4471A">
        <w:rPr>
          <w:i/>
          <w:iCs/>
          <w:lang w:val="de-DE"/>
        </w:rPr>
        <w:t xml:space="preserve"> — </w:t>
      </w:r>
      <w:proofErr w:type="spellStart"/>
      <w:r w:rsidRPr="00C4471A">
        <w:rPr>
          <w:i/>
          <w:iCs/>
          <w:lang w:val="de-DE"/>
        </w:rPr>
        <w:t>Spatial</w:t>
      </w:r>
      <w:proofErr w:type="spellEnd"/>
      <w:r w:rsidRPr="00C4471A">
        <w:rPr>
          <w:i/>
          <w:iCs/>
          <w:lang w:val="de-DE"/>
        </w:rPr>
        <w:t xml:space="preserve"> </w:t>
      </w:r>
      <w:proofErr w:type="spellStart"/>
      <w:r w:rsidRPr="00C4471A">
        <w:rPr>
          <w:i/>
          <w:iCs/>
          <w:lang w:val="de-DE"/>
        </w:rPr>
        <w:t>schema</w:t>
      </w:r>
      <w:proofErr w:type="spellEnd"/>
    </w:p>
    <w:p w14:paraId="2E97A20D" w14:textId="77777777" w:rsidR="00F02BC7" w:rsidRPr="00DC59FE" w:rsidRDefault="00F02BC7" w:rsidP="00F02BC7">
      <w:pPr>
        <w:rPr>
          <w:lang w:val="de-DE"/>
        </w:rPr>
      </w:pPr>
      <w:r w:rsidRPr="00DC59FE">
        <w:rPr>
          <w:lang w:val="de-DE"/>
        </w:rPr>
        <w:t xml:space="preserve">ISO 19108:2002, </w:t>
      </w:r>
      <w:proofErr w:type="spellStart"/>
      <w:r w:rsidRPr="00C4471A">
        <w:rPr>
          <w:i/>
          <w:iCs/>
          <w:lang w:val="de-DE"/>
        </w:rPr>
        <w:t>Geographic</w:t>
      </w:r>
      <w:proofErr w:type="spellEnd"/>
      <w:r w:rsidRPr="00C4471A">
        <w:rPr>
          <w:i/>
          <w:iCs/>
          <w:lang w:val="de-DE"/>
        </w:rPr>
        <w:t xml:space="preserve"> </w:t>
      </w:r>
      <w:proofErr w:type="spellStart"/>
      <w:r w:rsidRPr="00C4471A">
        <w:rPr>
          <w:i/>
          <w:iCs/>
          <w:lang w:val="de-DE"/>
        </w:rPr>
        <w:t>information</w:t>
      </w:r>
      <w:proofErr w:type="spellEnd"/>
      <w:r w:rsidRPr="00C4471A">
        <w:rPr>
          <w:i/>
          <w:iCs/>
          <w:lang w:val="de-DE"/>
        </w:rPr>
        <w:t xml:space="preserve"> — Temporal </w:t>
      </w:r>
      <w:proofErr w:type="spellStart"/>
      <w:r w:rsidRPr="00C4471A">
        <w:rPr>
          <w:i/>
          <w:iCs/>
          <w:lang w:val="de-DE"/>
        </w:rPr>
        <w:t>schema</w:t>
      </w:r>
      <w:proofErr w:type="spellEnd"/>
    </w:p>
    <w:p w14:paraId="0A309D46" w14:textId="77777777" w:rsidR="00F02BC7" w:rsidRPr="00F02BC7" w:rsidRDefault="00F02BC7" w:rsidP="00F02BC7">
      <w:r w:rsidRPr="00F02BC7">
        <w:t xml:space="preserve">ISO 19109:2015, </w:t>
      </w:r>
      <w:r w:rsidRPr="00140466">
        <w:rPr>
          <w:i/>
          <w:iCs/>
        </w:rPr>
        <w:t>Geographic information — Rules for application schema</w:t>
      </w:r>
    </w:p>
    <w:p w14:paraId="060E4406" w14:textId="77777777" w:rsidR="00F02BC7" w:rsidRPr="00F02BC7" w:rsidRDefault="00F02BC7" w:rsidP="00F02BC7">
      <w:r w:rsidRPr="00F02BC7">
        <w:t xml:space="preserve">ISO 19111:2019, </w:t>
      </w:r>
      <w:r w:rsidRPr="00140466">
        <w:rPr>
          <w:i/>
          <w:iCs/>
        </w:rPr>
        <w:t>Geographic information — Referencing by coordinates</w:t>
      </w:r>
    </w:p>
    <w:p w14:paraId="6C54597E" w14:textId="77777777" w:rsidR="00F02BC7" w:rsidRPr="00F02BC7" w:rsidRDefault="00F02BC7" w:rsidP="00F02BC7">
      <w:r w:rsidRPr="00F02BC7">
        <w:t xml:space="preserve">ISO 19115-1:2014, </w:t>
      </w:r>
      <w:r w:rsidRPr="00140466">
        <w:rPr>
          <w:i/>
          <w:iCs/>
        </w:rPr>
        <w:t>Geographic information — Metadata — Part 1: Fundamentals</w:t>
      </w:r>
    </w:p>
    <w:p w14:paraId="7AFA2344" w14:textId="4CFA0CE3" w:rsidR="00F02BC7" w:rsidRPr="00F02BC7" w:rsidRDefault="00F02BC7" w:rsidP="00F02BC7">
      <w:r w:rsidRPr="00F02BC7">
        <w:t xml:space="preserve">ISO 19123-1:20xx, </w:t>
      </w:r>
      <w:r w:rsidRPr="00140466">
        <w:rPr>
          <w:i/>
          <w:iCs/>
        </w:rPr>
        <w:t>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 xml:space="preserve">ISO 19123-2:2018, </w:t>
      </w:r>
      <w:r w:rsidRPr="00140466">
        <w:rPr>
          <w:i/>
          <w:iCs/>
        </w:rPr>
        <w:t>Geographic information — Schema for coverage geometry and functions — Part 2: Coverage implementation schema</w:t>
      </w:r>
    </w:p>
    <w:p w14:paraId="3B0F7FFE" w14:textId="77777777" w:rsidR="00F02BC7" w:rsidRPr="00F02BC7" w:rsidRDefault="00F02BC7" w:rsidP="00F02BC7">
      <w:r w:rsidRPr="00F02BC7">
        <w:t xml:space="preserve">ISO 19136-1:2020, </w:t>
      </w:r>
      <w:r w:rsidRPr="00140466">
        <w:rPr>
          <w:i/>
          <w:iCs/>
        </w:rPr>
        <w:t>Geographic information — Geography Markup Language (GML) — Part 1: Fundamentals</w:t>
      </w:r>
    </w:p>
    <w:p w14:paraId="5CAE1906" w14:textId="77777777" w:rsidR="00F02BC7" w:rsidRPr="00F02BC7" w:rsidRDefault="00F02BC7" w:rsidP="00F02BC7">
      <w:r w:rsidRPr="00F02BC7">
        <w:lastRenderedPageBreak/>
        <w:t xml:space="preserve">ISO 19136-2:2015, </w:t>
      </w:r>
      <w:r w:rsidRPr="00140466">
        <w:rPr>
          <w:i/>
          <w:iCs/>
        </w:rPr>
        <w:t>Geographic information — Geography Markup Language (GML) — Part 2: Extended schemas and encoding rules</w:t>
      </w:r>
    </w:p>
    <w:p w14:paraId="1E02EEA6" w14:textId="77777777" w:rsidR="00F02BC7" w:rsidRPr="00F02BC7" w:rsidRDefault="00F02BC7" w:rsidP="00F02BC7">
      <w:r w:rsidRPr="00F02BC7">
        <w:t xml:space="preserve">ISO 19143:2010 </w:t>
      </w:r>
      <w:r w:rsidRPr="00140466">
        <w:rPr>
          <w:i/>
          <w:iCs/>
        </w:rPr>
        <w:t>Geographic information — Filter encoding</w:t>
      </w:r>
    </w:p>
    <w:p w14:paraId="718A0642" w14:textId="77777777" w:rsidR="00F02BC7" w:rsidRPr="00F02BC7" w:rsidRDefault="00F02BC7" w:rsidP="00F02BC7">
      <w:r w:rsidRPr="00F02BC7">
        <w:t xml:space="preserve">ISO 19157:2013, </w:t>
      </w:r>
      <w:r w:rsidRPr="00140466">
        <w:rPr>
          <w:i/>
          <w:iCs/>
        </w:rPr>
        <w:t>Geographic information — Data quality</w:t>
      </w:r>
    </w:p>
    <w:p w14:paraId="571EF568" w14:textId="77777777" w:rsidR="00F02BC7" w:rsidRPr="00F02BC7" w:rsidRDefault="00F02BC7" w:rsidP="00F02BC7">
      <w:r w:rsidRPr="00F02BC7">
        <w:t xml:space="preserve">ISO/IEC 19501:2005, </w:t>
      </w:r>
      <w:r w:rsidRPr="00140466">
        <w:rPr>
          <w:i/>
          <w:iCs/>
        </w:rPr>
        <w:t xml:space="preserve">Information technology — Open Distributed Processing — Unified </w:t>
      </w:r>
      <w:proofErr w:type="spellStart"/>
      <w:r w:rsidRPr="00140466">
        <w:rPr>
          <w:i/>
          <w:iCs/>
        </w:rPr>
        <w:t>Modeling</w:t>
      </w:r>
      <w:proofErr w:type="spellEnd"/>
      <w:r w:rsidRPr="00140466">
        <w:rPr>
          <w:i/>
          <w:iCs/>
        </w:rPr>
        <w:t xml:space="preserve"> Language (UML) </w:t>
      </w:r>
      <w:r w:rsidRPr="00F02BC7">
        <w:t>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962314"/>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7" w:history="1">
        <w:r w:rsidR="005B3EC6" w:rsidRPr="00F02BC7">
          <w:rPr>
            <w:color w:val="0000FF"/>
            <w:u w:val="single"/>
            <w:lang w:eastAsia="fr-FR"/>
          </w:rPr>
          <w:t>http://www.electropedia.org/</w:t>
        </w:r>
      </w:hyperlink>
    </w:p>
    <w:p w14:paraId="1AE65A7D" w14:textId="2D0F948F" w:rsidR="00F02BC7" w:rsidRDefault="00D43E04" w:rsidP="00F02BC7">
      <w:pPr>
        <w:pStyle w:val="TermNum"/>
      </w:pPr>
      <w:r>
        <w:t>3</w:t>
      </w:r>
      <w:r w:rsidR="00F02BC7">
        <w:t>.1</w:t>
      </w:r>
    </w:p>
    <w:p w14:paraId="122A35F2" w14:textId="77777777" w:rsidR="00F02BC7" w:rsidRDefault="00F02BC7" w:rsidP="00140466">
      <w:pPr>
        <w:pStyle w:val="Terms"/>
      </w:pPr>
      <w:r>
        <w:t>application schema</w:t>
      </w:r>
    </w:p>
    <w:p w14:paraId="786431CB" w14:textId="77777777" w:rsidR="00F02BC7" w:rsidRPr="00F02BC7" w:rsidRDefault="00F02BC7" w:rsidP="00140466">
      <w:pPr>
        <w:pStyle w:val="Definition"/>
      </w:pPr>
      <w:r w:rsidRPr="00F02BC7">
        <w:t>conceptual schema for data required by one or more applications</w:t>
      </w:r>
    </w:p>
    <w:p w14:paraId="36D73162" w14:textId="71010AB0" w:rsidR="00F02BC7" w:rsidRPr="00F02BC7" w:rsidRDefault="00F02BC7" w:rsidP="00140466">
      <w:pPr>
        <w:pStyle w:val="Definition"/>
      </w:pPr>
      <w:r w:rsidRPr="00F02BC7">
        <w:t>[ISO 19101-1:2014, definition 4.1.2]</w:t>
      </w:r>
    </w:p>
    <w:p w14:paraId="0466A375" w14:textId="57833A44" w:rsidR="00F02BC7" w:rsidRDefault="00D43E04" w:rsidP="00F02BC7">
      <w:pPr>
        <w:pStyle w:val="TermNum"/>
      </w:pPr>
      <w:r>
        <w:t>3</w:t>
      </w:r>
      <w:r w:rsidR="00F02BC7">
        <w:t>.2</w:t>
      </w:r>
    </w:p>
    <w:p w14:paraId="70995FCC" w14:textId="77777777" w:rsidR="00F02BC7" w:rsidRDefault="00F02BC7" w:rsidP="00140466">
      <w:pPr>
        <w:pStyle w:val="Terms"/>
      </w:pPr>
      <w:r>
        <w:t>coverage</w:t>
      </w:r>
    </w:p>
    <w:p w14:paraId="46FCF9F6" w14:textId="77777777" w:rsidR="00F02BC7" w:rsidRPr="00140466" w:rsidRDefault="00F02BC7" w:rsidP="00140466">
      <w:pPr>
        <w:pStyle w:val="Definition"/>
      </w:pPr>
      <w:r w:rsidRPr="00140466">
        <w:t>feature that acts as a function to return values from its range for any direct position within its domain</w:t>
      </w:r>
    </w:p>
    <w:p w14:paraId="720E3F16" w14:textId="1ED89975" w:rsidR="00F02BC7" w:rsidRPr="00140466" w:rsidRDefault="00F02BC7" w:rsidP="00140466">
      <w:pPr>
        <w:pStyle w:val="Definition"/>
      </w:pPr>
      <w:r w:rsidRPr="00140466">
        <w:t>[ISO 19123-1:20XX, definition 4.1.9]</w:t>
      </w:r>
    </w:p>
    <w:p w14:paraId="6B73A015" w14:textId="3C388DC5" w:rsidR="00F02BC7" w:rsidRDefault="00D43E04" w:rsidP="00F02BC7">
      <w:pPr>
        <w:pStyle w:val="TermNum"/>
      </w:pPr>
      <w:r>
        <w:t>3</w:t>
      </w:r>
      <w:r w:rsidR="00F02BC7">
        <w:t>.3</w:t>
      </w:r>
    </w:p>
    <w:p w14:paraId="4DD13379" w14:textId="77777777" w:rsidR="00F02BC7" w:rsidRDefault="00F02BC7" w:rsidP="00140466">
      <w:pPr>
        <w:pStyle w:val="Terms"/>
      </w:pPr>
      <w:r>
        <w:t>data type</w:t>
      </w:r>
    </w:p>
    <w:p w14:paraId="6DB08DE2" w14:textId="77777777" w:rsidR="00F02BC7" w:rsidRPr="00140466" w:rsidRDefault="00F02BC7" w:rsidP="00140466">
      <w:pPr>
        <w:pStyle w:val="Definition"/>
      </w:pPr>
      <w:r w:rsidRPr="00140466">
        <w:t>specification of a value domain with operations allowed on values in this domain</w:t>
      </w:r>
    </w:p>
    <w:p w14:paraId="29400AA5" w14:textId="3E8D2F0F" w:rsidR="00F02BC7" w:rsidRPr="00F02BC7" w:rsidRDefault="00F02BC7" w:rsidP="00140466">
      <w:r w:rsidRPr="00F02BC7">
        <w:t>EXAMPLE</w:t>
      </w:r>
      <w:r w:rsidRPr="00F02BC7">
        <w:tab/>
        <w:t>Integer, Real, Boolean, String, Date.</w:t>
      </w:r>
    </w:p>
    <w:p w14:paraId="18E51304" w14:textId="59D2AFE7" w:rsidR="00F02BC7" w:rsidRPr="00140466" w:rsidRDefault="00F02BC7" w:rsidP="00140466">
      <w:pPr>
        <w:rPr>
          <w:sz w:val="20"/>
          <w:szCs w:val="20"/>
        </w:rPr>
      </w:pPr>
      <w:r w:rsidRPr="00140466">
        <w:rPr>
          <w:sz w:val="20"/>
          <w:szCs w:val="20"/>
        </w:rPr>
        <w:t>N</w:t>
      </w:r>
      <w:r w:rsidR="00140466" w:rsidRPr="00140466">
        <w:rPr>
          <w:sz w:val="20"/>
          <w:szCs w:val="20"/>
        </w:rPr>
        <w:t>ote 1 to entry: D</w:t>
      </w:r>
      <w:r w:rsidRPr="00140466">
        <w:rPr>
          <w:sz w:val="20"/>
          <w:szCs w:val="20"/>
        </w:rPr>
        <w:t>ata types include primitive predefined types and user-definable types.</w:t>
      </w:r>
    </w:p>
    <w:p w14:paraId="27174756" w14:textId="0A5FF8CD" w:rsidR="00F02BC7" w:rsidRPr="00140466" w:rsidRDefault="00F02BC7" w:rsidP="00140466">
      <w:pPr>
        <w:pStyle w:val="Definition"/>
      </w:pPr>
      <w:r w:rsidRPr="00140466">
        <w:t>[ISO 19103:2015, definition 4.14]</w:t>
      </w:r>
    </w:p>
    <w:p w14:paraId="1E322A6D" w14:textId="01090937" w:rsidR="00F02BC7" w:rsidRDefault="00D43E04" w:rsidP="00F02BC7">
      <w:pPr>
        <w:pStyle w:val="TermNum"/>
      </w:pPr>
      <w:r>
        <w:t>3</w:t>
      </w:r>
      <w:r w:rsidR="00F02BC7">
        <w:t>.4</w:t>
      </w:r>
    </w:p>
    <w:p w14:paraId="059253C5" w14:textId="77777777" w:rsidR="00F02BC7" w:rsidRDefault="00F02BC7" w:rsidP="00140466">
      <w:pPr>
        <w:pStyle w:val="Terms"/>
      </w:pPr>
      <w:r>
        <w:t>domain</w:t>
      </w:r>
    </w:p>
    <w:p w14:paraId="59A45A92" w14:textId="77777777" w:rsidR="00F02BC7" w:rsidRPr="00140466" w:rsidRDefault="00F02BC7" w:rsidP="00140466">
      <w:pPr>
        <w:pStyle w:val="Definition"/>
      </w:pPr>
      <w:r w:rsidRPr="00140466">
        <w:t>well-defined set</w:t>
      </w:r>
    </w:p>
    <w:p w14:paraId="4946D9E1" w14:textId="3D7A018C" w:rsidR="00AF33DE" w:rsidRPr="00AF33DE" w:rsidRDefault="00AF33DE" w:rsidP="00AF33DE">
      <w:pPr>
        <w:rPr>
          <w:sz w:val="20"/>
          <w:szCs w:val="20"/>
        </w:rPr>
      </w:pPr>
      <w:r w:rsidRPr="00AF33DE">
        <w:rPr>
          <w:sz w:val="20"/>
          <w:szCs w:val="20"/>
        </w:rPr>
        <w:t>Note 1 to entry:</w:t>
      </w:r>
      <w:r>
        <w:rPr>
          <w:sz w:val="20"/>
          <w:szCs w:val="20"/>
        </w:rPr>
        <w:t xml:space="preserve"> </w:t>
      </w:r>
      <w:r w:rsidRPr="00AF33DE">
        <w:rPr>
          <w:sz w:val="20"/>
          <w:szCs w:val="20"/>
        </w:rPr>
        <w:t>All elements within a domain (set) are of a given type.</w:t>
      </w:r>
    </w:p>
    <w:p w14:paraId="1133811D" w14:textId="23BC3E2E" w:rsidR="00F02BC7" w:rsidRPr="00140466" w:rsidRDefault="00F02BC7" w:rsidP="00AF33DE">
      <w:pPr>
        <w:pStyle w:val="Definition"/>
      </w:pPr>
      <w:r w:rsidRPr="00140466">
        <w:t>[ISO 19109:2015]</w:t>
      </w:r>
    </w:p>
    <w:p w14:paraId="1D2DBAD2" w14:textId="3D6E5882" w:rsidR="00F02BC7" w:rsidRDefault="00D43E04" w:rsidP="00F02BC7">
      <w:pPr>
        <w:pStyle w:val="TermNum"/>
      </w:pPr>
      <w:r>
        <w:lastRenderedPageBreak/>
        <w:t>3</w:t>
      </w:r>
      <w:r w:rsidR="00F02BC7">
        <w:t>.5</w:t>
      </w:r>
    </w:p>
    <w:p w14:paraId="7E64BEE3" w14:textId="77777777" w:rsidR="00F02BC7" w:rsidRDefault="00F02BC7" w:rsidP="00140466">
      <w:pPr>
        <w:pStyle w:val="Terms"/>
      </w:pPr>
      <w:r>
        <w:t>domain feature</w:t>
      </w:r>
    </w:p>
    <w:p w14:paraId="79FBF7EF" w14:textId="47071D66" w:rsidR="00F02BC7" w:rsidRPr="00140466" w:rsidRDefault="00F02BC7" w:rsidP="00140466">
      <w:pPr>
        <w:pStyle w:val="Definition"/>
      </w:pPr>
      <w:r w:rsidRPr="00140466">
        <w:t>feature of a type defined within a particular application domain</w:t>
      </w:r>
    </w:p>
    <w:p w14:paraId="52637433" w14:textId="54039AB2"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may be contrasted with observation and sample features, which are features of types defined for cross-domain purposes.</w:t>
      </w:r>
    </w:p>
    <w:p w14:paraId="25230003" w14:textId="1DD92D69" w:rsidR="00F02BC7" w:rsidRDefault="00D43E04" w:rsidP="00F02BC7">
      <w:pPr>
        <w:pStyle w:val="TermNum"/>
      </w:pPr>
      <w:r>
        <w:t>3</w:t>
      </w:r>
      <w:r w:rsidR="00F02BC7">
        <w:t>.6</w:t>
      </w:r>
    </w:p>
    <w:p w14:paraId="4AC43926" w14:textId="77777777" w:rsidR="00F02BC7" w:rsidRDefault="00F02BC7" w:rsidP="00140466">
      <w:pPr>
        <w:pStyle w:val="Terms"/>
      </w:pPr>
      <w:r>
        <w:t>ex-situ</w:t>
      </w:r>
    </w:p>
    <w:p w14:paraId="64D13A46" w14:textId="76FFA00D" w:rsidR="00F02BC7" w:rsidRPr="00140466" w:rsidRDefault="00F02BC7" w:rsidP="00140466">
      <w:pPr>
        <w:pStyle w:val="Definition"/>
      </w:pPr>
      <w:r w:rsidRPr="00140466">
        <w:t>referring to the study, maintenance or conservation of a specimen or population away from its natural surroundings (“off-site”)</w:t>
      </w:r>
    </w:p>
    <w:p w14:paraId="49B5769B" w14:textId="70793CD9" w:rsidR="00F02BC7" w:rsidRPr="00AF33DE" w:rsidRDefault="00AF33DE" w:rsidP="00AF33DE">
      <w:pPr>
        <w:rPr>
          <w:sz w:val="20"/>
          <w:szCs w:val="20"/>
        </w:rPr>
      </w:pPr>
      <w:r w:rsidRPr="00AF33DE">
        <w:rPr>
          <w:sz w:val="20"/>
          <w:szCs w:val="20"/>
        </w:rPr>
        <w:t xml:space="preserve">Note 1 to entry: </w:t>
      </w:r>
      <w:r w:rsidR="00F02BC7" w:rsidRPr="00AF33DE">
        <w:rPr>
          <w:sz w:val="20"/>
          <w:szCs w:val="20"/>
        </w:rPr>
        <w:t>Opposite of in-situ.</w:t>
      </w:r>
    </w:p>
    <w:p w14:paraId="5193F6B8" w14:textId="0687E3BD" w:rsidR="00F02BC7" w:rsidRDefault="00D43E04" w:rsidP="00F02BC7">
      <w:pPr>
        <w:pStyle w:val="TermNum"/>
      </w:pPr>
      <w:r>
        <w:t>3</w:t>
      </w:r>
      <w:r w:rsidR="00F02BC7">
        <w:t>.7</w:t>
      </w:r>
    </w:p>
    <w:p w14:paraId="346CC597" w14:textId="078793E3" w:rsidR="00F02BC7" w:rsidRDefault="00F02BC7" w:rsidP="00140466">
      <w:pPr>
        <w:pStyle w:val="Terms"/>
      </w:pPr>
      <w:r>
        <w:t>feature</w:t>
      </w:r>
    </w:p>
    <w:p w14:paraId="4BE4F60A" w14:textId="77777777" w:rsidR="00F02BC7" w:rsidRPr="00140466" w:rsidRDefault="00F02BC7" w:rsidP="00140466">
      <w:pPr>
        <w:pStyle w:val="Definition"/>
      </w:pPr>
      <w:r w:rsidRPr="00140466">
        <w:t>abstraction of real-world phenomena</w:t>
      </w:r>
    </w:p>
    <w:p w14:paraId="29BFC2B6" w14:textId="166CCAD3"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feature may occur as a type or an instance. In this International Standard, feature instance is meant unless otherwise specified.</w:t>
      </w:r>
    </w:p>
    <w:p w14:paraId="3C9D9B3B" w14:textId="18C340F3" w:rsidR="00F02BC7" w:rsidRPr="00140466" w:rsidRDefault="00F02BC7" w:rsidP="00140466">
      <w:pPr>
        <w:pStyle w:val="Definition"/>
      </w:pPr>
      <w:r w:rsidRPr="00140466">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140466">
      <w:pPr>
        <w:pStyle w:val="Terms"/>
      </w:pPr>
      <w:r>
        <w:t>feature type</w:t>
      </w:r>
    </w:p>
    <w:p w14:paraId="3E88F8D5" w14:textId="77777777" w:rsidR="00F02BC7" w:rsidRPr="00140466" w:rsidRDefault="00F02BC7" w:rsidP="00140466">
      <w:pPr>
        <w:pStyle w:val="Definition"/>
      </w:pPr>
      <w:r w:rsidRPr="00140466">
        <w:t>class of features having common characteristics</w:t>
      </w:r>
    </w:p>
    <w:p w14:paraId="60A3DA3B" w14:textId="0B750E31" w:rsidR="00F02BC7" w:rsidRDefault="00D43E04" w:rsidP="00F02BC7">
      <w:pPr>
        <w:pStyle w:val="TermNum"/>
      </w:pPr>
      <w:r>
        <w:t>3</w:t>
      </w:r>
      <w:r w:rsidR="00F02BC7">
        <w:t>.9</w:t>
      </w:r>
    </w:p>
    <w:p w14:paraId="08F7E3CD" w14:textId="77777777" w:rsidR="00F02BC7" w:rsidRDefault="00F02BC7" w:rsidP="00140466">
      <w:pPr>
        <w:pStyle w:val="Terms"/>
      </w:pPr>
      <w:r>
        <w:t>measure</w:t>
      </w:r>
    </w:p>
    <w:p w14:paraId="28EAE533" w14:textId="77777777" w:rsidR="00F02BC7" w:rsidRPr="00140466" w:rsidRDefault="00F02BC7" w:rsidP="00140466">
      <w:pPr>
        <w:pStyle w:val="Definition"/>
      </w:pPr>
      <w:r w:rsidRPr="00140466">
        <w:t xml:space="preserve">value described using a numeric amount with a scale or using a scalar reference system </w:t>
      </w:r>
    </w:p>
    <w:p w14:paraId="56679212" w14:textId="1D808AED" w:rsidR="00F02BC7" w:rsidRPr="00140466" w:rsidRDefault="00F02BC7" w:rsidP="00140466">
      <w:pPr>
        <w:pStyle w:val="Definition"/>
      </w:pPr>
      <w:r w:rsidRPr="00140466">
        <w:t>[ISO 19136:2020, definition 3.1.41]</w:t>
      </w:r>
    </w:p>
    <w:p w14:paraId="5E5B8D63" w14:textId="465C5CAE" w:rsidR="00F02BC7" w:rsidRDefault="00D43E04" w:rsidP="00F02BC7">
      <w:pPr>
        <w:pStyle w:val="TermNum"/>
      </w:pPr>
      <w:r>
        <w:t>3</w:t>
      </w:r>
      <w:r w:rsidR="00F02BC7">
        <w:t>.10</w:t>
      </w:r>
    </w:p>
    <w:p w14:paraId="794BE86D" w14:textId="77777777" w:rsidR="00F02BC7" w:rsidRDefault="00F02BC7" w:rsidP="00140466">
      <w:pPr>
        <w:pStyle w:val="Terms"/>
      </w:pPr>
      <w:r>
        <w:t>measurement</w:t>
      </w:r>
    </w:p>
    <w:p w14:paraId="70209927" w14:textId="77777777" w:rsidR="00F02BC7" w:rsidRPr="00140466" w:rsidRDefault="00F02BC7" w:rsidP="00140466">
      <w:pPr>
        <w:pStyle w:val="Definition"/>
      </w:pPr>
      <w:r w:rsidRPr="00140466">
        <w:t>set of operations having the object of determining the value of a quantity</w:t>
      </w:r>
    </w:p>
    <w:p w14:paraId="2DA05B3D" w14:textId="2C11D1E2" w:rsidR="00F02BC7" w:rsidRDefault="00F02BC7" w:rsidP="00140466">
      <w:pPr>
        <w:pStyle w:val="Definition"/>
      </w:pPr>
      <w:r w:rsidRPr="00140466">
        <w:t>[ISO/TS 19101-2:2018, definition 3.21]</w:t>
      </w:r>
    </w:p>
    <w:p w14:paraId="4FDD55CB" w14:textId="548B99F8" w:rsidR="00F02BC7" w:rsidRDefault="00D43E04" w:rsidP="00140466">
      <w:pPr>
        <w:pStyle w:val="TermNum"/>
      </w:pPr>
      <w:r>
        <w:t>3</w:t>
      </w:r>
      <w:r w:rsidR="00F02BC7">
        <w:t>.11</w:t>
      </w:r>
    </w:p>
    <w:p w14:paraId="79312F46" w14:textId="77777777" w:rsidR="00F02BC7" w:rsidRDefault="00F02BC7" w:rsidP="00140466">
      <w:pPr>
        <w:pStyle w:val="Terms"/>
      </w:pPr>
      <w:r>
        <w:t>measurand</w:t>
      </w:r>
    </w:p>
    <w:p w14:paraId="6EEF8B29" w14:textId="77777777" w:rsidR="00F02BC7" w:rsidRPr="00140466" w:rsidRDefault="00F02BC7" w:rsidP="00140466">
      <w:pPr>
        <w:pStyle w:val="Definition"/>
      </w:pPr>
      <w:r w:rsidRPr="00140466">
        <w:t>quantity intended to be measured</w:t>
      </w:r>
    </w:p>
    <w:p w14:paraId="76BA921C" w14:textId="18251FAD" w:rsidR="00F02BC7" w:rsidRPr="00140466" w:rsidRDefault="00F02BC7" w:rsidP="00140466">
      <w:pPr>
        <w:pStyle w:val="Definition"/>
      </w:pPr>
      <w:r w:rsidRPr="00140466">
        <w:t>[VIM3: International vocabulary of metrology – Basic and general concepts and associated terms : BIPM/ISO 2012, definition 2.3]</w:t>
      </w:r>
    </w:p>
    <w:p w14:paraId="632C73B0" w14:textId="00B44221" w:rsidR="00F02BC7" w:rsidRDefault="00D43E04" w:rsidP="00F02BC7">
      <w:pPr>
        <w:pStyle w:val="TermNum"/>
      </w:pPr>
      <w:r>
        <w:t>3</w:t>
      </w:r>
      <w:r w:rsidR="00F02BC7">
        <w:t>.12</w:t>
      </w:r>
    </w:p>
    <w:p w14:paraId="3B5F1143" w14:textId="77777777" w:rsidR="00F02BC7" w:rsidRDefault="00F02BC7" w:rsidP="00140466">
      <w:pPr>
        <w:pStyle w:val="Terms"/>
      </w:pPr>
      <w:r>
        <w:t>property</w:t>
      </w:r>
    </w:p>
    <w:p w14:paraId="49260783" w14:textId="77777777" w:rsidR="00F02BC7" w:rsidRPr="00140466" w:rsidRDefault="00F02BC7" w:rsidP="00140466">
      <w:pPr>
        <w:pStyle w:val="Definition"/>
      </w:pPr>
      <w:r w:rsidRPr="00140466">
        <w:t>facet or attribute of an object referenced by a name</w:t>
      </w:r>
    </w:p>
    <w:p w14:paraId="78DA1FB7" w14:textId="77777777" w:rsidR="00AF33DE" w:rsidRPr="00F02BC7" w:rsidRDefault="00AF33DE" w:rsidP="00AF33DE">
      <w:r w:rsidRPr="00F02BC7">
        <w:t>EXAMPLE</w:t>
      </w:r>
      <w:r w:rsidRPr="00F02BC7">
        <w:tab/>
        <w:t>Abby's car has the colour red, where "colour red" is a property of the car.</w:t>
      </w:r>
    </w:p>
    <w:p w14:paraId="52FB1411" w14:textId="02D902CC" w:rsidR="00F02BC7" w:rsidRPr="00140466" w:rsidRDefault="00F02BC7" w:rsidP="00AF33DE">
      <w:pPr>
        <w:pStyle w:val="Definition"/>
      </w:pPr>
      <w:r w:rsidRPr="00140466">
        <w:t>[ISO 19143:2010, definition 4.21]</w:t>
      </w:r>
    </w:p>
    <w:p w14:paraId="28CD1758" w14:textId="7127744E" w:rsidR="00F02BC7" w:rsidRDefault="00D43E04" w:rsidP="00F02BC7">
      <w:pPr>
        <w:pStyle w:val="TermNum"/>
      </w:pPr>
      <w:r>
        <w:lastRenderedPageBreak/>
        <w:t>3</w:t>
      </w:r>
      <w:r w:rsidR="00F02BC7">
        <w:t>.13</w:t>
      </w:r>
    </w:p>
    <w:p w14:paraId="5F0550A7" w14:textId="77777777" w:rsidR="00F02BC7" w:rsidRDefault="00F02BC7" w:rsidP="00140466">
      <w:pPr>
        <w:pStyle w:val="Terms"/>
      </w:pPr>
      <w:r>
        <w:t>property type</w:t>
      </w:r>
    </w:p>
    <w:p w14:paraId="69F3EDA8" w14:textId="77777777" w:rsidR="00F02BC7" w:rsidRPr="00140466" w:rsidRDefault="00F02BC7" w:rsidP="00140466">
      <w:pPr>
        <w:pStyle w:val="Definition"/>
      </w:pPr>
      <w:r w:rsidRPr="00140466">
        <w:t>characteristic of a feature type</w:t>
      </w:r>
    </w:p>
    <w:p w14:paraId="3B76A519" w14:textId="322B24B4"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The value for an instance of an observable property type can be estimated through an act of observation.</w:t>
      </w:r>
    </w:p>
    <w:p w14:paraId="51A8966F" w14:textId="0315BBB5"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In chemistry-related applications, the term "</w:t>
      </w:r>
      <w:proofErr w:type="spellStart"/>
      <w:r w:rsidR="00F02BC7" w:rsidRPr="00AF33DE">
        <w:rPr>
          <w:sz w:val="20"/>
          <w:szCs w:val="20"/>
        </w:rPr>
        <w:t>determinand</w:t>
      </w:r>
      <w:proofErr w:type="spellEnd"/>
      <w:r w:rsidR="00F02BC7" w:rsidRPr="00AF33DE">
        <w:rPr>
          <w:sz w:val="20"/>
          <w:szCs w:val="20"/>
        </w:rPr>
        <w:t>" or "analyte" is often used.</w:t>
      </w:r>
    </w:p>
    <w:p w14:paraId="4D30C2A8" w14:textId="77777777" w:rsidR="00AF33DE" w:rsidRDefault="00AF33DE" w:rsidP="00AF33DE">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Adapted from ISO 19109:2005.</w:t>
      </w:r>
    </w:p>
    <w:p w14:paraId="7A7289A1" w14:textId="4290EF15" w:rsidR="00AF33DE" w:rsidRPr="00F02BC7" w:rsidRDefault="00AF33DE" w:rsidP="00AF33DE">
      <w:r w:rsidRPr="00F02BC7">
        <w:t>EXAMPLE</w:t>
      </w:r>
      <w:r w:rsidRPr="00F02BC7">
        <w:tab/>
        <w:t>Cars (a feature type) all have a characteristic colour, where "colour" is a property type.</w:t>
      </w:r>
    </w:p>
    <w:p w14:paraId="7E849F11" w14:textId="1E18DEFA" w:rsidR="00F02BC7" w:rsidRDefault="00D43E04" w:rsidP="00F02BC7">
      <w:pPr>
        <w:pStyle w:val="TermNum"/>
      </w:pPr>
      <w:r>
        <w:t>3</w:t>
      </w:r>
      <w:r w:rsidR="00F02BC7">
        <w:t>.14</w:t>
      </w:r>
    </w:p>
    <w:p w14:paraId="40D75AFE" w14:textId="77777777" w:rsidR="00F02BC7" w:rsidRDefault="00F02BC7" w:rsidP="00140466">
      <w:pPr>
        <w:pStyle w:val="Terms"/>
      </w:pPr>
      <w:r>
        <w:t>range</w:t>
      </w:r>
    </w:p>
    <w:p w14:paraId="20CA9A04" w14:textId="77777777" w:rsidR="00F02BC7" w:rsidRPr="00140466" w:rsidRDefault="00F02BC7" w:rsidP="00140466">
      <w:pPr>
        <w:pStyle w:val="Definition"/>
      </w:pPr>
      <w:r w:rsidRPr="00140466">
        <w:t>set of feature attribute values associated by a function, the coverage, with the elements of the domain of a coverage</w:t>
      </w:r>
    </w:p>
    <w:p w14:paraId="178359D5" w14:textId="594542AD"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is consistent with the more generic definition of range in 19107 and 19136.</w:t>
      </w:r>
    </w:p>
    <w:p w14:paraId="2519F3B5" w14:textId="780B1E29" w:rsidR="00F02BC7" w:rsidRDefault="00F02BC7" w:rsidP="00140466">
      <w:pPr>
        <w:pStyle w:val="Definition"/>
      </w:pPr>
      <w:r w:rsidRPr="00140466">
        <w:t>[ISO 19123-1:20XX, definition 4.1.44]</w:t>
      </w:r>
    </w:p>
    <w:p w14:paraId="6FA72A7D" w14:textId="5D29EADF" w:rsidR="00F02BC7" w:rsidRDefault="00D43E04" w:rsidP="00F02BC7">
      <w:pPr>
        <w:pStyle w:val="TermNum"/>
      </w:pPr>
      <w:r>
        <w:t>3</w:t>
      </w:r>
      <w:r w:rsidR="00F02BC7">
        <w:t>.15</w:t>
      </w:r>
    </w:p>
    <w:p w14:paraId="7B15DF0A" w14:textId="77777777" w:rsidR="00F02BC7" w:rsidRDefault="00F02BC7" w:rsidP="00140466">
      <w:pPr>
        <w:pStyle w:val="Terms"/>
      </w:pPr>
      <w:r>
        <w:t>value</w:t>
      </w:r>
    </w:p>
    <w:p w14:paraId="111A768D" w14:textId="77777777" w:rsidR="00F02BC7" w:rsidRPr="00140466" w:rsidRDefault="00F02BC7" w:rsidP="00140466">
      <w:pPr>
        <w:pStyle w:val="Definition"/>
      </w:pPr>
      <w:r w:rsidRPr="00140466">
        <w:t>element of a type domain</w:t>
      </w:r>
    </w:p>
    <w:p w14:paraId="7CCE4EB2" w14:textId="53DF72BB"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value considers a possible state of an object within a class or type (domain).</w:t>
      </w:r>
    </w:p>
    <w:p w14:paraId="11AE026C" w14:textId="7C605376"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A data value is an instance of a datatype, a value without identity.</w:t>
      </w:r>
    </w:p>
    <w:p w14:paraId="31FFCBA8" w14:textId="77777777" w:rsidR="00AF33DE" w:rsidRPr="00AF33DE" w:rsidRDefault="00AF33DE" w:rsidP="00AF33DE">
      <w:pPr>
        <w:rPr>
          <w:sz w:val="20"/>
          <w:szCs w:val="20"/>
        </w:rPr>
      </w:pPr>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 value can use one of a variety of scales including nominal, ordinal, ratio and interval, spatial and temporal. Primitive datatypes can be combined to form aggregate datatypes with aggregate values, including vectors, tensors and images.</w:t>
      </w:r>
    </w:p>
    <w:p w14:paraId="734211FD" w14:textId="7A5535D9" w:rsidR="00AF33DE" w:rsidRPr="00140466" w:rsidRDefault="00AF33DE" w:rsidP="00AF33DE">
      <w:pPr>
        <w:pStyle w:val="Definition"/>
      </w:pPr>
      <w:r w:rsidRPr="00140466">
        <w:t>[ISO/IEC 19501:2005]</w:t>
      </w:r>
    </w:p>
    <w:p w14:paraId="182D7B0C" w14:textId="77777777" w:rsidR="00140466" w:rsidRDefault="00D43E04" w:rsidP="00F02BC7">
      <w:pPr>
        <w:pStyle w:val="TermNum"/>
      </w:pPr>
      <w:r>
        <w:t>3</w:t>
      </w:r>
      <w:r w:rsidR="00F02BC7">
        <w:t>.16</w:t>
      </w:r>
    </w:p>
    <w:p w14:paraId="4047429C" w14:textId="06B99248" w:rsidR="00F02BC7" w:rsidRDefault="00F02BC7" w:rsidP="00F02BC7">
      <w:pPr>
        <w:pStyle w:val="TermNum"/>
      </w:pPr>
      <w:r>
        <w:t>requirement</w:t>
      </w:r>
    </w:p>
    <w:p w14:paraId="08D33BEF" w14:textId="6C5F276F" w:rsidR="00F02BC7" w:rsidRPr="00140466" w:rsidRDefault="00140466" w:rsidP="00140466">
      <w:pPr>
        <w:pStyle w:val="Definition"/>
      </w:pPr>
      <w:r>
        <w:t>e</w:t>
      </w:r>
      <w:r w:rsidR="00F02BC7" w:rsidRPr="00140466">
        <w:t>xpression, in the content of a document that conveys objectively verifiable criteria to be fulfilled and from which no deviation is permitted if conformance with the document is to be claimed</w:t>
      </w:r>
    </w:p>
    <w:p w14:paraId="2AAEEA76" w14:textId="22EA300F" w:rsidR="00F02BC7" w:rsidRPr="00AF33DE" w:rsidRDefault="00AF33DE" w:rsidP="00AF33DE">
      <w:r w:rsidRPr="00AF33DE">
        <w:rPr>
          <w:sz w:val="20"/>
          <w:szCs w:val="20"/>
        </w:rPr>
        <w:t>Note 1 to entry:</w:t>
      </w:r>
      <w:r>
        <w:rPr>
          <w:sz w:val="20"/>
          <w:szCs w:val="20"/>
        </w:rPr>
        <w:t xml:space="preserve"> </w:t>
      </w:r>
      <w:r w:rsidR="00F02BC7" w:rsidRPr="00AF33DE">
        <w:t>Requirements are expressed using the verbal forms SHALL or SHALL NO. Equivalent phrases or expressions for use in certain cases are proposed by ISO.</w:t>
      </w:r>
    </w:p>
    <w:p w14:paraId="136571E8" w14:textId="46BBFEA9" w:rsidR="00F02BC7" w:rsidRPr="00140466" w:rsidRDefault="00F02BC7" w:rsidP="00140466">
      <w:pPr>
        <w:pStyle w:val="Definition"/>
      </w:pPr>
      <w:r w:rsidRPr="00140466">
        <w:t>[IS</w:t>
      </w:r>
      <w:r w:rsidR="00140466">
        <w:t>O</w:t>
      </w:r>
      <w:r w:rsidRPr="00140466">
        <w:t>/IEC Directives, Part 2 “Rules for the structure and drafting of International Standards”: 2018, definition 3.3.3]</w:t>
      </w:r>
    </w:p>
    <w:p w14:paraId="37085F86" w14:textId="77777777" w:rsidR="00140466" w:rsidRDefault="00D43E04" w:rsidP="00F02BC7">
      <w:pPr>
        <w:pStyle w:val="TermNum"/>
      </w:pPr>
      <w:r>
        <w:t>3</w:t>
      </w:r>
      <w:r w:rsidR="00F02BC7">
        <w:t>.17</w:t>
      </w:r>
    </w:p>
    <w:p w14:paraId="35CF9E3C" w14:textId="706A3F39" w:rsidR="00F02BC7" w:rsidRDefault="00F02BC7" w:rsidP="00F02BC7">
      <w:pPr>
        <w:pStyle w:val="TermNum"/>
      </w:pPr>
      <w:r>
        <w:t>recommendation</w:t>
      </w:r>
    </w:p>
    <w:p w14:paraId="78F62C2D" w14:textId="4AC4E1F7" w:rsidR="00F02BC7" w:rsidRPr="00140466" w:rsidRDefault="00140466" w:rsidP="00140466">
      <w:pPr>
        <w:pStyle w:val="Definition"/>
      </w:pPr>
      <w:r>
        <w:t>e</w:t>
      </w:r>
      <w:r w:rsidR="00F02BC7" w:rsidRPr="00140466">
        <w:t>xpression, in the content of a document, that conveys a suggested possible choice or course of action deemed to be particularly suitable without necessarily mentioning or excluding others</w:t>
      </w:r>
    </w:p>
    <w:p w14:paraId="1709A606" w14:textId="7FB54639" w:rsidR="00F02BC7" w:rsidRPr="00140466" w:rsidRDefault="00140466" w:rsidP="00140466">
      <w:pPr>
        <w:rPr>
          <w:sz w:val="20"/>
          <w:szCs w:val="20"/>
        </w:rPr>
      </w:pPr>
      <w:r w:rsidRPr="00140466">
        <w:rPr>
          <w:sz w:val="20"/>
          <w:szCs w:val="20"/>
        </w:rPr>
        <w:t>Note 1 to entry:</w:t>
      </w:r>
      <w:r w:rsidR="00F02BC7" w:rsidRPr="00140466">
        <w:rPr>
          <w:sz w:val="20"/>
          <w:szCs w:val="20"/>
        </w:rPr>
        <w:tab/>
        <w:t>Recommendations are expressed using the verbal forms SHOULD or SHOULD NOT. Equivalent phrases or expressions for use in certain cases are proposed by ISO.</w:t>
      </w:r>
    </w:p>
    <w:p w14:paraId="6832E867" w14:textId="0C23C8E1" w:rsidR="00F02BC7" w:rsidRPr="00140466" w:rsidRDefault="00F02BC7" w:rsidP="00140466">
      <w:pPr>
        <w:rPr>
          <w:sz w:val="20"/>
          <w:szCs w:val="20"/>
        </w:rPr>
      </w:pPr>
      <w:r w:rsidRPr="00140466">
        <w:rPr>
          <w:sz w:val="20"/>
          <w:szCs w:val="20"/>
        </w:rPr>
        <w:lastRenderedPageBreak/>
        <w:t>N</w:t>
      </w:r>
      <w:r w:rsidR="00140466" w:rsidRPr="00140466">
        <w:rPr>
          <w:sz w:val="20"/>
          <w:szCs w:val="20"/>
        </w:rPr>
        <w:t>ote 2 to entry:</w:t>
      </w:r>
      <w:r w:rsidRPr="00140466">
        <w:rPr>
          <w:sz w:val="20"/>
          <w:szCs w:val="20"/>
        </w:rPr>
        <w:tab/>
        <w:t>In the negative form, a recommendation is the expression that a suggested possible choice or course of action is not preferred but it is not prohibited.</w:t>
      </w:r>
    </w:p>
    <w:p w14:paraId="3FD2C502" w14:textId="19D2FE8B" w:rsidR="00F02BC7" w:rsidRPr="00140466" w:rsidRDefault="00F02BC7" w:rsidP="00140466">
      <w:pPr>
        <w:pStyle w:val="Definition"/>
      </w:pPr>
      <w:r w:rsidRPr="00140466">
        <w:t>[ISO/IEC Directives, Part 2 “Rules for the structure and drafting of International Standards”: 2018, definition 3.3.4]</w:t>
      </w:r>
    </w:p>
    <w:p w14:paraId="5857F384" w14:textId="34791BE0" w:rsidR="009F2BE1" w:rsidRDefault="009F2BE1" w:rsidP="001A33D0">
      <w:pPr>
        <w:pStyle w:val="Heading1"/>
        <w:numPr>
          <w:ilvl w:val="0"/>
          <w:numId w:val="1"/>
        </w:numPr>
        <w:tabs>
          <w:tab w:val="clear" w:pos="432"/>
        </w:tabs>
        <w:ind w:left="0" w:firstLine="0"/>
      </w:pPr>
      <w:bookmarkStart w:id="11" w:name="_Toc52962315"/>
      <w:r>
        <w:t>Conformance</w:t>
      </w:r>
      <w:bookmarkEnd w:id="11"/>
    </w:p>
    <w:p w14:paraId="252F3B6A" w14:textId="63D5F16C" w:rsidR="009F2BE1" w:rsidRDefault="009F2BE1" w:rsidP="009F2BE1">
      <w:pPr>
        <w:pStyle w:val="Heading2"/>
      </w:pPr>
      <w:bookmarkStart w:id="12" w:name="_Toc52962316"/>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962317"/>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507F48E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sidRPr="00F44171">
        <w:rPr>
          <w:lang w:eastAsia="ja-JP"/>
        </w:rPr>
        <w:t>.</w:t>
      </w:r>
      <w:r w:rsidR="00D5670B" w:rsidRPr="00F44171">
        <w:rPr>
          <w:lang w:eastAsia="ja-JP"/>
        </w:rPr>
        <w:t xml:space="preserve"> </w:t>
      </w:r>
      <w:r w:rsidR="00F44171">
        <w:t>Table 1</w:t>
      </w:r>
      <w:r w:rsidR="00D5670B" w:rsidRPr="00F44171">
        <w:t xml:space="preserve">, </w:t>
      </w:r>
      <w:r w:rsidR="00F44171">
        <w:t>Table 2</w:t>
      </w:r>
      <w:r w:rsidR="00D5670B" w:rsidRPr="00F44171">
        <w:t xml:space="preserve">, </w:t>
      </w:r>
      <w:r w:rsidR="00F44171">
        <w:t>Table 3</w:t>
      </w:r>
      <w:r w:rsidR="00D5670B" w:rsidRPr="00F44171">
        <w:t xml:space="preserve">, </w:t>
      </w:r>
      <w:r w:rsidR="00F44171">
        <w:t>Table 4</w:t>
      </w:r>
      <w:r w:rsidR="00D5670B" w:rsidRPr="00F44171">
        <w:t xml:space="preserve">, </w:t>
      </w:r>
      <w:r w:rsidR="00F44171">
        <w:t>Table 5</w:t>
      </w:r>
      <w:r w:rsidR="00D5670B" w:rsidRPr="00F44171">
        <w:t xml:space="preserve"> and </w:t>
      </w:r>
      <w:r w:rsidR="00F44171">
        <w:t>Table 6</w:t>
      </w:r>
      <w:r w:rsidR="00D5670B" w:rsidRPr="00F44171">
        <w:t xml:space="preserve"> l</w:t>
      </w:r>
      <w:r w:rsidR="00D5670B">
        <w:rPr>
          <w:lang w:eastAsia="ja-JP"/>
        </w:rPr>
        <w:t xml:space="preserve">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F24D49">
        <w:rPr>
          <w:lang w:eastAsia="ja-JP"/>
        </w:rPr>
        <w:t>5.7</w:t>
      </w:r>
      <w:r w:rsidR="00DE6899">
        <w:rPr>
          <w:lang w:eastAsia="ja-JP"/>
        </w:rPr>
        <w:fldChar w:fldCharType="end"/>
      </w:r>
      <w:r w:rsidR="00DE6899">
        <w:rPr>
          <w:lang w:eastAsia="ja-JP"/>
        </w:rPr>
        <w:t xml:space="preserve">. </w:t>
      </w:r>
    </w:p>
    <w:p w14:paraId="6BA135F2" w14:textId="7651B2E6" w:rsidR="00740AD6" w:rsidRPr="00F44171" w:rsidRDefault="00740AD6" w:rsidP="00F44171">
      <w:pPr>
        <w:jc w:val="center"/>
        <w:rPr>
          <w:b/>
          <w:bCs/>
        </w:rPr>
      </w:pPr>
      <w:bookmarkStart w:id="14" w:name="_Ref52471713"/>
      <w:r w:rsidRPr="00F44171">
        <w:rPr>
          <w:b/>
          <w:bCs/>
        </w:rPr>
        <w:t>Tabl</w:t>
      </w:r>
      <w:r w:rsidR="00F44171">
        <w:rPr>
          <w:b/>
          <w:bCs/>
        </w:rPr>
        <w:t>e 1</w:t>
      </w:r>
      <w:bookmarkEnd w:id="14"/>
      <w:r w:rsidRPr="00F44171">
        <w:rPr>
          <w:b/>
          <w:bCs/>
        </w:rPr>
        <w:t xml:space="preserve"> — Conceptual Observation schema conformance classes</w:t>
      </w:r>
    </w:p>
    <w:tbl>
      <w:tblPr>
        <w:tblStyle w:val="TableGrid"/>
        <w:tblW w:w="0" w:type="auto"/>
        <w:tblLook w:val="04A0" w:firstRow="1" w:lastRow="0" w:firstColumn="1" w:lastColumn="0" w:noHBand="0" w:noVBand="1"/>
      </w:tblPr>
      <w:tblGrid>
        <w:gridCol w:w="4248"/>
        <w:gridCol w:w="3827"/>
        <w:gridCol w:w="1666"/>
      </w:tblGrid>
      <w:tr w:rsidR="00740AD6" w:rsidRPr="00740AD6" w14:paraId="1D1E94BF" w14:textId="77777777" w:rsidTr="00C62777">
        <w:tc>
          <w:tcPr>
            <w:tcW w:w="4248" w:type="dxa"/>
          </w:tcPr>
          <w:p w14:paraId="29198798" w14:textId="77777777" w:rsidR="00740AD6" w:rsidRPr="00740AD6" w:rsidRDefault="00740AD6" w:rsidP="00E3012E">
            <w:pPr>
              <w:spacing w:before="60" w:after="60"/>
              <w:jc w:val="left"/>
              <w:rPr>
                <w:b/>
                <w:bCs/>
                <w:sz w:val="20"/>
                <w:szCs w:val="20"/>
              </w:rPr>
            </w:pPr>
            <w:r w:rsidRPr="00740AD6">
              <w:rPr>
                <w:b/>
                <w:bCs/>
                <w:sz w:val="20"/>
                <w:szCs w:val="20"/>
              </w:rPr>
              <w:t>Conformance class</w:t>
            </w:r>
          </w:p>
        </w:tc>
        <w:tc>
          <w:tcPr>
            <w:tcW w:w="3827" w:type="dxa"/>
          </w:tcPr>
          <w:p w14:paraId="5373AB4F" w14:textId="77777777" w:rsidR="00740AD6" w:rsidRPr="00740AD6" w:rsidRDefault="00740AD6" w:rsidP="00E3012E">
            <w:pPr>
              <w:spacing w:before="60" w:after="60"/>
              <w:jc w:val="left"/>
              <w:rPr>
                <w:b/>
                <w:bCs/>
                <w:sz w:val="20"/>
                <w:szCs w:val="20"/>
              </w:rPr>
            </w:pPr>
            <w:r w:rsidRPr="00740AD6">
              <w:rPr>
                <w:b/>
                <w:bCs/>
                <w:sz w:val="20"/>
                <w:szCs w:val="20"/>
              </w:rPr>
              <w:t>Identifier</w:t>
            </w:r>
          </w:p>
        </w:tc>
        <w:tc>
          <w:tcPr>
            <w:tcW w:w="1666" w:type="dxa"/>
          </w:tcPr>
          <w:p w14:paraId="177FCE6B" w14:textId="77777777" w:rsidR="00740AD6" w:rsidRPr="00740AD6" w:rsidRDefault="00740AD6" w:rsidP="00E3012E">
            <w:pPr>
              <w:spacing w:before="60" w:after="60"/>
              <w:jc w:val="left"/>
              <w:rPr>
                <w:b/>
                <w:bCs/>
                <w:sz w:val="20"/>
                <w:szCs w:val="20"/>
              </w:rPr>
            </w:pPr>
            <w:r w:rsidRPr="00740AD6">
              <w:rPr>
                <w:b/>
                <w:bCs/>
                <w:sz w:val="20"/>
                <w:szCs w:val="20"/>
              </w:rPr>
              <w:t>Annex A clause</w:t>
            </w:r>
          </w:p>
        </w:tc>
      </w:tr>
      <w:tr w:rsidR="00740AD6" w:rsidRPr="00740AD6" w14:paraId="56E6842A" w14:textId="77777777" w:rsidTr="00C62777">
        <w:tc>
          <w:tcPr>
            <w:tcW w:w="4248" w:type="dxa"/>
          </w:tcPr>
          <w:p w14:paraId="393D2DDE" w14:textId="003CB9E5" w:rsidR="00740AD6" w:rsidRPr="00740AD6" w:rsidRDefault="00740AD6" w:rsidP="00E3012E">
            <w:pPr>
              <w:spacing w:before="60" w:after="60"/>
              <w:jc w:val="left"/>
              <w:rPr>
                <w:sz w:val="20"/>
                <w:szCs w:val="20"/>
              </w:rPr>
            </w:pPr>
            <w:r>
              <w:rPr>
                <w:sz w:val="20"/>
                <w:szCs w:val="20"/>
              </w:rPr>
              <w:t>Conceptual Observation schema</w:t>
            </w:r>
            <w:r w:rsidRPr="00740AD6">
              <w:rPr>
                <w:sz w:val="20"/>
                <w:szCs w:val="20"/>
              </w:rPr>
              <w:t xml:space="preserve"> package</w:t>
            </w:r>
          </w:p>
        </w:tc>
        <w:tc>
          <w:tcPr>
            <w:tcW w:w="3827" w:type="dxa"/>
          </w:tcPr>
          <w:p w14:paraId="7B156640" w14:textId="48A3DE54" w:rsidR="00740AD6" w:rsidRPr="00740AD6" w:rsidRDefault="00740AD6" w:rsidP="00E3012E">
            <w:pPr>
              <w:spacing w:before="60" w:after="60"/>
              <w:jc w:val="left"/>
              <w:rPr>
                <w:sz w:val="20"/>
                <w:szCs w:val="20"/>
              </w:rPr>
            </w:pPr>
            <w:r w:rsidRPr="00740AD6">
              <w:rPr>
                <w:sz w:val="20"/>
                <w:szCs w:val="20"/>
              </w:rPr>
              <w:t>/conf/</w:t>
            </w:r>
            <w:proofErr w:type="spellStart"/>
            <w:r>
              <w:rPr>
                <w:sz w:val="20"/>
                <w:szCs w:val="20"/>
              </w:rPr>
              <w:t>cpt</w:t>
            </w:r>
            <w:r w:rsidRPr="00740AD6">
              <w:rPr>
                <w:sz w:val="20"/>
                <w:szCs w:val="20"/>
              </w:rPr>
              <w:t>-</w:t>
            </w:r>
            <w:r>
              <w:rPr>
                <w:sz w:val="20"/>
                <w:szCs w:val="20"/>
              </w:rPr>
              <w:t>obs</w:t>
            </w:r>
            <w:proofErr w:type="spellEnd"/>
          </w:p>
        </w:tc>
        <w:tc>
          <w:tcPr>
            <w:tcW w:w="1666" w:type="dxa"/>
          </w:tcPr>
          <w:p w14:paraId="7F00A5D3" w14:textId="6626001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C62777">
        <w:tc>
          <w:tcPr>
            <w:tcW w:w="4248" w:type="dxa"/>
          </w:tcPr>
          <w:p w14:paraId="64692A7A" w14:textId="746FB66E" w:rsidR="00740AD6" w:rsidRPr="00740AD6" w:rsidRDefault="009204AF" w:rsidP="00E3012E">
            <w:pPr>
              <w:spacing w:before="60" w:after="60"/>
              <w:jc w:val="left"/>
              <w:rPr>
                <w:sz w:val="20"/>
                <w:szCs w:val="20"/>
              </w:rPr>
            </w:pPr>
            <w:r>
              <w:rPr>
                <w:sz w:val="20"/>
                <w:szCs w:val="20"/>
              </w:rPr>
              <w:t xml:space="preserve">Conceptual Observation </w:t>
            </w:r>
            <w:r w:rsidR="00740AD6" w:rsidRPr="00740AD6">
              <w:rPr>
                <w:sz w:val="20"/>
                <w:szCs w:val="20"/>
              </w:rPr>
              <w:t>- Deployment</w:t>
            </w:r>
          </w:p>
        </w:tc>
        <w:tc>
          <w:tcPr>
            <w:tcW w:w="3827" w:type="dxa"/>
          </w:tcPr>
          <w:p w14:paraId="318F87C0" w14:textId="62A9585E" w:rsidR="00740AD6" w:rsidRPr="00740AD6" w:rsidRDefault="00740AD6" w:rsidP="00E3012E">
            <w:pPr>
              <w:spacing w:before="60" w:after="60"/>
              <w:jc w:val="left"/>
              <w:rPr>
                <w:sz w:val="20"/>
                <w:szCs w:val="20"/>
              </w:rPr>
            </w:pPr>
            <w:r w:rsidRPr="00740AD6">
              <w:rPr>
                <w:sz w:val="20"/>
                <w:szCs w:val="20"/>
              </w:rPr>
              <w:t>/conf/</w:t>
            </w:r>
            <w:proofErr w:type="spellStart"/>
            <w:ins w:id="15" w:author="Ilkka Rinne" w:date="2021-02-03T16:39:00Z">
              <w:r w:rsidR="00962D73">
                <w:rPr>
                  <w:sz w:val="20"/>
                  <w:szCs w:val="20"/>
                </w:rPr>
                <w:t>obs-cpt</w:t>
              </w:r>
            </w:ins>
            <w:proofErr w:type="spellEnd"/>
            <w:del w:id="16" w:author="Ilkka Rinne" w:date="2021-02-03T16:39:00Z">
              <w:r w:rsidR="009204AF" w:rsidDel="00962D73">
                <w:rPr>
                  <w:sz w:val="20"/>
                  <w:szCs w:val="20"/>
                </w:rPr>
                <w:delText xml:space="preserve"> cpt</w:delText>
              </w:r>
              <w:r w:rsidR="009204AF" w:rsidRPr="00740AD6" w:rsidDel="00962D73">
                <w:rPr>
                  <w:sz w:val="20"/>
                  <w:szCs w:val="20"/>
                </w:rPr>
                <w:delText>-</w:delText>
              </w:r>
              <w:r w:rsidR="009204AF" w:rsidDel="00962D73">
                <w:rPr>
                  <w:sz w:val="20"/>
                  <w:szCs w:val="20"/>
                </w:rPr>
                <w:delText>obs</w:delText>
              </w:r>
              <w:r w:rsidR="009204AF" w:rsidRPr="00740AD6" w:rsidDel="00962D73">
                <w:rPr>
                  <w:sz w:val="20"/>
                  <w:szCs w:val="20"/>
                </w:rPr>
                <w:delText xml:space="preserve"> </w:delText>
              </w:r>
            </w:del>
            <w:r w:rsidRPr="00740AD6">
              <w:rPr>
                <w:sz w:val="20"/>
                <w:szCs w:val="20"/>
              </w:rPr>
              <w:t>/Deployment</w:t>
            </w:r>
          </w:p>
        </w:tc>
        <w:tc>
          <w:tcPr>
            <w:tcW w:w="1666" w:type="dxa"/>
          </w:tcPr>
          <w:p w14:paraId="6A57AD22" w14:textId="52E9B7C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C62777">
        <w:tc>
          <w:tcPr>
            <w:tcW w:w="4248" w:type="dxa"/>
          </w:tcPr>
          <w:p w14:paraId="6C9E08B6" w14:textId="298740B4" w:rsidR="00740AD6" w:rsidRPr="00740AD6" w:rsidRDefault="009204AF" w:rsidP="00E3012E">
            <w:pPr>
              <w:spacing w:before="60" w:after="60"/>
              <w:jc w:val="left"/>
              <w:rPr>
                <w:sz w:val="20"/>
                <w:szCs w:val="20"/>
              </w:rPr>
            </w:pPr>
            <w:r w:rsidRPr="009204AF">
              <w:rPr>
                <w:sz w:val="20"/>
                <w:szCs w:val="20"/>
              </w:rPr>
              <w:t>Conceptual Observation - Host</w:t>
            </w:r>
          </w:p>
        </w:tc>
        <w:tc>
          <w:tcPr>
            <w:tcW w:w="3827" w:type="dxa"/>
          </w:tcPr>
          <w:p w14:paraId="05C12F73" w14:textId="38761FEC"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1666" w:type="dxa"/>
          </w:tcPr>
          <w:p w14:paraId="5F45EFAB" w14:textId="2C497C9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C62777">
        <w:tc>
          <w:tcPr>
            <w:tcW w:w="4248" w:type="dxa"/>
          </w:tcPr>
          <w:p w14:paraId="72BEBA06" w14:textId="0C85F31E" w:rsidR="00740AD6" w:rsidRPr="00740AD6" w:rsidRDefault="009204AF" w:rsidP="00E3012E">
            <w:pPr>
              <w:spacing w:before="60" w:after="60"/>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827" w:type="dxa"/>
          </w:tcPr>
          <w:p w14:paraId="19F35C96" w14:textId="54A7447B"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1666" w:type="dxa"/>
          </w:tcPr>
          <w:p w14:paraId="2833A941" w14:textId="367BD81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C62777">
        <w:tc>
          <w:tcPr>
            <w:tcW w:w="4248" w:type="dxa"/>
          </w:tcPr>
          <w:p w14:paraId="1728EA4A" w14:textId="605182F9" w:rsidR="00740AD6" w:rsidRPr="00740AD6" w:rsidRDefault="009204AF" w:rsidP="00E3012E">
            <w:pPr>
              <w:spacing w:before="60" w:after="60"/>
              <w:jc w:val="left"/>
              <w:rPr>
                <w:sz w:val="20"/>
                <w:szCs w:val="20"/>
              </w:rPr>
            </w:pPr>
            <w:r w:rsidRPr="009204AF">
              <w:rPr>
                <w:sz w:val="20"/>
                <w:szCs w:val="20"/>
              </w:rPr>
              <w:t>Conceptual Observation - Observation</w:t>
            </w:r>
          </w:p>
        </w:tc>
        <w:tc>
          <w:tcPr>
            <w:tcW w:w="3827" w:type="dxa"/>
          </w:tcPr>
          <w:p w14:paraId="17B0E6D0" w14:textId="2E8B739E"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1666" w:type="dxa"/>
          </w:tcPr>
          <w:p w14:paraId="78936970" w14:textId="2B71DFCE"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C62777">
        <w:tc>
          <w:tcPr>
            <w:tcW w:w="4248" w:type="dxa"/>
          </w:tcPr>
          <w:p w14:paraId="3857B120" w14:textId="1CFCFF54" w:rsidR="00740AD6" w:rsidRPr="00740AD6" w:rsidRDefault="009204AF" w:rsidP="00E3012E">
            <w:pPr>
              <w:spacing w:before="60" w:after="60"/>
              <w:jc w:val="left"/>
              <w:rPr>
                <w:sz w:val="20"/>
                <w:szCs w:val="20"/>
              </w:rPr>
            </w:pPr>
            <w:r w:rsidRPr="009204AF">
              <w:rPr>
                <w:sz w:val="20"/>
                <w:szCs w:val="20"/>
              </w:rPr>
              <w:t>Conceptual Observation - Observer</w:t>
            </w:r>
          </w:p>
        </w:tc>
        <w:tc>
          <w:tcPr>
            <w:tcW w:w="3827" w:type="dxa"/>
          </w:tcPr>
          <w:p w14:paraId="1732E2CF" w14:textId="5DA56E75"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1666" w:type="dxa"/>
          </w:tcPr>
          <w:p w14:paraId="1633CBEF" w14:textId="03BD4C0B"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C62777">
        <w:tc>
          <w:tcPr>
            <w:tcW w:w="4248" w:type="dxa"/>
          </w:tcPr>
          <w:p w14:paraId="5260758C" w14:textId="79AD089E" w:rsidR="00740AD6" w:rsidRPr="00740AD6" w:rsidRDefault="009204AF" w:rsidP="00E3012E">
            <w:pPr>
              <w:spacing w:before="60" w:after="60"/>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827" w:type="dxa"/>
          </w:tcPr>
          <w:p w14:paraId="598A4EBB" w14:textId="3993207C"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1666" w:type="dxa"/>
          </w:tcPr>
          <w:p w14:paraId="29FB31BA" w14:textId="773C1E20"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C62777">
        <w:tc>
          <w:tcPr>
            <w:tcW w:w="4248" w:type="dxa"/>
          </w:tcPr>
          <w:p w14:paraId="7CA49D3C" w14:textId="75565D35" w:rsidR="00740AD6" w:rsidRPr="00740AD6" w:rsidRDefault="009204AF" w:rsidP="00E3012E">
            <w:pPr>
              <w:spacing w:before="60" w:after="60"/>
              <w:jc w:val="left"/>
              <w:rPr>
                <w:sz w:val="20"/>
                <w:szCs w:val="20"/>
              </w:rPr>
            </w:pPr>
            <w:r w:rsidRPr="009204AF">
              <w:rPr>
                <w:sz w:val="20"/>
                <w:szCs w:val="20"/>
              </w:rPr>
              <w:t>Conceptual Observation - Procedure</w:t>
            </w:r>
          </w:p>
        </w:tc>
        <w:tc>
          <w:tcPr>
            <w:tcW w:w="3827" w:type="dxa"/>
          </w:tcPr>
          <w:p w14:paraId="52310D84" w14:textId="4F19880A" w:rsidR="00740AD6" w:rsidRPr="00740AD6" w:rsidRDefault="009204AF" w:rsidP="00E3012E">
            <w:pPr>
              <w:spacing w:before="60" w:after="60"/>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1666" w:type="dxa"/>
          </w:tcPr>
          <w:p w14:paraId="3EE07192" w14:textId="73141251"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43A81B1A" w:rsidR="0087292F" w:rsidRPr="00DC59FE" w:rsidRDefault="0087292F" w:rsidP="0087292F">
      <w:pPr>
        <w:jc w:val="center"/>
        <w:rPr>
          <w:b/>
          <w:bCs/>
          <w:sz w:val="20"/>
          <w:szCs w:val="20"/>
          <w:lang w:val="fr-FR"/>
        </w:rPr>
      </w:pPr>
      <w:bookmarkStart w:id="17" w:name="_Ref52472075"/>
      <w:r w:rsidRPr="00DC59FE">
        <w:rPr>
          <w:b/>
          <w:bCs/>
          <w:sz w:val="20"/>
          <w:szCs w:val="20"/>
          <w:lang w:val="fr-FR"/>
        </w:rPr>
        <w:t>Table</w:t>
      </w:r>
      <w:bookmarkEnd w:id="17"/>
      <w:r w:rsidR="00F44171">
        <w:rPr>
          <w:b/>
          <w:bCs/>
          <w:sz w:val="20"/>
          <w:szCs w:val="20"/>
          <w:lang w:val="fr-FR"/>
        </w:rPr>
        <w:t> 2</w:t>
      </w:r>
      <w:r w:rsidRPr="00DC59FE">
        <w:rPr>
          <w:b/>
          <w:bCs/>
          <w:sz w:val="20"/>
          <w:szCs w:val="20"/>
          <w:lang w:val="fr-FR"/>
        </w:rPr>
        <w:t xml:space="preserve"> — Abstract Observation </w:t>
      </w:r>
      <w:proofErr w:type="spellStart"/>
      <w:r w:rsidRPr="00DC59FE">
        <w:rPr>
          <w:b/>
          <w:bCs/>
          <w:sz w:val="20"/>
          <w:szCs w:val="20"/>
          <w:lang w:val="fr-FR"/>
        </w:rPr>
        <w:t>core</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87292F" w:rsidRPr="00740AD6" w14:paraId="0C89A2A6" w14:textId="77777777" w:rsidTr="00C62777">
        <w:tc>
          <w:tcPr>
            <w:tcW w:w="4248" w:type="dxa"/>
          </w:tcPr>
          <w:p w14:paraId="3108CE06" w14:textId="77777777" w:rsidR="0087292F" w:rsidRPr="00740AD6" w:rsidRDefault="0087292F" w:rsidP="00E3012E">
            <w:pPr>
              <w:spacing w:before="60" w:after="60"/>
              <w:jc w:val="left"/>
              <w:rPr>
                <w:b/>
                <w:bCs/>
                <w:sz w:val="20"/>
                <w:szCs w:val="20"/>
              </w:rPr>
            </w:pPr>
            <w:r w:rsidRPr="00740AD6">
              <w:rPr>
                <w:b/>
                <w:bCs/>
                <w:sz w:val="20"/>
                <w:szCs w:val="20"/>
              </w:rPr>
              <w:t>Conformance class</w:t>
            </w:r>
          </w:p>
        </w:tc>
        <w:tc>
          <w:tcPr>
            <w:tcW w:w="3827" w:type="dxa"/>
          </w:tcPr>
          <w:p w14:paraId="39D47CC5" w14:textId="77777777" w:rsidR="0087292F" w:rsidRPr="00740AD6" w:rsidRDefault="0087292F" w:rsidP="00E3012E">
            <w:pPr>
              <w:spacing w:before="60" w:after="60"/>
              <w:jc w:val="left"/>
              <w:rPr>
                <w:b/>
                <w:bCs/>
                <w:sz w:val="20"/>
                <w:szCs w:val="20"/>
              </w:rPr>
            </w:pPr>
            <w:r w:rsidRPr="00740AD6">
              <w:rPr>
                <w:b/>
                <w:bCs/>
                <w:sz w:val="20"/>
                <w:szCs w:val="20"/>
              </w:rPr>
              <w:t>Identifier</w:t>
            </w:r>
          </w:p>
        </w:tc>
        <w:tc>
          <w:tcPr>
            <w:tcW w:w="1666" w:type="dxa"/>
          </w:tcPr>
          <w:p w14:paraId="27C35B13" w14:textId="77777777" w:rsidR="0087292F" w:rsidRPr="00740AD6" w:rsidRDefault="0087292F" w:rsidP="00E3012E">
            <w:pPr>
              <w:spacing w:before="60" w:after="60"/>
              <w:jc w:val="left"/>
              <w:rPr>
                <w:b/>
                <w:bCs/>
                <w:sz w:val="20"/>
                <w:szCs w:val="20"/>
              </w:rPr>
            </w:pPr>
            <w:r w:rsidRPr="00740AD6">
              <w:rPr>
                <w:b/>
                <w:bCs/>
                <w:sz w:val="20"/>
                <w:szCs w:val="20"/>
              </w:rPr>
              <w:t>Annex A clause</w:t>
            </w:r>
          </w:p>
        </w:tc>
      </w:tr>
      <w:tr w:rsidR="0087292F" w:rsidRPr="00740AD6" w14:paraId="71C1CAAE" w14:textId="77777777" w:rsidTr="00C62777">
        <w:tc>
          <w:tcPr>
            <w:tcW w:w="4248" w:type="dxa"/>
          </w:tcPr>
          <w:p w14:paraId="17317D5E" w14:textId="54295B38" w:rsidR="0087292F" w:rsidRPr="00740AD6" w:rsidRDefault="00B519FE" w:rsidP="00E3012E">
            <w:pPr>
              <w:spacing w:before="60" w:after="60"/>
              <w:jc w:val="left"/>
              <w:rPr>
                <w:sz w:val="20"/>
                <w:szCs w:val="20"/>
              </w:rPr>
            </w:pPr>
            <w:r w:rsidRPr="00B519FE">
              <w:rPr>
                <w:sz w:val="20"/>
                <w:szCs w:val="20"/>
              </w:rPr>
              <w:t>Abstract Observation core package</w:t>
            </w:r>
          </w:p>
        </w:tc>
        <w:tc>
          <w:tcPr>
            <w:tcW w:w="3827" w:type="dxa"/>
          </w:tcPr>
          <w:p w14:paraId="60A3486D" w14:textId="5F6336F8" w:rsidR="0087292F" w:rsidRPr="00740AD6" w:rsidRDefault="0087292F" w:rsidP="00E3012E">
            <w:pPr>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1666" w:type="dxa"/>
          </w:tcPr>
          <w:p w14:paraId="731E7029" w14:textId="571279A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C62777">
        <w:tc>
          <w:tcPr>
            <w:tcW w:w="4248" w:type="dxa"/>
          </w:tcPr>
          <w:p w14:paraId="328963BB" w14:textId="5FF3F241"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827" w:type="dxa"/>
          </w:tcPr>
          <w:p w14:paraId="5BC3D3C6" w14:textId="4CB51479"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1666" w:type="dxa"/>
          </w:tcPr>
          <w:p w14:paraId="02A040C7" w14:textId="08638759"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C62777">
        <w:tc>
          <w:tcPr>
            <w:tcW w:w="4248" w:type="dxa"/>
          </w:tcPr>
          <w:p w14:paraId="6A10955B" w14:textId="3A390891"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827" w:type="dxa"/>
          </w:tcPr>
          <w:p w14:paraId="193EC098" w14:textId="59DF3203"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1666" w:type="dxa"/>
          </w:tcPr>
          <w:p w14:paraId="176F365A" w14:textId="0E419C77"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C62777">
        <w:tc>
          <w:tcPr>
            <w:tcW w:w="4248" w:type="dxa"/>
          </w:tcPr>
          <w:p w14:paraId="23590EFA" w14:textId="0C16DCDC"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827" w:type="dxa"/>
          </w:tcPr>
          <w:p w14:paraId="2AA04551" w14:textId="73EA8230"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1666" w:type="dxa"/>
          </w:tcPr>
          <w:p w14:paraId="61900C9D" w14:textId="3ACC0F2A"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C62777">
        <w:tc>
          <w:tcPr>
            <w:tcW w:w="4248" w:type="dxa"/>
          </w:tcPr>
          <w:p w14:paraId="4926DAAB" w14:textId="5F65D9D2"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AbstractObservation</w:t>
            </w:r>
            <w:r w:rsidR="0087292F" w:rsidRPr="00740AD6">
              <w:rPr>
                <w:sz w:val="20"/>
                <w:szCs w:val="20"/>
              </w:rPr>
              <w:t>ObservableProperty</w:t>
            </w:r>
            <w:proofErr w:type="spellEnd"/>
          </w:p>
        </w:tc>
        <w:tc>
          <w:tcPr>
            <w:tcW w:w="3827" w:type="dxa"/>
          </w:tcPr>
          <w:p w14:paraId="729FBE8A" w14:textId="002DB0F6"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1666" w:type="dxa"/>
          </w:tcPr>
          <w:p w14:paraId="755DADF7" w14:textId="142EAEE4"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C62777">
        <w:tc>
          <w:tcPr>
            <w:tcW w:w="4248" w:type="dxa"/>
          </w:tcPr>
          <w:p w14:paraId="47593982" w14:textId="6E2EFC95"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827" w:type="dxa"/>
          </w:tcPr>
          <w:p w14:paraId="450003B2" w14:textId="1FF6D89B"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1666" w:type="dxa"/>
          </w:tcPr>
          <w:p w14:paraId="2C9AAAD8" w14:textId="4CCFC91E"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C62777">
        <w:tc>
          <w:tcPr>
            <w:tcW w:w="4248" w:type="dxa"/>
          </w:tcPr>
          <w:p w14:paraId="36B714B3" w14:textId="4A0BFA68"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827" w:type="dxa"/>
          </w:tcPr>
          <w:p w14:paraId="28A1DB37" w14:textId="31F9C28F"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1666" w:type="dxa"/>
          </w:tcPr>
          <w:p w14:paraId="64638BB2" w14:textId="6C28D7C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C62777">
        <w:tc>
          <w:tcPr>
            <w:tcW w:w="4248" w:type="dxa"/>
          </w:tcPr>
          <w:p w14:paraId="5B57D556" w14:textId="47AE54E4"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827" w:type="dxa"/>
          </w:tcPr>
          <w:p w14:paraId="53A0244D" w14:textId="1481FC74"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1666" w:type="dxa"/>
          </w:tcPr>
          <w:p w14:paraId="419D7291" w14:textId="73984A38"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C62777">
        <w:tc>
          <w:tcPr>
            <w:tcW w:w="4248" w:type="dxa"/>
          </w:tcPr>
          <w:p w14:paraId="68DB3AD6" w14:textId="1BCE722C" w:rsidR="0087292F" w:rsidRPr="00740AD6" w:rsidRDefault="00B519FE" w:rsidP="00E3012E">
            <w:pPr>
              <w:spacing w:before="60" w:after="60"/>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827" w:type="dxa"/>
          </w:tcPr>
          <w:p w14:paraId="3D6D2478" w14:textId="4F6C9AF8" w:rsidR="0087292F" w:rsidRPr="00740AD6" w:rsidRDefault="00B519FE" w:rsidP="00E3012E">
            <w:pPr>
              <w:spacing w:before="60" w:after="60"/>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1666" w:type="dxa"/>
          </w:tcPr>
          <w:p w14:paraId="1F1CEBAF" w14:textId="04AF1505"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34192801" w:rsidR="000F4699" w:rsidRPr="000F4699" w:rsidRDefault="000F4699" w:rsidP="00C62777">
      <w:pPr>
        <w:keepNext/>
        <w:jc w:val="center"/>
        <w:rPr>
          <w:b/>
          <w:bCs/>
          <w:sz w:val="20"/>
          <w:szCs w:val="20"/>
        </w:rPr>
      </w:pPr>
      <w:bookmarkStart w:id="18" w:name="_Ref52472084"/>
      <w:r w:rsidRPr="001A72C4">
        <w:rPr>
          <w:b/>
          <w:bCs/>
          <w:sz w:val="20"/>
          <w:szCs w:val="20"/>
        </w:rPr>
        <w:t>Table</w:t>
      </w:r>
      <w:r w:rsidR="00F44171">
        <w:rPr>
          <w:b/>
          <w:bCs/>
          <w:sz w:val="20"/>
          <w:szCs w:val="20"/>
        </w:rPr>
        <w:t> 3</w:t>
      </w:r>
      <w:bookmarkEnd w:id="18"/>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4248"/>
        <w:gridCol w:w="3827"/>
        <w:gridCol w:w="1666"/>
      </w:tblGrid>
      <w:tr w:rsidR="00351E51" w:rsidRPr="00740AD6" w14:paraId="39556BC1" w14:textId="77777777" w:rsidTr="00C62777">
        <w:tc>
          <w:tcPr>
            <w:tcW w:w="4248" w:type="dxa"/>
          </w:tcPr>
          <w:p w14:paraId="15D869EF" w14:textId="78A3BBD7" w:rsidR="00351E51" w:rsidRPr="00740AD6" w:rsidRDefault="00351E51" w:rsidP="00E3012E">
            <w:pPr>
              <w:keepNext/>
              <w:spacing w:before="60" w:after="60"/>
              <w:jc w:val="left"/>
              <w:rPr>
                <w:b/>
                <w:bCs/>
                <w:sz w:val="20"/>
                <w:szCs w:val="20"/>
              </w:rPr>
            </w:pPr>
            <w:r w:rsidRPr="00740AD6">
              <w:rPr>
                <w:b/>
                <w:bCs/>
                <w:sz w:val="20"/>
                <w:szCs w:val="20"/>
              </w:rPr>
              <w:t>Conformance class</w:t>
            </w:r>
          </w:p>
        </w:tc>
        <w:tc>
          <w:tcPr>
            <w:tcW w:w="3827" w:type="dxa"/>
          </w:tcPr>
          <w:p w14:paraId="2A64AD1F" w14:textId="564D31AB" w:rsidR="00351E51" w:rsidRPr="00740AD6" w:rsidRDefault="009B0326" w:rsidP="00E3012E">
            <w:pPr>
              <w:keepNext/>
              <w:spacing w:before="60" w:after="60"/>
              <w:jc w:val="left"/>
              <w:rPr>
                <w:b/>
                <w:bCs/>
                <w:sz w:val="20"/>
                <w:szCs w:val="20"/>
              </w:rPr>
            </w:pPr>
            <w:r w:rsidRPr="00740AD6">
              <w:rPr>
                <w:b/>
                <w:bCs/>
                <w:sz w:val="20"/>
                <w:szCs w:val="20"/>
              </w:rPr>
              <w:t>Identifier</w:t>
            </w:r>
          </w:p>
        </w:tc>
        <w:tc>
          <w:tcPr>
            <w:tcW w:w="1666" w:type="dxa"/>
          </w:tcPr>
          <w:p w14:paraId="73525A0C" w14:textId="7659A157" w:rsidR="00351E51" w:rsidRPr="00740AD6" w:rsidRDefault="009B0326" w:rsidP="00E3012E">
            <w:pPr>
              <w:keepNext/>
              <w:spacing w:before="60" w:after="60"/>
              <w:jc w:val="left"/>
              <w:rPr>
                <w:b/>
                <w:bCs/>
                <w:sz w:val="20"/>
                <w:szCs w:val="20"/>
              </w:rPr>
            </w:pPr>
            <w:r w:rsidRPr="00740AD6">
              <w:rPr>
                <w:b/>
                <w:bCs/>
                <w:sz w:val="20"/>
                <w:szCs w:val="20"/>
              </w:rPr>
              <w:t>Annex A clause</w:t>
            </w:r>
          </w:p>
        </w:tc>
      </w:tr>
      <w:tr w:rsidR="00351E51" w:rsidRPr="00740AD6" w14:paraId="6F5968A4" w14:textId="77777777" w:rsidTr="00C62777">
        <w:tc>
          <w:tcPr>
            <w:tcW w:w="4248" w:type="dxa"/>
          </w:tcPr>
          <w:p w14:paraId="1D13AC73" w14:textId="44AA71E8" w:rsidR="00351E51" w:rsidRPr="00740AD6" w:rsidRDefault="005D1FAA" w:rsidP="00E3012E">
            <w:pPr>
              <w:keepNext/>
              <w:spacing w:before="60" w:after="60"/>
              <w:jc w:val="left"/>
              <w:rPr>
                <w:sz w:val="20"/>
                <w:szCs w:val="20"/>
              </w:rPr>
            </w:pPr>
            <w:r w:rsidRPr="00740AD6">
              <w:rPr>
                <w:sz w:val="20"/>
                <w:szCs w:val="20"/>
              </w:rPr>
              <w:t>Basic Observations package</w:t>
            </w:r>
          </w:p>
        </w:tc>
        <w:tc>
          <w:tcPr>
            <w:tcW w:w="3827" w:type="dxa"/>
          </w:tcPr>
          <w:p w14:paraId="16CB6962" w14:textId="7C577043" w:rsidR="00351E51" w:rsidRPr="00740AD6" w:rsidRDefault="005D1FAA"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1666" w:type="dxa"/>
          </w:tcPr>
          <w:p w14:paraId="14969185" w14:textId="151A81BD" w:rsidR="00351E51" w:rsidRPr="00740AD6" w:rsidRDefault="00FA549D" w:rsidP="00E3012E">
            <w:pPr>
              <w:keepNext/>
              <w:spacing w:before="60" w:after="60"/>
              <w:jc w:val="left"/>
              <w:rPr>
                <w:sz w:val="20"/>
                <w:szCs w:val="20"/>
              </w:rPr>
            </w:pPr>
            <w:r w:rsidRPr="00740AD6">
              <w:rPr>
                <w:sz w:val="20"/>
                <w:szCs w:val="20"/>
              </w:rPr>
              <w:t>A.3.1</w:t>
            </w:r>
          </w:p>
        </w:tc>
      </w:tr>
      <w:tr w:rsidR="00FA549D" w:rsidRPr="00740AD6" w14:paraId="1AD9F7A0" w14:textId="77777777" w:rsidTr="00C62777">
        <w:tc>
          <w:tcPr>
            <w:tcW w:w="4248" w:type="dxa"/>
          </w:tcPr>
          <w:p w14:paraId="541046CD" w14:textId="417AB6CC" w:rsidR="00FA549D" w:rsidRPr="00740AD6" w:rsidRDefault="00FA549D" w:rsidP="00E3012E">
            <w:pPr>
              <w:keepNext/>
              <w:spacing w:before="60" w:after="60"/>
              <w:jc w:val="left"/>
              <w:rPr>
                <w:sz w:val="20"/>
                <w:szCs w:val="20"/>
              </w:rPr>
            </w:pPr>
            <w:r w:rsidRPr="00740AD6">
              <w:rPr>
                <w:sz w:val="20"/>
                <w:szCs w:val="20"/>
              </w:rPr>
              <w:t>Basic Observations - Deployment</w:t>
            </w:r>
          </w:p>
        </w:tc>
        <w:tc>
          <w:tcPr>
            <w:tcW w:w="3827" w:type="dxa"/>
          </w:tcPr>
          <w:p w14:paraId="0F78FD9E" w14:textId="0214B042"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1666" w:type="dxa"/>
          </w:tcPr>
          <w:p w14:paraId="2FA65364" w14:textId="0DCD6B23" w:rsidR="00FA549D" w:rsidRPr="00740AD6" w:rsidRDefault="00FA549D" w:rsidP="00E3012E">
            <w:pPr>
              <w:keepNext/>
              <w:spacing w:before="60" w:after="60"/>
              <w:jc w:val="left"/>
              <w:rPr>
                <w:sz w:val="20"/>
                <w:szCs w:val="20"/>
              </w:rPr>
            </w:pPr>
            <w:r w:rsidRPr="00740AD6">
              <w:rPr>
                <w:sz w:val="20"/>
                <w:szCs w:val="20"/>
              </w:rPr>
              <w:t>A.3.2</w:t>
            </w:r>
          </w:p>
        </w:tc>
      </w:tr>
      <w:tr w:rsidR="00FA549D" w:rsidRPr="00740AD6" w14:paraId="198A0A80" w14:textId="77777777" w:rsidTr="00C62777">
        <w:tc>
          <w:tcPr>
            <w:tcW w:w="4248" w:type="dxa"/>
          </w:tcPr>
          <w:p w14:paraId="36FD75DD" w14:textId="667D5B0A"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827" w:type="dxa"/>
          </w:tcPr>
          <w:p w14:paraId="349F76BA" w14:textId="0A11BE40"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1666" w:type="dxa"/>
          </w:tcPr>
          <w:p w14:paraId="649A966F" w14:textId="05BF15BA" w:rsidR="00FA549D" w:rsidRPr="00740AD6" w:rsidRDefault="00FA549D" w:rsidP="00E3012E">
            <w:pPr>
              <w:keepNext/>
              <w:spacing w:before="60" w:after="60"/>
              <w:jc w:val="left"/>
              <w:rPr>
                <w:sz w:val="20"/>
                <w:szCs w:val="20"/>
              </w:rPr>
            </w:pPr>
            <w:r w:rsidRPr="00740AD6">
              <w:rPr>
                <w:sz w:val="20"/>
                <w:szCs w:val="20"/>
              </w:rPr>
              <w:t>A.3.3</w:t>
            </w:r>
          </w:p>
        </w:tc>
      </w:tr>
      <w:tr w:rsidR="00FA549D" w:rsidRPr="00740AD6" w14:paraId="6CD7D76D" w14:textId="77777777" w:rsidTr="00C62777">
        <w:tc>
          <w:tcPr>
            <w:tcW w:w="4248" w:type="dxa"/>
          </w:tcPr>
          <w:p w14:paraId="5FC192BC" w14:textId="4D1347AB" w:rsidR="00FA549D" w:rsidRPr="00740AD6" w:rsidRDefault="00FA549D" w:rsidP="00E3012E">
            <w:pPr>
              <w:keepNext/>
              <w:spacing w:before="60" w:after="60"/>
              <w:jc w:val="left"/>
              <w:rPr>
                <w:sz w:val="20"/>
                <w:szCs w:val="20"/>
              </w:rPr>
            </w:pPr>
            <w:r w:rsidRPr="00740AD6">
              <w:rPr>
                <w:sz w:val="20"/>
                <w:szCs w:val="20"/>
              </w:rPr>
              <w:t>Basic Observations - Host</w:t>
            </w:r>
          </w:p>
        </w:tc>
        <w:tc>
          <w:tcPr>
            <w:tcW w:w="3827" w:type="dxa"/>
          </w:tcPr>
          <w:p w14:paraId="20272604" w14:textId="333FAED3"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1666" w:type="dxa"/>
          </w:tcPr>
          <w:p w14:paraId="18EA3AA0" w14:textId="35E00196" w:rsidR="00FA549D" w:rsidRPr="00740AD6" w:rsidRDefault="00FA549D" w:rsidP="00E3012E">
            <w:pPr>
              <w:keepNext/>
              <w:spacing w:before="60" w:after="60"/>
              <w:jc w:val="left"/>
              <w:rPr>
                <w:sz w:val="20"/>
                <w:szCs w:val="20"/>
              </w:rPr>
            </w:pPr>
            <w:r w:rsidRPr="00740AD6">
              <w:rPr>
                <w:sz w:val="20"/>
                <w:szCs w:val="20"/>
              </w:rPr>
              <w:t>A.3.4</w:t>
            </w:r>
          </w:p>
        </w:tc>
      </w:tr>
      <w:tr w:rsidR="00FA549D" w:rsidRPr="00740AD6" w14:paraId="369A38C4" w14:textId="77777777" w:rsidTr="00C62777">
        <w:tc>
          <w:tcPr>
            <w:tcW w:w="4248" w:type="dxa"/>
          </w:tcPr>
          <w:p w14:paraId="2F705F7E" w14:textId="1567AAD2"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827" w:type="dxa"/>
          </w:tcPr>
          <w:p w14:paraId="050C3806" w14:textId="1389CEE1"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1666" w:type="dxa"/>
          </w:tcPr>
          <w:p w14:paraId="40CDEA17" w14:textId="66336A09" w:rsidR="00FA549D" w:rsidRPr="00740AD6" w:rsidRDefault="00FA549D" w:rsidP="00E3012E">
            <w:pPr>
              <w:keepNext/>
              <w:spacing w:before="60" w:after="60"/>
              <w:jc w:val="left"/>
              <w:rPr>
                <w:sz w:val="20"/>
                <w:szCs w:val="20"/>
              </w:rPr>
            </w:pPr>
            <w:r w:rsidRPr="00740AD6">
              <w:rPr>
                <w:sz w:val="20"/>
                <w:szCs w:val="20"/>
              </w:rPr>
              <w:t>A.3.5</w:t>
            </w:r>
          </w:p>
        </w:tc>
      </w:tr>
      <w:tr w:rsidR="00FA549D" w:rsidRPr="00740AD6" w14:paraId="7153A7FC" w14:textId="77777777" w:rsidTr="00C62777">
        <w:tc>
          <w:tcPr>
            <w:tcW w:w="4248" w:type="dxa"/>
          </w:tcPr>
          <w:p w14:paraId="55808AD2" w14:textId="139B1575" w:rsidR="00FA549D" w:rsidRPr="00740AD6" w:rsidRDefault="00FA549D" w:rsidP="00E3012E">
            <w:pPr>
              <w:keepNext/>
              <w:spacing w:before="60" w:after="60"/>
              <w:jc w:val="left"/>
              <w:rPr>
                <w:sz w:val="20"/>
                <w:szCs w:val="20"/>
              </w:rPr>
            </w:pPr>
            <w:r w:rsidRPr="00740AD6">
              <w:rPr>
                <w:sz w:val="20"/>
                <w:szCs w:val="20"/>
              </w:rPr>
              <w:t>Basic Observations - Observation</w:t>
            </w:r>
          </w:p>
        </w:tc>
        <w:tc>
          <w:tcPr>
            <w:tcW w:w="3827" w:type="dxa"/>
          </w:tcPr>
          <w:p w14:paraId="3F5A8F67" w14:textId="5BB9EB27"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1666" w:type="dxa"/>
          </w:tcPr>
          <w:p w14:paraId="103C3897" w14:textId="44E06242" w:rsidR="00FA549D" w:rsidRPr="00740AD6" w:rsidRDefault="00FA549D" w:rsidP="00E3012E">
            <w:pPr>
              <w:keepNext/>
              <w:spacing w:before="60" w:after="60"/>
              <w:jc w:val="left"/>
              <w:rPr>
                <w:sz w:val="20"/>
                <w:szCs w:val="20"/>
              </w:rPr>
            </w:pPr>
            <w:r w:rsidRPr="00740AD6">
              <w:rPr>
                <w:sz w:val="20"/>
                <w:szCs w:val="20"/>
              </w:rPr>
              <w:t>A.3.6</w:t>
            </w:r>
          </w:p>
        </w:tc>
      </w:tr>
      <w:tr w:rsidR="00FA549D" w:rsidRPr="00740AD6" w14:paraId="7CA967B0" w14:textId="77777777" w:rsidTr="00C62777">
        <w:tc>
          <w:tcPr>
            <w:tcW w:w="4248" w:type="dxa"/>
          </w:tcPr>
          <w:p w14:paraId="3160520E" w14:textId="1C96FF58"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827" w:type="dxa"/>
          </w:tcPr>
          <w:p w14:paraId="57389EF4" w14:textId="5CEC777A"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1666" w:type="dxa"/>
          </w:tcPr>
          <w:p w14:paraId="3236D580" w14:textId="52300501" w:rsidR="00FA549D" w:rsidRPr="00740AD6" w:rsidRDefault="00FA549D" w:rsidP="00E3012E">
            <w:pPr>
              <w:keepNext/>
              <w:spacing w:before="60" w:after="60"/>
              <w:jc w:val="left"/>
              <w:rPr>
                <w:sz w:val="20"/>
                <w:szCs w:val="20"/>
              </w:rPr>
            </w:pPr>
            <w:r w:rsidRPr="00740AD6">
              <w:rPr>
                <w:sz w:val="20"/>
                <w:szCs w:val="20"/>
              </w:rPr>
              <w:t>A.3.7</w:t>
            </w:r>
          </w:p>
        </w:tc>
      </w:tr>
      <w:tr w:rsidR="00FA549D" w:rsidRPr="00740AD6" w14:paraId="7C92CD9B" w14:textId="77777777" w:rsidTr="00C62777">
        <w:tc>
          <w:tcPr>
            <w:tcW w:w="4248" w:type="dxa"/>
          </w:tcPr>
          <w:p w14:paraId="09FBC320" w14:textId="543AE10C"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827" w:type="dxa"/>
          </w:tcPr>
          <w:p w14:paraId="1A796397" w14:textId="758C1954"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1666" w:type="dxa"/>
          </w:tcPr>
          <w:p w14:paraId="3DEE5DD7" w14:textId="368B324B" w:rsidR="00FA549D" w:rsidRPr="00740AD6" w:rsidRDefault="00FA549D" w:rsidP="00E3012E">
            <w:pPr>
              <w:keepNext/>
              <w:spacing w:before="60" w:after="60"/>
              <w:jc w:val="left"/>
              <w:rPr>
                <w:sz w:val="20"/>
                <w:szCs w:val="20"/>
              </w:rPr>
            </w:pPr>
            <w:r w:rsidRPr="00740AD6">
              <w:rPr>
                <w:sz w:val="20"/>
                <w:szCs w:val="20"/>
              </w:rPr>
              <w:t>A.3.8</w:t>
            </w:r>
          </w:p>
        </w:tc>
      </w:tr>
      <w:tr w:rsidR="00FA549D" w:rsidRPr="00740AD6" w14:paraId="55BAACBC" w14:textId="77777777" w:rsidTr="00C62777">
        <w:tc>
          <w:tcPr>
            <w:tcW w:w="4248" w:type="dxa"/>
          </w:tcPr>
          <w:p w14:paraId="26E69E9C" w14:textId="57CA570C" w:rsidR="00FA549D" w:rsidRPr="00740AD6" w:rsidRDefault="00FA549D" w:rsidP="00E3012E">
            <w:pPr>
              <w:keepNext/>
              <w:spacing w:before="60" w:after="60"/>
              <w:jc w:val="left"/>
              <w:rPr>
                <w:sz w:val="20"/>
                <w:szCs w:val="20"/>
              </w:rPr>
            </w:pPr>
            <w:r w:rsidRPr="00740AD6">
              <w:rPr>
                <w:sz w:val="20"/>
                <w:szCs w:val="20"/>
              </w:rPr>
              <w:t>Basic Observations - Observer</w:t>
            </w:r>
          </w:p>
        </w:tc>
        <w:tc>
          <w:tcPr>
            <w:tcW w:w="3827" w:type="dxa"/>
          </w:tcPr>
          <w:p w14:paraId="785F7E57" w14:textId="04379562"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1666" w:type="dxa"/>
          </w:tcPr>
          <w:p w14:paraId="027ECE3D" w14:textId="31A41257" w:rsidR="00FA549D" w:rsidRPr="00740AD6" w:rsidRDefault="00FA549D" w:rsidP="00E3012E">
            <w:pPr>
              <w:keepNext/>
              <w:spacing w:before="60" w:after="60"/>
              <w:jc w:val="left"/>
              <w:rPr>
                <w:sz w:val="20"/>
                <w:szCs w:val="20"/>
              </w:rPr>
            </w:pPr>
            <w:r w:rsidRPr="00740AD6">
              <w:rPr>
                <w:sz w:val="20"/>
                <w:szCs w:val="20"/>
              </w:rPr>
              <w:t>A.3.9</w:t>
            </w:r>
          </w:p>
        </w:tc>
      </w:tr>
      <w:tr w:rsidR="00FA549D" w:rsidRPr="00740AD6" w14:paraId="765F89C6" w14:textId="77777777" w:rsidTr="00C62777">
        <w:tc>
          <w:tcPr>
            <w:tcW w:w="4248" w:type="dxa"/>
          </w:tcPr>
          <w:p w14:paraId="75819970" w14:textId="20258181"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827" w:type="dxa"/>
          </w:tcPr>
          <w:p w14:paraId="07E8592C" w14:textId="7B57736C"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1666" w:type="dxa"/>
          </w:tcPr>
          <w:p w14:paraId="77B1ADA5" w14:textId="7CB92CFB" w:rsidR="00FA549D" w:rsidRPr="00740AD6" w:rsidRDefault="00FA549D" w:rsidP="00E3012E">
            <w:pPr>
              <w:keepNext/>
              <w:spacing w:before="60" w:after="60"/>
              <w:jc w:val="left"/>
              <w:rPr>
                <w:sz w:val="20"/>
                <w:szCs w:val="20"/>
              </w:rPr>
            </w:pPr>
            <w:r w:rsidRPr="00740AD6">
              <w:rPr>
                <w:sz w:val="20"/>
                <w:szCs w:val="20"/>
              </w:rPr>
              <w:t>A.3.10</w:t>
            </w:r>
          </w:p>
        </w:tc>
      </w:tr>
      <w:tr w:rsidR="00FA549D" w:rsidRPr="00740AD6" w14:paraId="6005343A" w14:textId="77777777" w:rsidTr="00C62777">
        <w:tc>
          <w:tcPr>
            <w:tcW w:w="4248" w:type="dxa"/>
          </w:tcPr>
          <w:p w14:paraId="4A35746E" w14:textId="7DC2F707" w:rsidR="00FA549D" w:rsidRPr="00740AD6" w:rsidRDefault="00FA549D" w:rsidP="00E3012E">
            <w:pPr>
              <w:keepNext/>
              <w:spacing w:before="60" w:after="60"/>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827" w:type="dxa"/>
          </w:tcPr>
          <w:p w14:paraId="7FC07168" w14:textId="27B59665" w:rsidR="00FA549D" w:rsidRPr="00740AD6" w:rsidRDefault="00FA549D" w:rsidP="00E3012E">
            <w:pPr>
              <w:keepNext/>
              <w:spacing w:before="60" w:after="60"/>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1666" w:type="dxa"/>
          </w:tcPr>
          <w:p w14:paraId="14CB8DA2" w14:textId="756D27B0" w:rsidR="00FA549D" w:rsidRPr="00740AD6" w:rsidRDefault="00FA549D" w:rsidP="00E3012E">
            <w:pPr>
              <w:keepNext/>
              <w:spacing w:before="60" w:after="60"/>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27A09A27" w:rsidR="00A5522C" w:rsidRPr="00DC59FE" w:rsidRDefault="00A5522C" w:rsidP="00A5522C">
      <w:pPr>
        <w:jc w:val="center"/>
        <w:rPr>
          <w:b/>
          <w:bCs/>
          <w:sz w:val="20"/>
          <w:szCs w:val="20"/>
          <w:lang w:val="fr-FR"/>
        </w:rPr>
      </w:pPr>
      <w:bookmarkStart w:id="19" w:name="_Ref52472091"/>
      <w:r w:rsidRPr="00DC59FE">
        <w:rPr>
          <w:b/>
          <w:bCs/>
          <w:sz w:val="20"/>
          <w:szCs w:val="20"/>
          <w:lang w:val="fr-FR"/>
        </w:rPr>
        <w:t>Table</w:t>
      </w:r>
      <w:r w:rsidR="00F44171">
        <w:rPr>
          <w:b/>
          <w:bCs/>
          <w:sz w:val="20"/>
          <w:szCs w:val="20"/>
          <w:lang w:val="fr-FR"/>
        </w:rPr>
        <w:t> 4</w:t>
      </w:r>
      <w:bookmarkEnd w:id="19"/>
      <w:r w:rsidRPr="00DC59FE">
        <w:rPr>
          <w:b/>
          <w:bCs/>
          <w:sz w:val="20"/>
          <w:szCs w:val="20"/>
          <w:lang w:val="fr-FR"/>
        </w:rPr>
        <w:t xml:space="preserve"> — </w:t>
      </w:r>
      <w:proofErr w:type="spellStart"/>
      <w:r w:rsidRPr="00DC59FE">
        <w:rPr>
          <w:b/>
          <w:bCs/>
          <w:sz w:val="20"/>
          <w:szCs w:val="20"/>
          <w:lang w:val="fr-FR"/>
        </w:rPr>
        <w:t>Conceptual</w:t>
      </w:r>
      <w:proofErr w:type="spellEnd"/>
      <w:r w:rsidRPr="00DC59FE">
        <w:rPr>
          <w:b/>
          <w:bCs/>
          <w:sz w:val="20"/>
          <w:szCs w:val="20"/>
          <w:lang w:val="fr-FR"/>
        </w:rPr>
        <w:t xml:space="preserve"> </w:t>
      </w:r>
      <w:proofErr w:type="spellStart"/>
      <w:r w:rsidRPr="00DC59FE">
        <w:rPr>
          <w:b/>
          <w:bCs/>
          <w:sz w:val="20"/>
          <w:szCs w:val="20"/>
          <w:lang w:val="fr-FR"/>
        </w:rPr>
        <w:t>Sample</w:t>
      </w:r>
      <w:proofErr w:type="spellEnd"/>
      <w:r w:rsidRPr="00DC59FE">
        <w:rPr>
          <w:b/>
          <w:bCs/>
          <w:sz w:val="20"/>
          <w:szCs w:val="20"/>
          <w:lang w:val="fr-FR"/>
        </w:rPr>
        <w:t xml:space="preserve"> </w:t>
      </w:r>
      <w:proofErr w:type="spellStart"/>
      <w:r w:rsidRPr="00DC59FE">
        <w:rPr>
          <w:b/>
          <w:bCs/>
          <w:sz w:val="20"/>
          <w:szCs w:val="20"/>
          <w:lang w:val="fr-FR"/>
        </w:rPr>
        <w:t>schema</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A5522C" w:rsidRPr="00740AD6" w14:paraId="61F08A43" w14:textId="77777777" w:rsidTr="00C62777">
        <w:tc>
          <w:tcPr>
            <w:tcW w:w="4248" w:type="dxa"/>
          </w:tcPr>
          <w:p w14:paraId="6A73984F" w14:textId="77777777" w:rsidR="00A5522C" w:rsidRPr="00740AD6" w:rsidRDefault="00A5522C" w:rsidP="00E3012E">
            <w:pPr>
              <w:spacing w:before="60" w:after="60"/>
              <w:jc w:val="left"/>
              <w:rPr>
                <w:b/>
                <w:bCs/>
                <w:sz w:val="20"/>
                <w:szCs w:val="20"/>
              </w:rPr>
            </w:pPr>
            <w:r w:rsidRPr="00740AD6">
              <w:rPr>
                <w:b/>
                <w:bCs/>
                <w:sz w:val="20"/>
                <w:szCs w:val="20"/>
              </w:rPr>
              <w:t>Conformance class</w:t>
            </w:r>
          </w:p>
        </w:tc>
        <w:tc>
          <w:tcPr>
            <w:tcW w:w="3827" w:type="dxa"/>
          </w:tcPr>
          <w:p w14:paraId="6FA704B5" w14:textId="77777777" w:rsidR="00A5522C" w:rsidRPr="00740AD6" w:rsidRDefault="00A5522C" w:rsidP="00E3012E">
            <w:pPr>
              <w:spacing w:before="60" w:after="60"/>
              <w:jc w:val="left"/>
              <w:rPr>
                <w:b/>
                <w:bCs/>
                <w:sz w:val="20"/>
                <w:szCs w:val="20"/>
              </w:rPr>
            </w:pPr>
            <w:r w:rsidRPr="00740AD6">
              <w:rPr>
                <w:b/>
                <w:bCs/>
                <w:sz w:val="20"/>
                <w:szCs w:val="20"/>
              </w:rPr>
              <w:t>Identifier</w:t>
            </w:r>
          </w:p>
        </w:tc>
        <w:tc>
          <w:tcPr>
            <w:tcW w:w="1666" w:type="dxa"/>
          </w:tcPr>
          <w:p w14:paraId="756C972D" w14:textId="77777777" w:rsidR="00A5522C" w:rsidRPr="00740AD6" w:rsidRDefault="00A5522C" w:rsidP="00E3012E">
            <w:pPr>
              <w:spacing w:before="60" w:after="60"/>
              <w:jc w:val="left"/>
              <w:rPr>
                <w:b/>
                <w:bCs/>
                <w:sz w:val="20"/>
                <w:szCs w:val="20"/>
              </w:rPr>
            </w:pPr>
            <w:r w:rsidRPr="00740AD6">
              <w:rPr>
                <w:b/>
                <w:bCs/>
                <w:sz w:val="20"/>
                <w:szCs w:val="20"/>
              </w:rPr>
              <w:t>Annex A clause</w:t>
            </w:r>
          </w:p>
        </w:tc>
      </w:tr>
      <w:tr w:rsidR="00A5522C" w:rsidRPr="00740AD6" w14:paraId="4ECA16BD" w14:textId="77777777" w:rsidTr="00C62777">
        <w:tc>
          <w:tcPr>
            <w:tcW w:w="4248" w:type="dxa"/>
          </w:tcPr>
          <w:p w14:paraId="63F5225A" w14:textId="6E192662" w:rsidR="00A5522C" w:rsidRPr="00740AD6" w:rsidRDefault="006C1E19" w:rsidP="00E3012E">
            <w:pPr>
              <w:spacing w:before="60" w:after="60"/>
              <w:jc w:val="left"/>
              <w:rPr>
                <w:sz w:val="20"/>
                <w:szCs w:val="20"/>
              </w:rPr>
            </w:pPr>
            <w:r w:rsidRPr="006C1E19">
              <w:rPr>
                <w:sz w:val="20"/>
                <w:szCs w:val="20"/>
              </w:rPr>
              <w:t>Conceptual Sample schema package</w:t>
            </w:r>
          </w:p>
        </w:tc>
        <w:tc>
          <w:tcPr>
            <w:tcW w:w="3827" w:type="dxa"/>
          </w:tcPr>
          <w:p w14:paraId="4E33B3C1" w14:textId="37F7A6D0"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p>
        </w:tc>
        <w:tc>
          <w:tcPr>
            <w:tcW w:w="1666" w:type="dxa"/>
          </w:tcPr>
          <w:p w14:paraId="3083E3E2" w14:textId="23F426CC"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C62777">
        <w:tc>
          <w:tcPr>
            <w:tcW w:w="4248" w:type="dxa"/>
          </w:tcPr>
          <w:p w14:paraId="39D72EFF" w14:textId="0FFE8C46" w:rsidR="00A5522C" w:rsidRPr="00740AD6" w:rsidRDefault="006C1E19" w:rsidP="00E3012E">
            <w:pPr>
              <w:spacing w:before="60" w:after="60"/>
              <w:jc w:val="left"/>
              <w:rPr>
                <w:sz w:val="20"/>
                <w:szCs w:val="20"/>
              </w:rPr>
            </w:pPr>
            <w:r w:rsidRPr="006C1E19">
              <w:rPr>
                <w:sz w:val="20"/>
                <w:szCs w:val="20"/>
              </w:rPr>
              <w:lastRenderedPageBreak/>
              <w:t xml:space="preserve">Conceptual Sample - </w:t>
            </w:r>
            <w:proofErr w:type="spellStart"/>
            <w:r w:rsidRPr="006C1E19">
              <w:rPr>
                <w:sz w:val="20"/>
                <w:szCs w:val="20"/>
              </w:rPr>
              <w:t>PreparationProcedure</w:t>
            </w:r>
            <w:proofErr w:type="spellEnd"/>
          </w:p>
        </w:tc>
        <w:tc>
          <w:tcPr>
            <w:tcW w:w="3827" w:type="dxa"/>
          </w:tcPr>
          <w:p w14:paraId="0F32BA6A" w14:textId="09CAAC2D"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1666" w:type="dxa"/>
          </w:tcPr>
          <w:p w14:paraId="28263CD1" w14:textId="7AC8F62E"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C62777">
        <w:tc>
          <w:tcPr>
            <w:tcW w:w="4248" w:type="dxa"/>
          </w:tcPr>
          <w:p w14:paraId="08C9FB57" w14:textId="56F3766F" w:rsidR="00A5522C" w:rsidRPr="00740AD6" w:rsidRDefault="006C1E19" w:rsidP="00E3012E">
            <w:pPr>
              <w:spacing w:before="60" w:after="60"/>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827" w:type="dxa"/>
          </w:tcPr>
          <w:p w14:paraId="47BBFBE4" w14:textId="241C6FC0"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1666" w:type="dxa"/>
          </w:tcPr>
          <w:p w14:paraId="11BB3804" w14:textId="4B0F16FB"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C62777">
        <w:tc>
          <w:tcPr>
            <w:tcW w:w="4248" w:type="dxa"/>
          </w:tcPr>
          <w:p w14:paraId="567E5ACB" w14:textId="5AAA85EB" w:rsidR="00A5522C" w:rsidRPr="00740AD6" w:rsidRDefault="006C1E19" w:rsidP="00E3012E">
            <w:pPr>
              <w:spacing w:before="60" w:after="60"/>
              <w:jc w:val="left"/>
              <w:rPr>
                <w:sz w:val="20"/>
                <w:szCs w:val="20"/>
              </w:rPr>
            </w:pPr>
            <w:r w:rsidRPr="006C1E19">
              <w:rPr>
                <w:sz w:val="20"/>
                <w:szCs w:val="20"/>
              </w:rPr>
              <w:t>Conceptual Sample - Sample</w:t>
            </w:r>
          </w:p>
        </w:tc>
        <w:tc>
          <w:tcPr>
            <w:tcW w:w="3827" w:type="dxa"/>
          </w:tcPr>
          <w:p w14:paraId="486E01B3" w14:textId="2A4F9744"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1666" w:type="dxa"/>
          </w:tcPr>
          <w:p w14:paraId="3F4415B5" w14:textId="7EC19C06"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C62777">
        <w:tc>
          <w:tcPr>
            <w:tcW w:w="4248" w:type="dxa"/>
          </w:tcPr>
          <w:p w14:paraId="7FA08CE6" w14:textId="4A387C93" w:rsidR="00A5522C" w:rsidRPr="00740AD6" w:rsidRDefault="006C1E19" w:rsidP="00E3012E">
            <w:pPr>
              <w:spacing w:before="60" w:after="60"/>
              <w:jc w:val="left"/>
              <w:rPr>
                <w:sz w:val="20"/>
                <w:szCs w:val="20"/>
              </w:rPr>
            </w:pPr>
            <w:r w:rsidRPr="006C1E19">
              <w:rPr>
                <w:sz w:val="20"/>
                <w:szCs w:val="20"/>
              </w:rPr>
              <w:t>Conceptual Sample - Sampler</w:t>
            </w:r>
          </w:p>
        </w:tc>
        <w:tc>
          <w:tcPr>
            <w:tcW w:w="3827" w:type="dxa"/>
          </w:tcPr>
          <w:p w14:paraId="4D4A5CF9" w14:textId="3EEC74E1"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1666" w:type="dxa"/>
          </w:tcPr>
          <w:p w14:paraId="38DD9B64" w14:textId="67C258C0"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C62777">
        <w:tc>
          <w:tcPr>
            <w:tcW w:w="4248" w:type="dxa"/>
          </w:tcPr>
          <w:p w14:paraId="7D2DCB1B" w14:textId="733E1067" w:rsidR="00A5522C" w:rsidRPr="00740AD6" w:rsidRDefault="006C1E19" w:rsidP="00E3012E">
            <w:pPr>
              <w:spacing w:before="60" w:after="60"/>
              <w:jc w:val="left"/>
              <w:rPr>
                <w:sz w:val="20"/>
                <w:szCs w:val="20"/>
              </w:rPr>
            </w:pPr>
            <w:r w:rsidRPr="006C1E19">
              <w:rPr>
                <w:sz w:val="20"/>
                <w:szCs w:val="20"/>
              </w:rPr>
              <w:t>Conceptual Sample - Sampling</w:t>
            </w:r>
          </w:p>
        </w:tc>
        <w:tc>
          <w:tcPr>
            <w:tcW w:w="3827" w:type="dxa"/>
          </w:tcPr>
          <w:p w14:paraId="60D5D8DF" w14:textId="77D5C7DF"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1666" w:type="dxa"/>
          </w:tcPr>
          <w:p w14:paraId="06EDCBD7" w14:textId="437863A4"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C62777">
        <w:tc>
          <w:tcPr>
            <w:tcW w:w="4248" w:type="dxa"/>
          </w:tcPr>
          <w:p w14:paraId="1A93802C" w14:textId="286FAF91" w:rsidR="00A5522C" w:rsidRPr="00740AD6" w:rsidRDefault="006C1E19" w:rsidP="00E3012E">
            <w:pPr>
              <w:spacing w:before="60" w:after="60"/>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827" w:type="dxa"/>
          </w:tcPr>
          <w:p w14:paraId="27A8E47D" w14:textId="3B95247D" w:rsidR="00A5522C" w:rsidRPr="00740AD6" w:rsidRDefault="006C1E19" w:rsidP="00E3012E">
            <w:pPr>
              <w:spacing w:before="60" w:after="60"/>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1666" w:type="dxa"/>
          </w:tcPr>
          <w:p w14:paraId="15525459" w14:textId="62331243"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17C249AA" w:rsidR="009B3BAC" w:rsidRPr="00DC59FE" w:rsidRDefault="009B3BAC" w:rsidP="00C62777">
      <w:pPr>
        <w:keepNext/>
        <w:jc w:val="center"/>
        <w:rPr>
          <w:b/>
          <w:bCs/>
          <w:sz w:val="20"/>
          <w:szCs w:val="20"/>
          <w:lang w:val="fr-FR"/>
        </w:rPr>
      </w:pPr>
      <w:bookmarkStart w:id="20" w:name="_Ref52472114"/>
      <w:r w:rsidRPr="00DC59FE">
        <w:rPr>
          <w:b/>
          <w:bCs/>
          <w:sz w:val="20"/>
          <w:szCs w:val="20"/>
          <w:lang w:val="fr-FR"/>
        </w:rPr>
        <w:t>Table</w:t>
      </w:r>
      <w:r w:rsidR="00F44171">
        <w:rPr>
          <w:b/>
          <w:bCs/>
          <w:sz w:val="20"/>
          <w:szCs w:val="20"/>
          <w:lang w:val="fr-FR"/>
        </w:rPr>
        <w:t> 5</w:t>
      </w:r>
      <w:bookmarkEnd w:id="20"/>
      <w:r w:rsidR="00F44171" w:rsidRPr="00DC59FE">
        <w:rPr>
          <w:b/>
          <w:bCs/>
          <w:sz w:val="20"/>
          <w:szCs w:val="20"/>
          <w:lang w:val="fr-FR"/>
        </w:rPr>
        <w:t xml:space="preserve"> — </w:t>
      </w:r>
      <w:r w:rsidRPr="00DC59FE">
        <w:rPr>
          <w:b/>
          <w:bCs/>
          <w:sz w:val="20"/>
          <w:szCs w:val="20"/>
          <w:lang w:val="fr-FR"/>
        </w:rPr>
        <w:t xml:space="preserve">Abstract </w:t>
      </w:r>
      <w:proofErr w:type="spellStart"/>
      <w:r w:rsidRPr="00DC59FE">
        <w:rPr>
          <w:b/>
          <w:bCs/>
          <w:sz w:val="20"/>
          <w:szCs w:val="20"/>
          <w:lang w:val="fr-FR"/>
        </w:rPr>
        <w:t>Sample</w:t>
      </w:r>
      <w:proofErr w:type="spellEnd"/>
      <w:r w:rsidRPr="00DC59FE">
        <w:rPr>
          <w:b/>
          <w:bCs/>
          <w:sz w:val="20"/>
          <w:szCs w:val="20"/>
          <w:lang w:val="fr-FR"/>
        </w:rPr>
        <w:t xml:space="preserve"> </w:t>
      </w:r>
      <w:proofErr w:type="spellStart"/>
      <w:r w:rsidRPr="00DC59FE">
        <w:rPr>
          <w:b/>
          <w:bCs/>
          <w:sz w:val="20"/>
          <w:szCs w:val="20"/>
          <w:lang w:val="fr-FR"/>
        </w:rPr>
        <w:t>core</w:t>
      </w:r>
      <w:proofErr w:type="spellEnd"/>
      <w:r w:rsidRPr="00DC59FE">
        <w:rPr>
          <w:b/>
          <w:bCs/>
          <w:sz w:val="20"/>
          <w:szCs w:val="20"/>
          <w:lang w:val="fr-FR"/>
        </w:rPr>
        <w:t xml:space="preserve"> </w:t>
      </w:r>
      <w:proofErr w:type="spellStart"/>
      <w:r w:rsidRPr="00DC59FE">
        <w:rPr>
          <w:b/>
          <w:bCs/>
          <w:sz w:val="20"/>
          <w:szCs w:val="20"/>
          <w:lang w:val="fr-FR"/>
        </w:rPr>
        <w:t>conformance</w:t>
      </w:r>
      <w:proofErr w:type="spellEnd"/>
      <w:r w:rsidRPr="00DC59FE">
        <w:rPr>
          <w:b/>
          <w:bCs/>
          <w:sz w:val="20"/>
          <w:szCs w:val="20"/>
          <w:lang w:val="fr-FR"/>
        </w:rPr>
        <w:t xml:space="preserve"> classes</w:t>
      </w:r>
    </w:p>
    <w:tbl>
      <w:tblPr>
        <w:tblStyle w:val="TableGrid"/>
        <w:tblW w:w="0" w:type="auto"/>
        <w:tblLook w:val="04A0" w:firstRow="1" w:lastRow="0" w:firstColumn="1" w:lastColumn="0" w:noHBand="0" w:noVBand="1"/>
      </w:tblPr>
      <w:tblGrid>
        <w:gridCol w:w="4248"/>
        <w:gridCol w:w="3827"/>
        <w:gridCol w:w="1666"/>
      </w:tblGrid>
      <w:tr w:rsidR="009B3BAC" w:rsidRPr="00740AD6" w14:paraId="70055158" w14:textId="77777777" w:rsidTr="00C62777">
        <w:tc>
          <w:tcPr>
            <w:tcW w:w="4248" w:type="dxa"/>
          </w:tcPr>
          <w:p w14:paraId="63BA2D50" w14:textId="77777777" w:rsidR="009B3BAC" w:rsidRPr="00740AD6" w:rsidRDefault="009B3BAC" w:rsidP="00E3012E">
            <w:pPr>
              <w:keepNext/>
              <w:spacing w:before="60" w:after="60"/>
              <w:jc w:val="left"/>
              <w:rPr>
                <w:b/>
                <w:bCs/>
                <w:sz w:val="20"/>
                <w:szCs w:val="20"/>
              </w:rPr>
            </w:pPr>
            <w:r w:rsidRPr="00740AD6">
              <w:rPr>
                <w:b/>
                <w:bCs/>
                <w:sz w:val="20"/>
                <w:szCs w:val="20"/>
              </w:rPr>
              <w:t>Conformance class</w:t>
            </w:r>
          </w:p>
        </w:tc>
        <w:tc>
          <w:tcPr>
            <w:tcW w:w="3827" w:type="dxa"/>
          </w:tcPr>
          <w:p w14:paraId="786943C1" w14:textId="77777777" w:rsidR="009B3BAC" w:rsidRPr="00740AD6" w:rsidRDefault="009B3BAC" w:rsidP="00E3012E">
            <w:pPr>
              <w:keepNext/>
              <w:spacing w:before="60" w:after="60"/>
              <w:jc w:val="left"/>
              <w:rPr>
                <w:b/>
                <w:bCs/>
                <w:sz w:val="20"/>
                <w:szCs w:val="20"/>
              </w:rPr>
            </w:pPr>
            <w:r w:rsidRPr="00740AD6">
              <w:rPr>
                <w:b/>
                <w:bCs/>
                <w:sz w:val="20"/>
                <w:szCs w:val="20"/>
              </w:rPr>
              <w:t>Identifier</w:t>
            </w:r>
          </w:p>
        </w:tc>
        <w:tc>
          <w:tcPr>
            <w:tcW w:w="1666" w:type="dxa"/>
          </w:tcPr>
          <w:p w14:paraId="79594051" w14:textId="77777777" w:rsidR="009B3BAC" w:rsidRPr="00740AD6" w:rsidRDefault="009B3BAC" w:rsidP="00E3012E">
            <w:pPr>
              <w:keepNext/>
              <w:spacing w:before="60" w:after="60"/>
              <w:jc w:val="left"/>
              <w:rPr>
                <w:b/>
                <w:bCs/>
                <w:sz w:val="20"/>
                <w:szCs w:val="20"/>
              </w:rPr>
            </w:pPr>
            <w:r w:rsidRPr="00740AD6">
              <w:rPr>
                <w:b/>
                <w:bCs/>
                <w:sz w:val="20"/>
                <w:szCs w:val="20"/>
              </w:rPr>
              <w:t>Annex A clause</w:t>
            </w:r>
          </w:p>
        </w:tc>
      </w:tr>
      <w:tr w:rsidR="009B3BAC" w:rsidRPr="00740AD6" w14:paraId="3CB5E033" w14:textId="77777777" w:rsidTr="00C62777">
        <w:tc>
          <w:tcPr>
            <w:tcW w:w="4248" w:type="dxa"/>
          </w:tcPr>
          <w:p w14:paraId="170E88CB" w14:textId="6772EA9F" w:rsidR="009B3BAC" w:rsidRPr="00740AD6" w:rsidRDefault="002A61E5" w:rsidP="00E3012E">
            <w:pPr>
              <w:keepNext/>
              <w:spacing w:before="60" w:after="60"/>
              <w:jc w:val="left"/>
              <w:rPr>
                <w:sz w:val="20"/>
                <w:szCs w:val="20"/>
              </w:rPr>
            </w:pPr>
            <w:r w:rsidRPr="002A61E5">
              <w:rPr>
                <w:sz w:val="20"/>
                <w:szCs w:val="20"/>
              </w:rPr>
              <w:t>Abstract Sample core package</w:t>
            </w:r>
          </w:p>
        </w:tc>
        <w:tc>
          <w:tcPr>
            <w:tcW w:w="3827" w:type="dxa"/>
          </w:tcPr>
          <w:p w14:paraId="23A295E9" w14:textId="2968B793" w:rsidR="009B3BAC" w:rsidRPr="00740AD6" w:rsidRDefault="002A61E5" w:rsidP="00E3012E">
            <w:pPr>
              <w:keepNext/>
              <w:spacing w:before="60" w:after="60"/>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1666" w:type="dxa"/>
          </w:tcPr>
          <w:p w14:paraId="2F5DCE08" w14:textId="7EB1513F" w:rsidR="009B3BAC" w:rsidRPr="00740AD6" w:rsidRDefault="009B3BAC" w:rsidP="00E3012E">
            <w:pPr>
              <w:keepNext/>
              <w:spacing w:before="60" w:after="60"/>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C62777">
        <w:tc>
          <w:tcPr>
            <w:tcW w:w="4248" w:type="dxa"/>
          </w:tcPr>
          <w:p w14:paraId="2866CF75" w14:textId="158431D2"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827" w:type="dxa"/>
          </w:tcPr>
          <w:p w14:paraId="0B31878F" w14:textId="0D84CC76"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1666" w:type="dxa"/>
          </w:tcPr>
          <w:p w14:paraId="062A3A71" w14:textId="55E5ACBD"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C62777">
        <w:tc>
          <w:tcPr>
            <w:tcW w:w="4248" w:type="dxa"/>
          </w:tcPr>
          <w:p w14:paraId="23804103" w14:textId="4C1FE99E"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AbstractPreparationStep</w:t>
            </w:r>
            <w:r w:rsidR="009B3BAC" w:rsidRPr="006C1E19">
              <w:rPr>
                <w:sz w:val="20"/>
                <w:szCs w:val="20"/>
              </w:rPr>
              <w:t>Sample</w:t>
            </w:r>
            <w:proofErr w:type="spellEnd"/>
            <w:r w:rsidR="009B3BAC" w:rsidRPr="006C1E19">
              <w:rPr>
                <w:sz w:val="20"/>
                <w:szCs w:val="20"/>
              </w:rPr>
              <w:t xml:space="preserve"> - </w:t>
            </w:r>
            <w:proofErr w:type="spellStart"/>
            <w:r w:rsidR="009B3BAC" w:rsidRPr="006C1E19">
              <w:rPr>
                <w:sz w:val="20"/>
                <w:szCs w:val="20"/>
              </w:rPr>
              <w:t>PreparationStep</w:t>
            </w:r>
            <w:proofErr w:type="spellEnd"/>
          </w:p>
        </w:tc>
        <w:tc>
          <w:tcPr>
            <w:tcW w:w="3827" w:type="dxa"/>
          </w:tcPr>
          <w:p w14:paraId="0A4AD7A6" w14:textId="30355BF3"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1666" w:type="dxa"/>
          </w:tcPr>
          <w:p w14:paraId="743FC0AF" w14:textId="0FD23406"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C62777">
        <w:tc>
          <w:tcPr>
            <w:tcW w:w="4248" w:type="dxa"/>
          </w:tcPr>
          <w:p w14:paraId="62D34BD9" w14:textId="21929FB5"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827" w:type="dxa"/>
          </w:tcPr>
          <w:p w14:paraId="5F11A5D6" w14:textId="736F032D"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1666" w:type="dxa"/>
          </w:tcPr>
          <w:p w14:paraId="4313F30F" w14:textId="31A08E0A"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C62777">
        <w:tc>
          <w:tcPr>
            <w:tcW w:w="4248" w:type="dxa"/>
          </w:tcPr>
          <w:p w14:paraId="60F5D60F" w14:textId="06AAAFE5" w:rsidR="009B3BAC" w:rsidRPr="00740AD6" w:rsidRDefault="00264063" w:rsidP="00E3012E">
            <w:pPr>
              <w:keepNext/>
              <w:spacing w:before="60" w:after="60"/>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827" w:type="dxa"/>
          </w:tcPr>
          <w:p w14:paraId="5221EF6A" w14:textId="2E23A709" w:rsidR="009B3BAC" w:rsidRPr="00740AD6" w:rsidRDefault="00264063" w:rsidP="00E3012E">
            <w:pPr>
              <w:keepNext/>
              <w:spacing w:before="60" w:after="60"/>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1666" w:type="dxa"/>
          </w:tcPr>
          <w:p w14:paraId="7AEA99E9" w14:textId="2C2976FB"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C62777">
        <w:tc>
          <w:tcPr>
            <w:tcW w:w="4248" w:type="dxa"/>
          </w:tcPr>
          <w:p w14:paraId="71032169" w14:textId="5F2506AC" w:rsidR="009B3BAC" w:rsidRPr="00740AD6" w:rsidRDefault="006A786D" w:rsidP="00E3012E">
            <w:pPr>
              <w:keepNext/>
              <w:spacing w:before="60" w:after="60"/>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827" w:type="dxa"/>
          </w:tcPr>
          <w:p w14:paraId="20259CCD" w14:textId="3699FC16" w:rsidR="009B3BAC" w:rsidRPr="00740AD6" w:rsidRDefault="006A786D" w:rsidP="00E3012E">
            <w:pPr>
              <w:keepNext/>
              <w:spacing w:before="60" w:after="60"/>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1666" w:type="dxa"/>
          </w:tcPr>
          <w:p w14:paraId="5DFD2E6D" w14:textId="67CE664C" w:rsidR="009B3BAC" w:rsidRPr="00740AD6" w:rsidRDefault="009B3BAC" w:rsidP="00E3012E">
            <w:pPr>
              <w:keepNext/>
              <w:spacing w:before="60" w:after="60"/>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C62777">
        <w:tc>
          <w:tcPr>
            <w:tcW w:w="4248" w:type="dxa"/>
          </w:tcPr>
          <w:p w14:paraId="540BD8DD" w14:textId="54CCB66B" w:rsidR="009B3BAC" w:rsidRPr="00740AD6" w:rsidRDefault="00BC3B29" w:rsidP="00E3012E">
            <w:pPr>
              <w:keepNext/>
              <w:spacing w:before="60" w:after="60"/>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827" w:type="dxa"/>
          </w:tcPr>
          <w:p w14:paraId="658B882D" w14:textId="2C42B566" w:rsidR="009B3BAC" w:rsidRPr="00740AD6" w:rsidRDefault="00BC3B29" w:rsidP="00E3012E">
            <w:pPr>
              <w:keepNext/>
              <w:spacing w:before="60" w:after="60"/>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1666" w:type="dxa"/>
          </w:tcPr>
          <w:p w14:paraId="34F403C9" w14:textId="2B04AA6B" w:rsidR="009B3BAC" w:rsidRPr="00740AD6" w:rsidRDefault="009B3BAC" w:rsidP="00E3012E">
            <w:pPr>
              <w:keepNext/>
              <w:spacing w:before="60" w:after="60"/>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08441769" w:rsidR="00FD5E24" w:rsidRPr="00FD5E24" w:rsidRDefault="00FD5E24" w:rsidP="00FD5E24">
      <w:pPr>
        <w:jc w:val="center"/>
        <w:rPr>
          <w:b/>
          <w:bCs/>
          <w:sz w:val="20"/>
          <w:szCs w:val="20"/>
        </w:rPr>
      </w:pPr>
      <w:bookmarkStart w:id="21" w:name="_Ref52472123"/>
      <w:r w:rsidRPr="00FD5E24">
        <w:rPr>
          <w:b/>
          <w:bCs/>
          <w:sz w:val="20"/>
          <w:szCs w:val="20"/>
        </w:rPr>
        <w:t>Table</w:t>
      </w:r>
      <w:r w:rsidR="00F44171">
        <w:rPr>
          <w:b/>
          <w:bCs/>
          <w:sz w:val="20"/>
          <w:szCs w:val="20"/>
        </w:rPr>
        <w:t> 6</w:t>
      </w:r>
      <w:bookmarkEnd w:id="21"/>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4248"/>
        <w:gridCol w:w="3827"/>
        <w:gridCol w:w="1666"/>
      </w:tblGrid>
      <w:tr w:rsidR="00FD5E24" w:rsidRPr="00740AD6" w14:paraId="59D35289" w14:textId="77777777" w:rsidTr="00C62777">
        <w:tc>
          <w:tcPr>
            <w:tcW w:w="4248" w:type="dxa"/>
          </w:tcPr>
          <w:p w14:paraId="21DCCF92" w14:textId="77777777" w:rsidR="00FD5E24" w:rsidRPr="00740AD6" w:rsidRDefault="00FD5E24" w:rsidP="00E3012E">
            <w:pPr>
              <w:spacing w:before="60" w:after="60"/>
              <w:jc w:val="left"/>
              <w:rPr>
                <w:b/>
                <w:bCs/>
                <w:sz w:val="20"/>
                <w:szCs w:val="20"/>
              </w:rPr>
            </w:pPr>
            <w:r w:rsidRPr="00740AD6">
              <w:rPr>
                <w:b/>
                <w:bCs/>
                <w:sz w:val="20"/>
                <w:szCs w:val="20"/>
              </w:rPr>
              <w:t>Conformance class</w:t>
            </w:r>
          </w:p>
        </w:tc>
        <w:tc>
          <w:tcPr>
            <w:tcW w:w="3827" w:type="dxa"/>
          </w:tcPr>
          <w:p w14:paraId="2F13D1C8" w14:textId="77777777" w:rsidR="00FD5E24" w:rsidRPr="00740AD6" w:rsidRDefault="00FD5E24" w:rsidP="00E3012E">
            <w:pPr>
              <w:spacing w:before="60" w:after="60"/>
              <w:jc w:val="left"/>
              <w:rPr>
                <w:b/>
                <w:bCs/>
                <w:sz w:val="20"/>
                <w:szCs w:val="20"/>
              </w:rPr>
            </w:pPr>
            <w:r w:rsidRPr="00740AD6">
              <w:rPr>
                <w:b/>
                <w:bCs/>
                <w:sz w:val="20"/>
                <w:szCs w:val="20"/>
              </w:rPr>
              <w:t>Identifier</w:t>
            </w:r>
          </w:p>
        </w:tc>
        <w:tc>
          <w:tcPr>
            <w:tcW w:w="1666" w:type="dxa"/>
          </w:tcPr>
          <w:p w14:paraId="2663B2E9" w14:textId="77777777" w:rsidR="00FD5E24" w:rsidRPr="00740AD6" w:rsidRDefault="00FD5E24" w:rsidP="00E3012E">
            <w:pPr>
              <w:spacing w:before="60" w:after="60"/>
              <w:jc w:val="left"/>
              <w:rPr>
                <w:b/>
                <w:bCs/>
                <w:sz w:val="20"/>
                <w:szCs w:val="20"/>
              </w:rPr>
            </w:pPr>
            <w:r w:rsidRPr="00740AD6">
              <w:rPr>
                <w:b/>
                <w:bCs/>
                <w:sz w:val="20"/>
                <w:szCs w:val="20"/>
              </w:rPr>
              <w:t>Annex A clause</w:t>
            </w:r>
          </w:p>
        </w:tc>
      </w:tr>
      <w:tr w:rsidR="00FD5E24" w:rsidRPr="00740AD6" w14:paraId="0C8B994D" w14:textId="77777777" w:rsidTr="00C62777">
        <w:tc>
          <w:tcPr>
            <w:tcW w:w="4248" w:type="dxa"/>
          </w:tcPr>
          <w:p w14:paraId="1B122CF6" w14:textId="694A51A7" w:rsidR="00FD5E24" w:rsidRPr="00740AD6" w:rsidRDefault="00475740" w:rsidP="00E3012E">
            <w:pPr>
              <w:spacing w:before="60" w:after="60"/>
              <w:jc w:val="left"/>
              <w:rPr>
                <w:sz w:val="20"/>
                <w:szCs w:val="20"/>
              </w:rPr>
            </w:pPr>
            <w:r w:rsidRPr="00475740">
              <w:rPr>
                <w:sz w:val="20"/>
                <w:szCs w:val="20"/>
              </w:rPr>
              <w:t>Basic Samples package</w:t>
            </w:r>
          </w:p>
        </w:tc>
        <w:tc>
          <w:tcPr>
            <w:tcW w:w="3827" w:type="dxa"/>
          </w:tcPr>
          <w:p w14:paraId="23538F05" w14:textId="57C7BD77" w:rsidR="00FD5E24" w:rsidRPr="00740AD6" w:rsidRDefault="00475740" w:rsidP="00E3012E">
            <w:pPr>
              <w:spacing w:before="60" w:after="60"/>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1666" w:type="dxa"/>
          </w:tcPr>
          <w:p w14:paraId="57A26864" w14:textId="6899DB90" w:rsidR="00FD5E24" w:rsidRPr="00740AD6" w:rsidRDefault="00FD5E24" w:rsidP="00E3012E">
            <w:pPr>
              <w:spacing w:before="60" w:after="60"/>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C62777">
        <w:tc>
          <w:tcPr>
            <w:tcW w:w="4248" w:type="dxa"/>
          </w:tcPr>
          <w:p w14:paraId="6284D1B3" w14:textId="5AD6A429" w:rsidR="00FD5E24" w:rsidRPr="00740AD6" w:rsidRDefault="009A483C" w:rsidP="00E3012E">
            <w:pPr>
              <w:spacing w:before="60" w:after="60"/>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827" w:type="dxa"/>
          </w:tcPr>
          <w:p w14:paraId="1C6D98BF" w14:textId="2854596A" w:rsidR="00FD5E24" w:rsidRPr="00740AD6" w:rsidRDefault="009A483C" w:rsidP="00E3012E">
            <w:pPr>
              <w:spacing w:before="60" w:after="60"/>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1666" w:type="dxa"/>
          </w:tcPr>
          <w:p w14:paraId="33898D43" w14:textId="0A3E779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C62777">
        <w:tc>
          <w:tcPr>
            <w:tcW w:w="4248" w:type="dxa"/>
          </w:tcPr>
          <w:p w14:paraId="0D07F9E6" w14:textId="4DBD0D97"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827" w:type="dxa"/>
          </w:tcPr>
          <w:p w14:paraId="060AA069" w14:textId="1A5CDAB4"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1666" w:type="dxa"/>
          </w:tcPr>
          <w:p w14:paraId="60B883EE" w14:textId="6E14FD5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C62777">
        <w:tc>
          <w:tcPr>
            <w:tcW w:w="4248" w:type="dxa"/>
          </w:tcPr>
          <w:p w14:paraId="187E2CC6" w14:textId="73AC9F52"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827" w:type="dxa"/>
          </w:tcPr>
          <w:p w14:paraId="3B886213" w14:textId="773ED8F2"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1666" w:type="dxa"/>
          </w:tcPr>
          <w:p w14:paraId="7A274AF1" w14:textId="0AC4440B"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C62777">
        <w:tc>
          <w:tcPr>
            <w:tcW w:w="4248" w:type="dxa"/>
          </w:tcPr>
          <w:p w14:paraId="638026D3" w14:textId="29873311" w:rsidR="00FD5E24" w:rsidRPr="00740AD6" w:rsidRDefault="00B60127" w:rsidP="00E3012E">
            <w:pPr>
              <w:spacing w:before="60" w:after="60"/>
              <w:jc w:val="left"/>
              <w:rPr>
                <w:sz w:val="20"/>
                <w:szCs w:val="20"/>
              </w:rPr>
            </w:pPr>
            <w:r w:rsidRPr="00B60127">
              <w:rPr>
                <w:sz w:val="20"/>
                <w:szCs w:val="20"/>
              </w:rPr>
              <w:t>Basic Samples - Sample</w:t>
            </w:r>
          </w:p>
        </w:tc>
        <w:tc>
          <w:tcPr>
            <w:tcW w:w="3827" w:type="dxa"/>
          </w:tcPr>
          <w:p w14:paraId="465E6630" w14:textId="4115A68A"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1666" w:type="dxa"/>
          </w:tcPr>
          <w:p w14:paraId="2E830ABE" w14:textId="72F753EE"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C62777">
        <w:tc>
          <w:tcPr>
            <w:tcW w:w="4248" w:type="dxa"/>
          </w:tcPr>
          <w:p w14:paraId="520991D5" w14:textId="36BABC48" w:rsidR="00FD5E24" w:rsidRPr="00740AD6"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827" w:type="dxa"/>
          </w:tcPr>
          <w:p w14:paraId="542C6AB9" w14:textId="76A2C1E3"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1666" w:type="dxa"/>
          </w:tcPr>
          <w:p w14:paraId="47072CF3" w14:textId="2E182786"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C62777">
        <w:tc>
          <w:tcPr>
            <w:tcW w:w="4248" w:type="dxa"/>
          </w:tcPr>
          <w:p w14:paraId="2E9FE26B" w14:textId="7BA52810" w:rsidR="00FD5E24" w:rsidRPr="00740AD6" w:rsidRDefault="00B60127" w:rsidP="00E3012E">
            <w:pPr>
              <w:spacing w:before="60" w:after="60"/>
              <w:jc w:val="left"/>
              <w:rPr>
                <w:sz w:val="20"/>
                <w:szCs w:val="20"/>
              </w:rPr>
            </w:pPr>
            <w:r w:rsidRPr="00B60127">
              <w:rPr>
                <w:sz w:val="20"/>
                <w:szCs w:val="20"/>
              </w:rPr>
              <w:t>Basic Samples - Sampler</w:t>
            </w:r>
          </w:p>
        </w:tc>
        <w:tc>
          <w:tcPr>
            <w:tcW w:w="3827" w:type="dxa"/>
          </w:tcPr>
          <w:p w14:paraId="46BDF584" w14:textId="5CF525C9" w:rsidR="00FD5E24" w:rsidRPr="00740AD6"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1666" w:type="dxa"/>
          </w:tcPr>
          <w:p w14:paraId="0080B035" w14:textId="12A9EB3A"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C62777">
        <w:tc>
          <w:tcPr>
            <w:tcW w:w="4248" w:type="dxa"/>
          </w:tcPr>
          <w:p w14:paraId="412B9344" w14:textId="2FE5F044" w:rsidR="00B60127" w:rsidRPr="00B60127" w:rsidRDefault="00B60127" w:rsidP="00E3012E">
            <w:pPr>
              <w:tabs>
                <w:tab w:val="clear" w:pos="403"/>
                <w:tab w:val="left" w:pos="2180"/>
              </w:tabs>
              <w:spacing w:before="60" w:after="60"/>
              <w:jc w:val="left"/>
              <w:rPr>
                <w:sz w:val="20"/>
                <w:szCs w:val="20"/>
              </w:rPr>
            </w:pPr>
            <w:r w:rsidRPr="00B60127">
              <w:rPr>
                <w:sz w:val="20"/>
                <w:szCs w:val="20"/>
              </w:rPr>
              <w:t>Basic Samples - Sampling</w:t>
            </w:r>
          </w:p>
        </w:tc>
        <w:tc>
          <w:tcPr>
            <w:tcW w:w="3827" w:type="dxa"/>
          </w:tcPr>
          <w:p w14:paraId="3FBD67F4" w14:textId="43B787D4"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1666" w:type="dxa"/>
          </w:tcPr>
          <w:p w14:paraId="6049C3B8" w14:textId="6B7A4F51"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C62777">
        <w:tc>
          <w:tcPr>
            <w:tcW w:w="4248" w:type="dxa"/>
          </w:tcPr>
          <w:p w14:paraId="6AFCF1FA" w14:textId="7A1CD0F7"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827" w:type="dxa"/>
          </w:tcPr>
          <w:p w14:paraId="04DBFB8F" w14:textId="72E2BADC" w:rsidR="00B60127" w:rsidRPr="00B60127" w:rsidRDefault="00B60127" w:rsidP="00E3012E">
            <w:pPr>
              <w:tabs>
                <w:tab w:val="clear" w:pos="403"/>
                <w:tab w:val="left" w:pos="925"/>
              </w:tabs>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1666" w:type="dxa"/>
          </w:tcPr>
          <w:p w14:paraId="064E5A9E" w14:textId="4ACE9E89"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C62777">
        <w:tc>
          <w:tcPr>
            <w:tcW w:w="4248" w:type="dxa"/>
          </w:tcPr>
          <w:p w14:paraId="086AFB0E" w14:textId="64022AD1"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827" w:type="dxa"/>
          </w:tcPr>
          <w:p w14:paraId="0B2DECA8" w14:textId="7F278ADF"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1666" w:type="dxa"/>
          </w:tcPr>
          <w:p w14:paraId="7BDC8EB8" w14:textId="7C6E7150"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C62777">
        <w:tc>
          <w:tcPr>
            <w:tcW w:w="4248" w:type="dxa"/>
          </w:tcPr>
          <w:p w14:paraId="144566D9" w14:textId="7E7C4CAE" w:rsidR="00B60127" w:rsidRPr="00B60127" w:rsidRDefault="00B60127" w:rsidP="00E3012E">
            <w:pPr>
              <w:spacing w:before="60" w:after="60"/>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827" w:type="dxa"/>
          </w:tcPr>
          <w:p w14:paraId="45875C30" w14:textId="2B077E15" w:rsidR="00B60127" w:rsidRPr="00B60127" w:rsidRDefault="00B60127" w:rsidP="00E3012E">
            <w:pPr>
              <w:spacing w:before="60" w:after="60"/>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1666" w:type="dxa"/>
          </w:tcPr>
          <w:p w14:paraId="74E8709B" w14:textId="368D753E"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06A5702" w14:textId="0A2D98FF" w:rsidR="00247DE8" w:rsidRDefault="00247DE8" w:rsidP="001A33D0">
      <w:pPr>
        <w:pStyle w:val="Heading1"/>
        <w:numPr>
          <w:ilvl w:val="0"/>
          <w:numId w:val="1"/>
        </w:numPr>
        <w:tabs>
          <w:tab w:val="clear" w:pos="432"/>
        </w:tabs>
        <w:ind w:left="0" w:firstLine="0"/>
      </w:pPr>
      <w:bookmarkStart w:id="22" w:name="_Toc52962318"/>
      <w:r>
        <w:lastRenderedPageBreak/>
        <w:t>Document conventions</w:t>
      </w:r>
      <w:bookmarkEnd w:id="22"/>
    </w:p>
    <w:p w14:paraId="59BB259F" w14:textId="1AF78D38" w:rsidR="00CE109A" w:rsidRDefault="00247DE8" w:rsidP="00CE109A">
      <w:pPr>
        <w:pStyle w:val="Heading2"/>
      </w:pPr>
      <w:bookmarkStart w:id="23" w:name="_Toc52962319"/>
      <w:r w:rsidRPr="00247DE8">
        <w:t>Abbreviated terms and acronyms</w:t>
      </w:r>
      <w:bookmarkEnd w:id="23"/>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4" w:name="_Toc52962320"/>
      <w:r>
        <w:t>Schema language</w:t>
      </w:r>
      <w:bookmarkEnd w:id="2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5" w:name="_Toc52962321"/>
      <w:r>
        <w:t>Model element names</w:t>
      </w:r>
      <w:bookmarkEnd w:id="25"/>
    </w:p>
    <w:p w14:paraId="07EE5E28" w14:textId="0D91391B" w:rsidR="00CE109A" w:rsidRPr="00CE109A" w:rsidRDefault="00CE109A" w:rsidP="00C62777">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w:t>
      </w:r>
      <w:r w:rsidRPr="00CE109A">
        <w:rPr>
          <w:lang w:eastAsia="ja-JP"/>
        </w:rPr>
        <w:lastRenderedPageBreak/>
        <w:t xml:space="preserve">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6" w:name="_Toc52962322"/>
      <w:r>
        <w:t>Requirements and recommendations</w:t>
      </w:r>
      <w:bookmarkEnd w:id="2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50E2FC98" w14:textId="77777777" w:rsidTr="00E3012E">
        <w:tc>
          <w:tcPr>
            <w:tcW w:w="4890" w:type="dxa"/>
            <w:shd w:val="clear" w:color="auto" w:fill="auto"/>
            <w:tcMar>
              <w:top w:w="100" w:type="dxa"/>
              <w:left w:w="100" w:type="dxa"/>
              <w:bottom w:w="100" w:type="dxa"/>
              <w:right w:w="100" w:type="dxa"/>
            </w:tcMar>
          </w:tcPr>
          <w:p w14:paraId="62E2C0A3" w14:textId="77777777" w:rsidR="00CE109A" w:rsidRPr="00E3012E" w:rsidRDefault="00CE109A" w:rsidP="00E3012E">
            <w:pPr>
              <w:tabs>
                <w:tab w:val="clear" w:pos="403"/>
                <w:tab w:val="left" w:pos="400"/>
                <w:tab w:val="left" w:pos="560"/>
              </w:tabs>
              <w:spacing w:before="60" w:after="60"/>
              <w:rPr>
                <w:b/>
                <w:sz w:val="20"/>
                <w:szCs w:val="20"/>
                <w:shd w:val="clear" w:color="auto" w:fill="93C47D"/>
              </w:rPr>
            </w:pPr>
            <w:r w:rsidRPr="00E3012E">
              <w:rPr>
                <w:b/>
                <w:sz w:val="20"/>
                <w:szCs w:val="20"/>
              </w:rPr>
              <w:t>Requirement /</w:t>
            </w:r>
            <w:proofErr w:type="spellStart"/>
            <w:r w:rsidRPr="00E3012E">
              <w:rPr>
                <w:b/>
                <w:sz w:val="20"/>
                <w:szCs w:val="20"/>
              </w:rPr>
              <w:t>req</w:t>
            </w:r>
            <w:proofErr w:type="spellEnd"/>
            <w:r w:rsidRPr="00E3012E">
              <w:rPr>
                <w:b/>
                <w:sz w:val="20"/>
                <w:szCs w:val="20"/>
              </w:rPr>
              <w:t>/{</w:t>
            </w:r>
            <w:proofErr w:type="spellStart"/>
            <w:r w:rsidRPr="00E3012E">
              <w:rPr>
                <w:b/>
                <w:sz w:val="20"/>
                <w:szCs w:val="20"/>
              </w:rPr>
              <w:t>pkg</w:t>
            </w:r>
            <w:proofErr w:type="spellEnd"/>
            <w:r w:rsidRPr="00E3012E">
              <w:rPr>
                <w:b/>
                <w:sz w:val="20"/>
                <w:szCs w:val="20"/>
              </w:rPr>
              <w:t>}/{</w:t>
            </w:r>
            <w:proofErr w:type="spellStart"/>
            <w:r w:rsidRPr="00E3012E">
              <w:rPr>
                <w:b/>
                <w:sz w:val="20"/>
                <w:szCs w:val="20"/>
              </w:rPr>
              <w:t>classM</w:t>
            </w:r>
            <w:proofErr w:type="spellEnd"/>
            <w:r w:rsidRPr="00E3012E">
              <w:rPr>
                <w:b/>
                <w:sz w:val="20"/>
                <w:szCs w:val="20"/>
              </w:rPr>
              <w:t>}/{</w:t>
            </w:r>
            <w:proofErr w:type="spellStart"/>
            <w:r w:rsidRPr="00E3012E">
              <w:rPr>
                <w:b/>
                <w:sz w:val="20"/>
                <w:szCs w:val="20"/>
              </w:rPr>
              <w:t>reqN</w:t>
            </w:r>
            <w:proofErr w:type="spellEnd"/>
            <w:r w:rsidRPr="00E3012E">
              <w:rPr>
                <w:b/>
                <w:sz w:val="20"/>
                <w:szCs w:val="20"/>
              </w:rPr>
              <w:t>}</w:t>
            </w:r>
          </w:p>
        </w:tc>
        <w:tc>
          <w:tcPr>
            <w:tcW w:w="3720" w:type="dxa"/>
            <w:shd w:val="clear" w:color="auto" w:fill="auto"/>
            <w:tcMar>
              <w:top w:w="100" w:type="dxa"/>
              <w:left w:w="100" w:type="dxa"/>
              <w:bottom w:w="100" w:type="dxa"/>
              <w:right w:w="100" w:type="dxa"/>
            </w:tcMar>
          </w:tcPr>
          <w:p w14:paraId="3005282C" w14:textId="5F5569C0" w:rsidR="00CE109A" w:rsidRPr="00E3012E" w:rsidRDefault="00CE109A" w:rsidP="00E3012E">
            <w:pPr>
              <w:tabs>
                <w:tab w:val="clear" w:pos="403"/>
                <w:tab w:val="left" w:pos="400"/>
              </w:tabs>
              <w:spacing w:before="60" w:after="60"/>
              <w:jc w:val="left"/>
              <w:rPr>
                <w:sz w:val="20"/>
                <w:szCs w:val="20"/>
              </w:rPr>
            </w:pPr>
            <w:r w:rsidRPr="00E3012E">
              <w:rPr>
                <w:sz w:val="20"/>
                <w:szCs w:val="20"/>
              </w:rPr>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8D3A366" w:rsidR="00CE109A" w:rsidRPr="00FF42B7" w:rsidRDefault="00931346" w:rsidP="00931346">
      <w:r>
        <w:t>a)</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obs-cpt</w:t>
      </w:r>
      <w:proofErr w:type="spellEnd"/>
      <w:r w:rsidR="00CE109A" w:rsidRPr="00FF42B7">
        <w:t>: Conceptual Observation schema,</w:t>
      </w:r>
    </w:p>
    <w:p w14:paraId="156AC6DF" w14:textId="4298F36D" w:rsidR="00CE109A" w:rsidRPr="00FF42B7" w:rsidRDefault="00931346" w:rsidP="00931346">
      <w:r>
        <w:t>b)</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w:t>
      </w:r>
      <w:proofErr w:type="spellEnd"/>
      <w:r w:rsidR="00CE109A" w:rsidRPr="00931346">
        <w:rPr>
          <w:b/>
          <w:bCs/>
        </w:rPr>
        <w:t>-core</w:t>
      </w:r>
      <w:r w:rsidR="00CE109A" w:rsidRPr="00FF42B7">
        <w:t>: Abstract Observation Core,</w:t>
      </w:r>
    </w:p>
    <w:p w14:paraId="3C5C20A5" w14:textId="6E19F2B6" w:rsidR="00CE109A" w:rsidRPr="00FF42B7" w:rsidRDefault="00931346" w:rsidP="00931346">
      <w:r>
        <w:t>c)</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obs</w:t>
      </w:r>
      <w:proofErr w:type="spellEnd"/>
      <w:r w:rsidR="00CE109A" w:rsidRPr="00931346">
        <w:rPr>
          <w:b/>
          <w:bCs/>
        </w:rPr>
        <w:t>-basic</w:t>
      </w:r>
      <w:r w:rsidR="00CE109A" w:rsidRPr="00FF42B7">
        <w:t>: Basic Observations,</w:t>
      </w:r>
    </w:p>
    <w:p w14:paraId="355D264B" w14:textId="091B72F1" w:rsidR="00CE109A" w:rsidRPr="00FF42B7" w:rsidRDefault="00931346" w:rsidP="00931346">
      <w:r>
        <w:t>d)</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sam-cpt</w:t>
      </w:r>
      <w:proofErr w:type="spellEnd"/>
      <w:r w:rsidR="00CE109A" w:rsidRPr="00FF42B7">
        <w:t>: Conceptual Sample schema,</w:t>
      </w:r>
    </w:p>
    <w:p w14:paraId="5192E89B" w14:textId="2C5285FE" w:rsidR="00CE109A" w:rsidRPr="00FF42B7" w:rsidRDefault="00931346" w:rsidP="00931346">
      <w:r>
        <w:t>e)</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w:t>
      </w:r>
      <w:proofErr w:type="spellEnd"/>
      <w:r w:rsidR="00CE109A" w:rsidRPr="00931346">
        <w:rPr>
          <w:b/>
          <w:bCs/>
        </w:rPr>
        <w:t>-core</w:t>
      </w:r>
      <w:r w:rsidR="00CE109A" w:rsidRPr="00FF42B7">
        <w:t>: Abstract Sample core,</w:t>
      </w:r>
    </w:p>
    <w:p w14:paraId="0BF26897" w14:textId="26DB0638" w:rsidR="00CE109A" w:rsidRPr="00FF42B7" w:rsidRDefault="00931346" w:rsidP="00931346">
      <w:r>
        <w:t>f)</w:t>
      </w:r>
      <w:r w:rsidRPr="00F02BC7">
        <w:tab/>
      </w:r>
      <w:r w:rsidR="00CE109A" w:rsidRPr="00931346">
        <w:rPr>
          <w:b/>
          <w:bCs/>
        </w:rPr>
        <w:t>/</w:t>
      </w:r>
      <w:proofErr w:type="spellStart"/>
      <w:r w:rsidR="00CE109A" w:rsidRPr="00931346">
        <w:rPr>
          <w:b/>
          <w:bCs/>
        </w:rPr>
        <w:t>req</w:t>
      </w:r>
      <w:proofErr w:type="spellEnd"/>
      <w:r w:rsidR="00CE109A" w:rsidRPr="00931346">
        <w:rPr>
          <w:b/>
          <w:bCs/>
        </w:rPr>
        <w:t>/</w:t>
      </w:r>
      <w:proofErr w:type="spellStart"/>
      <w:r w:rsidR="00CE109A" w:rsidRPr="00931346">
        <w:rPr>
          <w:b/>
          <w:bCs/>
        </w:rPr>
        <w:t>sam</w:t>
      </w:r>
      <w:proofErr w:type="spellEnd"/>
      <w:r w:rsidR="00CE109A" w:rsidRPr="00931346">
        <w:rPr>
          <w:b/>
          <w:bCs/>
        </w:rPr>
        <w:t>-basic</w:t>
      </w:r>
      <w:r w:rsidR="00CE109A"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08271B83" w:rsidR="00CE109A" w:rsidRPr="00FF42B7" w:rsidRDefault="00931346" w:rsidP="00931346">
      <w:r w:rsidRPr="00F02BC7">
        <w:t>—</w:t>
      </w:r>
      <w:r w:rsidRPr="00F02BC7">
        <w:tab/>
      </w:r>
      <w:r w:rsidR="00CE109A" w:rsidRPr="00FF42B7">
        <w:rPr>
          <w:b/>
          <w:bCs/>
        </w:rPr>
        <w:t>{Class Name}-</w:t>
      </w:r>
      <w:proofErr w:type="spellStart"/>
      <w:r w:rsidR="00CE109A" w:rsidRPr="00FF42B7">
        <w:rPr>
          <w:b/>
          <w:bCs/>
        </w:rPr>
        <w:t>sem</w:t>
      </w:r>
      <w:proofErr w:type="spellEnd"/>
      <w:r w:rsidR="00CE109A"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3C3F5606" w:rsidR="00CE109A" w:rsidRPr="00FF42B7" w:rsidRDefault="00931346" w:rsidP="00931346">
      <w:proofErr w:type="spellStart"/>
      <w:r>
        <w:t>i</w:t>
      </w:r>
      <w:proofErr w:type="spellEnd"/>
      <w:r>
        <w:t>)</w:t>
      </w:r>
      <w:r w:rsidRPr="00F02BC7">
        <w:tab/>
      </w:r>
      <w:r w:rsidR="00CE109A" w:rsidRPr="00FF42B7">
        <w:rPr>
          <w:b/>
          <w:bCs/>
        </w:rPr>
        <w:t>{Attribute/Association Name}-</w:t>
      </w:r>
      <w:proofErr w:type="spellStart"/>
      <w:r w:rsidR="00CE109A" w:rsidRPr="00FF42B7">
        <w:rPr>
          <w:b/>
          <w:bCs/>
        </w:rPr>
        <w:t>sem</w:t>
      </w:r>
      <w:proofErr w:type="spellEnd"/>
      <w:r w:rsidR="00CE109A"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6AA51844" w:rsidR="00CE109A" w:rsidRPr="00FF42B7" w:rsidRDefault="00931346" w:rsidP="00931346">
      <w:r>
        <w:t>ii)</w:t>
      </w:r>
      <w:r w:rsidRPr="00F02BC7">
        <w:tab/>
      </w:r>
      <w:r w:rsidR="00CE109A" w:rsidRPr="00FF42B7">
        <w:rPr>
          <w:b/>
          <w:bCs/>
        </w:rPr>
        <w:t>{Attribute/Association Name}-type</w:t>
      </w:r>
      <w:r w:rsidR="00CE109A" w:rsidRPr="00FF42B7">
        <w:t>: Type information pertaining to the attribute or association when the type is constrained within one model package;</w:t>
      </w:r>
    </w:p>
    <w:p w14:paraId="3BDBD1CD" w14:textId="3149789E" w:rsidR="00CE109A" w:rsidRPr="00FF42B7" w:rsidRDefault="00931346" w:rsidP="00931346">
      <w:r>
        <w:t>iii)</w:t>
      </w:r>
      <w:r w:rsidRPr="00F02BC7">
        <w:tab/>
      </w:r>
      <w:r w:rsidR="00CE109A" w:rsidRPr="00FF42B7">
        <w:rPr>
          <w:b/>
          <w:bCs/>
        </w:rPr>
        <w:t>{Attribute/Association Name}-card</w:t>
      </w:r>
      <w:r w:rsidR="00CE109A" w:rsidRPr="00FF42B7">
        <w:t>: Cardinality information pertaining to the attribute or association;</w:t>
      </w:r>
    </w:p>
    <w:p w14:paraId="7B0C6F20" w14:textId="619BCE62" w:rsidR="00CE109A" w:rsidRPr="00FF42B7" w:rsidRDefault="00931346" w:rsidP="00931346">
      <w:proofErr w:type="spellStart"/>
      <w:r>
        <w:t>iiii</w:t>
      </w:r>
      <w:proofErr w:type="spellEnd"/>
      <w:r>
        <w:t>)</w:t>
      </w:r>
      <w:r w:rsidRPr="00F02BC7">
        <w:tab/>
      </w:r>
      <w:r w:rsidR="00CE109A" w:rsidRPr="00FF42B7">
        <w:rPr>
          <w:b/>
          <w:bCs/>
        </w:rPr>
        <w:t>{Attribute/Association Name}-con</w:t>
      </w:r>
      <w:r w:rsidR="00CE109A" w:rsidRPr="00FF42B7">
        <w:t>: Additional constraints. As these sometimes pertain to multiple attributes or associations, this part of the name may become more complex.</w:t>
      </w:r>
    </w:p>
    <w:p w14:paraId="27100DAC" w14:textId="77777777" w:rsidR="00CE109A" w:rsidRPr="00FF42B7" w:rsidRDefault="00CE109A" w:rsidP="00C62777">
      <w:pPr>
        <w:keepNext/>
      </w:pPr>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73988B16" w14:textId="77777777" w:rsidTr="00E3012E">
        <w:tc>
          <w:tcPr>
            <w:tcW w:w="4890" w:type="dxa"/>
            <w:shd w:val="clear" w:color="auto" w:fill="auto"/>
            <w:tcMar>
              <w:top w:w="100" w:type="dxa"/>
              <w:left w:w="100" w:type="dxa"/>
              <w:bottom w:w="100" w:type="dxa"/>
              <w:right w:w="100" w:type="dxa"/>
            </w:tcMar>
          </w:tcPr>
          <w:p w14:paraId="2DE93A74" w14:textId="77777777" w:rsidR="00CE109A" w:rsidRPr="00E3012E" w:rsidRDefault="00CE109A" w:rsidP="00E3012E">
            <w:pPr>
              <w:keepNext/>
              <w:spacing w:before="60" w:after="60"/>
              <w:rPr>
                <w:b/>
                <w:bCs/>
                <w:sz w:val="20"/>
                <w:szCs w:val="20"/>
                <w:lang w:val="fr-FR"/>
              </w:rPr>
            </w:pPr>
            <w:proofErr w:type="spellStart"/>
            <w:r w:rsidRPr="00E3012E">
              <w:rPr>
                <w:b/>
                <w:bCs/>
                <w:sz w:val="20"/>
                <w:szCs w:val="20"/>
                <w:lang w:val="fr-FR"/>
              </w:rPr>
              <w:t>Recommendation</w:t>
            </w:r>
            <w:proofErr w:type="spellEnd"/>
            <w:r w:rsidRPr="00E3012E">
              <w:rPr>
                <w:b/>
                <w:bCs/>
                <w:sz w:val="20"/>
                <w:szCs w:val="20"/>
                <w:lang w:val="fr-FR"/>
              </w:rPr>
              <w:t xml:space="preserve"> /</w:t>
            </w:r>
            <w:proofErr w:type="spellStart"/>
            <w:r w:rsidRPr="00E3012E">
              <w:rPr>
                <w:b/>
                <w:bCs/>
                <w:sz w:val="20"/>
                <w:szCs w:val="20"/>
                <w:lang w:val="fr-FR"/>
              </w:rPr>
              <w:t>rec</w:t>
            </w:r>
            <w:proofErr w:type="spellEnd"/>
            <w:r w:rsidRPr="00E3012E">
              <w:rPr>
                <w:b/>
                <w:bCs/>
                <w:sz w:val="20"/>
                <w:szCs w:val="20"/>
                <w:lang w:val="fr-FR"/>
              </w:rPr>
              <w:t>/{</w:t>
            </w:r>
            <w:proofErr w:type="spellStart"/>
            <w:r w:rsidRPr="00E3012E">
              <w:rPr>
                <w:b/>
                <w:bCs/>
                <w:sz w:val="20"/>
                <w:szCs w:val="20"/>
                <w:lang w:val="fr-FR"/>
              </w:rPr>
              <w:t>pkg</w:t>
            </w:r>
            <w:proofErr w:type="spellEnd"/>
            <w:r w:rsidRPr="00E3012E">
              <w:rPr>
                <w:b/>
                <w:bCs/>
                <w:sz w:val="20"/>
                <w:szCs w:val="20"/>
                <w:lang w:val="fr-FR"/>
              </w:rPr>
              <w:t>}/{</w:t>
            </w:r>
            <w:proofErr w:type="spellStart"/>
            <w:r w:rsidRPr="00E3012E">
              <w:rPr>
                <w:b/>
                <w:bCs/>
                <w:sz w:val="20"/>
                <w:szCs w:val="20"/>
                <w:lang w:val="fr-FR"/>
              </w:rPr>
              <w:t>classM</w:t>
            </w:r>
            <w:proofErr w:type="spellEnd"/>
            <w:r w:rsidRPr="00E3012E">
              <w:rPr>
                <w:b/>
                <w:bCs/>
                <w:sz w:val="20"/>
                <w:szCs w:val="20"/>
                <w:lang w:val="fr-FR"/>
              </w:rPr>
              <w:t>}/{</w:t>
            </w:r>
            <w:proofErr w:type="spellStart"/>
            <w:r w:rsidRPr="00E3012E">
              <w:rPr>
                <w:b/>
                <w:bCs/>
                <w:sz w:val="20"/>
                <w:szCs w:val="20"/>
                <w:lang w:val="fr-FR"/>
              </w:rPr>
              <w:t>reqN</w:t>
            </w:r>
            <w:proofErr w:type="spellEnd"/>
            <w:r w:rsidRPr="00E3012E">
              <w:rPr>
                <w:b/>
                <w:bCs/>
                <w:sz w:val="20"/>
                <w:szCs w:val="20"/>
                <w:lang w:val="fr-FR"/>
              </w:rPr>
              <w:t>}</w:t>
            </w:r>
          </w:p>
        </w:tc>
        <w:tc>
          <w:tcPr>
            <w:tcW w:w="3720" w:type="dxa"/>
            <w:tcMar>
              <w:top w:w="100" w:type="dxa"/>
              <w:left w:w="100" w:type="dxa"/>
              <w:bottom w:w="100" w:type="dxa"/>
              <w:right w:w="100" w:type="dxa"/>
            </w:tcMar>
          </w:tcPr>
          <w:p w14:paraId="67744C1B" w14:textId="77777777" w:rsidR="00CE109A" w:rsidRPr="00E3012E" w:rsidRDefault="00CE109A" w:rsidP="00E3012E">
            <w:pPr>
              <w:keepNext/>
              <w:spacing w:before="60" w:after="60"/>
              <w:rPr>
                <w:sz w:val="20"/>
                <w:szCs w:val="20"/>
              </w:rPr>
            </w:pPr>
            <w:r w:rsidRPr="00E3012E">
              <w:rPr>
                <w:sz w:val="20"/>
                <w:szCs w:val="20"/>
              </w:rPr>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7" w:name="_Toc52962323"/>
      <w:r>
        <w:t>Requirements classes</w:t>
      </w:r>
      <w:bookmarkEnd w:id="27"/>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3827"/>
      </w:tblGrid>
      <w:tr w:rsidR="00FF42B7" w:rsidRPr="00E3012E" w14:paraId="112C3E01" w14:textId="77777777" w:rsidTr="00E3012E">
        <w:tc>
          <w:tcPr>
            <w:tcW w:w="4810" w:type="dxa"/>
            <w:tcMar>
              <w:top w:w="100" w:type="dxa"/>
              <w:left w:w="100" w:type="dxa"/>
              <w:bottom w:w="100" w:type="dxa"/>
              <w:right w:w="100" w:type="dxa"/>
            </w:tcMar>
          </w:tcPr>
          <w:p w14:paraId="24DEE3C3" w14:textId="77777777" w:rsidR="00FF42B7" w:rsidRPr="00E3012E" w:rsidRDefault="00FF42B7" w:rsidP="00E3012E">
            <w:pPr>
              <w:spacing w:before="60" w:after="60"/>
              <w:rPr>
                <w:b/>
                <w:bCs/>
                <w:sz w:val="20"/>
                <w:szCs w:val="20"/>
              </w:rPr>
            </w:pPr>
            <w:r w:rsidRPr="00E3012E">
              <w:rPr>
                <w:b/>
                <w:bCs/>
                <w:sz w:val="20"/>
                <w:szCs w:val="20"/>
              </w:rPr>
              <w:t>Requirements class</w:t>
            </w:r>
          </w:p>
        </w:tc>
        <w:tc>
          <w:tcPr>
            <w:tcW w:w="3827" w:type="dxa"/>
            <w:tcMar>
              <w:top w:w="100" w:type="dxa"/>
              <w:left w:w="100" w:type="dxa"/>
              <w:bottom w:w="100" w:type="dxa"/>
              <w:right w:w="100" w:type="dxa"/>
            </w:tcMar>
          </w:tcPr>
          <w:p w14:paraId="15D46B7C" w14:textId="77777777" w:rsidR="00FF42B7" w:rsidRPr="00E3012E" w:rsidRDefault="00FF42B7" w:rsidP="00E3012E">
            <w:pPr>
              <w:spacing w:before="60" w:after="60"/>
              <w:rPr>
                <w:b/>
                <w:bCs/>
                <w:sz w:val="20"/>
                <w:szCs w:val="20"/>
              </w:rPr>
            </w:pPr>
            <w:r w:rsidRPr="00E3012E">
              <w:rPr>
                <w:b/>
                <w:bCs/>
                <w:sz w:val="20"/>
                <w:szCs w:val="20"/>
              </w:rPr>
              <w:t>/</w:t>
            </w:r>
            <w:proofErr w:type="spellStart"/>
            <w:r w:rsidRPr="00E3012E">
              <w:rPr>
                <w:b/>
                <w:bCs/>
                <w:sz w:val="20"/>
                <w:szCs w:val="20"/>
              </w:rPr>
              <w:t>req</w:t>
            </w:r>
            <w:proofErr w:type="spellEnd"/>
            <w:r w:rsidRPr="00E3012E">
              <w:rPr>
                <w:b/>
                <w:bCs/>
                <w:sz w:val="20"/>
                <w:szCs w:val="20"/>
              </w:rPr>
              <w:t>/{</w:t>
            </w:r>
            <w:proofErr w:type="spellStart"/>
            <w:r w:rsidRPr="00E3012E">
              <w:rPr>
                <w:b/>
                <w:bCs/>
                <w:sz w:val="20"/>
                <w:szCs w:val="20"/>
              </w:rPr>
              <w:t>pkg</w:t>
            </w:r>
            <w:proofErr w:type="spellEnd"/>
            <w:r w:rsidRPr="00E3012E">
              <w:rPr>
                <w:b/>
                <w:bCs/>
                <w:sz w:val="20"/>
                <w:szCs w:val="20"/>
              </w:rPr>
              <w:t>}/{</w:t>
            </w:r>
            <w:proofErr w:type="spellStart"/>
            <w:r w:rsidRPr="00E3012E">
              <w:rPr>
                <w:b/>
                <w:bCs/>
                <w:sz w:val="20"/>
                <w:szCs w:val="20"/>
              </w:rPr>
              <w:t>classM</w:t>
            </w:r>
            <w:proofErr w:type="spellEnd"/>
            <w:r w:rsidRPr="00E3012E">
              <w:rPr>
                <w:b/>
                <w:bCs/>
                <w:sz w:val="20"/>
                <w:szCs w:val="20"/>
              </w:rPr>
              <w:t>}</w:t>
            </w:r>
          </w:p>
        </w:tc>
      </w:tr>
      <w:tr w:rsidR="00FF42B7" w:rsidRPr="00E3012E" w14:paraId="63CAAE0C" w14:textId="77777777" w:rsidTr="00E3012E">
        <w:tc>
          <w:tcPr>
            <w:tcW w:w="4810" w:type="dxa"/>
            <w:tcMar>
              <w:top w:w="100" w:type="dxa"/>
              <w:left w:w="100" w:type="dxa"/>
              <w:bottom w:w="100" w:type="dxa"/>
              <w:right w:w="100" w:type="dxa"/>
            </w:tcMar>
          </w:tcPr>
          <w:p w14:paraId="69536A8D" w14:textId="77777777" w:rsidR="00FF42B7" w:rsidRPr="00E3012E" w:rsidRDefault="00FF42B7" w:rsidP="00E3012E">
            <w:pPr>
              <w:spacing w:before="60" w:after="60"/>
              <w:rPr>
                <w:sz w:val="20"/>
                <w:szCs w:val="20"/>
              </w:rPr>
            </w:pPr>
            <w:r w:rsidRPr="00E3012E">
              <w:rPr>
                <w:sz w:val="20"/>
                <w:szCs w:val="20"/>
              </w:rPr>
              <w:t>Target type</w:t>
            </w:r>
          </w:p>
        </w:tc>
        <w:tc>
          <w:tcPr>
            <w:tcW w:w="3827" w:type="dxa"/>
            <w:tcMar>
              <w:top w:w="100" w:type="dxa"/>
              <w:left w:w="100" w:type="dxa"/>
              <w:bottom w:w="100" w:type="dxa"/>
              <w:right w:w="100" w:type="dxa"/>
            </w:tcMar>
          </w:tcPr>
          <w:p w14:paraId="402B9A49" w14:textId="77777777" w:rsidR="00FF42B7" w:rsidRPr="00E3012E" w:rsidRDefault="00FF42B7" w:rsidP="00E3012E">
            <w:pPr>
              <w:spacing w:before="60" w:after="60"/>
              <w:rPr>
                <w:sz w:val="20"/>
                <w:szCs w:val="20"/>
              </w:rPr>
            </w:pPr>
            <w:r w:rsidRPr="00E3012E">
              <w:rPr>
                <w:sz w:val="20"/>
                <w:szCs w:val="20"/>
              </w:rPr>
              <w:t>[artefact or technology type]</w:t>
            </w:r>
          </w:p>
        </w:tc>
      </w:tr>
      <w:tr w:rsidR="00FF42B7" w:rsidRPr="00E3012E" w14:paraId="462EF2D2" w14:textId="77777777" w:rsidTr="00E3012E">
        <w:tc>
          <w:tcPr>
            <w:tcW w:w="4810" w:type="dxa"/>
            <w:tcMar>
              <w:top w:w="100" w:type="dxa"/>
              <w:left w:w="100" w:type="dxa"/>
              <w:bottom w:w="100" w:type="dxa"/>
              <w:right w:w="100" w:type="dxa"/>
            </w:tcMar>
          </w:tcPr>
          <w:p w14:paraId="7183DFCB" w14:textId="77777777" w:rsidR="00FF42B7" w:rsidRPr="00E3012E" w:rsidRDefault="00FF42B7" w:rsidP="00E3012E">
            <w:pPr>
              <w:spacing w:before="60" w:after="60"/>
              <w:rPr>
                <w:sz w:val="20"/>
                <w:szCs w:val="20"/>
              </w:rPr>
            </w:pPr>
            <w:r w:rsidRPr="00E3012E">
              <w:rPr>
                <w:sz w:val="20"/>
                <w:szCs w:val="20"/>
              </w:rPr>
              <w:t>Name</w:t>
            </w:r>
          </w:p>
        </w:tc>
        <w:tc>
          <w:tcPr>
            <w:tcW w:w="3827" w:type="dxa"/>
            <w:tcMar>
              <w:top w:w="100" w:type="dxa"/>
              <w:left w:w="100" w:type="dxa"/>
              <w:bottom w:w="100" w:type="dxa"/>
              <w:right w:w="100" w:type="dxa"/>
            </w:tcMar>
          </w:tcPr>
          <w:p w14:paraId="6B2D5BFD" w14:textId="77777777" w:rsidR="00FF42B7" w:rsidRPr="00E3012E" w:rsidRDefault="00FF42B7" w:rsidP="00E3012E">
            <w:pPr>
              <w:spacing w:before="60" w:after="60"/>
              <w:rPr>
                <w:sz w:val="20"/>
                <w:szCs w:val="20"/>
              </w:rPr>
            </w:pPr>
            <w:r w:rsidRPr="00E3012E">
              <w:rPr>
                <w:sz w:val="20"/>
                <w:szCs w:val="20"/>
              </w:rPr>
              <w:t>Name of the requirements class</w:t>
            </w:r>
          </w:p>
        </w:tc>
      </w:tr>
      <w:tr w:rsidR="00FF42B7" w:rsidRPr="00E3012E" w14:paraId="6FD9DA06" w14:textId="77777777" w:rsidTr="00E3012E">
        <w:tc>
          <w:tcPr>
            <w:tcW w:w="4810" w:type="dxa"/>
            <w:tcMar>
              <w:top w:w="100" w:type="dxa"/>
              <w:left w:w="100" w:type="dxa"/>
              <w:bottom w:w="100" w:type="dxa"/>
              <w:right w:w="100" w:type="dxa"/>
            </w:tcMar>
          </w:tcPr>
          <w:p w14:paraId="12262A26" w14:textId="77777777" w:rsidR="00FF42B7" w:rsidRPr="00E3012E" w:rsidRDefault="00FF42B7" w:rsidP="00E3012E">
            <w:pPr>
              <w:spacing w:before="60" w:after="60"/>
              <w:rPr>
                <w:sz w:val="20"/>
                <w:szCs w:val="20"/>
              </w:rPr>
            </w:pPr>
            <w:r w:rsidRPr="00E3012E">
              <w:rPr>
                <w:sz w:val="20"/>
                <w:szCs w:val="20"/>
              </w:rPr>
              <w:t>Imports</w:t>
            </w:r>
          </w:p>
        </w:tc>
        <w:tc>
          <w:tcPr>
            <w:tcW w:w="3827" w:type="dxa"/>
            <w:tcMar>
              <w:top w:w="100" w:type="dxa"/>
              <w:left w:w="100" w:type="dxa"/>
              <w:bottom w:w="100" w:type="dxa"/>
              <w:right w:w="100" w:type="dxa"/>
            </w:tcMar>
          </w:tcPr>
          <w:p w14:paraId="5D2BAEB2"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classZ</w:t>
            </w:r>
            <w:proofErr w:type="spellEnd"/>
            <w:r w:rsidRPr="00E3012E">
              <w:rPr>
                <w:sz w:val="20"/>
                <w:szCs w:val="20"/>
              </w:rPr>
              <w:t>}</w:t>
            </w:r>
          </w:p>
        </w:tc>
      </w:tr>
      <w:tr w:rsidR="00FF42B7" w:rsidRPr="00E3012E" w14:paraId="1E792203" w14:textId="77777777" w:rsidTr="00E3012E">
        <w:tc>
          <w:tcPr>
            <w:tcW w:w="4810" w:type="dxa"/>
            <w:tcMar>
              <w:top w:w="100" w:type="dxa"/>
              <w:left w:w="100" w:type="dxa"/>
              <w:bottom w:w="100" w:type="dxa"/>
              <w:right w:w="100" w:type="dxa"/>
            </w:tcMar>
          </w:tcPr>
          <w:p w14:paraId="138DFF95"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4992C414"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reqN</w:t>
            </w:r>
            <w:proofErr w:type="spellEnd"/>
            <w:r w:rsidRPr="00E3012E">
              <w:rPr>
                <w:sz w:val="20"/>
                <w:szCs w:val="20"/>
              </w:rPr>
              <w:t>}</w:t>
            </w:r>
          </w:p>
        </w:tc>
      </w:tr>
      <w:tr w:rsidR="00FF42B7" w:rsidRPr="00E3012E" w14:paraId="2A33FDB3" w14:textId="77777777" w:rsidTr="00E3012E">
        <w:tc>
          <w:tcPr>
            <w:tcW w:w="4810" w:type="dxa"/>
            <w:tcMar>
              <w:top w:w="100" w:type="dxa"/>
              <w:left w:w="100" w:type="dxa"/>
              <w:bottom w:w="100" w:type="dxa"/>
              <w:right w:w="100" w:type="dxa"/>
            </w:tcMar>
          </w:tcPr>
          <w:p w14:paraId="281A9266" w14:textId="77777777" w:rsidR="00FF42B7" w:rsidRPr="00E3012E" w:rsidRDefault="00FF42B7" w:rsidP="00E3012E">
            <w:pPr>
              <w:spacing w:before="60" w:after="60"/>
              <w:rPr>
                <w:sz w:val="20"/>
                <w:szCs w:val="20"/>
              </w:rPr>
            </w:pPr>
            <w:r w:rsidRPr="00E3012E">
              <w:rPr>
                <w:sz w:val="20"/>
                <w:szCs w:val="20"/>
              </w:rPr>
              <w:t>Recommendation</w:t>
            </w:r>
          </w:p>
        </w:tc>
        <w:tc>
          <w:tcPr>
            <w:tcW w:w="3827" w:type="dxa"/>
            <w:tcMar>
              <w:top w:w="100" w:type="dxa"/>
              <w:left w:w="100" w:type="dxa"/>
              <w:bottom w:w="100" w:type="dxa"/>
              <w:right w:w="100" w:type="dxa"/>
            </w:tcMar>
          </w:tcPr>
          <w:p w14:paraId="1E6F2D92" w14:textId="77777777" w:rsidR="00FF42B7" w:rsidRPr="00E3012E" w:rsidRDefault="00FF42B7" w:rsidP="00E3012E">
            <w:pPr>
              <w:spacing w:before="60" w:after="60"/>
              <w:rPr>
                <w:sz w:val="20"/>
                <w:szCs w:val="20"/>
              </w:rPr>
            </w:pPr>
            <w:r w:rsidRPr="00E3012E">
              <w:rPr>
                <w:sz w:val="20"/>
                <w:szCs w:val="20"/>
              </w:rPr>
              <w:t>/rec/{</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recO</w:t>
            </w:r>
            <w:proofErr w:type="spellEnd"/>
            <w:r w:rsidRPr="00E3012E">
              <w:rPr>
                <w:sz w:val="20"/>
                <w:szCs w:val="20"/>
              </w:rPr>
              <w:t>}</w:t>
            </w:r>
          </w:p>
        </w:tc>
      </w:tr>
      <w:tr w:rsidR="00FF42B7" w:rsidRPr="00E3012E" w14:paraId="76EFAAF9" w14:textId="77777777" w:rsidTr="00E3012E">
        <w:tc>
          <w:tcPr>
            <w:tcW w:w="4810" w:type="dxa"/>
            <w:tcMar>
              <w:top w:w="100" w:type="dxa"/>
              <w:left w:w="100" w:type="dxa"/>
              <w:bottom w:w="100" w:type="dxa"/>
              <w:right w:w="100" w:type="dxa"/>
            </w:tcMar>
          </w:tcPr>
          <w:p w14:paraId="279896B1"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23D9D5E6" w14:textId="77777777" w:rsidR="00FF42B7" w:rsidRPr="00E3012E" w:rsidRDefault="00FF42B7" w:rsidP="00E3012E">
            <w:pPr>
              <w:spacing w:before="60" w:after="60"/>
              <w:rPr>
                <w:sz w:val="20"/>
                <w:szCs w:val="20"/>
              </w:rPr>
            </w:pPr>
            <w:r w:rsidRPr="00E3012E">
              <w:rPr>
                <w:sz w:val="20"/>
                <w:szCs w:val="20"/>
              </w:rPr>
              <w:t>/</w:t>
            </w:r>
            <w:proofErr w:type="spellStart"/>
            <w:r w:rsidRPr="00E3012E">
              <w:rPr>
                <w:sz w:val="20"/>
                <w:szCs w:val="20"/>
              </w:rPr>
              <w:t>req</w:t>
            </w:r>
            <w:proofErr w:type="spellEnd"/>
            <w:r w:rsidRPr="00E3012E">
              <w:rPr>
                <w:sz w:val="20"/>
                <w:szCs w:val="20"/>
              </w:rPr>
              <w:t>/{</w:t>
            </w:r>
            <w:proofErr w:type="spellStart"/>
            <w:r w:rsidRPr="00E3012E">
              <w:rPr>
                <w:sz w:val="20"/>
                <w:szCs w:val="20"/>
              </w:rPr>
              <w:t>pkg</w:t>
            </w:r>
            <w:proofErr w:type="spellEnd"/>
            <w:r w:rsidRPr="00E3012E">
              <w:rPr>
                <w:sz w:val="20"/>
                <w:szCs w:val="20"/>
              </w:rPr>
              <w:t>}/{</w:t>
            </w:r>
            <w:proofErr w:type="spellStart"/>
            <w:r w:rsidRPr="00E3012E">
              <w:rPr>
                <w:sz w:val="20"/>
                <w:szCs w:val="20"/>
              </w:rPr>
              <w:t>classM</w:t>
            </w:r>
            <w:proofErr w:type="spellEnd"/>
            <w:r w:rsidRPr="00E3012E">
              <w:rPr>
                <w:sz w:val="20"/>
                <w:szCs w:val="20"/>
              </w:rPr>
              <w:t>}/{</w:t>
            </w:r>
            <w:proofErr w:type="spellStart"/>
            <w:r w:rsidRPr="00E3012E">
              <w:rPr>
                <w:sz w:val="20"/>
                <w:szCs w:val="20"/>
              </w:rPr>
              <w:t>reqP</w:t>
            </w:r>
            <w:proofErr w:type="spellEnd"/>
            <w:r w:rsidRPr="00E3012E">
              <w:rPr>
                <w:sz w:val="20"/>
                <w:szCs w:val="20"/>
              </w:rPr>
              <w:t>}</w:t>
            </w:r>
          </w:p>
        </w:tc>
      </w:tr>
      <w:tr w:rsidR="00FF42B7" w:rsidRPr="00E3012E" w14:paraId="6AF97B5E" w14:textId="77777777" w:rsidTr="00E3012E">
        <w:tc>
          <w:tcPr>
            <w:tcW w:w="4810" w:type="dxa"/>
            <w:tcMar>
              <w:top w:w="100" w:type="dxa"/>
              <w:left w:w="100" w:type="dxa"/>
              <w:bottom w:w="100" w:type="dxa"/>
              <w:right w:w="100" w:type="dxa"/>
            </w:tcMar>
          </w:tcPr>
          <w:p w14:paraId="637F0B2A" w14:textId="77777777" w:rsidR="00FF42B7" w:rsidRPr="00E3012E" w:rsidRDefault="00FF42B7" w:rsidP="00E3012E">
            <w:pPr>
              <w:spacing w:before="60" w:after="60"/>
              <w:rPr>
                <w:sz w:val="20"/>
                <w:szCs w:val="20"/>
              </w:rPr>
            </w:pPr>
            <w:r w:rsidRPr="00E3012E">
              <w:rPr>
                <w:sz w:val="20"/>
                <w:szCs w:val="20"/>
              </w:rPr>
              <w:t>Requirement /Recommendation</w:t>
            </w:r>
          </w:p>
        </w:tc>
        <w:tc>
          <w:tcPr>
            <w:tcW w:w="3827" w:type="dxa"/>
            <w:tcMar>
              <w:top w:w="100" w:type="dxa"/>
              <w:left w:w="100" w:type="dxa"/>
              <w:bottom w:w="100" w:type="dxa"/>
              <w:right w:w="100" w:type="dxa"/>
            </w:tcMar>
          </w:tcPr>
          <w:p w14:paraId="1BDC3C14" w14:textId="77777777" w:rsidR="00FF42B7" w:rsidRPr="00E3012E" w:rsidRDefault="00FF42B7" w:rsidP="00E3012E">
            <w:pPr>
              <w:spacing w:before="60" w:after="60"/>
              <w:rPr>
                <w:sz w:val="20"/>
                <w:szCs w:val="20"/>
              </w:rPr>
            </w:pPr>
            <w:r w:rsidRPr="00E3012E">
              <w:rPr>
                <w:sz w:val="20"/>
                <w:szCs w:val="20"/>
              </w:rPr>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7B3B5908" w14:textId="77777777" w:rsidR="00DC3B4C" w:rsidRDefault="00DC3B4C">
      <w:pPr>
        <w:tabs>
          <w:tab w:val="clear" w:pos="403"/>
        </w:tabs>
        <w:spacing w:after="0" w:line="240" w:lineRule="auto"/>
        <w:jc w:val="left"/>
        <w:rPr>
          <w:rFonts w:eastAsia="MS Mincho"/>
          <w:b/>
          <w:sz w:val="24"/>
          <w:lang w:eastAsia="ja-JP"/>
        </w:rPr>
      </w:pPr>
      <w:r>
        <w:br w:type="page"/>
      </w:r>
    </w:p>
    <w:p w14:paraId="05566264" w14:textId="58C0E5C3" w:rsidR="00247DE8" w:rsidRDefault="00247DE8" w:rsidP="00247DE8">
      <w:pPr>
        <w:pStyle w:val="Heading2"/>
      </w:pPr>
      <w:bookmarkStart w:id="28" w:name="_Toc52962324"/>
      <w:r>
        <w:lastRenderedPageBreak/>
        <w:t>Conformance classes</w:t>
      </w:r>
      <w:bookmarkEnd w:id="28"/>
    </w:p>
    <w:p w14:paraId="79E77DA3" w14:textId="06F6CB17"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w:t>
      </w:r>
      <w:r w:rsidR="00DC3B4C">
        <w:rPr>
          <w:lang w:eastAsia="ja-JP"/>
        </w:rPr>
        <w:t> </w:t>
      </w:r>
      <w:r w:rsidRPr="00B82ACF">
        <w:rPr>
          <w:lang w:eastAsia="ja-JP"/>
        </w:rPr>
        <w:t>A</w:t>
      </w:r>
      <w:r>
        <w:rPr>
          <w:lang w:eastAsia="ja-JP"/>
        </w:rPr>
        <w:t>). Each conformance class is summarized using the following template: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188"/>
      </w:tblGrid>
      <w:tr w:rsidR="002E57C8" w:rsidRPr="00DC3B4C" w14:paraId="0B8F6AC7" w14:textId="77777777" w:rsidTr="00DC3B4C">
        <w:trPr>
          <w:trHeight w:val="400"/>
        </w:trPr>
        <w:tc>
          <w:tcPr>
            <w:tcW w:w="3441" w:type="dxa"/>
            <w:shd w:val="clear" w:color="auto" w:fill="auto"/>
            <w:tcMar>
              <w:top w:w="100" w:type="dxa"/>
              <w:left w:w="100" w:type="dxa"/>
              <w:bottom w:w="100" w:type="dxa"/>
              <w:right w:w="100" w:type="dxa"/>
            </w:tcMar>
          </w:tcPr>
          <w:p w14:paraId="7D9F261F" w14:textId="77777777" w:rsidR="002E57C8" w:rsidRPr="00DC3B4C" w:rsidRDefault="002E57C8" w:rsidP="00DC3B4C">
            <w:pPr>
              <w:spacing w:before="60" w:after="60"/>
              <w:rPr>
                <w:b/>
                <w:bCs/>
                <w:sz w:val="20"/>
                <w:szCs w:val="20"/>
              </w:rPr>
            </w:pPr>
            <w:r w:rsidRPr="00DC3B4C">
              <w:rPr>
                <w:b/>
                <w:bCs/>
                <w:sz w:val="20"/>
                <w:szCs w:val="20"/>
              </w:rPr>
              <w:t>Conformance Class</w:t>
            </w:r>
          </w:p>
        </w:tc>
        <w:tc>
          <w:tcPr>
            <w:tcW w:w="6188" w:type="dxa"/>
            <w:shd w:val="clear" w:color="auto" w:fill="auto"/>
            <w:tcMar>
              <w:top w:w="100" w:type="dxa"/>
              <w:left w:w="100" w:type="dxa"/>
              <w:bottom w:w="100" w:type="dxa"/>
              <w:right w:w="100" w:type="dxa"/>
            </w:tcMar>
          </w:tcPr>
          <w:p w14:paraId="5D867DA7" w14:textId="7AF7C3CB" w:rsidR="002E57C8" w:rsidRPr="00DC3B4C" w:rsidRDefault="002E57C8" w:rsidP="00DC3B4C">
            <w:pPr>
              <w:spacing w:before="60" w:after="60"/>
              <w:rPr>
                <w:sz w:val="20"/>
                <w:szCs w:val="20"/>
              </w:rPr>
            </w:pPr>
            <w:r w:rsidRPr="00DC3B4C">
              <w:rPr>
                <w:b/>
                <w:bCs/>
                <w:sz w:val="20"/>
                <w:szCs w:val="20"/>
              </w:rPr>
              <w:t>/conf/{</w:t>
            </w:r>
            <w:proofErr w:type="spellStart"/>
            <w:r w:rsidRPr="00DC3B4C">
              <w:rPr>
                <w:b/>
                <w:bCs/>
                <w:sz w:val="20"/>
                <w:szCs w:val="20"/>
              </w:rPr>
              <w:t>pkg</w:t>
            </w:r>
            <w:proofErr w:type="spellEnd"/>
            <w:r w:rsidRPr="00DC3B4C">
              <w:rPr>
                <w:b/>
                <w:bCs/>
                <w:sz w:val="20"/>
                <w:szCs w:val="20"/>
              </w:rPr>
              <w:t>}/{</w:t>
            </w:r>
            <w:proofErr w:type="spellStart"/>
            <w:r w:rsidRPr="00DC3B4C">
              <w:rPr>
                <w:b/>
                <w:bCs/>
                <w:sz w:val="20"/>
                <w:szCs w:val="20"/>
              </w:rPr>
              <w:t>classM</w:t>
            </w:r>
            <w:proofErr w:type="spellEnd"/>
            <w:r w:rsidRPr="00DC3B4C">
              <w:rPr>
                <w:b/>
                <w:bCs/>
                <w:sz w:val="20"/>
                <w:szCs w:val="20"/>
              </w:rPr>
              <w:t>}</w:t>
            </w:r>
          </w:p>
        </w:tc>
      </w:tr>
      <w:tr w:rsidR="002E57C8" w:rsidRPr="00DC3B4C" w14:paraId="67E8552A" w14:textId="77777777" w:rsidTr="00DC3B4C">
        <w:trPr>
          <w:trHeight w:val="400"/>
        </w:trPr>
        <w:tc>
          <w:tcPr>
            <w:tcW w:w="3441" w:type="dxa"/>
            <w:shd w:val="clear" w:color="auto" w:fill="auto"/>
            <w:tcMar>
              <w:top w:w="100" w:type="dxa"/>
              <w:left w:w="100" w:type="dxa"/>
              <w:bottom w:w="100" w:type="dxa"/>
              <w:right w:w="100" w:type="dxa"/>
            </w:tcMar>
          </w:tcPr>
          <w:p w14:paraId="1800187B" w14:textId="77777777" w:rsidR="002E57C8" w:rsidRPr="00DC3B4C" w:rsidRDefault="002E57C8" w:rsidP="00DC3B4C">
            <w:pPr>
              <w:spacing w:before="60" w:after="60"/>
              <w:rPr>
                <w:sz w:val="20"/>
                <w:szCs w:val="20"/>
              </w:rPr>
            </w:pPr>
            <w:r w:rsidRPr="00DC3B4C">
              <w:rPr>
                <w:sz w:val="20"/>
                <w:szCs w:val="20"/>
              </w:rPr>
              <w:t>Requirements</w:t>
            </w:r>
          </w:p>
        </w:tc>
        <w:tc>
          <w:tcPr>
            <w:tcW w:w="6188" w:type="dxa"/>
            <w:shd w:val="clear" w:color="auto" w:fill="auto"/>
            <w:tcMar>
              <w:top w:w="100" w:type="dxa"/>
              <w:left w:w="100" w:type="dxa"/>
              <w:bottom w:w="100" w:type="dxa"/>
              <w:right w:w="100" w:type="dxa"/>
            </w:tcMar>
          </w:tcPr>
          <w:p w14:paraId="56B7E566" w14:textId="77777777" w:rsidR="002E57C8" w:rsidRPr="00DC3B4C" w:rsidRDefault="002E57C8" w:rsidP="00DC3B4C">
            <w:pPr>
              <w:spacing w:before="60" w:after="60"/>
              <w:rPr>
                <w:sz w:val="20"/>
                <w:szCs w:val="20"/>
              </w:rPr>
            </w:pPr>
            <w:r w:rsidRPr="00DC3B4C">
              <w:rPr>
                <w:sz w:val="20"/>
                <w:szCs w:val="20"/>
              </w:rPr>
              <w:t>[identifier for the requirements class]</w:t>
            </w:r>
          </w:p>
        </w:tc>
      </w:tr>
      <w:tr w:rsidR="002E57C8" w:rsidRPr="00DC3B4C" w14:paraId="267E3D6B" w14:textId="77777777" w:rsidTr="00DC3B4C">
        <w:trPr>
          <w:trHeight w:val="435"/>
        </w:trPr>
        <w:tc>
          <w:tcPr>
            <w:tcW w:w="3441" w:type="dxa"/>
            <w:shd w:val="clear" w:color="auto" w:fill="auto"/>
            <w:tcMar>
              <w:top w:w="100" w:type="dxa"/>
              <w:left w:w="100" w:type="dxa"/>
              <w:bottom w:w="100" w:type="dxa"/>
              <w:right w:w="100" w:type="dxa"/>
            </w:tcMar>
          </w:tcPr>
          <w:p w14:paraId="571827AA" w14:textId="77777777" w:rsidR="002E57C8" w:rsidRPr="00DC3B4C" w:rsidRDefault="002E57C8" w:rsidP="00DC3B4C">
            <w:pPr>
              <w:spacing w:before="60" w:after="60"/>
              <w:rPr>
                <w:sz w:val="20"/>
                <w:szCs w:val="20"/>
              </w:rPr>
            </w:pPr>
            <w:r w:rsidRPr="00DC3B4C">
              <w:rPr>
                <w:sz w:val="20"/>
                <w:szCs w:val="20"/>
              </w:rPr>
              <w:t>Test purpose</w:t>
            </w:r>
          </w:p>
        </w:tc>
        <w:tc>
          <w:tcPr>
            <w:tcW w:w="6188" w:type="dxa"/>
            <w:shd w:val="clear" w:color="auto" w:fill="auto"/>
            <w:tcMar>
              <w:top w:w="100" w:type="dxa"/>
              <w:left w:w="100" w:type="dxa"/>
              <w:bottom w:w="100" w:type="dxa"/>
              <w:right w:w="100" w:type="dxa"/>
            </w:tcMar>
          </w:tcPr>
          <w:p w14:paraId="46903CED" w14:textId="086EDF42" w:rsidR="002E57C8" w:rsidRPr="00DC3B4C" w:rsidRDefault="002E57C8" w:rsidP="00DC3B4C">
            <w:pPr>
              <w:spacing w:before="60" w:after="60"/>
              <w:rPr>
                <w:sz w:val="20"/>
                <w:szCs w:val="20"/>
              </w:rPr>
            </w:pPr>
            <w:r w:rsidRPr="00DC3B4C">
              <w:rPr>
                <w:sz w:val="20"/>
                <w:szCs w:val="20"/>
              </w:rPr>
              <w:t>[Reason for test]</w:t>
            </w:r>
          </w:p>
        </w:tc>
      </w:tr>
      <w:tr w:rsidR="002E57C8" w:rsidRPr="00DC3B4C" w14:paraId="51B90202" w14:textId="77777777" w:rsidTr="00DC3B4C">
        <w:trPr>
          <w:trHeight w:val="435"/>
        </w:trPr>
        <w:tc>
          <w:tcPr>
            <w:tcW w:w="3441" w:type="dxa"/>
            <w:shd w:val="clear" w:color="auto" w:fill="auto"/>
            <w:tcMar>
              <w:top w:w="100" w:type="dxa"/>
              <w:left w:w="100" w:type="dxa"/>
              <w:bottom w:w="100" w:type="dxa"/>
              <w:right w:w="100" w:type="dxa"/>
            </w:tcMar>
          </w:tcPr>
          <w:p w14:paraId="54070C3C" w14:textId="77777777" w:rsidR="002E57C8" w:rsidRPr="00DC3B4C" w:rsidRDefault="002E57C8" w:rsidP="00DC3B4C">
            <w:pPr>
              <w:spacing w:before="60" w:after="60"/>
              <w:rPr>
                <w:sz w:val="20"/>
                <w:szCs w:val="20"/>
              </w:rPr>
            </w:pPr>
            <w:r w:rsidRPr="00DC3B4C">
              <w:rPr>
                <w:sz w:val="20"/>
                <w:szCs w:val="20"/>
              </w:rPr>
              <w:t>Test method</w:t>
            </w:r>
          </w:p>
        </w:tc>
        <w:tc>
          <w:tcPr>
            <w:tcW w:w="6188" w:type="dxa"/>
            <w:shd w:val="clear" w:color="auto" w:fill="auto"/>
            <w:tcMar>
              <w:top w:w="100" w:type="dxa"/>
              <w:left w:w="100" w:type="dxa"/>
              <w:bottom w:w="100" w:type="dxa"/>
              <w:right w:w="100" w:type="dxa"/>
            </w:tcMar>
          </w:tcPr>
          <w:p w14:paraId="2D6D35E3" w14:textId="77777777" w:rsidR="002E57C8" w:rsidRPr="00DC3B4C" w:rsidRDefault="002E57C8" w:rsidP="00DC3B4C">
            <w:pPr>
              <w:spacing w:before="60" w:after="60"/>
              <w:rPr>
                <w:sz w:val="20"/>
                <w:szCs w:val="20"/>
              </w:rPr>
            </w:pPr>
            <w:r w:rsidRPr="00DC3B4C">
              <w:rPr>
                <w:sz w:val="20"/>
                <w:szCs w:val="20"/>
              </w:rPr>
              <w:t>[Method to determine if test fulfilled]</w:t>
            </w:r>
          </w:p>
        </w:tc>
      </w:tr>
      <w:tr w:rsidR="002E57C8" w:rsidRPr="00DC3B4C" w14:paraId="7AFB48D7" w14:textId="77777777" w:rsidTr="00DC3B4C">
        <w:trPr>
          <w:trHeight w:val="435"/>
        </w:trPr>
        <w:tc>
          <w:tcPr>
            <w:tcW w:w="3441" w:type="dxa"/>
            <w:shd w:val="clear" w:color="auto" w:fill="auto"/>
            <w:tcMar>
              <w:top w:w="100" w:type="dxa"/>
              <w:left w:w="100" w:type="dxa"/>
              <w:bottom w:w="100" w:type="dxa"/>
              <w:right w:w="100" w:type="dxa"/>
            </w:tcMar>
          </w:tcPr>
          <w:p w14:paraId="418ED793" w14:textId="77777777" w:rsidR="002E57C8" w:rsidRPr="00DC3B4C" w:rsidRDefault="002E57C8" w:rsidP="00DC3B4C">
            <w:pPr>
              <w:spacing w:before="60" w:after="60"/>
              <w:rPr>
                <w:sz w:val="20"/>
                <w:szCs w:val="20"/>
              </w:rPr>
            </w:pPr>
            <w:r w:rsidRPr="00DC3B4C">
              <w:rPr>
                <w:sz w:val="20"/>
                <w:szCs w:val="20"/>
              </w:rPr>
              <w:t>Test Type</w:t>
            </w:r>
          </w:p>
        </w:tc>
        <w:tc>
          <w:tcPr>
            <w:tcW w:w="6188" w:type="dxa"/>
            <w:shd w:val="clear" w:color="auto" w:fill="auto"/>
            <w:tcMar>
              <w:top w:w="100" w:type="dxa"/>
              <w:left w:w="100" w:type="dxa"/>
              <w:bottom w:w="100" w:type="dxa"/>
              <w:right w:w="100" w:type="dxa"/>
            </w:tcMar>
          </w:tcPr>
          <w:p w14:paraId="1FF0FBDE" w14:textId="77777777" w:rsidR="002E57C8" w:rsidRPr="00DC3B4C" w:rsidRDefault="002E57C8" w:rsidP="00DC3B4C">
            <w:pPr>
              <w:spacing w:before="60" w:after="60"/>
              <w:rPr>
                <w:sz w:val="20"/>
                <w:szCs w:val="20"/>
              </w:rPr>
            </w:pPr>
            <w:r w:rsidRPr="00DC3B4C">
              <w:rPr>
                <w:sz w:val="20"/>
                <w:szCs w:val="20"/>
              </w:rPr>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9" w:name="_Ref52472430"/>
      <w:bookmarkStart w:id="30" w:name="_Toc52962325"/>
      <w:r>
        <w:t>Identifiers</w:t>
      </w:r>
      <w:bookmarkEnd w:id="29"/>
      <w:bookmarkEnd w:id="30"/>
    </w:p>
    <w:p w14:paraId="4DA35143" w14:textId="3841596D" w:rsidR="002E57C8" w:rsidRPr="002E57C8" w:rsidRDefault="002E57C8" w:rsidP="002E57C8">
      <w:r w:rsidRPr="002E57C8">
        <w:t xml:space="preserve">Each requirements class, requirement and recommendation </w:t>
      </w:r>
      <w:r w:rsidR="00C62777" w:rsidRPr="002E57C8">
        <w:t>are</w:t>
      </w:r>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452E4814" w:rsidR="002E57C8" w:rsidRPr="002E57C8" w:rsidRDefault="00962D73" w:rsidP="002E57C8">
      <w:ins w:id="31" w:author="Ilkka Rinne" w:date="2021-02-03T16:40:00Z">
        <w:r w:rsidRPr="005322A0">
          <w:rPr>
            <w:b/>
            <w:bCs/>
          </w:rPr>
          <w:t>http://www.opengis.net/spec/om/3.0</w:t>
        </w:r>
      </w:ins>
      <w:del w:id="32" w:author="Ilkka Rinne" w:date="2021-02-03T16:40:00Z">
        <w:r w:rsidR="002E57C8" w:rsidRPr="00EE1D4D" w:rsidDel="00962D73">
          <w:rPr>
            <w:highlight w:val="yellow"/>
          </w:rPr>
          <w:delText>[base URI]</w:delText>
        </w:r>
        <w:r w:rsidR="00EE1D4D" w:rsidDel="00962D73">
          <w:rPr>
            <w:rStyle w:val="FootnoteReference"/>
            <w:highlight w:val="yellow"/>
          </w:rPr>
          <w:footnoteReference w:id="2"/>
        </w:r>
      </w:del>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5C566B50" w:rsidR="002E57C8" w:rsidRDefault="00962D73" w:rsidP="002E57C8">
      <w:pPr>
        <w:rPr>
          <w:b/>
          <w:bCs/>
        </w:rPr>
      </w:pPr>
      <w:ins w:id="35" w:author="Ilkka Rinne" w:date="2021-02-03T16:41:00Z">
        <w:r w:rsidRPr="005322A0">
          <w:rPr>
            <w:b/>
            <w:bCs/>
          </w:rPr>
          <w:t>http://www.opengis.net/spec/om/3.0</w:t>
        </w:r>
      </w:ins>
      <w:del w:id="36" w:author="Ilkka Rinne" w:date="2021-02-03T16:41:00Z">
        <w:r w:rsidR="002E57C8" w:rsidRPr="00EE1D4D" w:rsidDel="00962D73">
          <w:rPr>
            <w:highlight w:val="yellow"/>
          </w:rPr>
          <w:delText>[base URI]</w:delText>
        </w:r>
      </w:del>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2A8EAACA" w:rsidR="002E57C8" w:rsidRPr="002E57C8" w:rsidRDefault="00962D73" w:rsidP="002E57C8">
      <w:ins w:id="37" w:author="Ilkka Rinne" w:date="2021-02-03T16:41:00Z">
        <w:r w:rsidRPr="005322A0">
          <w:rPr>
            <w:b/>
            <w:bCs/>
          </w:rPr>
          <w:t>http://www.opengis.net/spec/om/3.0</w:t>
        </w:r>
      </w:ins>
      <w:del w:id="38" w:author="Ilkka Rinne" w:date="2021-02-03T16:41:00Z">
        <w:r w:rsidR="002E57C8" w:rsidRPr="00EE1D4D" w:rsidDel="00962D73">
          <w:rPr>
            <w:highlight w:val="yellow"/>
          </w:rPr>
          <w:delText>[base URI]</w:delText>
        </w:r>
      </w:del>
      <w:r w:rsidR="002E57C8" w:rsidRPr="002E57C8">
        <w:rPr>
          <w:b/>
          <w:bCs/>
        </w:rPr>
        <w:t>/re</w:t>
      </w:r>
      <w:r w:rsidR="002E57C8">
        <w:rPr>
          <w:b/>
          <w:bCs/>
        </w:rPr>
        <w:t>c</w:t>
      </w:r>
      <w:r w:rsidR="002E57C8" w:rsidRPr="002E57C8">
        <w:rPr>
          <w:b/>
          <w:bCs/>
        </w:rPr>
        <w:t>/{pkg}/{classM}/{reqN}</w:t>
      </w:r>
    </w:p>
    <w:p w14:paraId="59A989B7" w14:textId="77777777" w:rsidR="002E57C8" w:rsidRPr="002E57C8" w:rsidRDefault="002E57C8" w:rsidP="002E57C8">
      <w:r w:rsidRPr="002E57C8">
        <w:t>The URI for each conformance class has the form:</w:t>
      </w:r>
    </w:p>
    <w:p w14:paraId="58152698" w14:textId="6BD7A697" w:rsidR="002E57C8" w:rsidRPr="002E57C8" w:rsidRDefault="00962D73" w:rsidP="002E57C8">
      <w:ins w:id="39" w:author="Ilkka Rinne" w:date="2021-02-03T16:41:00Z">
        <w:r w:rsidRPr="005322A0">
          <w:rPr>
            <w:b/>
            <w:bCs/>
          </w:rPr>
          <w:t>http://www.opengis.net/spec/om/3.0</w:t>
        </w:r>
      </w:ins>
      <w:del w:id="40" w:author="Ilkka Rinne" w:date="2021-02-03T16:41:00Z">
        <w:r w:rsidR="002E57C8" w:rsidRPr="00EE1D4D" w:rsidDel="00962D73">
          <w:rPr>
            <w:highlight w:val="yellow"/>
          </w:rPr>
          <w:delText>[base URI]</w:delText>
        </w:r>
      </w:del>
      <w:r w:rsidR="002E57C8" w:rsidRPr="002E57C8">
        <w:rPr>
          <w:b/>
          <w:bCs/>
        </w:rPr>
        <w:t>/conf/{pkg}/{classM}</w:t>
      </w:r>
    </w:p>
    <w:p w14:paraId="6DF5170A" w14:textId="1FCC009E" w:rsidR="001A33D0" w:rsidRPr="00F02BC7" w:rsidRDefault="00247DE8" w:rsidP="001A33D0">
      <w:pPr>
        <w:pStyle w:val="Heading1"/>
        <w:numPr>
          <w:ilvl w:val="0"/>
          <w:numId w:val="1"/>
        </w:numPr>
        <w:tabs>
          <w:tab w:val="clear" w:pos="432"/>
        </w:tabs>
        <w:ind w:left="0" w:firstLine="0"/>
      </w:pPr>
      <w:bookmarkStart w:id="41" w:name="_Toc353798250"/>
      <w:bookmarkStart w:id="42" w:name="_Toc52962326"/>
      <w:r w:rsidRPr="00247DE8">
        <w:lastRenderedPageBreak/>
        <w:t xml:space="preserve">Packaging, </w:t>
      </w:r>
      <w:r>
        <w:t>r</w:t>
      </w:r>
      <w:r w:rsidRPr="00247DE8">
        <w:t xml:space="preserve">equirements and </w:t>
      </w:r>
      <w:r>
        <w:t>d</w:t>
      </w:r>
      <w:r w:rsidRPr="00247DE8">
        <w:t>ependencies</w:t>
      </w:r>
      <w:bookmarkEnd w:id="41"/>
      <w:bookmarkEnd w:id="42"/>
    </w:p>
    <w:p w14:paraId="6E81DB35" w14:textId="40C676D3" w:rsidR="001A33D0" w:rsidRDefault="00247DE8" w:rsidP="00920189">
      <w:pPr>
        <w:pStyle w:val="Heading2"/>
      </w:pPr>
      <w:bookmarkStart w:id="43" w:name="_Toc52962327"/>
      <w:r>
        <w:t>R</w:t>
      </w:r>
      <w:r w:rsidRPr="00247DE8">
        <w:t xml:space="preserve">equirement and </w:t>
      </w:r>
      <w:r>
        <w:t>c</w:t>
      </w:r>
      <w:r w:rsidRPr="00247DE8">
        <w:t xml:space="preserve">onformance </w:t>
      </w:r>
      <w:r>
        <w:t>class s</w:t>
      </w:r>
      <w:r w:rsidRPr="00247DE8">
        <w:t>tructure</w:t>
      </w:r>
      <w:bookmarkEnd w:id="43"/>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6CAE868"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345B12">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09382186" w:rsidR="002E57C8" w:rsidRDefault="00931346" w:rsidP="00931346">
      <w:pPr>
        <w:rPr>
          <w:lang w:eastAsia="ja-JP"/>
        </w:rPr>
      </w:pPr>
      <w:r w:rsidRPr="00F02BC7">
        <w:t>—</w:t>
      </w:r>
      <w:r w:rsidRPr="00F02BC7">
        <w:tab/>
      </w:r>
      <w:r w:rsidR="002E57C8">
        <w:rPr>
          <w:lang w:eastAsia="ja-JP"/>
        </w:rPr>
        <w:t>For each UML Package, both a Requirements Class as well as a Conformance Class have been defined;</w:t>
      </w:r>
    </w:p>
    <w:p w14:paraId="00766CE8" w14:textId="59360A5B" w:rsidR="002E57C8" w:rsidRDefault="00931346" w:rsidP="00931346">
      <w:pPr>
        <w:rPr>
          <w:lang w:eastAsia="ja-JP"/>
        </w:rPr>
      </w:pPr>
      <w:r w:rsidRPr="00F02BC7">
        <w:t>—</w:t>
      </w:r>
      <w:r w:rsidRPr="00F02BC7">
        <w:tab/>
      </w:r>
      <w:r w:rsidR="002E57C8">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43E8E8C1" w:rsidR="002E57C8" w:rsidRDefault="00931346" w:rsidP="00931346">
      <w:pPr>
        <w:rPr>
          <w:lang w:eastAsia="ja-JP"/>
        </w:rPr>
      </w:pPr>
      <w:r w:rsidRPr="00F02BC7">
        <w:t>—</w:t>
      </w:r>
      <w:r w:rsidRPr="00F02BC7">
        <w:tab/>
      </w:r>
      <w:r w:rsidR="002E57C8">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lastRenderedPageBreak/>
        <w:t>Requirements class dependency graphs</w:t>
      </w:r>
    </w:p>
    <w:p w14:paraId="4D76084D" w14:textId="70C29093" w:rsidR="003A5DDA" w:rsidRDefault="003A5DDA" w:rsidP="003A5DDA">
      <w:pPr>
        <w:rPr>
          <w:lang w:eastAsia="ja-JP"/>
        </w:rPr>
      </w:pPr>
      <w:r>
        <w:rPr>
          <w:lang w:eastAsia="ja-JP"/>
        </w:rPr>
        <w:t xml:space="preserve">The graphs </w:t>
      </w:r>
      <w:r w:rsidR="002A2967">
        <w:rPr>
          <w:lang w:eastAsia="ja-JP"/>
        </w:rPr>
        <w:t xml:space="preserve">in </w:t>
      </w:r>
      <w:r w:rsidR="00931346">
        <w:rPr>
          <w:lang w:eastAsia="ja-JP"/>
        </w:rPr>
        <w:t>Figure 1 and Figure 2</w:t>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77816E3D" w:rsidR="002A2967" w:rsidRPr="00C63000" w:rsidRDefault="00D40B05" w:rsidP="00D40B05">
      <w:pPr>
        <w:jc w:val="center"/>
        <w:rPr>
          <w:b/>
          <w:bCs/>
          <w:sz w:val="20"/>
          <w:szCs w:val="20"/>
        </w:rPr>
      </w:pPr>
      <w:bookmarkStart w:id="44" w:name="_Ref52381673"/>
      <w:r w:rsidRPr="00C63000">
        <w:rPr>
          <w:b/>
          <w:bCs/>
          <w:sz w:val="20"/>
          <w:szCs w:val="20"/>
        </w:rPr>
        <w:t>Figure</w:t>
      </w:r>
      <w:r w:rsidR="00931346">
        <w:rPr>
          <w:b/>
          <w:bCs/>
          <w:sz w:val="20"/>
          <w:szCs w:val="20"/>
        </w:rPr>
        <w:t> 1</w:t>
      </w:r>
      <w:bookmarkEnd w:id="44"/>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1A3EDC03" w:rsidR="002A2967" w:rsidRPr="00C63000" w:rsidRDefault="002A2967" w:rsidP="002A2967">
      <w:pPr>
        <w:jc w:val="center"/>
        <w:rPr>
          <w:b/>
          <w:bCs/>
          <w:sz w:val="20"/>
          <w:szCs w:val="20"/>
        </w:rPr>
      </w:pPr>
      <w:bookmarkStart w:id="45" w:name="_Ref52380630"/>
      <w:r w:rsidRPr="00C63000">
        <w:rPr>
          <w:b/>
          <w:bCs/>
          <w:sz w:val="20"/>
          <w:szCs w:val="20"/>
        </w:rPr>
        <w:t>Figure</w:t>
      </w:r>
      <w:r w:rsidR="00931346">
        <w:rPr>
          <w:b/>
          <w:bCs/>
          <w:sz w:val="20"/>
          <w:szCs w:val="20"/>
        </w:rPr>
        <w:t> 2</w:t>
      </w:r>
      <w:bookmarkEnd w:id="45"/>
      <w:r w:rsidRPr="00C63000">
        <w:rPr>
          <w:b/>
          <w:bCs/>
          <w:sz w:val="20"/>
          <w:szCs w:val="20"/>
        </w:rPr>
        <w:t xml:space="preserve"> — Requirement class dependencies of the Sample packages</w:t>
      </w:r>
      <w:r w:rsidR="00C63000" w:rsidRPr="00C63000">
        <w:rPr>
          <w:b/>
          <w:bCs/>
          <w:sz w:val="20"/>
          <w:szCs w:val="20"/>
        </w:rPr>
        <w:t>.</w:t>
      </w:r>
    </w:p>
    <w:p w14:paraId="7180BC3F" w14:textId="7FDF87BE" w:rsidR="00247DE8" w:rsidRDefault="00247DE8" w:rsidP="00920189">
      <w:pPr>
        <w:pStyle w:val="Heading2"/>
      </w:pPr>
      <w:bookmarkStart w:id="46" w:name="_Toc52962328"/>
      <w:r>
        <w:lastRenderedPageBreak/>
        <w:t>UML package structure</w:t>
      </w:r>
      <w:bookmarkEnd w:id="46"/>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78099009" w:rsidR="003A5DDA" w:rsidRDefault="00931346" w:rsidP="00931346">
      <w:pPr>
        <w:rPr>
          <w:lang w:eastAsia="ja-JP"/>
        </w:rPr>
      </w:pPr>
      <w:r w:rsidRPr="00F02BC7">
        <w:t>—</w:t>
      </w:r>
      <w:r w:rsidRPr="00F02BC7">
        <w:tab/>
      </w:r>
      <w:r w:rsidR="003A5DDA" w:rsidRPr="003A5DDA">
        <w:rPr>
          <w:b/>
          <w:bCs/>
          <w:lang w:eastAsia="ja-JP"/>
        </w:rPr>
        <w:t>Conceptual</w:t>
      </w:r>
      <w:r w:rsidR="003A5DDA">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0C74CDD8" w:rsidR="003A5DDA" w:rsidRDefault="00931346" w:rsidP="00931346">
      <w:pPr>
        <w:rPr>
          <w:lang w:eastAsia="ja-JP"/>
        </w:rPr>
      </w:pPr>
      <w:r w:rsidRPr="00F02BC7">
        <w:t>—</w:t>
      </w:r>
      <w:r w:rsidRPr="00F02BC7">
        <w:tab/>
      </w:r>
      <w:r w:rsidR="003A5DDA" w:rsidRPr="003A5DDA">
        <w:rPr>
          <w:b/>
          <w:bCs/>
          <w:lang w:eastAsia="ja-JP"/>
        </w:rPr>
        <w:t>Abstract Core</w:t>
      </w:r>
      <w:r w:rsidR="003A5DDA">
        <w:rPr>
          <w:lang w:eastAsia="ja-JP"/>
        </w:rPr>
        <w:t xml:space="preserve">: Within the Abstract Core Model Packages, only abstract </w:t>
      </w:r>
      <w:proofErr w:type="spellStart"/>
      <w:r w:rsidR="003A5DDA">
        <w:rPr>
          <w:lang w:eastAsia="ja-JP"/>
        </w:rPr>
        <w:t>featureTypes</w:t>
      </w:r>
      <w:proofErr w:type="spellEnd"/>
      <w:r w:rsidR="003A5DDA">
        <w:rPr>
          <w:lang w:eastAsia="ja-JP"/>
        </w:rPr>
        <w:t xml:space="preserve"> have been provided following the semantic structure of the Conceptual model (</w:t>
      </w:r>
      <w:proofErr w:type="spellStart"/>
      <w:r w:rsidR="003A5DDA">
        <w:rPr>
          <w:lang w:eastAsia="ja-JP"/>
        </w:rPr>
        <w:t>i.e</w:t>
      </w:r>
      <w:proofErr w:type="spellEnd"/>
      <w:r w:rsidR="003A5DDA">
        <w:rPr>
          <w:lang w:eastAsia="ja-JP"/>
        </w:rPr>
        <w:t xml:space="preserve">: realizing the interfaces provided by the Conceptual). A consistent approach to metadata provision introduced. All associations from the abstract </w:t>
      </w:r>
      <w:proofErr w:type="spellStart"/>
      <w:r w:rsidR="003A5DDA">
        <w:rPr>
          <w:lang w:eastAsia="ja-JP"/>
        </w:rPr>
        <w:t>featureTypes</w:t>
      </w:r>
      <w:proofErr w:type="spellEnd"/>
      <w:r w:rsidR="003A5DDA">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788B20C3" w:rsidR="002E57C8" w:rsidRPr="002E57C8" w:rsidRDefault="00931346" w:rsidP="00931346">
      <w:pPr>
        <w:rPr>
          <w:lang w:eastAsia="ja-JP"/>
        </w:rPr>
      </w:pPr>
      <w:r w:rsidRPr="00F02BC7">
        <w:t>—</w:t>
      </w:r>
      <w:r w:rsidRPr="00F02BC7">
        <w:tab/>
      </w:r>
      <w:r w:rsidR="003A5DDA" w:rsidRPr="003A5DDA">
        <w:rPr>
          <w:b/>
          <w:bCs/>
          <w:lang w:eastAsia="ja-JP"/>
        </w:rPr>
        <w:t>Basic</w:t>
      </w:r>
      <w:r w:rsidR="003A5DDA">
        <w:rPr>
          <w:lang w:eastAsia="ja-JP"/>
        </w:rPr>
        <w:t xml:space="preserve">: Within the Basic Packages, simple concrete </w:t>
      </w:r>
      <w:proofErr w:type="spellStart"/>
      <w:r w:rsidR="003A5DDA">
        <w:rPr>
          <w:lang w:eastAsia="ja-JP"/>
        </w:rPr>
        <w:t>featureTypes</w:t>
      </w:r>
      <w:proofErr w:type="spellEnd"/>
      <w:r w:rsidR="003A5DDA">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675427B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1F2F2C">
        <w:rPr>
          <w:lang w:eastAsia="ja-JP"/>
        </w:rPr>
        <w:t>Table 7</w:t>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931346">
        <w:rPr>
          <w:lang w:eastAsia="ja-JP"/>
        </w:rPr>
        <w:t>Figure 3</w:t>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F15D7E6" w:rsidR="00767B2F" w:rsidRPr="00C63000" w:rsidRDefault="00767B2F" w:rsidP="00767B2F">
      <w:pPr>
        <w:jc w:val="center"/>
        <w:rPr>
          <w:b/>
          <w:bCs/>
          <w:sz w:val="20"/>
          <w:szCs w:val="20"/>
        </w:rPr>
      </w:pPr>
      <w:bookmarkStart w:id="47" w:name="_Ref52381566"/>
      <w:r w:rsidRPr="00C63000">
        <w:rPr>
          <w:b/>
          <w:bCs/>
          <w:sz w:val="20"/>
          <w:szCs w:val="20"/>
        </w:rPr>
        <w:t>Table</w:t>
      </w:r>
      <w:r w:rsidR="001F2F2C">
        <w:rPr>
          <w:b/>
          <w:bCs/>
          <w:sz w:val="20"/>
          <w:szCs w:val="20"/>
        </w:rPr>
        <w:t> 7</w:t>
      </w:r>
      <w:bookmarkEnd w:id="4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843705">
        <w:trPr>
          <w:tblHeader/>
        </w:trPr>
        <w:tc>
          <w:tcPr>
            <w:tcW w:w="2719" w:type="dxa"/>
            <w:shd w:val="clear" w:color="auto" w:fill="auto"/>
            <w:tcMar>
              <w:top w:w="100" w:type="dxa"/>
              <w:left w:w="100" w:type="dxa"/>
              <w:bottom w:w="100" w:type="dxa"/>
              <w:right w:w="100" w:type="dxa"/>
            </w:tcMar>
          </w:tcPr>
          <w:p w14:paraId="1F13793A" w14:textId="77777777" w:rsidR="003A5DDA" w:rsidRPr="005256EF" w:rsidRDefault="003A5DDA" w:rsidP="00DC3B4C">
            <w:pPr>
              <w:spacing w:before="60" w:after="60"/>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DC3B4C">
            <w:pPr>
              <w:spacing w:before="60" w:after="60"/>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DC3B4C">
            <w:pPr>
              <w:spacing w:before="60" w:after="60"/>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DC3B4C">
            <w:pPr>
              <w:spacing w:before="60" w:after="60"/>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DC3B4C">
            <w:pPr>
              <w:spacing w:before="60" w:after="60"/>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DC3B4C">
            <w:pPr>
              <w:spacing w:before="60" w:after="60"/>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DC3B4C">
            <w:pPr>
              <w:spacing w:before="60" w:after="60"/>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DC3B4C">
            <w:pPr>
              <w:spacing w:before="60" w:after="60"/>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w:t>
            </w:r>
            <w:r w:rsidRPr="005256EF">
              <w:rPr>
                <w:sz w:val="20"/>
                <w:szCs w:val="20"/>
              </w:rPr>
              <w:lastRenderedPageBreak/>
              <w:t>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DC3B4C">
            <w:pPr>
              <w:spacing w:before="60" w:after="60"/>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DC3B4C">
            <w:pPr>
              <w:spacing w:before="60" w:after="60"/>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DC3B4C">
            <w:pPr>
              <w:spacing w:before="60" w:after="60"/>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DC3B4C">
            <w:pPr>
              <w:spacing w:before="60" w:after="60"/>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DC3B4C">
            <w:pPr>
              <w:spacing w:before="60" w:after="60"/>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DC3B4C">
            <w:pPr>
              <w:spacing w:before="60" w:after="60"/>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DC3B4C">
            <w:pPr>
              <w:spacing w:before="60" w:after="60"/>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DC3B4C">
            <w:pPr>
              <w:spacing w:before="60" w:after="60"/>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DC3B4C">
            <w:pPr>
              <w:spacing w:before="60" w:after="60"/>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DC3B4C">
            <w:pPr>
              <w:spacing w:before="60" w:after="60"/>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DC3B4C">
            <w:pPr>
              <w:spacing w:before="60" w:after="60"/>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DC3B4C">
            <w:pPr>
              <w:spacing w:before="60" w:after="60"/>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DC3B4C">
            <w:pPr>
              <w:spacing w:before="60" w:after="60"/>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DC3B4C">
            <w:pPr>
              <w:spacing w:before="60" w:after="60"/>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DC3B4C">
            <w:pPr>
              <w:spacing w:before="60" w:after="60"/>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BDD7EFA" w:rsidR="00767B2F" w:rsidRPr="00C63000" w:rsidRDefault="00767B2F" w:rsidP="00767B2F">
      <w:pPr>
        <w:jc w:val="center"/>
        <w:rPr>
          <w:b/>
          <w:bCs/>
          <w:sz w:val="20"/>
          <w:szCs w:val="20"/>
        </w:rPr>
      </w:pPr>
      <w:bookmarkStart w:id="48" w:name="_Ref52381738"/>
      <w:r w:rsidRPr="00C63000">
        <w:rPr>
          <w:b/>
          <w:bCs/>
          <w:sz w:val="20"/>
          <w:szCs w:val="20"/>
        </w:rPr>
        <w:t>Figure</w:t>
      </w:r>
      <w:r w:rsidR="001F2F2C">
        <w:rPr>
          <w:b/>
          <w:bCs/>
          <w:sz w:val="20"/>
          <w:szCs w:val="20"/>
        </w:rPr>
        <w:t> 3</w:t>
      </w:r>
      <w:bookmarkEnd w:id="48"/>
      <w:r w:rsidR="001F2F2C" w:rsidRPr="001F2F2C">
        <w:rPr>
          <w:b/>
          <w:bCs/>
          <w:sz w:val="20"/>
          <w:szCs w:val="20"/>
        </w:rPr>
        <w:t xml:space="preserve"> — </w:t>
      </w:r>
      <w:r w:rsidRPr="00C63000">
        <w:rPr>
          <w:b/>
          <w:bCs/>
          <w:sz w:val="20"/>
          <w:szCs w:val="20"/>
        </w:rPr>
        <w:t>External UML package dependencies</w:t>
      </w:r>
    </w:p>
    <w:p w14:paraId="53A7E445" w14:textId="68018E3A" w:rsidR="00247DE8" w:rsidRDefault="00914D4D" w:rsidP="00920189">
      <w:pPr>
        <w:pStyle w:val="Heading2"/>
      </w:pPr>
      <w:bookmarkStart w:id="49" w:name="_Toc52962329"/>
      <w:r>
        <w:t>Note o</w:t>
      </w:r>
      <w:r w:rsidR="00AF32F1">
        <w:t>n</w:t>
      </w:r>
      <w:r>
        <w:t xml:space="preserve"> the u</w:t>
      </w:r>
      <w:r w:rsidR="00247DE8">
        <w:t>se of Any</w:t>
      </w:r>
      <w:bookmarkEnd w:id="4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7EBB4E1C" w:rsidR="001B2AFB" w:rsidRPr="00843705" w:rsidRDefault="001B2AFB" w:rsidP="00843705">
      <w:pPr>
        <w:rPr>
          <w:sz w:val="20"/>
          <w:szCs w:val="20"/>
          <w:lang w:eastAsia="ja-JP"/>
        </w:rPr>
      </w:pPr>
      <w:r w:rsidRPr="00843705">
        <w:rPr>
          <w:sz w:val="20"/>
          <w:szCs w:val="20"/>
          <w:lang w:eastAsia="ja-JP"/>
        </w:rPr>
        <w:t>NOTE</w:t>
      </w:r>
      <w:r w:rsidRPr="00843705">
        <w:rPr>
          <w:sz w:val="20"/>
          <w:szCs w:val="20"/>
          <w:lang w:eastAsia="ja-JP"/>
        </w:rPr>
        <w:tab/>
        <w:t xml:space="preserve">any type can be </w:t>
      </w:r>
      <w:proofErr w:type="spellStart"/>
      <w:r w:rsidRPr="00843705">
        <w:rPr>
          <w:sz w:val="20"/>
          <w:szCs w:val="20"/>
          <w:lang w:eastAsia="ja-JP"/>
        </w:rPr>
        <w:t>owl:Thing</w:t>
      </w:r>
      <w:proofErr w:type="spellEnd"/>
      <w:r w:rsidRPr="00843705">
        <w:rPr>
          <w:sz w:val="20"/>
          <w:szCs w:val="20"/>
          <w:lang w:eastAsia="ja-JP"/>
        </w:rPr>
        <w:t xml:space="preserve">, </w:t>
      </w:r>
      <w:proofErr w:type="spellStart"/>
      <w:r w:rsidRPr="00843705">
        <w:rPr>
          <w:sz w:val="20"/>
          <w:szCs w:val="20"/>
          <w:lang w:eastAsia="ja-JP"/>
        </w:rPr>
        <w:t>featureType</w:t>
      </w:r>
      <w:proofErr w:type="spellEnd"/>
      <w:r w:rsidRPr="00843705">
        <w:rPr>
          <w:sz w:val="20"/>
          <w:szCs w:val="20"/>
          <w:lang w:eastAsia="ja-JP"/>
        </w:rPr>
        <w:t xml:space="preserve">, </w:t>
      </w:r>
      <w:proofErr w:type="spellStart"/>
      <w:r w:rsidRPr="00843705">
        <w:rPr>
          <w:sz w:val="20"/>
          <w:szCs w:val="20"/>
          <w:lang w:eastAsia="ja-JP"/>
        </w:rPr>
        <w:t>dataType</w:t>
      </w:r>
      <w:proofErr w:type="spellEnd"/>
      <w:r w:rsidRPr="00843705">
        <w:rPr>
          <w:sz w:val="20"/>
          <w:szCs w:val="20"/>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18787A9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Reference to SWEET Ontology: http://sweetontology.net/realmAtmoBoundaryLayer#planetaryboundarylayer</w:t>
      </w:r>
    </w:p>
    <w:p w14:paraId="0153BDC6" w14:textId="3043F30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w:t>
      </w:r>
      <w:proofErr w:type="spellStart"/>
      <w:r w:rsidR="001B2AFB">
        <w:rPr>
          <w:lang w:eastAsia="ja-JP"/>
        </w:rPr>
        <w:t>SensorThings</w:t>
      </w:r>
      <w:proofErr w:type="spellEnd"/>
      <w:r w:rsidR="001B2AFB">
        <w:rPr>
          <w:lang w:eastAsia="ja-JP"/>
        </w:rPr>
        <w:t xml:space="preserve"> deployment: </w:t>
      </w:r>
      <w:hyperlink r:id="rId33" w:history="1">
        <w:r w:rsidR="00944710" w:rsidRPr="006E508A">
          <w:rPr>
            <w:rStyle w:val="Hyperlink"/>
            <w:lang w:val="en-GB" w:eastAsia="ja-JP"/>
          </w:rPr>
          <w:t>https://lubw-frost.docker01.ilt-dmz.iosb.fraunhofer.de/v1.1/Locations(269)</w:t>
        </w:r>
      </w:hyperlink>
    </w:p>
    <w:p w14:paraId="04A3F7C6" w14:textId="39D05799" w:rsidR="001B2AFB" w:rsidRDefault="00843705" w:rsidP="00843705">
      <w:pPr>
        <w:jc w:val="left"/>
        <w:rPr>
          <w:lang w:eastAsia="ja-JP"/>
        </w:rPr>
      </w:pPr>
      <w:r w:rsidRPr="00C63000">
        <w:rPr>
          <w:b/>
          <w:bCs/>
          <w:sz w:val="20"/>
          <w:szCs w:val="20"/>
        </w:rPr>
        <w:lastRenderedPageBreak/>
        <w:t>—</w:t>
      </w:r>
      <w:r>
        <w:rPr>
          <w:b/>
          <w:bCs/>
          <w:sz w:val="20"/>
          <w:szCs w:val="20"/>
        </w:rPr>
        <w:tab/>
      </w:r>
      <w:r w:rsidR="001B2AFB">
        <w:rPr>
          <w:lang w:eastAsia="ja-JP"/>
        </w:rPr>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8BD578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62D4CDA8"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18E29587"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371EA1A9" w:rsidR="001B2AFB" w:rsidRDefault="00843705" w:rsidP="00843705">
      <w:pPr>
        <w:jc w:val="left"/>
        <w:rPr>
          <w:lang w:eastAsia="ja-JP"/>
        </w:rPr>
      </w:pPr>
      <w:r w:rsidRPr="00C63000">
        <w:rPr>
          <w:b/>
          <w:bCs/>
          <w:sz w:val="20"/>
          <w:szCs w:val="20"/>
        </w:rPr>
        <w:t>—</w:t>
      </w:r>
      <w:r>
        <w:rPr>
          <w:b/>
          <w:bCs/>
          <w:sz w:val="20"/>
          <w:szCs w:val="20"/>
        </w:rPr>
        <w:tab/>
      </w:r>
      <w:r w:rsidR="001B2AFB">
        <w:rPr>
          <w:lang w:eastAsia="ja-JP"/>
        </w:rPr>
        <w:t>An (embedded) Boolean value as Result</w:t>
      </w:r>
    </w:p>
    <w:p w14:paraId="32C4C661" w14:textId="2D2CB27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An (embedded) SWE </w:t>
      </w:r>
      <w:proofErr w:type="spellStart"/>
      <w:r w:rsidR="001B2AFB">
        <w:rPr>
          <w:lang w:eastAsia="ja-JP"/>
        </w:rPr>
        <w:t>DataRecord</w:t>
      </w:r>
      <w:proofErr w:type="spellEnd"/>
    </w:p>
    <w:p w14:paraId="7EC6EF85" w14:textId="26C7CEB5" w:rsidR="00944710"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5A51CE2B" w:rsidR="00CE109A"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O&amp;M </w:t>
      </w:r>
      <w:proofErr w:type="spellStart"/>
      <w:r w:rsidR="001B2AFB">
        <w:rPr>
          <w:lang w:eastAsia="ja-JP"/>
        </w:rPr>
        <w:t>MaterialSample</w:t>
      </w:r>
      <w:proofErr w:type="spellEnd"/>
      <w:r w:rsidR="001B2AFB">
        <w:rPr>
          <w:lang w:eastAsia="ja-JP"/>
        </w:rPr>
        <w:t xml:space="preserve"> -&gt; Reference to a rock sample : </w:t>
      </w:r>
      <w:hyperlink r:id="rId39" w:history="1">
        <w:r w:rsidR="00944710" w:rsidRPr="006E508A">
          <w:rPr>
            <w:rStyle w:val="Hyperlink"/>
            <w:lang w:val="en-GB" w:eastAsia="ja-JP"/>
          </w:rPr>
          <w:t>https://www.geodata.rocks/Samples/SD-5054_1_A_564_7WR_20-40</w:t>
        </w:r>
      </w:hyperlink>
    </w:p>
    <w:p w14:paraId="79AEAB8C" w14:textId="4EB2FB26" w:rsidR="001A33D0" w:rsidRDefault="00920189" w:rsidP="001A33D0">
      <w:pPr>
        <w:pStyle w:val="Heading1"/>
        <w:numPr>
          <w:ilvl w:val="0"/>
          <w:numId w:val="1"/>
        </w:numPr>
        <w:tabs>
          <w:tab w:val="clear" w:pos="432"/>
        </w:tabs>
        <w:ind w:left="0" w:firstLine="0"/>
      </w:pPr>
      <w:bookmarkStart w:id="50" w:name="_Toc353798251"/>
      <w:bookmarkStart w:id="51" w:name="_Toc52962330"/>
      <w:r w:rsidRPr="00920189">
        <w:t>Fundamental characteristics of observations and samples (informative)</w:t>
      </w:r>
      <w:bookmarkEnd w:id="50"/>
      <w:bookmarkEnd w:id="51"/>
    </w:p>
    <w:p w14:paraId="4359B34D" w14:textId="62C77FAD" w:rsidR="00CE109A" w:rsidRDefault="00B125A5" w:rsidP="00114E5B">
      <w:pPr>
        <w:pStyle w:val="Heading2"/>
      </w:pPr>
      <w:bookmarkStart w:id="52" w:name="_Toc52962331"/>
      <w:r>
        <w:t>Observation schema</w:t>
      </w:r>
      <w:bookmarkEnd w:id="5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7F9315B6" w:rsidR="00114E5B" w:rsidRDefault="00843705" w:rsidP="00843705">
      <w:pPr>
        <w:rPr>
          <w:lang w:eastAsia="ja-JP"/>
        </w:rPr>
      </w:pPr>
      <w:r>
        <w:rPr>
          <w:lang w:eastAsia="ja-JP"/>
        </w:rPr>
        <w:t>a)</w:t>
      </w:r>
      <w:r>
        <w:rPr>
          <w:lang w:eastAsia="ja-JP"/>
        </w:rPr>
        <w:tab/>
      </w:r>
      <w:r w:rsidR="00114E5B">
        <w:rPr>
          <w:lang w:eastAsia="ja-JP"/>
        </w:rPr>
        <w:t>Value (e.g. name, price, legal boundary) assigned by some authority. These are exact.</w:t>
      </w:r>
    </w:p>
    <w:p w14:paraId="480C83AF" w14:textId="4DE98B27" w:rsidR="00114E5B" w:rsidRDefault="00843705" w:rsidP="00843705">
      <w:pPr>
        <w:rPr>
          <w:lang w:eastAsia="ja-JP"/>
        </w:rPr>
      </w:pPr>
      <w:r>
        <w:rPr>
          <w:lang w:eastAsia="ja-JP"/>
        </w:rPr>
        <w:t>b)</w:t>
      </w:r>
      <w:r>
        <w:rPr>
          <w:lang w:eastAsia="ja-JP"/>
        </w:rPr>
        <w:tab/>
      </w:r>
      <w:r w:rsidR="00114E5B">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31407E4"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04440B82"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345B12">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345B12">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345B12">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345B12">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45B12">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345B12">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0333B30E"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288ADFB" w:rsidR="00114E5B" w:rsidRPr="00843705" w:rsidRDefault="00755923" w:rsidP="00843705">
      <w:pPr>
        <w:rPr>
          <w:sz w:val="20"/>
          <w:szCs w:val="20"/>
          <w:lang w:eastAsia="ja-JP"/>
        </w:rPr>
      </w:pPr>
      <w:r w:rsidRPr="00843705">
        <w:rPr>
          <w:sz w:val="20"/>
          <w:szCs w:val="20"/>
          <w:lang w:eastAsia="ja-JP"/>
        </w:rPr>
        <w:t>NOTE</w:t>
      </w:r>
      <w:r w:rsidRPr="00843705">
        <w:rPr>
          <w:sz w:val="20"/>
          <w:szCs w:val="20"/>
          <w:lang w:eastAsia="ja-JP"/>
        </w:rPr>
        <w:tab/>
        <w:t>In contrast to spatial properties, some temporal properties are associated directly with an observation (</w:t>
      </w:r>
      <w:r w:rsidR="0051619A" w:rsidRPr="00843705">
        <w:rPr>
          <w:sz w:val="20"/>
          <w:szCs w:val="20"/>
          <w:lang w:eastAsia="ja-JP"/>
        </w:rPr>
        <w:t xml:space="preserve">Clauses </w:t>
      </w:r>
      <w:r w:rsidR="0051619A" w:rsidRPr="00843705">
        <w:rPr>
          <w:sz w:val="20"/>
          <w:szCs w:val="20"/>
          <w:lang w:eastAsia="ja-JP"/>
        </w:rPr>
        <w:fldChar w:fldCharType="begin"/>
      </w:r>
      <w:r w:rsidR="0051619A" w:rsidRPr="00843705">
        <w:rPr>
          <w:sz w:val="20"/>
          <w:szCs w:val="20"/>
          <w:lang w:eastAsia="ja-JP"/>
        </w:rPr>
        <w:instrText xml:space="preserve"> REF _Ref52486584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8.2.3</w:t>
      </w:r>
      <w:r w:rsidR="0051619A" w:rsidRPr="00843705">
        <w:rPr>
          <w:sz w:val="20"/>
          <w:szCs w:val="20"/>
          <w:lang w:eastAsia="ja-JP"/>
        </w:rPr>
        <w:fldChar w:fldCharType="end"/>
      </w:r>
      <w:r w:rsidRPr="00843705">
        <w:rPr>
          <w:sz w:val="20"/>
          <w:szCs w:val="20"/>
          <w:lang w:eastAsia="ja-JP"/>
        </w:rPr>
        <w:t>;</w:t>
      </w:r>
      <w:r w:rsidR="0051619A" w:rsidRPr="00843705">
        <w:rPr>
          <w:sz w:val="20"/>
          <w:szCs w:val="20"/>
          <w:lang w:eastAsia="ja-JP"/>
        </w:rPr>
        <w:t xml:space="preserve"> </w:t>
      </w:r>
      <w:r w:rsidR="0051619A" w:rsidRPr="00843705">
        <w:rPr>
          <w:sz w:val="20"/>
          <w:szCs w:val="20"/>
          <w:lang w:eastAsia="ja-JP"/>
        </w:rPr>
        <w:fldChar w:fldCharType="begin"/>
      </w:r>
      <w:r w:rsidR="0051619A" w:rsidRPr="00843705">
        <w:rPr>
          <w:sz w:val="20"/>
          <w:szCs w:val="20"/>
          <w:lang w:eastAsia="ja-JP"/>
        </w:rPr>
        <w:instrText xml:space="preserve"> REF _Ref52486606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8.2.4</w:t>
      </w:r>
      <w:r w:rsidR="0051619A" w:rsidRPr="00843705">
        <w:rPr>
          <w:sz w:val="20"/>
          <w:szCs w:val="20"/>
          <w:lang w:eastAsia="ja-JP"/>
        </w:rPr>
        <w:fldChar w:fldCharType="end"/>
      </w:r>
      <w:r w:rsidRPr="00843705">
        <w:rPr>
          <w:sz w:val="20"/>
          <w:szCs w:val="20"/>
          <w:lang w:eastAsia="ja-JP"/>
        </w:rPr>
        <w:t>). This is a consequence of the fact that an observation is a kind of ‘event’ so its temporal characteristics are fundamental,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w:t>
      </w:r>
      <w:r>
        <w:rPr>
          <w:lang w:eastAsia="ja-JP"/>
        </w:rPr>
        <w:lastRenderedPageBreak/>
        <w:t>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53" w:name="_Toc52962332"/>
      <w:r>
        <w:t>Sample schema</w:t>
      </w:r>
      <w:bookmarkEnd w:id="53"/>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54" w:name="_Ref52396733"/>
      <w:r w:rsidRPr="00114E5B">
        <w:t>Proximate vs. ultimate feature-of-interest</w:t>
      </w:r>
      <w:bookmarkEnd w:id="54"/>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2664DD71" w:rsidR="00755923" w:rsidRDefault="00843705" w:rsidP="00843705">
      <w:pPr>
        <w:rPr>
          <w:lang w:eastAsia="ja-JP"/>
        </w:rPr>
      </w:pPr>
      <w:r>
        <w:rPr>
          <w:lang w:eastAsia="ja-JP"/>
        </w:rPr>
        <w:t>a)</w:t>
      </w:r>
      <w:r>
        <w:rPr>
          <w:lang w:eastAsia="ja-JP"/>
        </w:rPr>
        <w:tab/>
      </w:r>
      <w:r w:rsidR="00755923">
        <w:rPr>
          <w:lang w:eastAsia="ja-JP"/>
        </w:rPr>
        <w:t>the observation does not obtain values for the whole of a domain feature;</w:t>
      </w:r>
    </w:p>
    <w:p w14:paraId="7CCFDB38" w14:textId="6524456F" w:rsidR="00755923" w:rsidRDefault="00843705" w:rsidP="00843705">
      <w:pPr>
        <w:rPr>
          <w:lang w:eastAsia="ja-JP"/>
        </w:rPr>
      </w:pPr>
      <w:r>
        <w:rPr>
          <w:lang w:eastAsia="ja-JP"/>
        </w:rPr>
        <w:t>b)</w:t>
      </w:r>
      <w:r>
        <w:rPr>
          <w:lang w:eastAsia="ja-JP"/>
        </w:rPr>
        <w:tab/>
      </w:r>
      <w:r w:rsidR="00755923">
        <w:rPr>
          <w:lang w:eastAsia="ja-JP"/>
        </w:rPr>
        <w:t>the observation is performed on a proxy that is not part of the domain feature;</w:t>
      </w:r>
    </w:p>
    <w:p w14:paraId="4D19F173" w14:textId="397BEAA0" w:rsidR="00755923" w:rsidRDefault="00843705" w:rsidP="00843705">
      <w:pPr>
        <w:rPr>
          <w:lang w:eastAsia="ja-JP"/>
        </w:rPr>
      </w:pPr>
      <w:r>
        <w:rPr>
          <w:lang w:eastAsia="ja-JP"/>
        </w:rPr>
        <w:t>c)</w:t>
      </w:r>
      <w:r>
        <w:rPr>
          <w:lang w:eastAsia="ja-JP"/>
        </w:rPr>
        <w:tab/>
      </w:r>
      <w:r w:rsidR="00755923">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55" w:name="_Ref52423377"/>
      <w:r w:rsidRPr="00114E5B">
        <w:lastRenderedPageBreak/>
        <w:t>Proximate feature-of-interest embodies a sample design</w:t>
      </w:r>
      <w:bookmarkEnd w:id="5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143ACAB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DC3B4C">
        <w:rPr>
          <w:lang w:eastAsia="ja-JP"/>
        </w:rPr>
        <w:t xml:space="preserve"> Figure 8</w:t>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 xml:space="preserve">For certain styles of mineralization, the gold concentration of rocks in a region might be estimated through measurement of a related element (e.g. copper), in a specimen of gravel collected from </w:t>
      </w:r>
      <w:r>
        <w:rPr>
          <w:lang w:eastAsia="ja-JP"/>
        </w:rPr>
        <w:lastRenderedPageBreak/>
        <w:t>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2E7EE2CF" w:rsidR="00EC0238" w:rsidRPr="00DC3B4C" w:rsidRDefault="00EC0238" w:rsidP="00EC0238">
      <w:pPr>
        <w:rPr>
          <w:sz w:val="20"/>
          <w:szCs w:val="20"/>
          <w:lang w:eastAsia="ja-JP"/>
        </w:rPr>
      </w:pPr>
      <w:r w:rsidRPr="00DC3B4C">
        <w:rPr>
          <w:sz w:val="20"/>
          <w:szCs w:val="20"/>
          <w:lang w:eastAsia="ja-JP"/>
        </w:rPr>
        <w:t>NOTE</w:t>
      </w:r>
      <w:r w:rsidRPr="00DC3B4C">
        <w:rPr>
          <w:sz w:val="20"/>
          <w:szCs w:val="20"/>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165C16F9" w:rsidR="00EC0238" w:rsidRDefault="00EC0238" w:rsidP="00EC0238">
      <w:pPr>
        <w:rPr>
          <w:lang w:eastAsia="ja-JP"/>
        </w:rPr>
      </w:pPr>
      <w:r>
        <w:rPr>
          <w:lang w:eastAsia="ja-JP"/>
        </w:rPr>
        <w:t xml:space="preserve">A </w:t>
      </w:r>
      <w:r w:rsidR="00DC3B4C">
        <w:rPr>
          <w:lang w:eastAsia="ja-JP"/>
        </w:rPr>
        <w:t>s</w:t>
      </w:r>
      <w:r>
        <w:rPr>
          <w:lang w:eastAsia="ja-JP"/>
        </w:rPr>
        <w:t>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56" w:name="_Toc52962333"/>
      <w:r w:rsidRPr="00114E5B">
        <w:t xml:space="preserve">Alignment between Observation, Sample </w:t>
      </w:r>
      <w:r>
        <w:t>and</w:t>
      </w:r>
      <w:r w:rsidRPr="00114E5B">
        <w:t xml:space="preserve"> </w:t>
      </w:r>
      <w:r>
        <w:t>d</w:t>
      </w:r>
      <w:r w:rsidRPr="00114E5B">
        <w:t xml:space="preserve">omain </w:t>
      </w:r>
      <w:r>
        <w:t>m</w:t>
      </w:r>
      <w:r w:rsidRPr="00114E5B">
        <w:t>odels</w:t>
      </w:r>
      <w:bookmarkEnd w:id="56"/>
    </w:p>
    <w:p w14:paraId="29A35C7C" w14:textId="4E56F15C" w:rsidR="00114E5B" w:rsidRDefault="00114E5B" w:rsidP="00114E5B">
      <w:pPr>
        <w:pStyle w:val="Heading3"/>
      </w:pPr>
      <w:r w:rsidRPr="00114E5B">
        <w:t xml:space="preserve">Model </w:t>
      </w:r>
      <w:r>
        <w:t>c</w:t>
      </w:r>
      <w:r w:rsidRPr="00114E5B">
        <w:t>onsistency</w:t>
      </w:r>
    </w:p>
    <w:p w14:paraId="787633EE" w14:textId="4F728FC6"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3D4D00">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DC3B4C">
        <w:rPr>
          <w:lang w:eastAsia="ja-JP"/>
        </w:rPr>
        <w:t xml:space="preserve"> Figure 5)</w:t>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A9866C6"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w:t>
      </w:r>
      <w:r w:rsidR="00DC3B4C">
        <w:t xml:space="preserve"> (Figure 4</w:t>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2852A189" w:rsidR="00FA0795" w:rsidRPr="00C63000" w:rsidRDefault="00FA0795" w:rsidP="00FA0795">
      <w:pPr>
        <w:jc w:val="center"/>
        <w:rPr>
          <w:b/>
          <w:bCs/>
          <w:sz w:val="20"/>
          <w:szCs w:val="20"/>
        </w:rPr>
      </w:pPr>
      <w:bookmarkStart w:id="57" w:name="_Ref52386333"/>
      <w:r w:rsidRPr="00C63000">
        <w:rPr>
          <w:b/>
          <w:bCs/>
          <w:sz w:val="20"/>
          <w:szCs w:val="20"/>
        </w:rPr>
        <w:t>Figure</w:t>
      </w:r>
      <w:r w:rsidR="00843705">
        <w:rPr>
          <w:b/>
          <w:bCs/>
          <w:sz w:val="20"/>
          <w:szCs w:val="20"/>
        </w:rPr>
        <w:t> 4</w:t>
      </w:r>
      <w:bookmarkEnd w:id="5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6382F128"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w:t>
      </w:r>
      <w:r w:rsidR="00DC3B4C">
        <w:t xml:space="preserve"> Figure 5</w:t>
      </w:r>
      <w:r>
        <w:t>.</w:t>
      </w:r>
    </w:p>
    <w:p w14:paraId="3FDD7CA6" w14:textId="77777777" w:rsidR="001501CE" w:rsidRDefault="001501CE" w:rsidP="001501CE">
      <w:pPr>
        <w:keepNext/>
      </w:pPr>
      <w:r>
        <w:rPr>
          <w:noProof/>
        </w:rPr>
        <w:lastRenderedPageBreak/>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280AFBBA" w:rsidR="00FA0795" w:rsidRPr="00C63000" w:rsidRDefault="001501CE" w:rsidP="001501CE">
      <w:pPr>
        <w:jc w:val="center"/>
        <w:rPr>
          <w:b/>
          <w:bCs/>
          <w:sz w:val="20"/>
          <w:szCs w:val="20"/>
        </w:rPr>
      </w:pPr>
      <w:bookmarkStart w:id="58" w:name="_Ref52386984"/>
      <w:r w:rsidRPr="00C63000">
        <w:rPr>
          <w:b/>
          <w:bCs/>
          <w:sz w:val="20"/>
          <w:szCs w:val="20"/>
        </w:rPr>
        <w:t>Figure</w:t>
      </w:r>
      <w:r w:rsidR="00843705">
        <w:rPr>
          <w:b/>
          <w:bCs/>
          <w:sz w:val="20"/>
          <w:szCs w:val="20"/>
        </w:rPr>
        <w:t> 5</w:t>
      </w:r>
      <w:bookmarkEnd w:id="58"/>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45C13C87"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00DC3B4C">
        <w:rPr>
          <w:lang w:eastAsia="ja-JP"/>
        </w:rPr>
        <w:t xml:space="preserve"> Figure 6)</w:t>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57FF754D" w:rsidR="00E22F4E" w:rsidRPr="00C63000" w:rsidRDefault="00E22F4E" w:rsidP="00E22F4E">
      <w:pPr>
        <w:jc w:val="center"/>
        <w:rPr>
          <w:b/>
          <w:bCs/>
          <w:sz w:val="20"/>
          <w:szCs w:val="20"/>
        </w:rPr>
      </w:pPr>
      <w:bookmarkStart w:id="59" w:name="_Ref52387554"/>
      <w:r w:rsidRPr="00C63000">
        <w:rPr>
          <w:b/>
          <w:bCs/>
          <w:sz w:val="20"/>
          <w:szCs w:val="20"/>
        </w:rPr>
        <w:t>Figure</w:t>
      </w:r>
      <w:r w:rsidR="00843705">
        <w:rPr>
          <w:b/>
          <w:bCs/>
          <w:sz w:val="20"/>
          <w:szCs w:val="20"/>
        </w:rPr>
        <w:t> 6</w:t>
      </w:r>
      <w:bookmarkEnd w:id="59"/>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5BF9DC84" w:rsidR="00DE5536" w:rsidRDefault="00DE5536" w:rsidP="00DE5536">
      <w:r>
        <w:t>The more refined example described in</w:t>
      </w:r>
      <w:r w:rsidR="00DC3B4C">
        <w:t xml:space="preserve"> Figure 7</w:t>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6A7C10">
      <w:pPr>
        <w:pStyle w:val="ListParagraph"/>
        <w:numPr>
          <w:ilvl w:val="0"/>
          <w:numId w:val="5"/>
        </w:numPr>
      </w:pPr>
      <w:r>
        <w:t>The Well also conforms to the Sample requirements</w:t>
      </w:r>
    </w:p>
    <w:p w14:paraId="586D306F" w14:textId="2967445D" w:rsidR="00DE5536" w:rsidRDefault="00DE5536" w:rsidP="006A7C10">
      <w:pPr>
        <w:pStyle w:val="ListParagraph"/>
        <w:numPr>
          <w:ilvl w:val="0"/>
          <w:numId w:val="5"/>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12CF5B13" w:rsidR="00350089" w:rsidRPr="00C63000" w:rsidRDefault="00350089" w:rsidP="00350089">
      <w:pPr>
        <w:jc w:val="center"/>
        <w:rPr>
          <w:b/>
          <w:bCs/>
          <w:sz w:val="20"/>
          <w:szCs w:val="20"/>
        </w:rPr>
      </w:pPr>
      <w:bookmarkStart w:id="60" w:name="_Ref52387705"/>
      <w:r w:rsidRPr="00C63000">
        <w:rPr>
          <w:b/>
          <w:bCs/>
          <w:sz w:val="20"/>
          <w:szCs w:val="20"/>
        </w:rPr>
        <w:t>Figure</w:t>
      </w:r>
      <w:r w:rsidR="00843705">
        <w:rPr>
          <w:b/>
          <w:bCs/>
          <w:sz w:val="20"/>
          <w:szCs w:val="20"/>
        </w:rPr>
        <w:t> 7</w:t>
      </w:r>
      <w:bookmarkEnd w:id="60"/>
      <w:r w:rsidRPr="00C63000">
        <w:rPr>
          <w:b/>
          <w:bCs/>
          <w:sz w:val="20"/>
          <w:szCs w:val="20"/>
        </w:rPr>
        <w:t xml:space="preserve"> — (Example) Sampling Cascade example including domain features.</w:t>
      </w:r>
    </w:p>
    <w:p w14:paraId="550E9FEE" w14:textId="7D28632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That example is further refined in</w:t>
      </w:r>
      <w:r w:rsidR="00DC3B4C">
        <w:t xml:space="preserve"> Figure 8</w:t>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93E2CAB" w:rsidR="00624A6C" w:rsidRPr="00C63000" w:rsidRDefault="00624A6C" w:rsidP="00CF28F7">
      <w:pPr>
        <w:jc w:val="center"/>
        <w:rPr>
          <w:b/>
          <w:bCs/>
          <w:sz w:val="20"/>
          <w:szCs w:val="20"/>
        </w:rPr>
      </w:pPr>
      <w:bookmarkStart w:id="61" w:name="_Ref52387856"/>
      <w:r w:rsidRPr="00C63000">
        <w:rPr>
          <w:b/>
          <w:bCs/>
          <w:sz w:val="20"/>
          <w:szCs w:val="20"/>
        </w:rPr>
        <w:t>Figure</w:t>
      </w:r>
      <w:r w:rsidR="00843705">
        <w:rPr>
          <w:b/>
          <w:bCs/>
          <w:sz w:val="20"/>
          <w:szCs w:val="20"/>
        </w:rPr>
        <w:t> 8</w:t>
      </w:r>
      <w:bookmarkEnd w:id="61"/>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62" w:name="_Toc52962334"/>
      <w:r w:rsidRPr="00920189">
        <w:t>Conceptual Observation schema</w:t>
      </w:r>
      <w:bookmarkEnd w:id="62"/>
    </w:p>
    <w:p w14:paraId="393A6024" w14:textId="3277BA06" w:rsidR="00CE109A" w:rsidRDefault="00AC59F3" w:rsidP="00AC59F3">
      <w:pPr>
        <w:pStyle w:val="Heading2"/>
      </w:pPr>
      <w:bookmarkStart w:id="63" w:name="_Toc52962335"/>
      <w:r>
        <w:t>General</w:t>
      </w:r>
      <w:bookmarkEnd w:id="63"/>
    </w:p>
    <w:p w14:paraId="3628450F" w14:textId="355E81B9" w:rsidR="00AC59F3" w:rsidRDefault="00AC59F3" w:rsidP="00AC59F3">
      <w:pPr>
        <w:pStyle w:val="Heading3"/>
      </w:pPr>
      <w:r w:rsidRPr="00AC59F3">
        <w:t>Conceptual Observation model</w:t>
      </w:r>
    </w:p>
    <w:p w14:paraId="05A35560" w14:textId="21CA07D4" w:rsidR="00AC59F3" w:rsidRDefault="00AC59F3" w:rsidP="00AC59F3">
      <w:pPr>
        <w:rPr>
          <w:lang w:eastAsia="ja-JP"/>
        </w:rPr>
      </w:pPr>
      <w:r w:rsidRPr="00AC59F3">
        <w:rPr>
          <w:lang w:eastAsia="ja-JP"/>
        </w:rPr>
        <w:t xml:space="preserve">The Conceptual Observation schema </w:t>
      </w:r>
      <w:r>
        <w:rPr>
          <w:lang w:eastAsia="ja-JP"/>
        </w:rPr>
        <w:t>described as a class diagram in</w:t>
      </w:r>
      <w:r w:rsidR="001B0B84">
        <w:rPr>
          <w:lang w:eastAsia="ja-JP"/>
        </w:rPr>
        <w:t xml:space="preserve"> Figure 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F24D49">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8C4F97A" w:rsidR="00AC59F3" w:rsidRPr="00C63000" w:rsidRDefault="00AC59F3" w:rsidP="00AC59F3">
      <w:pPr>
        <w:jc w:val="center"/>
        <w:rPr>
          <w:b/>
          <w:bCs/>
          <w:sz w:val="20"/>
          <w:szCs w:val="20"/>
        </w:rPr>
      </w:pPr>
      <w:bookmarkStart w:id="64" w:name="_Ref52388634"/>
      <w:r w:rsidRPr="00C63000">
        <w:rPr>
          <w:b/>
          <w:bCs/>
          <w:sz w:val="20"/>
          <w:szCs w:val="20"/>
        </w:rPr>
        <w:t>Figure</w:t>
      </w:r>
      <w:r w:rsidR="00CC5A83">
        <w:rPr>
          <w:b/>
          <w:bCs/>
          <w:sz w:val="20"/>
          <w:szCs w:val="20"/>
        </w:rPr>
        <w:t xml:space="preserve"> 9</w:t>
      </w:r>
      <w:bookmarkEnd w:id="64"/>
      <w:r w:rsidRPr="00C63000">
        <w:rPr>
          <w:b/>
          <w:bCs/>
          <w:sz w:val="20"/>
          <w:szCs w:val="20"/>
        </w:rPr>
        <w:t xml:space="preserve"> — Conceptual Observation schema overview.</w:t>
      </w:r>
    </w:p>
    <w:p w14:paraId="5E81AAA6" w14:textId="7137A9B7" w:rsidR="00AC59F3" w:rsidRDefault="00AC59F3" w:rsidP="00AC59F3">
      <w:pPr>
        <w:pStyle w:val="Heading3"/>
      </w:pPr>
      <w:bookmarkStart w:id="65" w:name="_Ref52388743"/>
      <w:r w:rsidRPr="00AC59F3">
        <w:t>Conceptual Observation schema package Requirements Class</w:t>
      </w:r>
      <w:bookmarkEnd w:id="6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F76585">
        <w:trPr>
          <w:trHeight w:val="20"/>
        </w:trPr>
        <w:tc>
          <w:tcPr>
            <w:tcW w:w="2258" w:type="dxa"/>
            <w:shd w:val="clear" w:color="auto" w:fill="auto"/>
            <w:tcMar>
              <w:top w:w="100" w:type="dxa"/>
              <w:left w:w="100" w:type="dxa"/>
              <w:bottom w:w="100" w:type="dxa"/>
              <w:right w:w="100" w:type="dxa"/>
            </w:tcMar>
          </w:tcPr>
          <w:p w14:paraId="38262B59" w14:textId="77777777" w:rsidR="003A54D1" w:rsidRDefault="003A54D1" w:rsidP="001B0B84">
            <w:pPr>
              <w:widowControl w:val="0"/>
              <w:spacing w:before="60" w:after="60"/>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F76585">
        <w:trPr>
          <w:trHeight w:val="20"/>
        </w:trPr>
        <w:tc>
          <w:tcPr>
            <w:tcW w:w="2258" w:type="dxa"/>
            <w:shd w:val="clear" w:color="auto" w:fill="auto"/>
            <w:tcMar>
              <w:top w:w="100" w:type="dxa"/>
              <w:left w:w="100" w:type="dxa"/>
              <w:bottom w:w="100" w:type="dxa"/>
              <w:right w:w="100" w:type="dxa"/>
            </w:tcMar>
          </w:tcPr>
          <w:p w14:paraId="67BAB70C" w14:textId="77777777" w:rsidR="003A54D1" w:rsidRDefault="003A54D1" w:rsidP="001B0B84">
            <w:pPr>
              <w:widowControl w:val="0"/>
              <w:spacing w:before="60" w:after="60"/>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1B0B84">
            <w:pPr>
              <w:widowControl w:val="0"/>
              <w:spacing w:before="60" w:after="60"/>
              <w:rPr>
                <w:sz w:val="20"/>
                <w:szCs w:val="20"/>
              </w:rPr>
            </w:pPr>
            <w:r>
              <w:rPr>
                <w:sz w:val="20"/>
                <w:szCs w:val="20"/>
              </w:rPr>
              <w:t>Conceptual model</w:t>
            </w:r>
          </w:p>
        </w:tc>
      </w:tr>
      <w:tr w:rsidR="003A54D1" w14:paraId="4155AC1A" w14:textId="77777777" w:rsidTr="00F76585">
        <w:trPr>
          <w:trHeight w:val="20"/>
        </w:trPr>
        <w:tc>
          <w:tcPr>
            <w:tcW w:w="2258" w:type="dxa"/>
            <w:shd w:val="clear" w:color="auto" w:fill="auto"/>
            <w:tcMar>
              <w:top w:w="100" w:type="dxa"/>
              <w:left w:w="100" w:type="dxa"/>
              <w:bottom w:w="100" w:type="dxa"/>
              <w:right w:w="100" w:type="dxa"/>
            </w:tcMar>
          </w:tcPr>
          <w:p w14:paraId="59183F02" w14:textId="77777777" w:rsidR="003A54D1" w:rsidRDefault="003A54D1" w:rsidP="001B0B84">
            <w:pPr>
              <w:widowControl w:val="0"/>
              <w:spacing w:before="60" w:after="60"/>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1B0B84">
            <w:pPr>
              <w:widowControl w:val="0"/>
              <w:spacing w:before="60" w:after="60"/>
              <w:rPr>
                <w:sz w:val="20"/>
                <w:szCs w:val="20"/>
              </w:rPr>
            </w:pPr>
            <w:r>
              <w:rPr>
                <w:sz w:val="20"/>
                <w:szCs w:val="20"/>
              </w:rPr>
              <w:t>Conceptual Observation schema package</w:t>
            </w:r>
          </w:p>
        </w:tc>
      </w:tr>
      <w:tr w:rsidR="003A54D1" w14:paraId="43DDBF59" w14:textId="77777777" w:rsidTr="00F76585">
        <w:trPr>
          <w:trHeight w:val="20"/>
        </w:trPr>
        <w:tc>
          <w:tcPr>
            <w:tcW w:w="2258" w:type="dxa"/>
            <w:shd w:val="clear" w:color="auto" w:fill="auto"/>
            <w:tcMar>
              <w:top w:w="100" w:type="dxa"/>
              <w:left w:w="100" w:type="dxa"/>
              <w:bottom w:w="100" w:type="dxa"/>
              <w:right w:w="100" w:type="dxa"/>
            </w:tcMar>
          </w:tcPr>
          <w:p w14:paraId="0EB83D3C" w14:textId="77777777" w:rsidR="003A54D1" w:rsidRDefault="003A54D1" w:rsidP="001B0B84">
            <w:pPr>
              <w:widowControl w:val="0"/>
              <w:spacing w:before="60" w:after="60"/>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1B0B84">
            <w:pPr>
              <w:widowControl w:val="0"/>
              <w:spacing w:before="60" w:after="60"/>
              <w:rPr>
                <w:sz w:val="20"/>
                <w:szCs w:val="20"/>
              </w:rPr>
            </w:pPr>
            <w:r>
              <w:rPr>
                <w:sz w:val="20"/>
                <w:szCs w:val="20"/>
              </w:rPr>
              <w:t>ISO 19103:2015 Geographic information – Conceptual schema language, UML2 conformance class</w:t>
            </w:r>
          </w:p>
        </w:tc>
      </w:tr>
      <w:tr w:rsidR="003A54D1" w14:paraId="78753F27" w14:textId="77777777" w:rsidTr="00F76585">
        <w:trPr>
          <w:trHeight w:val="20"/>
        </w:trPr>
        <w:tc>
          <w:tcPr>
            <w:tcW w:w="2258" w:type="dxa"/>
            <w:shd w:val="clear" w:color="auto" w:fill="auto"/>
            <w:tcMar>
              <w:top w:w="100" w:type="dxa"/>
              <w:left w:w="100" w:type="dxa"/>
              <w:bottom w:w="100" w:type="dxa"/>
              <w:right w:w="100" w:type="dxa"/>
            </w:tcMar>
          </w:tcPr>
          <w:p w14:paraId="2D02914D"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F76585">
        <w:trPr>
          <w:trHeight w:val="20"/>
        </w:trPr>
        <w:tc>
          <w:tcPr>
            <w:tcW w:w="2258" w:type="dxa"/>
            <w:shd w:val="clear" w:color="auto" w:fill="auto"/>
            <w:tcMar>
              <w:top w:w="100" w:type="dxa"/>
              <w:left w:w="100" w:type="dxa"/>
              <w:bottom w:w="100" w:type="dxa"/>
              <w:right w:w="100" w:type="dxa"/>
            </w:tcMar>
          </w:tcPr>
          <w:p w14:paraId="4504A66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F76585">
        <w:trPr>
          <w:trHeight w:val="20"/>
        </w:trPr>
        <w:tc>
          <w:tcPr>
            <w:tcW w:w="2258" w:type="dxa"/>
            <w:shd w:val="clear" w:color="auto" w:fill="auto"/>
            <w:tcMar>
              <w:top w:w="100" w:type="dxa"/>
              <w:left w:w="100" w:type="dxa"/>
              <w:bottom w:w="100" w:type="dxa"/>
              <w:right w:w="100" w:type="dxa"/>
            </w:tcMar>
          </w:tcPr>
          <w:p w14:paraId="17C2CD9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F76585">
        <w:trPr>
          <w:trHeight w:val="20"/>
        </w:trPr>
        <w:tc>
          <w:tcPr>
            <w:tcW w:w="2258" w:type="dxa"/>
            <w:shd w:val="clear" w:color="auto" w:fill="auto"/>
            <w:tcMar>
              <w:top w:w="100" w:type="dxa"/>
              <w:left w:w="100" w:type="dxa"/>
              <w:bottom w:w="100" w:type="dxa"/>
              <w:right w:w="100" w:type="dxa"/>
            </w:tcMar>
          </w:tcPr>
          <w:p w14:paraId="77959C2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1B0B84">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F76585">
        <w:trPr>
          <w:trHeight w:val="20"/>
        </w:trPr>
        <w:tc>
          <w:tcPr>
            <w:tcW w:w="2258" w:type="dxa"/>
            <w:shd w:val="clear" w:color="auto" w:fill="auto"/>
            <w:tcMar>
              <w:top w:w="100" w:type="dxa"/>
              <w:left w:w="100" w:type="dxa"/>
              <w:bottom w:w="100" w:type="dxa"/>
              <w:right w:w="100" w:type="dxa"/>
            </w:tcMar>
          </w:tcPr>
          <w:p w14:paraId="4BFB5A9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F76585">
        <w:trPr>
          <w:trHeight w:val="20"/>
        </w:trPr>
        <w:tc>
          <w:tcPr>
            <w:tcW w:w="2258" w:type="dxa"/>
            <w:shd w:val="clear" w:color="auto" w:fill="auto"/>
            <w:tcMar>
              <w:top w:w="100" w:type="dxa"/>
              <w:left w:w="100" w:type="dxa"/>
              <w:bottom w:w="100" w:type="dxa"/>
              <w:right w:w="100" w:type="dxa"/>
            </w:tcMar>
          </w:tcPr>
          <w:p w14:paraId="357AF68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F76585">
        <w:trPr>
          <w:trHeight w:val="20"/>
        </w:trPr>
        <w:tc>
          <w:tcPr>
            <w:tcW w:w="2258" w:type="dxa"/>
            <w:shd w:val="clear" w:color="auto" w:fill="auto"/>
            <w:tcMar>
              <w:top w:w="100" w:type="dxa"/>
              <w:left w:w="100" w:type="dxa"/>
              <w:bottom w:w="100" w:type="dxa"/>
              <w:right w:w="100" w:type="dxa"/>
            </w:tcMar>
          </w:tcPr>
          <w:p w14:paraId="671A1BF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1B0B84">
            <w:pPr>
              <w:widowControl w:val="0"/>
              <w:spacing w:before="60" w:after="60"/>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7B9A1697" w:rsidR="00EE6350" w:rsidRPr="00C63000" w:rsidRDefault="00EE6350" w:rsidP="00EE6350">
      <w:pPr>
        <w:jc w:val="center"/>
        <w:rPr>
          <w:b/>
          <w:bCs/>
          <w:sz w:val="20"/>
          <w:szCs w:val="20"/>
        </w:rPr>
      </w:pPr>
      <w:r w:rsidRPr="00C63000">
        <w:rPr>
          <w:b/>
          <w:bCs/>
          <w:sz w:val="20"/>
          <w:szCs w:val="20"/>
        </w:rPr>
        <w:t xml:space="preserve">Figure </w:t>
      </w:r>
      <w:r w:rsidR="00CC5A83">
        <w:rPr>
          <w:b/>
          <w:bCs/>
          <w:sz w:val="20"/>
          <w:szCs w:val="20"/>
        </w:rPr>
        <w:t>10</w:t>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73B6244" w14:textId="3E01EBC6" w:rsidR="00AC59F3" w:rsidRDefault="00AC59F3" w:rsidP="00AC59F3">
      <w:pPr>
        <w:pStyle w:val="Heading3"/>
      </w:pPr>
      <w:r w:rsidRPr="00AC59F3">
        <w:lastRenderedPageBreak/>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F76585">
            <w:pPr>
              <w:spacing w:before="60" w:after="60"/>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F76585">
            <w:pPr>
              <w:spacing w:before="60" w:after="60"/>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6" w:name="_Toc52962336"/>
      <w:r w:rsidRPr="00F64967">
        <w:t>Observation</w:t>
      </w:r>
      <w:bookmarkEnd w:id="66"/>
    </w:p>
    <w:p w14:paraId="111DE131" w14:textId="48725C89" w:rsidR="00F64967" w:rsidRDefault="00F64967" w:rsidP="00F64967">
      <w:pPr>
        <w:pStyle w:val="Heading3"/>
      </w:pPr>
      <w:r w:rsidRPr="00F64967">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64967" w14:paraId="5359F620" w14:textId="77777777" w:rsidTr="00F76585">
        <w:tc>
          <w:tcPr>
            <w:tcW w:w="2400" w:type="dxa"/>
            <w:shd w:val="clear" w:color="auto" w:fill="auto"/>
            <w:tcMar>
              <w:top w:w="100" w:type="dxa"/>
              <w:left w:w="100" w:type="dxa"/>
              <w:bottom w:w="100" w:type="dxa"/>
              <w:right w:w="100" w:type="dxa"/>
            </w:tcMar>
          </w:tcPr>
          <w:p w14:paraId="0040F73C" w14:textId="77777777" w:rsidR="00F64967" w:rsidRPr="00815246" w:rsidRDefault="00F64967" w:rsidP="00F76585">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1C005217" w14:textId="2AA89EA3"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tc>
      </w:tr>
      <w:tr w:rsidR="00F64967" w14:paraId="77E6A3CA" w14:textId="77777777" w:rsidTr="00F76585">
        <w:tc>
          <w:tcPr>
            <w:tcW w:w="2400" w:type="dxa"/>
            <w:shd w:val="clear" w:color="auto" w:fill="auto"/>
            <w:tcMar>
              <w:top w:w="100" w:type="dxa"/>
              <w:left w:w="100" w:type="dxa"/>
              <w:bottom w:w="100" w:type="dxa"/>
              <w:right w:w="100" w:type="dxa"/>
            </w:tcMar>
          </w:tcPr>
          <w:p w14:paraId="3D440530" w14:textId="77777777" w:rsidR="00F64967" w:rsidRPr="00815246" w:rsidRDefault="00F64967" w:rsidP="00F76585">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587DAED" w14:textId="77777777" w:rsidR="00F64967" w:rsidRPr="00815246" w:rsidRDefault="00F64967" w:rsidP="00F76585">
            <w:pPr>
              <w:widowControl w:val="0"/>
              <w:spacing w:before="60" w:after="60"/>
              <w:rPr>
                <w:sz w:val="20"/>
                <w:szCs w:val="20"/>
              </w:rPr>
            </w:pPr>
            <w:r w:rsidRPr="00815246">
              <w:rPr>
                <w:sz w:val="20"/>
                <w:szCs w:val="20"/>
              </w:rPr>
              <w:t>Conceptual model</w:t>
            </w:r>
          </w:p>
        </w:tc>
      </w:tr>
      <w:tr w:rsidR="00F64967" w14:paraId="1AF370E5" w14:textId="77777777" w:rsidTr="00F76585">
        <w:tc>
          <w:tcPr>
            <w:tcW w:w="2400" w:type="dxa"/>
            <w:shd w:val="clear" w:color="auto" w:fill="auto"/>
            <w:tcMar>
              <w:top w:w="100" w:type="dxa"/>
              <w:left w:w="100" w:type="dxa"/>
              <w:bottom w:w="100" w:type="dxa"/>
              <w:right w:w="100" w:type="dxa"/>
            </w:tcMar>
          </w:tcPr>
          <w:p w14:paraId="66267996" w14:textId="77777777" w:rsidR="00F64967" w:rsidRPr="00815246" w:rsidRDefault="00F64967" w:rsidP="00F76585">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D135D69" w14:textId="77777777" w:rsidR="00F64967" w:rsidRPr="00815246" w:rsidRDefault="00F64967" w:rsidP="00F76585">
            <w:pPr>
              <w:widowControl w:val="0"/>
              <w:spacing w:before="60" w:after="60"/>
              <w:rPr>
                <w:sz w:val="20"/>
                <w:szCs w:val="20"/>
              </w:rPr>
            </w:pPr>
            <w:r w:rsidRPr="00815246">
              <w:rPr>
                <w:sz w:val="20"/>
                <w:szCs w:val="20"/>
              </w:rPr>
              <w:t>Conceptual Observation - Observation</w:t>
            </w:r>
          </w:p>
        </w:tc>
      </w:tr>
      <w:tr w:rsidR="00F64967" w14:paraId="09A2AAC5" w14:textId="77777777" w:rsidTr="00F76585">
        <w:tc>
          <w:tcPr>
            <w:tcW w:w="2400" w:type="dxa"/>
            <w:shd w:val="clear" w:color="auto" w:fill="auto"/>
            <w:tcMar>
              <w:top w:w="100" w:type="dxa"/>
              <w:left w:w="100" w:type="dxa"/>
              <w:bottom w:w="100" w:type="dxa"/>
              <w:right w:w="100" w:type="dxa"/>
            </w:tcMar>
          </w:tcPr>
          <w:p w14:paraId="083EBC7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69D0C857" w14:textId="77777777" w:rsidR="00F64967" w:rsidRPr="00815246" w:rsidRDefault="00F64967" w:rsidP="00F76585">
            <w:pPr>
              <w:widowControl w:val="0"/>
              <w:spacing w:before="60" w:after="60"/>
              <w:rPr>
                <w:sz w:val="20"/>
                <w:szCs w:val="20"/>
              </w:rPr>
            </w:pPr>
            <w:r w:rsidRPr="00815246">
              <w:rPr>
                <w:sz w:val="20"/>
                <w:szCs w:val="20"/>
              </w:rPr>
              <w:t>ISO 19103:2015 Geographic information – Conceptual schema language, UML2 conformance class</w:t>
            </w:r>
          </w:p>
        </w:tc>
      </w:tr>
      <w:tr w:rsidR="00F64967" w14:paraId="2CDBF996" w14:textId="77777777" w:rsidTr="00F76585">
        <w:tc>
          <w:tcPr>
            <w:tcW w:w="2400" w:type="dxa"/>
            <w:shd w:val="clear" w:color="auto" w:fill="auto"/>
            <w:tcMar>
              <w:top w:w="100" w:type="dxa"/>
              <w:left w:w="100" w:type="dxa"/>
              <w:bottom w:w="100" w:type="dxa"/>
              <w:right w:w="100" w:type="dxa"/>
            </w:tcMar>
          </w:tcPr>
          <w:p w14:paraId="407DF00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A6E19AE" w14:textId="77777777" w:rsidR="00F64967" w:rsidRPr="00815246" w:rsidRDefault="00F64967" w:rsidP="00F76585">
            <w:pPr>
              <w:widowControl w:val="0"/>
              <w:spacing w:before="60" w:after="60"/>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F76585">
        <w:tc>
          <w:tcPr>
            <w:tcW w:w="2400" w:type="dxa"/>
            <w:shd w:val="clear" w:color="auto" w:fill="auto"/>
            <w:tcMar>
              <w:top w:w="100" w:type="dxa"/>
              <w:left w:w="100" w:type="dxa"/>
              <w:bottom w:w="100" w:type="dxa"/>
              <w:right w:w="100" w:type="dxa"/>
            </w:tcMar>
          </w:tcPr>
          <w:p w14:paraId="0E02AD03"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17B40470" w14:textId="77777777" w:rsidR="00F64967" w:rsidRPr="00815246" w:rsidRDefault="00F64967" w:rsidP="00F76585">
            <w:pPr>
              <w:widowControl w:val="0"/>
              <w:spacing w:before="60" w:after="60"/>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F76585">
        <w:tc>
          <w:tcPr>
            <w:tcW w:w="2400" w:type="dxa"/>
            <w:shd w:val="clear" w:color="auto" w:fill="auto"/>
            <w:tcMar>
              <w:top w:w="100" w:type="dxa"/>
              <w:left w:w="100" w:type="dxa"/>
              <w:bottom w:w="100" w:type="dxa"/>
              <w:right w:w="100" w:type="dxa"/>
            </w:tcMar>
          </w:tcPr>
          <w:p w14:paraId="57E6259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33DDEC3"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F76585">
        <w:tc>
          <w:tcPr>
            <w:tcW w:w="2400" w:type="dxa"/>
            <w:shd w:val="clear" w:color="auto" w:fill="auto"/>
            <w:tcMar>
              <w:top w:w="100" w:type="dxa"/>
              <w:left w:w="100" w:type="dxa"/>
              <w:bottom w:w="100" w:type="dxa"/>
              <w:right w:w="100" w:type="dxa"/>
            </w:tcMar>
          </w:tcPr>
          <w:p w14:paraId="42BFDAF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3F37D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F76585">
        <w:tc>
          <w:tcPr>
            <w:tcW w:w="2400" w:type="dxa"/>
            <w:shd w:val="clear" w:color="auto" w:fill="auto"/>
            <w:tcMar>
              <w:top w:w="100" w:type="dxa"/>
              <w:left w:w="100" w:type="dxa"/>
              <w:bottom w:w="100" w:type="dxa"/>
              <w:right w:w="100" w:type="dxa"/>
            </w:tcMar>
          </w:tcPr>
          <w:p w14:paraId="5EACB549"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2B3A1D7"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F76585">
        <w:tc>
          <w:tcPr>
            <w:tcW w:w="2400" w:type="dxa"/>
            <w:shd w:val="clear" w:color="auto" w:fill="auto"/>
            <w:tcMar>
              <w:top w:w="100" w:type="dxa"/>
              <w:left w:w="100" w:type="dxa"/>
              <w:bottom w:w="100" w:type="dxa"/>
              <w:right w:w="100" w:type="dxa"/>
            </w:tcMar>
          </w:tcPr>
          <w:p w14:paraId="22D7FB4F"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2D0D13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F76585">
        <w:tc>
          <w:tcPr>
            <w:tcW w:w="2400" w:type="dxa"/>
            <w:shd w:val="clear" w:color="auto" w:fill="auto"/>
            <w:tcMar>
              <w:top w:w="100" w:type="dxa"/>
              <w:left w:w="100" w:type="dxa"/>
              <w:bottom w:w="100" w:type="dxa"/>
              <w:right w:w="100" w:type="dxa"/>
            </w:tcMar>
          </w:tcPr>
          <w:p w14:paraId="4449F11C"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3B39291"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rsidRPr="00CD3FAC" w14:paraId="785EF548" w14:textId="77777777" w:rsidTr="00F76585">
        <w:tc>
          <w:tcPr>
            <w:tcW w:w="2400" w:type="dxa"/>
            <w:shd w:val="clear" w:color="auto" w:fill="auto"/>
            <w:tcMar>
              <w:top w:w="100" w:type="dxa"/>
              <w:left w:w="100" w:type="dxa"/>
              <w:bottom w:w="100" w:type="dxa"/>
              <w:right w:w="100" w:type="dxa"/>
            </w:tcMar>
          </w:tcPr>
          <w:p w14:paraId="626454A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E0F9F4C" w14:textId="77777777" w:rsidR="00F64967" w:rsidRPr="00DC59FE" w:rsidRDefault="00F64967" w:rsidP="00F76585">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w:t>
            </w:r>
            <w:proofErr w:type="spellEnd"/>
            <w:r w:rsidRPr="00DC59FE">
              <w:rPr>
                <w:sz w:val="20"/>
                <w:szCs w:val="20"/>
                <w:lang w:val="fr-FR"/>
              </w:rPr>
              <w:t>-cpt/Observation/</w:t>
            </w:r>
            <w:proofErr w:type="spellStart"/>
            <w:r w:rsidRPr="00DC59FE">
              <w:rPr>
                <w:sz w:val="20"/>
                <w:szCs w:val="20"/>
                <w:lang w:val="fr-FR"/>
              </w:rPr>
              <w:t>validTime-sem</w:t>
            </w:r>
            <w:proofErr w:type="spellEnd"/>
          </w:p>
        </w:tc>
      </w:tr>
      <w:tr w:rsidR="00F64967" w14:paraId="3FC34794" w14:textId="77777777" w:rsidTr="00F76585">
        <w:tc>
          <w:tcPr>
            <w:tcW w:w="2400" w:type="dxa"/>
            <w:shd w:val="clear" w:color="auto" w:fill="auto"/>
            <w:tcMar>
              <w:top w:w="100" w:type="dxa"/>
              <w:left w:w="100" w:type="dxa"/>
              <w:bottom w:w="100" w:type="dxa"/>
              <w:right w:w="100" w:type="dxa"/>
            </w:tcMar>
          </w:tcPr>
          <w:p w14:paraId="6DF4C0B7"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1922C88"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F76585">
        <w:tc>
          <w:tcPr>
            <w:tcW w:w="2400" w:type="dxa"/>
            <w:shd w:val="clear" w:color="auto" w:fill="auto"/>
            <w:tcMar>
              <w:top w:w="100" w:type="dxa"/>
              <w:left w:w="100" w:type="dxa"/>
              <w:bottom w:w="100" w:type="dxa"/>
              <w:right w:w="100" w:type="dxa"/>
            </w:tcMar>
          </w:tcPr>
          <w:p w14:paraId="419DE15E"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0DB9C80"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F76585">
        <w:tc>
          <w:tcPr>
            <w:tcW w:w="2400" w:type="dxa"/>
            <w:shd w:val="clear" w:color="auto" w:fill="auto"/>
            <w:tcMar>
              <w:top w:w="100" w:type="dxa"/>
              <w:left w:w="100" w:type="dxa"/>
              <w:bottom w:w="100" w:type="dxa"/>
              <w:right w:w="100" w:type="dxa"/>
            </w:tcMar>
          </w:tcPr>
          <w:p w14:paraId="4E46289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748F57EE"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F76585">
        <w:tc>
          <w:tcPr>
            <w:tcW w:w="2400" w:type="dxa"/>
            <w:shd w:val="clear" w:color="auto" w:fill="auto"/>
            <w:tcMar>
              <w:top w:w="100" w:type="dxa"/>
              <w:left w:w="100" w:type="dxa"/>
              <w:bottom w:w="100" w:type="dxa"/>
              <w:right w:w="100" w:type="dxa"/>
            </w:tcMar>
          </w:tcPr>
          <w:p w14:paraId="74D967E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3733AD8"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F76585">
        <w:tc>
          <w:tcPr>
            <w:tcW w:w="2400" w:type="dxa"/>
            <w:shd w:val="clear" w:color="auto" w:fill="auto"/>
            <w:tcMar>
              <w:top w:w="100" w:type="dxa"/>
              <w:left w:w="100" w:type="dxa"/>
              <w:bottom w:w="100" w:type="dxa"/>
              <w:right w:w="100" w:type="dxa"/>
            </w:tcMar>
          </w:tcPr>
          <w:p w14:paraId="0C999BF6" w14:textId="77777777" w:rsidR="00F64967" w:rsidRPr="00815246" w:rsidRDefault="00F64967" w:rsidP="00F76585">
            <w:pPr>
              <w:widowControl w:val="0"/>
              <w:spacing w:before="60" w:after="60"/>
              <w:rPr>
                <w:sz w:val="20"/>
                <w:szCs w:val="20"/>
              </w:rPr>
            </w:pPr>
            <w:r w:rsidRPr="00815246">
              <w:rPr>
                <w:sz w:val="20"/>
                <w:szCs w:val="20"/>
              </w:rPr>
              <w:lastRenderedPageBreak/>
              <w:t>Requirement</w:t>
            </w:r>
          </w:p>
        </w:tc>
        <w:tc>
          <w:tcPr>
            <w:tcW w:w="7371" w:type="dxa"/>
            <w:shd w:val="clear" w:color="auto" w:fill="auto"/>
            <w:tcMar>
              <w:top w:w="100" w:type="dxa"/>
              <w:left w:w="100" w:type="dxa"/>
              <w:bottom w:w="100" w:type="dxa"/>
              <w:right w:w="100" w:type="dxa"/>
            </w:tcMar>
          </w:tcPr>
          <w:p w14:paraId="7C00F6C5"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F76585">
        <w:tc>
          <w:tcPr>
            <w:tcW w:w="2400" w:type="dxa"/>
            <w:shd w:val="clear" w:color="auto" w:fill="auto"/>
            <w:tcMar>
              <w:top w:w="100" w:type="dxa"/>
              <w:left w:w="100" w:type="dxa"/>
              <w:bottom w:w="100" w:type="dxa"/>
              <w:right w:w="100" w:type="dxa"/>
            </w:tcMar>
          </w:tcPr>
          <w:p w14:paraId="6219580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15238DF"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F76585">
        <w:tc>
          <w:tcPr>
            <w:tcW w:w="2400" w:type="dxa"/>
            <w:shd w:val="clear" w:color="auto" w:fill="auto"/>
            <w:tcMar>
              <w:top w:w="100" w:type="dxa"/>
              <w:left w:w="100" w:type="dxa"/>
              <w:bottom w:w="100" w:type="dxa"/>
              <w:right w:w="100" w:type="dxa"/>
            </w:tcMar>
          </w:tcPr>
          <w:p w14:paraId="5599C958"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7CE1F12"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F76585">
        <w:tc>
          <w:tcPr>
            <w:tcW w:w="2400" w:type="dxa"/>
            <w:shd w:val="clear" w:color="auto" w:fill="auto"/>
            <w:tcMar>
              <w:top w:w="100" w:type="dxa"/>
              <w:left w:w="100" w:type="dxa"/>
              <w:bottom w:w="100" w:type="dxa"/>
              <w:right w:w="100" w:type="dxa"/>
            </w:tcMar>
          </w:tcPr>
          <w:p w14:paraId="28ADC2A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D1239A5"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F76585">
        <w:tc>
          <w:tcPr>
            <w:tcW w:w="2400" w:type="dxa"/>
            <w:shd w:val="clear" w:color="auto" w:fill="auto"/>
            <w:tcMar>
              <w:top w:w="100" w:type="dxa"/>
              <w:left w:w="100" w:type="dxa"/>
              <w:bottom w:w="100" w:type="dxa"/>
              <w:right w:w="100" w:type="dxa"/>
            </w:tcMar>
          </w:tcPr>
          <w:p w14:paraId="68606556"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1C8BFA"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F76585">
        <w:tc>
          <w:tcPr>
            <w:tcW w:w="2400" w:type="dxa"/>
            <w:shd w:val="clear" w:color="auto" w:fill="auto"/>
            <w:tcMar>
              <w:top w:w="100" w:type="dxa"/>
              <w:left w:w="100" w:type="dxa"/>
              <w:bottom w:w="100" w:type="dxa"/>
              <w:right w:w="100" w:type="dxa"/>
            </w:tcMar>
          </w:tcPr>
          <w:p w14:paraId="10D686B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10FBCAEB"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F76585">
        <w:tc>
          <w:tcPr>
            <w:tcW w:w="2400" w:type="dxa"/>
            <w:shd w:val="clear" w:color="auto" w:fill="auto"/>
            <w:tcMar>
              <w:top w:w="100" w:type="dxa"/>
              <w:left w:w="100" w:type="dxa"/>
              <w:bottom w:w="100" w:type="dxa"/>
              <w:right w:w="100" w:type="dxa"/>
            </w:tcMar>
          </w:tcPr>
          <w:p w14:paraId="082D921F"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74B55EC"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F76585">
        <w:tc>
          <w:tcPr>
            <w:tcW w:w="2400" w:type="dxa"/>
            <w:shd w:val="clear" w:color="auto" w:fill="auto"/>
            <w:tcMar>
              <w:top w:w="100" w:type="dxa"/>
              <w:left w:w="100" w:type="dxa"/>
              <w:bottom w:w="100" w:type="dxa"/>
              <w:right w:w="100" w:type="dxa"/>
            </w:tcMar>
          </w:tcPr>
          <w:p w14:paraId="3AE4E0F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79973E9E"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F76585">
        <w:tc>
          <w:tcPr>
            <w:tcW w:w="2400" w:type="dxa"/>
            <w:shd w:val="clear" w:color="auto" w:fill="auto"/>
            <w:tcMar>
              <w:top w:w="100" w:type="dxa"/>
              <w:left w:w="100" w:type="dxa"/>
              <w:bottom w:w="100" w:type="dxa"/>
              <w:right w:w="100" w:type="dxa"/>
            </w:tcMar>
          </w:tcPr>
          <w:p w14:paraId="49F86025"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88D4D4C"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F76585">
        <w:tc>
          <w:tcPr>
            <w:tcW w:w="2400" w:type="dxa"/>
            <w:shd w:val="clear" w:color="auto" w:fill="auto"/>
            <w:tcMar>
              <w:top w:w="100" w:type="dxa"/>
              <w:left w:w="100" w:type="dxa"/>
              <w:bottom w:w="100" w:type="dxa"/>
              <w:right w:w="100" w:type="dxa"/>
            </w:tcMar>
          </w:tcPr>
          <w:p w14:paraId="590C5CB4"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4A4D5BB4"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F76585">
        <w:tc>
          <w:tcPr>
            <w:tcW w:w="2400" w:type="dxa"/>
            <w:shd w:val="clear" w:color="auto" w:fill="auto"/>
            <w:tcMar>
              <w:top w:w="100" w:type="dxa"/>
              <w:left w:w="100" w:type="dxa"/>
              <w:bottom w:w="100" w:type="dxa"/>
              <w:right w:w="100" w:type="dxa"/>
            </w:tcMar>
          </w:tcPr>
          <w:p w14:paraId="38B3EFA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69FD9CCD" w14:textId="77777777" w:rsidR="00F64967" w:rsidRPr="00815246" w:rsidRDefault="00F64967" w:rsidP="00F76585">
            <w:pPr>
              <w:widowControl w:val="0"/>
              <w:spacing w:before="60" w:after="60"/>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F76585">
        <w:tc>
          <w:tcPr>
            <w:tcW w:w="2400" w:type="dxa"/>
            <w:shd w:val="clear" w:color="auto" w:fill="auto"/>
            <w:tcMar>
              <w:top w:w="100" w:type="dxa"/>
              <w:left w:w="100" w:type="dxa"/>
              <w:bottom w:w="100" w:type="dxa"/>
              <w:right w:w="100" w:type="dxa"/>
            </w:tcMar>
          </w:tcPr>
          <w:p w14:paraId="4E342313"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41325FB4" w14:textId="77777777" w:rsidR="00F64967" w:rsidRPr="00815246" w:rsidRDefault="00F64967" w:rsidP="00F76585">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375CAC69" w:rsidR="000B17DE" w:rsidRDefault="000B17DE" w:rsidP="000B17DE">
      <w:pPr>
        <w:jc w:val="center"/>
        <w:rPr>
          <w:b/>
          <w:bCs/>
          <w:sz w:val="20"/>
          <w:szCs w:val="20"/>
        </w:rPr>
      </w:pPr>
      <w:r w:rsidRPr="000B17DE">
        <w:rPr>
          <w:b/>
          <w:bCs/>
          <w:sz w:val="20"/>
          <w:szCs w:val="20"/>
        </w:rPr>
        <w:t xml:space="preserve">Figure </w:t>
      </w:r>
      <w:r w:rsidR="00CC5A83">
        <w:rPr>
          <w:b/>
          <w:bCs/>
          <w:sz w:val="20"/>
          <w:szCs w:val="20"/>
        </w:rPr>
        <w:t>11</w:t>
      </w:r>
      <w:r w:rsidR="00EE002B">
        <w:rPr>
          <w:b/>
          <w:bCs/>
          <w:sz w:val="20"/>
          <w:szCs w:val="20"/>
        </w:rPr>
        <w:t> </w:t>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CC5A83">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vAlign w:val="bottom"/>
          </w:tcPr>
          <w:p w14:paraId="68B991BA" w14:textId="2A415848" w:rsidR="00D904CA" w:rsidRPr="00CC5A83" w:rsidRDefault="00D904CA" w:rsidP="00CC5A83">
            <w:pPr>
              <w:jc w:val="left"/>
              <w:rPr>
                <w:sz w:val="20"/>
                <w:szCs w:val="20"/>
              </w:rPr>
            </w:pPr>
            <w:r w:rsidRPr="00CC5A83">
              <w:rPr>
                <w:sz w:val="20"/>
                <w:szCs w:val="20"/>
              </w:rPr>
              <w:t xml:space="preserve">An observation is an act carried out by an </w:t>
            </w:r>
            <w:r w:rsidRPr="00CC5A83">
              <w:rPr>
                <w:b/>
                <w:sz w:val="20"/>
                <w:szCs w:val="20"/>
              </w:rPr>
              <w:t xml:space="preserve">Observer </w:t>
            </w:r>
            <w:r w:rsidRPr="00CC5A83">
              <w:rPr>
                <w:sz w:val="20"/>
                <w:szCs w:val="20"/>
              </w:rPr>
              <w:t xml:space="preserve">to determine the value of an </w:t>
            </w:r>
            <w:proofErr w:type="spellStart"/>
            <w:r w:rsidRPr="00CC5A83">
              <w:rPr>
                <w:b/>
                <w:sz w:val="20"/>
                <w:szCs w:val="20"/>
              </w:rPr>
              <w:t>ObservableProperty</w:t>
            </w:r>
            <w:proofErr w:type="spellEnd"/>
            <w:r w:rsidRPr="00CC5A83">
              <w:rPr>
                <w:b/>
                <w:sz w:val="20"/>
                <w:szCs w:val="20"/>
              </w:rPr>
              <w:t xml:space="preserve"> </w:t>
            </w:r>
            <w:r w:rsidRPr="00CC5A83">
              <w:rPr>
                <w:sz w:val="20"/>
                <w:szCs w:val="20"/>
              </w:rPr>
              <w:t>of an object (</w:t>
            </w:r>
            <w:proofErr w:type="spellStart"/>
            <w:r w:rsidRPr="00CC5A83">
              <w:rPr>
                <w:b/>
                <w:sz w:val="20"/>
                <w:szCs w:val="20"/>
              </w:rPr>
              <w:t>featureOfInterest</w:t>
            </w:r>
            <w:proofErr w:type="spellEnd"/>
            <w:r w:rsidRPr="00CC5A83">
              <w:rPr>
                <w:b/>
                <w:sz w:val="20"/>
                <w:szCs w:val="20"/>
              </w:rPr>
              <w:t xml:space="preserve">) </w:t>
            </w:r>
            <w:r w:rsidRPr="00CC5A83">
              <w:rPr>
                <w:sz w:val="20"/>
                <w:szCs w:val="20"/>
              </w:rPr>
              <w:t xml:space="preserve">by using a </w:t>
            </w:r>
            <w:r w:rsidRPr="00CC5A83">
              <w:rPr>
                <w:b/>
                <w:sz w:val="20"/>
                <w:szCs w:val="20"/>
              </w:rPr>
              <w:t>Procedure</w:t>
            </w:r>
            <w:r w:rsidRPr="00CC5A83">
              <w:rPr>
                <w:sz w:val="20"/>
                <w:szCs w:val="20"/>
              </w:rPr>
              <w:t xml:space="preserve">; the value is provided as the </w:t>
            </w:r>
            <w:r w:rsidRPr="00CC5A83">
              <w:rPr>
                <w:b/>
                <w:sz w:val="20"/>
                <w:szCs w:val="20"/>
              </w:rPr>
              <w:t>result</w:t>
            </w:r>
            <w:r w:rsidRPr="00CC5A83">
              <w:rPr>
                <w:sz w:val="20"/>
                <w:szCs w:val="20"/>
              </w:rPr>
              <w:t xml:space="preserve">. </w:t>
            </w:r>
          </w:p>
        </w:tc>
      </w:tr>
    </w:tbl>
    <w:p w14:paraId="5E12C94F" w14:textId="0A92AB63" w:rsidR="00D904CA" w:rsidRDefault="00D904CA" w:rsidP="00D904CA">
      <w:pPr>
        <w:rPr>
          <w:lang w:eastAsia="ja-JP"/>
        </w:rPr>
      </w:pPr>
    </w:p>
    <w:p w14:paraId="37C5B448" w14:textId="4DD54967" w:rsidR="00452AE7" w:rsidRPr="00F76585" w:rsidRDefault="00452AE7" w:rsidP="00D904CA">
      <w:pPr>
        <w:rPr>
          <w:sz w:val="20"/>
          <w:szCs w:val="20"/>
          <w:lang w:eastAsia="ja-JP"/>
        </w:rPr>
      </w:pPr>
      <w:r w:rsidRPr="00F76585">
        <w:rPr>
          <w:sz w:val="20"/>
          <w:szCs w:val="20"/>
          <w:lang w:eastAsia="ja-JP"/>
        </w:rPr>
        <w:t>NOTE</w:t>
      </w:r>
      <w:r w:rsidRPr="00F76585">
        <w:rPr>
          <w:sz w:val="20"/>
          <w:szCs w:val="20"/>
          <w:lang w:eastAsia="ja-JP"/>
        </w:rPr>
        <w:tab/>
        <w:t>It is important to note that the terms ‘observation’, ‘interpretation’, ‘forecast’, ‘simulation’ do correspond to this definition. This aspect is further clarified in .</w:t>
      </w:r>
    </w:p>
    <w:p w14:paraId="6BE5B04B" w14:textId="1DA2E47E" w:rsidR="00452AE7" w:rsidRDefault="00452AE7" w:rsidP="00452AE7">
      <w:pPr>
        <w:pStyle w:val="Heading3"/>
      </w:pPr>
      <w:bookmarkStart w:id="67" w:name="_Ref52486584"/>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F76585">
            <w:pPr>
              <w:widowControl w:val="0"/>
              <w:spacing w:before="60" w:after="60"/>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F76585">
            <w:pPr>
              <w:widowControl w:val="0"/>
              <w:spacing w:before="60" w:after="60"/>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Pr="00CC5A83" w:rsidRDefault="00876998" w:rsidP="00876998">
      <w:pPr>
        <w:rPr>
          <w:sz w:val="20"/>
          <w:szCs w:val="20"/>
          <w:lang w:eastAsia="ja-JP"/>
        </w:rPr>
      </w:pPr>
      <w:r w:rsidRPr="00CC5A83">
        <w:rPr>
          <w:sz w:val="20"/>
          <w:szCs w:val="20"/>
          <w:lang w:eastAsia="ja-JP"/>
        </w:rPr>
        <w:t>NOTE 1</w:t>
      </w:r>
      <w:r w:rsidRPr="00CC5A83">
        <w:rPr>
          <w:sz w:val="20"/>
          <w:szCs w:val="20"/>
          <w:lang w:eastAsia="ja-JP"/>
        </w:rPr>
        <w:tab/>
        <w:t xml:space="preserve">The </w:t>
      </w:r>
      <w:proofErr w:type="spellStart"/>
      <w:r w:rsidRPr="00CC5A83">
        <w:rPr>
          <w:sz w:val="20"/>
          <w:szCs w:val="20"/>
          <w:lang w:eastAsia="ja-JP"/>
        </w:rPr>
        <w:t>phenomenonTime</w:t>
      </w:r>
      <w:proofErr w:type="spellEnd"/>
      <w:r w:rsidRPr="00CC5A83">
        <w:rPr>
          <w:sz w:val="20"/>
          <w:szCs w:val="20"/>
          <w:lang w:eastAsia="ja-JP"/>
        </w:rPr>
        <w:t xml:space="preserve"> is often the time the Sample has been taken.</w:t>
      </w:r>
    </w:p>
    <w:p w14:paraId="4FDD7D06" w14:textId="4489DABB" w:rsidR="00876998" w:rsidRPr="00CC5A83" w:rsidRDefault="00876998" w:rsidP="00876998">
      <w:pPr>
        <w:rPr>
          <w:sz w:val="20"/>
          <w:szCs w:val="20"/>
          <w:lang w:eastAsia="ja-JP"/>
        </w:rPr>
      </w:pPr>
      <w:r w:rsidRPr="00CC5A83">
        <w:rPr>
          <w:sz w:val="20"/>
          <w:szCs w:val="20"/>
          <w:lang w:eastAsia="ja-JP"/>
        </w:rPr>
        <w:t>NOTE 2</w:t>
      </w:r>
      <w:r w:rsidRPr="00CC5A83">
        <w:rPr>
          <w:sz w:val="20"/>
          <w:szCs w:val="20"/>
          <w:lang w:eastAsia="ja-JP"/>
        </w:rPr>
        <w:tab/>
        <w:t>This is often the time of interaction by a sampling Procedure or observation Procedure with a real-world feature.</w:t>
      </w:r>
    </w:p>
    <w:p w14:paraId="0AA6C78B" w14:textId="69933CA9" w:rsidR="00876998" w:rsidRPr="00CC5A83" w:rsidRDefault="00876998" w:rsidP="00876998">
      <w:pPr>
        <w:rPr>
          <w:sz w:val="20"/>
          <w:szCs w:val="20"/>
          <w:lang w:eastAsia="ja-JP"/>
        </w:rPr>
      </w:pPr>
      <w:r w:rsidRPr="00CC5A83">
        <w:rPr>
          <w:sz w:val="20"/>
          <w:szCs w:val="20"/>
          <w:lang w:eastAsia="ja-JP"/>
        </w:rPr>
        <w:t>NOTE 3</w:t>
      </w:r>
      <w:r w:rsidRPr="00CC5A83">
        <w:rPr>
          <w:sz w:val="20"/>
          <w:szCs w:val="20"/>
          <w:lang w:eastAsia="ja-JP"/>
        </w:rPr>
        <w:tab/>
        <w:t xml:space="preserve">If the result is the average of multiple samples taken at different times, then the </w:t>
      </w:r>
      <w:proofErr w:type="spellStart"/>
      <w:r w:rsidRPr="00CC5A83">
        <w:rPr>
          <w:sz w:val="20"/>
          <w:szCs w:val="20"/>
          <w:lang w:eastAsia="ja-JP"/>
        </w:rPr>
        <w:t>phenomenonTime</w:t>
      </w:r>
      <w:proofErr w:type="spellEnd"/>
      <w:r w:rsidRPr="00CC5A83">
        <w:rPr>
          <w:sz w:val="20"/>
          <w:szCs w:val="20"/>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F76585">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F76585">
            <w:pPr>
              <w:spacing w:before="60" w:after="60"/>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Ref52486606"/>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F76585">
            <w:pPr>
              <w:widowControl w:val="0"/>
              <w:spacing w:before="60" w:after="60"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F76585">
            <w:pPr>
              <w:widowControl w:val="0"/>
              <w:spacing w:before="60" w:after="60"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F76585">
            <w:pPr>
              <w:widowControl w:val="0"/>
              <w:spacing w:before="60" w:after="60"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lastRenderedPageBreak/>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F76585">
            <w:pPr>
              <w:widowControl w:val="0"/>
              <w:spacing w:before="60" w:after="60"/>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F76585">
            <w:pPr>
              <w:spacing w:before="60" w:after="6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EE34DFD" w:rsidR="00A22DE5" w:rsidRPr="00F76585" w:rsidRDefault="00A22DE5" w:rsidP="00A22DE5">
      <w:pPr>
        <w:spacing w:line="240" w:lineRule="auto"/>
        <w:rPr>
          <w:sz w:val="20"/>
          <w:szCs w:val="20"/>
        </w:rPr>
      </w:pPr>
      <w:r w:rsidRPr="00F76585">
        <w:rPr>
          <w:sz w:val="20"/>
          <w:szCs w:val="20"/>
        </w:rPr>
        <w:t>NOTE</w:t>
      </w:r>
      <w:r w:rsidRPr="00F76585">
        <w:rPr>
          <w:sz w:val="20"/>
          <w:szCs w:val="20"/>
        </w:rPr>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F76585">
            <w:pPr>
              <w:widowControl w:val="0"/>
              <w:spacing w:before="60" w:after="60"/>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F76585">
            <w:pPr>
              <w:widowControl w:val="0"/>
              <w:spacing w:before="60" w:after="60"/>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Pr="00F76585" w:rsidRDefault="00462F81" w:rsidP="00462F81">
      <w:pPr>
        <w:rPr>
          <w:sz w:val="20"/>
          <w:szCs w:val="20"/>
          <w:lang w:eastAsia="ja-JP"/>
        </w:rPr>
      </w:pPr>
      <w:r w:rsidRPr="00F76585">
        <w:rPr>
          <w:sz w:val="20"/>
          <w:szCs w:val="20"/>
          <w:lang w:eastAsia="ja-JP"/>
        </w:rPr>
        <w:t>NOTE 1</w:t>
      </w:r>
      <w:r w:rsidRPr="00F76585">
        <w:rPr>
          <w:sz w:val="20"/>
          <w:szCs w:val="20"/>
          <w:lang w:eastAsia="ja-JP"/>
        </w:rPr>
        <w:tab/>
        <w:t xml:space="preserve">The </w:t>
      </w:r>
      <w:proofErr w:type="spellStart"/>
      <w:r w:rsidRPr="00F76585">
        <w:rPr>
          <w:sz w:val="20"/>
          <w:szCs w:val="20"/>
          <w:lang w:eastAsia="ja-JP"/>
        </w:rPr>
        <w:t>featureOfInterest</w:t>
      </w:r>
      <w:proofErr w:type="spellEnd"/>
      <w:r w:rsidRPr="00F76585">
        <w:rPr>
          <w:sz w:val="20"/>
          <w:szCs w:val="20"/>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Pr="00F76585" w:rsidRDefault="00462F81" w:rsidP="00462F81">
      <w:pPr>
        <w:rPr>
          <w:sz w:val="20"/>
          <w:szCs w:val="20"/>
          <w:lang w:eastAsia="ja-JP"/>
        </w:rPr>
      </w:pPr>
      <w:r w:rsidRPr="00F76585">
        <w:rPr>
          <w:sz w:val="20"/>
          <w:szCs w:val="20"/>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sidRPr="00F76585">
        <w:rPr>
          <w:sz w:val="20"/>
          <w:szCs w:val="20"/>
          <w:lang w:eastAsia="ja-JP"/>
        </w:rPr>
        <w:t>propertyValueProvider</w:t>
      </w:r>
      <w:proofErr w:type="spellEnd"/>
      <w:r w:rsidRPr="00F76585">
        <w:rPr>
          <w:sz w:val="20"/>
          <w:szCs w:val="20"/>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F76585">
            <w:pPr>
              <w:keepNext/>
              <w:widowControl w:val="0"/>
              <w:spacing w:before="60" w:after="60"/>
              <w:rPr>
                <w:sz w:val="20"/>
                <w:szCs w:val="20"/>
              </w:rPr>
            </w:pPr>
            <w:r w:rsidRPr="00815246">
              <w:rPr>
                <w:b/>
                <w:sz w:val="20"/>
                <w:szCs w:val="20"/>
              </w:rPr>
              <w:lastRenderedPageBreak/>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F76585">
            <w:pPr>
              <w:keepNext/>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F76585">
            <w:pPr>
              <w:keepNext/>
              <w:widowControl w:val="0"/>
              <w:spacing w:before="60" w:after="60"/>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F76585">
            <w:pPr>
              <w:widowControl w:val="0"/>
              <w:spacing w:before="60" w:after="60"/>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F76585">
            <w:pPr>
              <w:widowControl w:val="0"/>
              <w:spacing w:before="60" w:after="60"/>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F76585">
            <w:pPr>
              <w:spacing w:before="60" w:after="6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001DFA" w14:paraId="4F50DB19" w14:textId="77777777" w:rsidTr="0099598E">
        <w:tc>
          <w:tcPr>
            <w:tcW w:w="4385" w:type="dxa"/>
            <w:shd w:val="clear" w:color="auto" w:fill="auto"/>
            <w:tcMar>
              <w:top w:w="100" w:type="dxa"/>
              <w:left w:w="100" w:type="dxa"/>
              <w:bottom w:w="100" w:type="dxa"/>
              <w:right w:w="100" w:type="dxa"/>
            </w:tcMar>
          </w:tcPr>
          <w:p w14:paraId="32AC6369" w14:textId="77777777" w:rsidR="00001DFA" w:rsidRPr="00815246" w:rsidRDefault="00001DFA"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1A6E76CF" w14:textId="77777777" w:rsidR="00001DFA" w:rsidRPr="00815246" w:rsidRDefault="00001DFA" w:rsidP="00F76585">
            <w:pPr>
              <w:widowControl w:val="0"/>
              <w:spacing w:before="60" w:after="60"/>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F76585">
            <w:pPr>
              <w:widowControl w:val="0"/>
              <w:spacing w:before="60" w:after="60"/>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Pr="00F76585" w:rsidRDefault="00CC426C" w:rsidP="00CC426C">
      <w:pPr>
        <w:rPr>
          <w:sz w:val="20"/>
          <w:szCs w:val="20"/>
          <w:lang w:eastAsia="ja-JP"/>
        </w:rPr>
      </w:pPr>
      <w:r w:rsidRPr="00F76585">
        <w:rPr>
          <w:sz w:val="20"/>
          <w:szCs w:val="20"/>
          <w:lang w:eastAsia="ja-JP"/>
        </w:rPr>
        <w:t>NOTE 1</w:t>
      </w:r>
      <w:r w:rsidRPr="00F76585">
        <w:rPr>
          <w:sz w:val="20"/>
          <w:szCs w:val="20"/>
          <w:lang w:eastAsia="ja-JP"/>
        </w:rPr>
        <w:tab/>
        <w:t>The result can be of Any type as it may represent the value of any feature property.</w:t>
      </w:r>
    </w:p>
    <w:p w14:paraId="3AB0B08F" w14:textId="3DD44F91" w:rsidR="00CC426C" w:rsidRPr="00F76585" w:rsidRDefault="00CC426C" w:rsidP="00CC426C">
      <w:pPr>
        <w:rPr>
          <w:sz w:val="20"/>
          <w:szCs w:val="20"/>
          <w:lang w:eastAsia="ja-JP"/>
        </w:rPr>
      </w:pPr>
      <w:r w:rsidRPr="00F76585">
        <w:rPr>
          <w:sz w:val="20"/>
          <w:szCs w:val="20"/>
          <w:lang w:eastAsia="ja-JP"/>
        </w:rPr>
        <w:t>NOTE 2</w:t>
      </w:r>
      <w:r w:rsidRPr="00F76585">
        <w:rPr>
          <w:sz w:val="20"/>
          <w:szCs w:val="20"/>
          <w:lang w:eastAsia="ja-JP"/>
        </w:rPr>
        <w:tab/>
        <w:t>If the observed property is a spatial operation or function, the type of the result may be a coverage.</w:t>
      </w:r>
    </w:p>
    <w:p w14:paraId="3E0AE12B" w14:textId="65A5D25A" w:rsidR="00001DFA" w:rsidRPr="00F76585" w:rsidRDefault="00CC426C" w:rsidP="00CC426C">
      <w:pPr>
        <w:rPr>
          <w:sz w:val="20"/>
          <w:szCs w:val="20"/>
          <w:lang w:eastAsia="ja-JP"/>
        </w:rPr>
      </w:pPr>
      <w:r w:rsidRPr="00F76585">
        <w:rPr>
          <w:sz w:val="20"/>
          <w:szCs w:val="20"/>
          <w:lang w:eastAsia="ja-JP"/>
        </w:rPr>
        <w:t>NOTE 3</w:t>
      </w:r>
      <w:r w:rsidRPr="00F76585">
        <w:rPr>
          <w:sz w:val="20"/>
          <w:szCs w:val="20"/>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EA625A" w14:paraId="2DA3E58F" w14:textId="77777777" w:rsidTr="0099598E">
        <w:tc>
          <w:tcPr>
            <w:tcW w:w="4385" w:type="dxa"/>
            <w:shd w:val="clear" w:color="auto" w:fill="auto"/>
            <w:tcMar>
              <w:top w:w="100" w:type="dxa"/>
              <w:left w:w="100" w:type="dxa"/>
              <w:bottom w:w="100" w:type="dxa"/>
              <w:right w:w="100" w:type="dxa"/>
            </w:tcMar>
          </w:tcPr>
          <w:p w14:paraId="4A1666E0" w14:textId="77777777" w:rsidR="00EA625A" w:rsidRPr="00815246" w:rsidRDefault="00EA625A" w:rsidP="00F76585">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103" w:type="dxa"/>
            <w:shd w:val="clear" w:color="auto" w:fill="auto"/>
            <w:tcMar>
              <w:top w:w="100" w:type="dxa"/>
              <w:left w:w="100" w:type="dxa"/>
              <w:bottom w:w="100" w:type="dxa"/>
              <w:right w:w="100" w:type="dxa"/>
            </w:tcMar>
          </w:tcPr>
          <w:p w14:paraId="587578B0" w14:textId="77777777" w:rsidR="00EA625A" w:rsidRPr="00815246" w:rsidRDefault="00EA625A"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t>Association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0AF" w14:paraId="0CA69CF0" w14:textId="77777777" w:rsidTr="0099598E">
        <w:tc>
          <w:tcPr>
            <w:tcW w:w="4526" w:type="dxa"/>
            <w:shd w:val="clear" w:color="auto" w:fill="auto"/>
            <w:tcMar>
              <w:top w:w="100" w:type="dxa"/>
              <w:left w:w="100" w:type="dxa"/>
              <w:bottom w:w="100" w:type="dxa"/>
              <w:right w:w="100" w:type="dxa"/>
            </w:tcMar>
          </w:tcPr>
          <w:p w14:paraId="49251544" w14:textId="77777777" w:rsidR="008130AF" w:rsidRPr="00815246" w:rsidRDefault="008130AF"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245" w:type="dxa"/>
            <w:shd w:val="clear" w:color="auto" w:fill="auto"/>
            <w:tcMar>
              <w:top w:w="100" w:type="dxa"/>
              <w:left w:w="100" w:type="dxa"/>
              <w:bottom w:w="100" w:type="dxa"/>
              <w:right w:w="100" w:type="dxa"/>
            </w:tcMar>
          </w:tcPr>
          <w:p w14:paraId="2EADA087" w14:textId="77777777" w:rsidR="008130AF" w:rsidRPr="00815246" w:rsidRDefault="008130AF" w:rsidP="0099598E">
            <w:pPr>
              <w:widowControl w:val="0"/>
              <w:spacing w:before="60" w:after="60"/>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99598E">
            <w:pPr>
              <w:widowControl w:val="0"/>
              <w:spacing w:before="60" w:after="60"/>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0126D323" w:rsidR="00B254B9" w:rsidRDefault="00B254B9" w:rsidP="00B254B9">
      <w:pPr>
        <w:rPr>
          <w:lang w:eastAsia="ja-JP"/>
        </w:rPr>
      </w:pPr>
      <w:r>
        <w:rPr>
          <w:lang w:eastAsia="ja-JP"/>
        </w:rPr>
        <w:lastRenderedPageBreak/>
        <w:t>EXAMPLE</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99598E">
            <w:pPr>
              <w:spacing w:before="60" w:after="60"/>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99598E">
            <w:pPr>
              <w:spacing w:before="60" w:after="60"/>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99598E">
            <w:pPr>
              <w:widowControl w:val="0"/>
              <w:spacing w:before="60" w:after="60"/>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99598E">
            <w:pPr>
              <w:widowControl w:val="0"/>
              <w:spacing w:before="60" w:after="60"/>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99598E">
            <w:pPr>
              <w:widowControl w:val="0"/>
              <w:spacing w:before="60" w:after="60"/>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99598E">
            <w:pPr>
              <w:widowControl w:val="0"/>
              <w:spacing w:before="60" w:after="60"/>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B0E5D" w14:paraId="0186354C" w14:textId="77777777" w:rsidTr="0099598E">
        <w:tc>
          <w:tcPr>
            <w:tcW w:w="4668" w:type="dxa"/>
            <w:shd w:val="clear" w:color="auto" w:fill="auto"/>
            <w:tcMar>
              <w:top w:w="100" w:type="dxa"/>
              <w:left w:w="100" w:type="dxa"/>
              <w:bottom w:w="100" w:type="dxa"/>
              <w:right w:w="100" w:type="dxa"/>
            </w:tcMar>
          </w:tcPr>
          <w:p w14:paraId="2642FE4A"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5670" w:type="dxa"/>
            <w:shd w:val="clear" w:color="auto" w:fill="auto"/>
            <w:tcMar>
              <w:top w:w="100" w:type="dxa"/>
              <w:left w:w="100" w:type="dxa"/>
              <w:bottom w:w="100" w:type="dxa"/>
              <w:right w:w="100" w:type="dxa"/>
            </w:tcMar>
          </w:tcPr>
          <w:p w14:paraId="73222F87" w14:textId="77777777" w:rsidR="00BB0E5D" w:rsidRPr="00815246" w:rsidRDefault="00BB0E5D" w:rsidP="0099598E">
            <w:pPr>
              <w:widowControl w:val="0"/>
              <w:spacing w:before="60" w:after="60"/>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933112" w14:paraId="57E8FFC5" w14:textId="77777777" w:rsidTr="0099598E">
        <w:tc>
          <w:tcPr>
            <w:tcW w:w="4668" w:type="dxa"/>
            <w:shd w:val="clear" w:color="auto" w:fill="auto"/>
            <w:tcMar>
              <w:top w:w="100" w:type="dxa"/>
              <w:left w:w="100" w:type="dxa"/>
              <w:bottom w:w="100" w:type="dxa"/>
              <w:right w:w="100" w:type="dxa"/>
            </w:tcMar>
          </w:tcPr>
          <w:p w14:paraId="53E554CF" w14:textId="77777777" w:rsidR="00933112" w:rsidRPr="00815246" w:rsidRDefault="00933112" w:rsidP="0099598E">
            <w:pPr>
              <w:widowControl w:val="0"/>
              <w:spacing w:before="60" w:after="60"/>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5670" w:type="dxa"/>
            <w:shd w:val="clear" w:color="auto" w:fill="auto"/>
            <w:tcMar>
              <w:top w:w="100" w:type="dxa"/>
              <w:left w:w="100" w:type="dxa"/>
              <w:bottom w:w="100" w:type="dxa"/>
              <w:right w:w="100" w:type="dxa"/>
            </w:tcMar>
          </w:tcPr>
          <w:p w14:paraId="1FF367FC" w14:textId="77777777" w:rsidR="00933112" w:rsidRPr="00815246" w:rsidRDefault="00933112" w:rsidP="0099598E">
            <w:pPr>
              <w:widowControl w:val="0"/>
              <w:spacing w:before="60" w:after="60"/>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69" w:name="_Toc52962337"/>
      <w:proofErr w:type="spellStart"/>
      <w:r w:rsidRPr="000C435F">
        <w:lastRenderedPageBreak/>
        <w:t>ObservableProperty</w:t>
      </w:r>
      <w:bookmarkEnd w:id="69"/>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99598E">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99598E">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99598E">
            <w:pPr>
              <w:widowControl w:val="0"/>
              <w:spacing w:before="60" w:after="60"/>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99598E">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99598E">
            <w:pPr>
              <w:widowControl w:val="0"/>
              <w:spacing w:before="60" w:after="60"/>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99598E">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99598E">
            <w:pPr>
              <w:widowControl w:val="0"/>
              <w:spacing w:before="60" w:after="60"/>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99598E">
            <w:pPr>
              <w:widowControl w:val="0"/>
              <w:spacing w:before="60" w:after="60"/>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794F0E3C" w:rsidR="000C435F" w:rsidRDefault="007B7029" w:rsidP="007B7029">
      <w:pPr>
        <w:jc w:val="center"/>
        <w:rPr>
          <w:b/>
          <w:bCs/>
          <w:sz w:val="20"/>
          <w:szCs w:val="20"/>
        </w:rPr>
      </w:pPr>
      <w:r w:rsidRPr="007B7029">
        <w:rPr>
          <w:b/>
          <w:bCs/>
          <w:sz w:val="20"/>
          <w:szCs w:val="20"/>
        </w:rPr>
        <w:t>Figure</w:t>
      </w:r>
      <w:r w:rsidR="00CC5A83">
        <w:rPr>
          <w:b/>
          <w:bCs/>
          <w:sz w:val="20"/>
          <w:szCs w:val="20"/>
        </w:rPr>
        <w:t xml:space="preserve"> 12</w:t>
      </w:r>
      <w:r w:rsidR="00EE002B">
        <w:rPr>
          <w:b/>
          <w:bCs/>
          <w:sz w:val="20"/>
          <w:szCs w:val="20"/>
        </w:rPr>
        <w:t> </w:t>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7F9E" w:rsidRPr="00DE7F9E" w14:paraId="5E1780C6" w14:textId="77777777" w:rsidTr="0099598E">
        <w:tc>
          <w:tcPr>
            <w:tcW w:w="4668" w:type="dxa"/>
            <w:shd w:val="clear" w:color="auto" w:fill="auto"/>
            <w:tcMar>
              <w:top w:w="100" w:type="dxa"/>
              <w:left w:w="100" w:type="dxa"/>
              <w:bottom w:w="100" w:type="dxa"/>
              <w:right w:w="100" w:type="dxa"/>
            </w:tcMar>
          </w:tcPr>
          <w:p w14:paraId="52C96ABD" w14:textId="77777777" w:rsidR="00DE7F9E" w:rsidRPr="00DE7F9E" w:rsidRDefault="00DE7F9E" w:rsidP="0099598E">
            <w:pPr>
              <w:widowControl w:val="0"/>
              <w:spacing w:before="60" w:after="60"/>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103" w:type="dxa"/>
            <w:shd w:val="clear" w:color="auto" w:fill="auto"/>
            <w:tcMar>
              <w:top w:w="100" w:type="dxa"/>
              <w:left w:w="100" w:type="dxa"/>
              <w:bottom w:w="100" w:type="dxa"/>
              <w:right w:w="100" w:type="dxa"/>
            </w:tcMar>
          </w:tcPr>
          <w:p w14:paraId="1410A85C" w14:textId="22CBD121" w:rsidR="00DE7F9E" w:rsidRPr="00DE7F9E" w:rsidRDefault="00F3713B" w:rsidP="0099598E">
            <w:pPr>
              <w:spacing w:before="60" w:after="60"/>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CC5A83">
      <w:pPr>
        <w:rPr>
          <w:lang w:eastAsia="ja-JP"/>
        </w:rPr>
      </w:pPr>
      <w:r>
        <w:rPr>
          <w:lang w:eastAsia="ja-JP"/>
        </w:rPr>
        <w:t xml:space="preserve">On a groundwater well we </w:t>
      </w:r>
    </w:p>
    <w:p w14:paraId="0180F949" w14:textId="60D21046" w:rsidR="00AA5AF1" w:rsidRPr="00CC5A83" w:rsidRDefault="00CC5A83" w:rsidP="00CC5A83">
      <w:pPr>
        <w:rPr>
          <w:lang w:val="en-US" w:eastAsia="ja-JP"/>
        </w:rPr>
      </w:pPr>
      <w:r w:rsidRPr="00CC5A83">
        <w:rPr>
          <w:sz w:val="20"/>
          <w:szCs w:val="20"/>
        </w:rPr>
        <w:t>a)</w:t>
      </w:r>
      <w:r w:rsidRPr="00CC5A83">
        <w:rPr>
          <w:sz w:val="20"/>
          <w:szCs w:val="20"/>
        </w:rPr>
        <w:tab/>
      </w:r>
      <w:r w:rsidR="00AA5AF1" w:rsidRPr="00CC5A83">
        <w:rPr>
          <w:lang w:val="en-US" w:eastAsia="ja-JP"/>
        </w:rPr>
        <w:t xml:space="preserve">monitor Groundwater Level (1 observable property) </w:t>
      </w:r>
    </w:p>
    <w:p w14:paraId="4BE82603" w14:textId="35C1BE4A" w:rsidR="00AA5AF1" w:rsidRDefault="00CC5A83" w:rsidP="00CC5A83">
      <w:pPr>
        <w:rPr>
          <w:lang w:eastAsia="ja-JP"/>
        </w:rPr>
      </w:pPr>
      <w:r w:rsidRPr="00CC5A83">
        <w:rPr>
          <w:sz w:val="20"/>
          <w:szCs w:val="20"/>
          <w:lang w:val="en-US"/>
        </w:rPr>
        <w:t>b)</w:t>
      </w:r>
      <w:r w:rsidRPr="00CC5A83">
        <w:rPr>
          <w:sz w:val="20"/>
          <w:szCs w:val="20"/>
          <w:lang w:val="en-US"/>
        </w:rPr>
        <w:tab/>
      </w:r>
      <w:r w:rsidR="00AA5AF1">
        <w:rPr>
          <w:lang w:eastAsia="ja-JP"/>
        </w:rPr>
        <w:t>with an automated probe (that remains in the ground all year, constituting 1 procedure).</w:t>
      </w:r>
    </w:p>
    <w:p w14:paraId="240731D7" w14:textId="77777777" w:rsidR="00AA5AF1" w:rsidRDefault="00AA5AF1" w:rsidP="00CC5A83">
      <w:pPr>
        <w:rPr>
          <w:lang w:eastAsia="ja-JP"/>
        </w:rPr>
      </w:pPr>
      <w:r>
        <w:rPr>
          <w:lang w:eastAsia="ja-JP"/>
        </w:rPr>
        <w:t xml:space="preserve">Then we have physical campaigns where we revisit the groundwater well and </w:t>
      </w:r>
    </w:p>
    <w:p w14:paraId="430FDA13" w14:textId="64ADEDE1" w:rsidR="00AA5AF1" w:rsidRDefault="00CC5A83" w:rsidP="00CC5A83">
      <w:pPr>
        <w:rPr>
          <w:lang w:eastAsia="ja-JP"/>
        </w:rPr>
      </w:pPr>
      <w:r w:rsidRPr="00C63000">
        <w:rPr>
          <w:b/>
          <w:bCs/>
          <w:sz w:val="20"/>
          <w:szCs w:val="20"/>
        </w:rPr>
        <w:lastRenderedPageBreak/>
        <w:t>—</w:t>
      </w:r>
      <w:r>
        <w:rPr>
          <w:b/>
          <w:bCs/>
          <w:sz w:val="20"/>
          <w:szCs w:val="20"/>
        </w:rPr>
        <w:tab/>
      </w:r>
      <w:r w:rsidR="00AA5AF1">
        <w:rPr>
          <w:lang w:eastAsia="ja-JP"/>
        </w:rPr>
        <w:t>measure the Groundwater Level (still the same observable property as above)</w:t>
      </w:r>
    </w:p>
    <w:p w14:paraId="522DE3FE" w14:textId="7F8BB823" w:rsidR="00AA5AF1" w:rsidRDefault="00CC5A83" w:rsidP="00CC5A83">
      <w:pPr>
        <w:rPr>
          <w:lang w:eastAsia="ja-JP"/>
        </w:rPr>
      </w:pPr>
      <w:r w:rsidRPr="00C63000">
        <w:rPr>
          <w:b/>
          <w:bCs/>
          <w:sz w:val="20"/>
          <w:szCs w:val="20"/>
        </w:rPr>
        <w:t>—</w:t>
      </w:r>
      <w:r>
        <w:rPr>
          <w:b/>
          <w:bCs/>
          <w:sz w:val="20"/>
          <w:szCs w:val="20"/>
        </w:rPr>
        <w:tab/>
      </w:r>
      <w:r w:rsidR="00AA5AF1">
        <w:rPr>
          <w:lang w:eastAsia="ja-JP"/>
        </w:rPr>
        <w:t>but with a manual probe, this is a different procedure.</w:t>
      </w:r>
    </w:p>
    <w:p w14:paraId="4849BB05" w14:textId="4114C5B3" w:rsidR="00AA5AF1" w:rsidRDefault="00AA5AF1" w:rsidP="00CC5A83">
      <w:pPr>
        <w:rPr>
          <w:lang w:eastAsia="ja-JP"/>
        </w:rPr>
      </w:pPr>
      <w:r>
        <w:rPr>
          <w:lang w:eastAsia="ja-JP"/>
        </w:rPr>
        <w:t>This allows to check whether the probe needs recalibration.</w:t>
      </w:r>
    </w:p>
    <w:p w14:paraId="048E4082" w14:textId="68AE3129" w:rsidR="00F461D6" w:rsidRDefault="00F461D6" w:rsidP="00F461D6">
      <w:pPr>
        <w:pStyle w:val="Heading3"/>
      </w:pPr>
      <w:r w:rsidRPr="00F461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F461D6" w:rsidRPr="00F461D6" w14:paraId="50B0C71A" w14:textId="77777777" w:rsidTr="00847459">
        <w:trPr>
          <w:trHeight w:val="1054"/>
        </w:trPr>
        <w:tc>
          <w:tcPr>
            <w:tcW w:w="4668" w:type="dxa"/>
            <w:shd w:val="clear" w:color="auto" w:fill="auto"/>
            <w:tcMar>
              <w:top w:w="100" w:type="dxa"/>
              <w:left w:w="100" w:type="dxa"/>
              <w:bottom w:w="100" w:type="dxa"/>
              <w:right w:w="100" w:type="dxa"/>
            </w:tcMar>
          </w:tcPr>
          <w:p w14:paraId="22144EA9" w14:textId="77777777" w:rsidR="00F461D6" w:rsidRPr="00F461D6" w:rsidRDefault="00F461D6" w:rsidP="0099598E">
            <w:pPr>
              <w:widowControl w:val="0"/>
              <w:spacing w:before="60" w:after="60"/>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103" w:type="dxa"/>
            <w:shd w:val="clear" w:color="auto" w:fill="auto"/>
            <w:tcMar>
              <w:top w:w="100" w:type="dxa"/>
              <w:left w:w="100" w:type="dxa"/>
              <w:bottom w:w="100" w:type="dxa"/>
              <w:right w:w="100" w:type="dxa"/>
            </w:tcMar>
          </w:tcPr>
          <w:p w14:paraId="001A7573" w14:textId="02F3AF3E" w:rsidR="00F461D6" w:rsidRPr="00CC5A83" w:rsidRDefault="00F461D6" w:rsidP="0099598E">
            <w:pPr>
              <w:spacing w:before="60" w:after="60"/>
              <w:rPr>
                <w:sz w:val="20"/>
                <w:szCs w:val="20"/>
              </w:rPr>
            </w:pPr>
            <w:r w:rsidRPr="00CC5A83">
              <w:rPr>
                <w:sz w:val="20"/>
                <w:szCs w:val="20"/>
              </w:rPr>
              <w:t xml:space="preserve">An </w:t>
            </w:r>
            <w:r w:rsidRPr="00CC5A83">
              <w:rPr>
                <w:b/>
                <w:sz w:val="20"/>
                <w:szCs w:val="20"/>
              </w:rPr>
              <w:t xml:space="preserve">Observer </w:t>
            </w:r>
            <w:r w:rsidRPr="00CC5A83">
              <w:rPr>
                <w:sz w:val="20"/>
                <w:szCs w:val="20"/>
              </w:rPr>
              <w:t xml:space="preserve">capable of observing this </w:t>
            </w:r>
            <w:proofErr w:type="spellStart"/>
            <w:r w:rsidRPr="00CC5A83">
              <w:rPr>
                <w:b/>
                <w:sz w:val="20"/>
                <w:szCs w:val="20"/>
              </w:rPr>
              <w:t>ObservableProperty</w:t>
            </w:r>
            <w:proofErr w:type="spellEnd"/>
            <w:r w:rsidRPr="00CC5A83">
              <w:rPr>
                <w:sz w:val="20"/>
                <w:szCs w:val="20"/>
              </w:rPr>
              <w:t>.</w:t>
            </w:r>
          </w:p>
          <w:p w14:paraId="12187E45" w14:textId="77777777" w:rsidR="00F461D6" w:rsidRPr="00CC5A83" w:rsidRDefault="00F461D6" w:rsidP="0099598E">
            <w:pPr>
              <w:spacing w:before="60" w:after="60"/>
              <w:rPr>
                <w:sz w:val="20"/>
                <w:szCs w:val="20"/>
              </w:rPr>
            </w:pPr>
            <w:r w:rsidRPr="00CC5A83">
              <w:rPr>
                <w:sz w:val="20"/>
                <w:szCs w:val="20"/>
              </w:rPr>
              <w:t xml:space="preserve">If a reference to the </w:t>
            </w:r>
            <w:r w:rsidRPr="00CC5A83">
              <w:rPr>
                <w:b/>
                <w:sz w:val="20"/>
                <w:szCs w:val="20"/>
              </w:rPr>
              <w:t xml:space="preserve">Observer </w:t>
            </w:r>
            <w:r w:rsidRPr="00CC5A83">
              <w:rPr>
                <w:sz w:val="20"/>
                <w:szCs w:val="20"/>
              </w:rPr>
              <w:t xml:space="preserve">is provided, the association with the role </w:t>
            </w:r>
            <w:r w:rsidRPr="00CC5A83">
              <w:rPr>
                <w:b/>
                <w:sz w:val="20"/>
                <w:szCs w:val="20"/>
              </w:rPr>
              <w:t xml:space="preserve">observer </w:t>
            </w:r>
            <w:r w:rsidRPr="00CC5A83">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70" w:name="_Toc52962338"/>
      <w:r w:rsidRPr="00A02312">
        <w:t>Procedure</w:t>
      </w:r>
      <w:bookmarkEnd w:id="70"/>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847459">
        <w:tc>
          <w:tcPr>
            <w:tcW w:w="2258" w:type="dxa"/>
            <w:shd w:val="clear" w:color="auto" w:fill="auto"/>
            <w:tcMar>
              <w:top w:w="100" w:type="dxa"/>
              <w:left w:w="100" w:type="dxa"/>
              <w:bottom w:w="100" w:type="dxa"/>
              <w:right w:w="100" w:type="dxa"/>
            </w:tcMar>
          </w:tcPr>
          <w:p w14:paraId="0DA4EF1D" w14:textId="77777777" w:rsidR="00A02312" w:rsidRDefault="00A02312"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847459">
        <w:tc>
          <w:tcPr>
            <w:tcW w:w="2258" w:type="dxa"/>
            <w:shd w:val="clear" w:color="auto" w:fill="auto"/>
            <w:tcMar>
              <w:top w:w="100" w:type="dxa"/>
              <w:left w:w="100" w:type="dxa"/>
              <w:bottom w:w="100" w:type="dxa"/>
              <w:right w:w="100" w:type="dxa"/>
            </w:tcMar>
          </w:tcPr>
          <w:p w14:paraId="6ECF2562" w14:textId="77777777" w:rsidR="00A02312" w:rsidRDefault="00A02312"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99598E">
            <w:pPr>
              <w:widowControl w:val="0"/>
              <w:spacing w:before="60" w:after="60"/>
              <w:rPr>
                <w:sz w:val="20"/>
                <w:szCs w:val="20"/>
              </w:rPr>
            </w:pPr>
            <w:r>
              <w:rPr>
                <w:sz w:val="20"/>
                <w:szCs w:val="20"/>
              </w:rPr>
              <w:t>Conceptual model</w:t>
            </w:r>
          </w:p>
        </w:tc>
      </w:tr>
      <w:tr w:rsidR="00A02312" w14:paraId="09325AFC" w14:textId="77777777" w:rsidTr="00847459">
        <w:tc>
          <w:tcPr>
            <w:tcW w:w="2258" w:type="dxa"/>
            <w:shd w:val="clear" w:color="auto" w:fill="auto"/>
            <w:tcMar>
              <w:top w:w="100" w:type="dxa"/>
              <w:left w:w="100" w:type="dxa"/>
              <w:bottom w:w="100" w:type="dxa"/>
              <w:right w:w="100" w:type="dxa"/>
            </w:tcMar>
          </w:tcPr>
          <w:p w14:paraId="21237015" w14:textId="77777777" w:rsidR="00A02312" w:rsidRDefault="00A02312"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99598E">
            <w:pPr>
              <w:widowControl w:val="0"/>
              <w:spacing w:before="60" w:after="60"/>
              <w:rPr>
                <w:sz w:val="20"/>
                <w:szCs w:val="20"/>
              </w:rPr>
            </w:pPr>
            <w:r>
              <w:rPr>
                <w:sz w:val="20"/>
                <w:szCs w:val="20"/>
              </w:rPr>
              <w:t>Conceptual Observation - Procedure</w:t>
            </w:r>
          </w:p>
        </w:tc>
      </w:tr>
      <w:tr w:rsidR="00A02312" w14:paraId="25FDE64B" w14:textId="77777777" w:rsidTr="00847459">
        <w:tc>
          <w:tcPr>
            <w:tcW w:w="2258" w:type="dxa"/>
            <w:shd w:val="clear" w:color="auto" w:fill="auto"/>
            <w:tcMar>
              <w:top w:w="100" w:type="dxa"/>
              <w:left w:w="100" w:type="dxa"/>
              <w:bottom w:w="100" w:type="dxa"/>
              <w:right w:w="100" w:type="dxa"/>
            </w:tcMar>
          </w:tcPr>
          <w:p w14:paraId="6BD91FBB" w14:textId="77777777" w:rsidR="00A02312" w:rsidRDefault="00A02312"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99598E">
            <w:pPr>
              <w:widowControl w:val="0"/>
              <w:spacing w:before="60" w:after="60"/>
              <w:rPr>
                <w:sz w:val="20"/>
                <w:szCs w:val="20"/>
              </w:rPr>
            </w:pPr>
            <w:r>
              <w:rPr>
                <w:sz w:val="20"/>
                <w:szCs w:val="20"/>
              </w:rPr>
              <w:t>ISO 19103:2015 Geographic information – Conceptual schema language, UML2 conformance class</w:t>
            </w:r>
          </w:p>
        </w:tc>
      </w:tr>
      <w:tr w:rsidR="00A02312" w14:paraId="0CAB8F92" w14:textId="77777777" w:rsidTr="00847459">
        <w:tc>
          <w:tcPr>
            <w:tcW w:w="2258" w:type="dxa"/>
            <w:shd w:val="clear" w:color="auto" w:fill="auto"/>
            <w:tcMar>
              <w:top w:w="100" w:type="dxa"/>
              <w:left w:w="100" w:type="dxa"/>
              <w:bottom w:w="100" w:type="dxa"/>
              <w:right w:w="100" w:type="dxa"/>
            </w:tcMar>
          </w:tcPr>
          <w:p w14:paraId="18789F52" w14:textId="77777777" w:rsidR="00A02312" w:rsidRDefault="00A02312"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68E208AF" w:rsidR="00D11914" w:rsidRDefault="007C375E" w:rsidP="007C375E">
      <w:pPr>
        <w:jc w:val="center"/>
        <w:rPr>
          <w:b/>
          <w:bCs/>
          <w:sz w:val="20"/>
          <w:szCs w:val="20"/>
        </w:rPr>
      </w:pPr>
      <w:r w:rsidRPr="007C375E">
        <w:rPr>
          <w:b/>
          <w:bCs/>
          <w:sz w:val="20"/>
          <w:szCs w:val="20"/>
        </w:rPr>
        <w:t>Figure</w:t>
      </w:r>
      <w:r w:rsidR="0099598E">
        <w:rPr>
          <w:b/>
          <w:bCs/>
          <w:sz w:val="20"/>
          <w:szCs w:val="20"/>
        </w:rPr>
        <w:t xml:space="preserve"> 13</w:t>
      </w:r>
      <w:r w:rsidR="00EE002B">
        <w:rPr>
          <w:b/>
          <w:bCs/>
          <w:sz w:val="20"/>
          <w:szCs w:val="20"/>
        </w:rPr>
        <w:t> </w:t>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99598E">
            <w:pPr>
              <w:spacing w:before="60" w:after="60"/>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Pr="0099598E" w:rsidRDefault="00FA1EFE" w:rsidP="00FA1EFE">
      <w:pPr>
        <w:rPr>
          <w:sz w:val="20"/>
          <w:szCs w:val="20"/>
          <w:lang w:eastAsia="ja-JP"/>
        </w:rPr>
      </w:pPr>
      <w:r w:rsidRPr="0099598E">
        <w:rPr>
          <w:sz w:val="20"/>
          <w:szCs w:val="20"/>
          <w:lang w:eastAsia="ja-JP"/>
        </w:rPr>
        <w:t>NOTE</w:t>
      </w:r>
      <w:r w:rsidRPr="0099598E">
        <w:rPr>
          <w:sz w:val="20"/>
          <w:szCs w:val="20"/>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lastRenderedPageBreak/>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71" w:name="_Toc52962339"/>
      <w:proofErr w:type="spellStart"/>
      <w:r w:rsidRPr="00344888">
        <w:t>ObservingProcedure</w:t>
      </w:r>
      <w:bookmarkEnd w:id="71"/>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99598E">
            <w:pPr>
              <w:widowControl w:val="0"/>
              <w:spacing w:before="60" w:after="60"/>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99598E">
            <w:pPr>
              <w:widowControl w:val="0"/>
              <w:spacing w:before="60" w:after="60"/>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99598E">
            <w:pPr>
              <w:widowControl w:val="0"/>
              <w:spacing w:before="60" w:after="60"/>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99598E">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42740933" w:rsidR="00344888" w:rsidRDefault="0039549A" w:rsidP="0039549A">
      <w:pPr>
        <w:jc w:val="center"/>
        <w:rPr>
          <w:b/>
          <w:bCs/>
          <w:sz w:val="20"/>
          <w:szCs w:val="20"/>
        </w:rPr>
      </w:pPr>
      <w:r w:rsidRPr="0039549A">
        <w:rPr>
          <w:b/>
          <w:bCs/>
          <w:sz w:val="20"/>
          <w:szCs w:val="20"/>
        </w:rPr>
        <w:t>Figure</w:t>
      </w:r>
      <w:r w:rsidR="00CC5A83">
        <w:rPr>
          <w:b/>
          <w:bCs/>
          <w:sz w:val="20"/>
          <w:szCs w:val="20"/>
        </w:rPr>
        <w:t xml:space="preserve"> 1</w:t>
      </w:r>
      <w:r w:rsidR="0099598E">
        <w:rPr>
          <w:b/>
          <w:bCs/>
          <w:sz w:val="20"/>
          <w:szCs w:val="20"/>
        </w:rPr>
        <w:t>4</w:t>
      </w:r>
      <w:r w:rsidR="00EE002B">
        <w:rPr>
          <w:b/>
          <w:bCs/>
          <w:sz w:val="20"/>
          <w:szCs w:val="20"/>
        </w:rPr>
        <w:t> </w:t>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08E7" w:rsidRPr="00F3713B" w14:paraId="1ED23B76" w14:textId="77777777" w:rsidTr="0099598E">
        <w:tc>
          <w:tcPr>
            <w:tcW w:w="4526" w:type="dxa"/>
            <w:shd w:val="clear" w:color="auto" w:fill="auto"/>
            <w:tcMar>
              <w:top w:w="100" w:type="dxa"/>
              <w:left w:w="100" w:type="dxa"/>
              <w:bottom w:w="100" w:type="dxa"/>
              <w:right w:w="100" w:type="dxa"/>
            </w:tcMar>
          </w:tcPr>
          <w:p w14:paraId="37A4397E" w14:textId="77777777" w:rsidR="004408E7" w:rsidRPr="00F3713B" w:rsidRDefault="004408E7"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245" w:type="dxa"/>
            <w:shd w:val="clear" w:color="auto" w:fill="auto"/>
            <w:tcMar>
              <w:top w:w="100" w:type="dxa"/>
              <w:left w:w="100" w:type="dxa"/>
              <w:bottom w:w="100" w:type="dxa"/>
              <w:right w:w="100" w:type="dxa"/>
            </w:tcMar>
          </w:tcPr>
          <w:p w14:paraId="323E65C0" w14:textId="3765135A" w:rsidR="004408E7" w:rsidRPr="00F3713B" w:rsidRDefault="00F3713B" w:rsidP="0099598E">
            <w:pPr>
              <w:spacing w:before="60" w:after="60"/>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4F569AC7" w:rsidR="00031EDF" w:rsidRDefault="00031EDF" w:rsidP="00031EDF">
      <w:pPr>
        <w:rPr>
          <w:lang w:eastAsia="ja-JP"/>
        </w:rPr>
      </w:pPr>
      <w:r>
        <w:rPr>
          <w:lang w:eastAsia="ja-JP"/>
        </w:rPr>
        <w:t>NOTES</w:t>
      </w:r>
    </w:p>
    <w:p w14:paraId="2E2A0E5D" w14:textId="3E28ACCA" w:rsidR="00031EDF" w:rsidRDefault="00CC5A83" w:rsidP="00CC5A83">
      <w:pPr>
        <w:rPr>
          <w:lang w:eastAsia="ja-JP"/>
        </w:rPr>
      </w:pPr>
      <w:r w:rsidRPr="00C63000">
        <w:rPr>
          <w:b/>
          <w:bCs/>
          <w:sz w:val="20"/>
          <w:szCs w:val="20"/>
        </w:rPr>
        <w:t>—</w:t>
      </w:r>
      <w:r>
        <w:rPr>
          <w:b/>
          <w:bCs/>
          <w:sz w:val="20"/>
          <w:szCs w:val="20"/>
        </w:rPr>
        <w:tab/>
      </w:r>
      <w:r w:rsidR="00031EDF">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13A476DC" w:rsidR="00031EDF" w:rsidRDefault="00CC5A83" w:rsidP="00CC5A83">
      <w:pPr>
        <w:rPr>
          <w:lang w:eastAsia="ja-JP"/>
        </w:rPr>
      </w:pPr>
      <w:r w:rsidRPr="00C63000">
        <w:rPr>
          <w:b/>
          <w:bCs/>
          <w:sz w:val="20"/>
          <w:szCs w:val="20"/>
        </w:rPr>
        <w:lastRenderedPageBreak/>
        <w:t>—</w:t>
      </w:r>
      <w:r>
        <w:rPr>
          <w:b/>
          <w:bCs/>
          <w:sz w:val="20"/>
          <w:szCs w:val="20"/>
        </w:rPr>
        <w:tab/>
      </w:r>
      <w:r w:rsidR="00031EDF">
        <w:rPr>
          <w:lang w:eastAsia="ja-JP"/>
        </w:rPr>
        <w:t>The recipe that the observer (cook) follows to generate the observation.</w:t>
      </w:r>
    </w:p>
    <w:p w14:paraId="27875789" w14:textId="27708BDF"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often referred to as the method.</w:t>
      </w:r>
    </w:p>
    <w:p w14:paraId="0E35F5F1" w14:textId="23B2BB76" w:rsidR="00031EDF" w:rsidRDefault="00CC5A83" w:rsidP="00CC5A83">
      <w:pPr>
        <w:rPr>
          <w:lang w:eastAsia="ja-JP"/>
        </w:rPr>
      </w:pPr>
      <w:r w:rsidRPr="00C63000">
        <w:rPr>
          <w:b/>
          <w:bCs/>
          <w:sz w:val="20"/>
          <w:szCs w:val="20"/>
        </w:rPr>
        <w:t>—</w:t>
      </w:r>
      <w:r>
        <w:rPr>
          <w:b/>
          <w:bCs/>
          <w:sz w:val="20"/>
          <w:szCs w:val="20"/>
        </w:rPr>
        <w:tab/>
      </w:r>
      <w:r w:rsidR="00031EDF">
        <w:rPr>
          <w:lang w:eastAsia="ja-JP"/>
        </w:rPr>
        <w:t>Different observers can follow the same (reusable) procedure for the creation of different observations.</w:t>
      </w:r>
    </w:p>
    <w:p w14:paraId="4728E9DB" w14:textId="1ACE625B"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a workflow, protocol, plan, algorithm, or computational method specifying how to make an observation</w:t>
      </w:r>
      <w:r w:rsidR="00F350CB">
        <w:rPr>
          <w:lang w:eastAsia="ja-JP"/>
        </w:rPr>
        <w:t>.</w:t>
      </w:r>
    </w:p>
    <w:p w14:paraId="29A1289A" w14:textId="7A9FF148" w:rsidR="00031EDF" w:rsidRDefault="00CC5A83" w:rsidP="00CC5A83">
      <w:pPr>
        <w:rPr>
          <w:lang w:eastAsia="ja-JP"/>
        </w:rPr>
      </w:pPr>
      <w:r w:rsidRPr="00C63000">
        <w:rPr>
          <w:b/>
          <w:bCs/>
          <w:sz w:val="20"/>
          <w:szCs w:val="20"/>
        </w:rPr>
        <w:t>—</w:t>
      </w:r>
      <w:r>
        <w:rPr>
          <w:b/>
          <w:bCs/>
          <w:sz w:val="20"/>
          <w:szCs w:val="20"/>
        </w:rPr>
        <w:tab/>
      </w:r>
      <w:r w:rsidR="00031EDF">
        <w:rPr>
          <w:lang w:eastAsia="ja-JP"/>
        </w:rPr>
        <w:t>the observing procedure cannot describe a sensor instance, but it can describe the sensor type</w:t>
      </w:r>
      <w:r w:rsidR="00F350CB">
        <w:rPr>
          <w:lang w:eastAsia="ja-JP"/>
        </w:rPr>
        <w:t>.</w:t>
      </w:r>
    </w:p>
    <w:p w14:paraId="269F6E38" w14:textId="64F84825" w:rsidR="00031EDF" w:rsidRPr="00CC5A83" w:rsidRDefault="00B76E6D" w:rsidP="00031EDF">
      <w:pPr>
        <w:rPr>
          <w:sz w:val="20"/>
          <w:szCs w:val="20"/>
          <w:lang w:eastAsia="ja-JP"/>
        </w:rPr>
      </w:pPr>
      <w:r w:rsidRPr="00CC5A83">
        <w:rPr>
          <w:sz w:val="20"/>
          <w:szCs w:val="20"/>
          <w:lang w:eastAsia="ja-JP"/>
        </w:rPr>
        <w:t>NOTE</w:t>
      </w:r>
      <w:r w:rsidRPr="00CC5A83">
        <w:rPr>
          <w:sz w:val="20"/>
          <w:szCs w:val="20"/>
          <w:lang w:eastAsia="ja-JP"/>
        </w:rPr>
        <w:tab/>
        <w:t>T</w:t>
      </w:r>
      <w:r w:rsidR="00031EDF" w:rsidRPr="00CC5A83">
        <w:rPr>
          <w:sz w:val="20"/>
          <w:szCs w:val="20"/>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99598E">
            <w:pPr>
              <w:spacing w:before="60" w:after="60"/>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99598E">
            <w:pPr>
              <w:spacing w:before="60" w:after="60"/>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72" w:name="_Toc52962340"/>
      <w:r w:rsidRPr="00721E6C">
        <w:t>Observer</w:t>
      </w:r>
      <w:bookmarkEnd w:id="7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99598E">
            <w:pPr>
              <w:widowControl w:val="0"/>
              <w:spacing w:before="60" w:after="60"/>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99598E">
            <w:pPr>
              <w:widowControl w:val="0"/>
              <w:spacing w:before="60" w:after="60"/>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99598E">
            <w:pPr>
              <w:widowControl w:val="0"/>
              <w:spacing w:before="60" w:after="60"/>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99598E">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7891CB61" w:rsidR="004D5F28" w:rsidRDefault="003D2AB6" w:rsidP="003D2AB6">
      <w:pPr>
        <w:jc w:val="center"/>
        <w:rPr>
          <w:b/>
          <w:bCs/>
          <w:sz w:val="20"/>
          <w:szCs w:val="20"/>
        </w:rPr>
      </w:pPr>
      <w:r w:rsidRPr="003D2AB6">
        <w:rPr>
          <w:b/>
          <w:bCs/>
          <w:sz w:val="20"/>
          <w:szCs w:val="20"/>
        </w:rPr>
        <w:t>Figure</w:t>
      </w:r>
      <w:r w:rsidR="00CC5A83">
        <w:rPr>
          <w:b/>
          <w:bCs/>
          <w:sz w:val="20"/>
          <w:szCs w:val="20"/>
        </w:rPr>
        <w:t xml:space="preserve"> 1</w:t>
      </w:r>
      <w:r w:rsidR="0099598E">
        <w:rPr>
          <w:b/>
          <w:bCs/>
          <w:sz w:val="20"/>
          <w:szCs w:val="20"/>
        </w:rPr>
        <w:t>5</w:t>
      </w:r>
      <w:r w:rsidR="00EE002B">
        <w:rPr>
          <w:b/>
          <w:bCs/>
          <w:sz w:val="20"/>
          <w:szCs w:val="20"/>
        </w:rPr>
        <w:t> </w:t>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50A5E" w:rsidRPr="00F3713B" w14:paraId="56E3B09F" w14:textId="77777777" w:rsidTr="0099598E">
        <w:tc>
          <w:tcPr>
            <w:tcW w:w="4526" w:type="dxa"/>
            <w:shd w:val="clear" w:color="auto" w:fill="auto"/>
            <w:tcMar>
              <w:top w:w="100" w:type="dxa"/>
              <w:left w:w="100" w:type="dxa"/>
              <w:bottom w:w="100" w:type="dxa"/>
              <w:right w:w="100" w:type="dxa"/>
            </w:tcMar>
          </w:tcPr>
          <w:p w14:paraId="0AC8922F" w14:textId="77777777" w:rsidR="00250A5E" w:rsidRPr="00F3713B" w:rsidRDefault="00250A5E"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9CBBF6" w14:textId="176864B1" w:rsidR="00250A5E" w:rsidRPr="00F3713B" w:rsidRDefault="00AE2457" w:rsidP="0099598E">
            <w:pPr>
              <w:spacing w:before="60" w:after="6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56AC5AC4" w:rsidR="00A85929" w:rsidRDefault="00CC5A83" w:rsidP="00CC5A83">
      <w:pPr>
        <w:rPr>
          <w:lang w:eastAsia="ja-JP"/>
        </w:rPr>
      </w:pPr>
      <w:r w:rsidRPr="00C63000">
        <w:rPr>
          <w:b/>
          <w:bCs/>
          <w:sz w:val="20"/>
          <w:szCs w:val="20"/>
        </w:rPr>
        <w:t>—</w:t>
      </w:r>
      <w:r>
        <w:rPr>
          <w:b/>
          <w:bCs/>
          <w:sz w:val="20"/>
          <w:szCs w:val="20"/>
        </w:rPr>
        <w:tab/>
      </w:r>
      <w:r w:rsidR="00A85929">
        <w:rPr>
          <w:lang w:eastAsia="ja-JP"/>
        </w:rPr>
        <w:t>Different Observers can follow the same (reusable) observing Procedure for the creation of different Observations.</w:t>
      </w:r>
    </w:p>
    <w:p w14:paraId="567F0873" w14:textId="2D22ECC4"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FE1F3B2" w:rsidR="00A85929" w:rsidRDefault="00CC5A83" w:rsidP="00CC5A83">
      <w:pPr>
        <w:rPr>
          <w:lang w:eastAsia="ja-JP"/>
        </w:rPr>
      </w:pPr>
      <w:r w:rsidRPr="00C63000">
        <w:rPr>
          <w:b/>
          <w:bCs/>
          <w:sz w:val="20"/>
          <w:szCs w:val="20"/>
        </w:rPr>
        <w:t>—</w:t>
      </w:r>
      <w:r>
        <w:rPr>
          <w:b/>
          <w:bCs/>
          <w:sz w:val="20"/>
          <w:szCs w:val="20"/>
        </w:rPr>
        <w:tab/>
      </w:r>
      <w:r w:rsidR="00A85929">
        <w:rPr>
          <w:lang w:eastAsia="ja-JP"/>
        </w:rPr>
        <w:t xml:space="preserve">An Observer is closely linked with an </w:t>
      </w:r>
      <w:proofErr w:type="spellStart"/>
      <w:r w:rsidR="00A85929">
        <w:rPr>
          <w:lang w:eastAsia="ja-JP"/>
        </w:rPr>
        <w:t>observableProperty</w:t>
      </w:r>
      <w:proofErr w:type="spellEnd"/>
      <w:r w:rsidR="00A85929">
        <w:rPr>
          <w:lang w:eastAsia="ja-JP"/>
        </w:rPr>
        <w:t xml:space="preserve"> that it generates results for.</w:t>
      </w:r>
    </w:p>
    <w:p w14:paraId="1AC09AF0" w14:textId="0A4EBB00" w:rsidR="00A85929" w:rsidRDefault="00CC5A83" w:rsidP="00CC5A83">
      <w:pPr>
        <w:rPr>
          <w:lang w:eastAsia="ja-JP"/>
        </w:rPr>
      </w:pPr>
      <w:r w:rsidRPr="00C63000">
        <w:rPr>
          <w:b/>
          <w:bCs/>
          <w:sz w:val="20"/>
          <w:szCs w:val="20"/>
        </w:rPr>
        <w:t>—</w:t>
      </w:r>
      <w:r>
        <w:rPr>
          <w:b/>
          <w:bCs/>
          <w:sz w:val="20"/>
          <w:szCs w:val="20"/>
        </w:rPr>
        <w:tab/>
      </w:r>
      <w:r w:rsidR="00A85929">
        <w:rPr>
          <w:lang w:eastAsia="ja-JP"/>
        </w:rPr>
        <w:t>An Observer can be hosted by one or more Host.</w:t>
      </w:r>
    </w:p>
    <w:p w14:paraId="6A04AFC5" w14:textId="09689F7B"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an instance of a sensor, instrument, implementation of an algorithm or a being such as a person.</w:t>
      </w:r>
    </w:p>
    <w:p w14:paraId="08168A79" w14:textId="0DBAF92B" w:rsidR="00A85929" w:rsidRDefault="00CC5A83" w:rsidP="00A85929">
      <w:pPr>
        <w:rPr>
          <w:lang w:eastAsia="ja-JP"/>
        </w:rPr>
      </w:pPr>
      <w:r w:rsidRPr="00C63000">
        <w:rPr>
          <w:b/>
          <w:bCs/>
          <w:sz w:val="20"/>
          <w:szCs w:val="20"/>
        </w:rPr>
        <w:t>—</w:t>
      </w:r>
      <w:r>
        <w:rPr>
          <w:b/>
          <w:bCs/>
          <w:sz w:val="20"/>
          <w:szCs w:val="20"/>
        </w:rPr>
        <w:tab/>
      </w:r>
      <w:r w:rsidR="00A85929">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lastRenderedPageBreak/>
        <w:t xml:space="preserve">Association </w:t>
      </w:r>
      <w:proofErr w:type="spellStart"/>
      <w:r w:rsidRPr="00437D7C">
        <w:t>observableProperty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37D7C" w:rsidRPr="00F3713B" w14:paraId="4E6300BB" w14:textId="77777777" w:rsidTr="0099598E">
        <w:tc>
          <w:tcPr>
            <w:tcW w:w="4668" w:type="dxa"/>
            <w:shd w:val="clear" w:color="auto" w:fill="auto"/>
            <w:tcMar>
              <w:top w:w="100" w:type="dxa"/>
              <w:left w:w="100" w:type="dxa"/>
              <w:bottom w:w="100" w:type="dxa"/>
              <w:right w:w="100" w:type="dxa"/>
            </w:tcMar>
          </w:tcPr>
          <w:p w14:paraId="6859C99F" w14:textId="77777777" w:rsidR="00437D7C" w:rsidRPr="00F3713B" w:rsidRDefault="00437D7C"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103" w:type="dxa"/>
            <w:shd w:val="clear" w:color="auto" w:fill="auto"/>
            <w:tcMar>
              <w:top w:w="100" w:type="dxa"/>
              <w:left w:w="100" w:type="dxa"/>
              <w:bottom w:w="100" w:type="dxa"/>
              <w:right w:w="100" w:type="dxa"/>
            </w:tcMar>
          </w:tcPr>
          <w:p w14:paraId="5798BE4A" w14:textId="77777777" w:rsidR="00437D7C" w:rsidRPr="00F3713B" w:rsidRDefault="00437D7C" w:rsidP="0099598E">
            <w:pPr>
              <w:spacing w:before="60" w:after="60"/>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99598E">
            <w:pPr>
              <w:spacing w:before="60" w:after="60"/>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99598E">
            <w:pPr>
              <w:spacing w:before="60" w:after="60"/>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99598E">
            <w:pPr>
              <w:spacing w:before="60" w:after="60"/>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90971" w:rsidRPr="00F3713B" w14:paraId="3B060EF7" w14:textId="77777777" w:rsidTr="0099598E">
        <w:tc>
          <w:tcPr>
            <w:tcW w:w="4668" w:type="dxa"/>
            <w:shd w:val="clear" w:color="auto" w:fill="auto"/>
            <w:tcMar>
              <w:top w:w="100" w:type="dxa"/>
              <w:left w:w="100" w:type="dxa"/>
              <w:bottom w:w="100" w:type="dxa"/>
              <w:right w:w="100" w:type="dxa"/>
            </w:tcMar>
          </w:tcPr>
          <w:p w14:paraId="5EF6EE24" w14:textId="77777777" w:rsidR="00B90971" w:rsidRPr="00F3713B" w:rsidRDefault="00B90971" w:rsidP="0099598E">
            <w:pPr>
              <w:widowControl w:val="0"/>
              <w:spacing w:before="60" w:after="60"/>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670" w:type="dxa"/>
            <w:shd w:val="clear" w:color="auto" w:fill="auto"/>
            <w:tcMar>
              <w:top w:w="100" w:type="dxa"/>
              <w:left w:w="100" w:type="dxa"/>
              <w:bottom w:w="100" w:type="dxa"/>
              <w:right w:w="100" w:type="dxa"/>
            </w:tcMar>
          </w:tcPr>
          <w:p w14:paraId="421AD6C9" w14:textId="77777777" w:rsidR="00B90971" w:rsidRPr="00F3713B" w:rsidRDefault="00B90971" w:rsidP="0099598E">
            <w:pPr>
              <w:spacing w:before="60" w:after="60"/>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99598E">
            <w:pPr>
              <w:spacing w:before="60" w:after="60"/>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73" w:name="_Toc52962341"/>
      <w:r w:rsidRPr="009C397F">
        <w:t>Host</w:t>
      </w:r>
      <w:bookmarkEnd w:id="73"/>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99598E">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99598E">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99598E">
            <w:pPr>
              <w:widowControl w:val="0"/>
              <w:spacing w:before="60" w:after="60"/>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99598E">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99598E">
            <w:pPr>
              <w:widowControl w:val="0"/>
              <w:spacing w:before="60" w:after="60"/>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99598E">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99598E">
            <w:pPr>
              <w:widowControl w:val="0"/>
              <w:spacing w:before="60" w:after="60"/>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99598E">
            <w:pPr>
              <w:widowControl w:val="0"/>
              <w:spacing w:before="60" w:after="60"/>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99598E">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34819CEE" w:rsidR="009C397F" w:rsidRDefault="004B75DB" w:rsidP="004B75DB">
      <w:pPr>
        <w:jc w:val="center"/>
        <w:rPr>
          <w:b/>
          <w:bCs/>
          <w:sz w:val="20"/>
          <w:szCs w:val="20"/>
        </w:rPr>
      </w:pPr>
      <w:r w:rsidRPr="004B75DB">
        <w:rPr>
          <w:b/>
          <w:bCs/>
          <w:sz w:val="20"/>
          <w:szCs w:val="20"/>
        </w:rPr>
        <w:t>Figure</w:t>
      </w:r>
      <w:r w:rsidR="00CC5A83">
        <w:rPr>
          <w:b/>
          <w:bCs/>
          <w:sz w:val="20"/>
          <w:szCs w:val="20"/>
        </w:rPr>
        <w:t xml:space="preserve"> 1</w:t>
      </w:r>
      <w:r w:rsidR="0099598E">
        <w:rPr>
          <w:b/>
          <w:bCs/>
          <w:sz w:val="20"/>
          <w:szCs w:val="20"/>
        </w:rPr>
        <w:t>6 </w:t>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674C0" w14:paraId="1D43ADDF" w14:textId="77777777" w:rsidTr="0099598E">
        <w:tc>
          <w:tcPr>
            <w:tcW w:w="4526" w:type="dxa"/>
            <w:shd w:val="clear" w:color="auto" w:fill="auto"/>
            <w:tcMar>
              <w:top w:w="100" w:type="dxa"/>
              <w:left w:w="100" w:type="dxa"/>
              <w:bottom w:w="100" w:type="dxa"/>
              <w:right w:w="100" w:type="dxa"/>
            </w:tcMar>
          </w:tcPr>
          <w:p w14:paraId="55495B4E" w14:textId="77777777" w:rsidR="00A674C0" w:rsidRDefault="00A674C0" w:rsidP="0099598E">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A40A695" w14:textId="5E9CE2A3" w:rsidR="00A674C0" w:rsidRDefault="00A674C0" w:rsidP="0099598E">
            <w:pPr>
              <w:spacing w:before="60" w:after="60"/>
              <w:rPr>
                <w:sz w:val="20"/>
                <w:szCs w:val="20"/>
              </w:rPr>
            </w:pPr>
            <w:r>
              <w:rPr>
                <w:color w:val="24292E"/>
                <w:sz w:val="21"/>
                <w:szCs w:val="21"/>
              </w:rPr>
              <w:t xml:space="preserve">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4D1432D8" w:rsidR="005B517D" w:rsidRDefault="005B517D" w:rsidP="005B517D">
      <w:pPr>
        <w:rPr>
          <w:lang w:eastAsia="ja-JP"/>
        </w:rPr>
      </w:pPr>
      <w:r>
        <w:rPr>
          <w:lang w:eastAsia="ja-JP"/>
        </w:rPr>
        <w:t>NOTES</w:t>
      </w:r>
    </w:p>
    <w:p w14:paraId="4A553B0E" w14:textId="1AEF6096" w:rsidR="005B517D" w:rsidRDefault="00CC5A83" w:rsidP="00CC5A83">
      <w:pPr>
        <w:rPr>
          <w:lang w:eastAsia="ja-JP"/>
        </w:rPr>
      </w:pPr>
      <w:r w:rsidRPr="00C63000">
        <w:rPr>
          <w:b/>
          <w:bCs/>
          <w:sz w:val="20"/>
          <w:szCs w:val="20"/>
        </w:rPr>
        <w:t>—</w:t>
      </w:r>
      <w:r>
        <w:rPr>
          <w:b/>
          <w:bCs/>
          <w:sz w:val="20"/>
          <w:szCs w:val="20"/>
        </w:rPr>
        <w:tab/>
      </w:r>
      <w:r w:rsidR="005B517D">
        <w:rPr>
          <w:lang w:eastAsia="ja-JP"/>
        </w:rPr>
        <w:t xml:space="preserve">In many use cases, the Host is the environmental monitoring facility </w:t>
      </w:r>
    </w:p>
    <w:p w14:paraId="42C76140" w14:textId="78752091" w:rsidR="005B517D" w:rsidRDefault="00CC5A83" w:rsidP="00CC5A83">
      <w:pPr>
        <w:rPr>
          <w:lang w:eastAsia="ja-JP"/>
        </w:rPr>
      </w:pPr>
      <w:r w:rsidRPr="00C63000">
        <w:rPr>
          <w:b/>
          <w:bCs/>
          <w:sz w:val="20"/>
          <w:szCs w:val="20"/>
        </w:rPr>
        <w:t>—</w:t>
      </w:r>
      <w:r>
        <w:rPr>
          <w:b/>
          <w:bCs/>
          <w:sz w:val="20"/>
          <w:szCs w:val="20"/>
        </w:rPr>
        <w:tab/>
      </w:r>
      <w:r w:rsidR="005B517D">
        <w:rPr>
          <w:lang w:eastAsia="ja-JP"/>
        </w:rPr>
        <w:t>The Host can be a platform that hosts a set of sensors</w:t>
      </w:r>
    </w:p>
    <w:p w14:paraId="153552C4" w14:textId="406F5EA0" w:rsidR="00A674C0" w:rsidRDefault="00CC5A83" w:rsidP="00CC5A83">
      <w:pPr>
        <w:rPr>
          <w:lang w:eastAsia="ja-JP"/>
        </w:rPr>
      </w:pPr>
      <w:r w:rsidRPr="00C63000">
        <w:rPr>
          <w:b/>
          <w:bCs/>
          <w:sz w:val="20"/>
          <w:szCs w:val="20"/>
        </w:rPr>
        <w:t>—</w:t>
      </w:r>
      <w:r>
        <w:rPr>
          <w:b/>
          <w:bCs/>
          <w:sz w:val="20"/>
          <w:szCs w:val="20"/>
        </w:rPr>
        <w:tab/>
      </w:r>
      <w:r w:rsidR="005B517D">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C2754" w14:paraId="397B8377" w14:textId="77777777" w:rsidTr="00EE002B">
        <w:tc>
          <w:tcPr>
            <w:tcW w:w="4526" w:type="dxa"/>
            <w:shd w:val="clear" w:color="auto" w:fill="auto"/>
            <w:tcMar>
              <w:top w:w="100" w:type="dxa"/>
              <w:left w:w="100" w:type="dxa"/>
              <w:bottom w:w="100" w:type="dxa"/>
              <w:right w:w="100" w:type="dxa"/>
            </w:tcMar>
          </w:tcPr>
          <w:p w14:paraId="66856B12" w14:textId="77777777" w:rsidR="00AC2754" w:rsidRDefault="00AC2754"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76978CB" w14:textId="04C828ED" w:rsidR="00AC2754" w:rsidRDefault="00AC2754" w:rsidP="00EE002B">
            <w:pPr>
              <w:spacing w:before="60" w:after="60"/>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EE002B">
            <w:pPr>
              <w:spacing w:before="60" w:after="60"/>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83A92" w14:paraId="12F13E4A" w14:textId="77777777" w:rsidTr="00EE002B">
        <w:tc>
          <w:tcPr>
            <w:tcW w:w="4526" w:type="dxa"/>
            <w:shd w:val="clear" w:color="auto" w:fill="auto"/>
            <w:tcMar>
              <w:top w:w="100" w:type="dxa"/>
              <w:left w:w="100" w:type="dxa"/>
              <w:bottom w:w="100" w:type="dxa"/>
              <w:right w:w="100" w:type="dxa"/>
            </w:tcMar>
          </w:tcPr>
          <w:p w14:paraId="3BF2724E" w14:textId="77777777" w:rsidR="00383A92" w:rsidRDefault="00383A92"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245" w:type="dxa"/>
            <w:shd w:val="clear" w:color="auto" w:fill="auto"/>
            <w:tcMar>
              <w:top w:w="100" w:type="dxa"/>
              <w:left w:w="100" w:type="dxa"/>
              <w:bottom w:w="100" w:type="dxa"/>
              <w:right w:w="100" w:type="dxa"/>
            </w:tcMar>
          </w:tcPr>
          <w:p w14:paraId="5F17DEAB" w14:textId="77777777" w:rsidR="00383A92" w:rsidRDefault="00383A92" w:rsidP="00EE002B">
            <w:pPr>
              <w:spacing w:before="60" w:after="60"/>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EE002B">
            <w:pPr>
              <w:spacing w:before="60" w:after="60"/>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74" w:name="_Toc52962342"/>
      <w:r w:rsidRPr="008534CB">
        <w:lastRenderedPageBreak/>
        <w:t>Deployment</w:t>
      </w:r>
      <w:bookmarkEnd w:id="7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EE002B">
            <w:pPr>
              <w:widowControl w:val="0"/>
              <w:spacing w:before="60" w:after="60"/>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EE002B">
            <w:pPr>
              <w:widowControl w:val="0"/>
              <w:spacing w:before="60" w:after="60"/>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EE002B">
            <w:pPr>
              <w:widowControl w:val="0"/>
              <w:spacing w:before="60" w:after="60"/>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0C3450FC" w:rsidR="00F144BE" w:rsidRDefault="009D5154" w:rsidP="009D5154">
      <w:pPr>
        <w:jc w:val="center"/>
        <w:rPr>
          <w:b/>
          <w:bCs/>
          <w:sz w:val="20"/>
          <w:szCs w:val="20"/>
        </w:rPr>
      </w:pPr>
      <w:r w:rsidRPr="009D5154">
        <w:rPr>
          <w:b/>
          <w:bCs/>
          <w:sz w:val="20"/>
          <w:szCs w:val="20"/>
        </w:rPr>
        <w:t>Figure</w:t>
      </w:r>
      <w:r w:rsidR="00CC5A83">
        <w:rPr>
          <w:b/>
          <w:bCs/>
          <w:sz w:val="20"/>
          <w:szCs w:val="20"/>
        </w:rPr>
        <w:t xml:space="preserve"> 1</w:t>
      </w:r>
      <w:r w:rsidR="00EE002B">
        <w:rPr>
          <w:b/>
          <w:bCs/>
          <w:sz w:val="20"/>
          <w:szCs w:val="20"/>
        </w:rPr>
        <w:t>7 </w:t>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EE002B">
            <w:pPr>
              <w:spacing w:before="60" w:after="60"/>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3C24680B" w:rsidR="00FF2BB6" w:rsidRDefault="00CC5A83" w:rsidP="00CC5A83">
      <w:pPr>
        <w:rPr>
          <w:lang w:eastAsia="ja-JP"/>
        </w:rPr>
      </w:pPr>
      <w:r w:rsidRPr="00C63000">
        <w:rPr>
          <w:b/>
          <w:bCs/>
          <w:sz w:val="20"/>
          <w:szCs w:val="20"/>
        </w:rPr>
        <w:t>—</w:t>
      </w:r>
      <w:r>
        <w:rPr>
          <w:b/>
          <w:bCs/>
          <w:sz w:val="20"/>
          <w:szCs w:val="20"/>
        </w:rPr>
        <w:tab/>
      </w:r>
      <w:r w:rsidR="00FF2BB6">
        <w:rPr>
          <w:lang w:eastAsia="ja-JP"/>
        </w:rPr>
        <w:t xml:space="preserve">information regarding a sensor being attached to a pole </w:t>
      </w:r>
    </w:p>
    <w:p w14:paraId="7517F826" w14:textId="5BB83BFF" w:rsidR="00FF2BB6" w:rsidRDefault="00CC5A83" w:rsidP="00CC5A83">
      <w:pPr>
        <w:rPr>
          <w:lang w:eastAsia="ja-JP"/>
        </w:rPr>
      </w:pPr>
      <w:r w:rsidRPr="00C63000">
        <w:rPr>
          <w:b/>
          <w:bCs/>
          <w:sz w:val="20"/>
          <w:szCs w:val="20"/>
        </w:rPr>
        <w:t>—</w:t>
      </w:r>
      <w:r>
        <w:rPr>
          <w:b/>
          <w:bCs/>
          <w:sz w:val="20"/>
          <w:szCs w:val="20"/>
        </w:rPr>
        <w:tab/>
      </w:r>
      <w:r w:rsidR="00FF2BB6">
        <w:rPr>
          <w:lang w:eastAsia="ja-JP"/>
        </w:rPr>
        <w:t>the monitoring facilities pertaining to an environmental monitoring network</w:t>
      </w:r>
    </w:p>
    <w:p w14:paraId="3397B52E" w14:textId="45E282D9" w:rsidR="00FF2BB6" w:rsidRDefault="00CC5A83" w:rsidP="00CC5A83">
      <w:pPr>
        <w:rPr>
          <w:lang w:eastAsia="ja-JP"/>
        </w:rPr>
      </w:pPr>
      <w:r w:rsidRPr="00C63000">
        <w:rPr>
          <w:b/>
          <w:bCs/>
          <w:sz w:val="20"/>
          <w:szCs w:val="20"/>
        </w:rPr>
        <w:t>—</w:t>
      </w:r>
      <w:r>
        <w:rPr>
          <w:b/>
          <w:bCs/>
          <w:sz w:val="20"/>
          <w:szCs w:val="20"/>
        </w:rPr>
        <w:tab/>
      </w:r>
      <w:r w:rsidR="00B32DB8">
        <w:rPr>
          <w:lang w:eastAsia="ja-JP"/>
        </w:rPr>
        <w:t>t</w:t>
      </w:r>
      <w:r w:rsidR="00FF2BB6">
        <w:rPr>
          <w:lang w:eastAsia="ja-JP"/>
        </w:rPr>
        <w:t>he description of a ship cruise</w:t>
      </w:r>
      <w:r w:rsidR="00B32DB8">
        <w:rPr>
          <w:lang w:eastAsia="ja-JP"/>
        </w:rPr>
        <w:t xml:space="preserve"> to</w:t>
      </w:r>
    </w:p>
    <w:p w14:paraId="2D7BB3F7" w14:textId="1DC2972D" w:rsidR="00FF2BB6" w:rsidRDefault="00CC5A83" w:rsidP="00CC5A83">
      <w:pPr>
        <w:rPr>
          <w:lang w:eastAsia="ja-JP"/>
        </w:rPr>
      </w:pPr>
      <w:r w:rsidRPr="00C63000">
        <w:rPr>
          <w:b/>
          <w:bCs/>
          <w:sz w:val="20"/>
          <w:szCs w:val="20"/>
        </w:rPr>
        <w:t>—</w:t>
      </w:r>
      <w:r>
        <w:rPr>
          <w:b/>
          <w:bCs/>
          <w:sz w:val="20"/>
          <w:szCs w:val="20"/>
        </w:rPr>
        <w:tab/>
      </w:r>
      <w:r w:rsidR="00B32DB8">
        <w:rPr>
          <w:lang w:eastAsia="ja-JP"/>
        </w:rPr>
        <w:t>the p</w:t>
      </w:r>
      <w:r w:rsidR="00FF2BB6">
        <w:rPr>
          <w:lang w:eastAsia="ja-JP"/>
        </w:rPr>
        <w:t>articipation of a citizen in a citizen-science project involving crowd sensing</w:t>
      </w:r>
      <w:r w:rsidR="00B32DB8">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EE002B">
            <w:pPr>
              <w:spacing w:before="60" w:after="60"/>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EE002B">
            <w:pPr>
              <w:spacing w:before="60" w:after="60"/>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EE002B">
            <w:pPr>
              <w:spacing w:before="60" w:after="60"/>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EE002B">
            <w:pPr>
              <w:spacing w:before="60" w:after="60"/>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03EC4AE3" w14:textId="0F8714F4" w:rsidR="00920189" w:rsidRDefault="00920189" w:rsidP="00920189">
      <w:pPr>
        <w:pStyle w:val="Heading1"/>
      </w:pPr>
      <w:bookmarkStart w:id="75" w:name="_Toc52962343"/>
      <w:r w:rsidRPr="00920189">
        <w:t>Abstract Observation Core</w:t>
      </w:r>
      <w:bookmarkEnd w:id="75"/>
    </w:p>
    <w:p w14:paraId="4C3BA03E" w14:textId="556C1697" w:rsidR="00CE109A" w:rsidRDefault="002C1F08" w:rsidP="002C1F08">
      <w:pPr>
        <w:pStyle w:val="Heading2"/>
      </w:pPr>
      <w:bookmarkStart w:id="76" w:name="_Toc52962344"/>
      <w:r w:rsidRPr="002C1F08">
        <w:t>General</w:t>
      </w:r>
      <w:bookmarkEnd w:id="76"/>
    </w:p>
    <w:p w14:paraId="2EAB8668" w14:textId="0AF5BCF1" w:rsidR="002C1F08" w:rsidRDefault="002C1F08" w:rsidP="002C1F08">
      <w:pPr>
        <w:pStyle w:val="Heading3"/>
      </w:pPr>
      <w:r w:rsidRPr="002C1F08">
        <w:t>Abstract Observation Core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002F8F" w14:paraId="0FEFEE10" w14:textId="77777777" w:rsidTr="00EE002B">
        <w:tc>
          <w:tcPr>
            <w:tcW w:w="2400" w:type="dxa"/>
            <w:shd w:val="clear" w:color="auto" w:fill="auto"/>
            <w:tcMar>
              <w:top w:w="100" w:type="dxa"/>
              <w:left w:w="100" w:type="dxa"/>
              <w:bottom w:w="100" w:type="dxa"/>
              <w:right w:w="100" w:type="dxa"/>
            </w:tcMar>
          </w:tcPr>
          <w:p w14:paraId="16BFD6A0" w14:textId="77777777" w:rsidR="00002F8F" w:rsidRDefault="00002F8F" w:rsidP="00EE002B">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8996621"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EE002B">
        <w:tc>
          <w:tcPr>
            <w:tcW w:w="2400" w:type="dxa"/>
            <w:shd w:val="clear" w:color="auto" w:fill="auto"/>
            <w:tcMar>
              <w:top w:w="100" w:type="dxa"/>
              <w:left w:w="100" w:type="dxa"/>
              <w:bottom w:w="100" w:type="dxa"/>
              <w:right w:w="100" w:type="dxa"/>
            </w:tcMar>
          </w:tcPr>
          <w:p w14:paraId="028C88C6" w14:textId="77777777" w:rsidR="00002F8F" w:rsidRDefault="00002F8F" w:rsidP="00EE002B">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467C6CE" w14:textId="77777777" w:rsidR="00002F8F" w:rsidRDefault="00002F8F" w:rsidP="00EE002B">
            <w:pPr>
              <w:widowControl w:val="0"/>
              <w:spacing w:before="60" w:after="60"/>
              <w:rPr>
                <w:sz w:val="20"/>
                <w:szCs w:val="20"/>
              </w:rPr>
            </w:pPr>
            <w:r>
              <w:rPr>
                <w:sz w:val="20"/>
                <w:szCs w:val="20"/>
              </w:rPr>
              <w:t>Logical model</w:t>
            </w:r>
          </w:p>
        </w:tc>
      </w:tr>
      <w:tr w:rsidR="00002F8F" w14:paraId="44B33416" w14:textId="77777777" w:rsidTr="00EE002B">
        <w:tc>
          <w:tcPr>
            <w:tcW w:w="2400" w:type="dxa"/>
            <w:shd w:val="clear" w:color="auto" w:fill="auto"/>
            <w:tcMar>
              <w:top w:w="100" w:type="dxa"/>
              <w:left w:w="100" w:type="dxa"/>
              <w:bottom w:w="100" w:type="dxa"/>
              <w:right w:w="100" w:type="dxa"/>
            </w:tcMar>
          </w:tcPr>
          <w:p w14:paraId="25ECAD69" w14:textId="77777777" w:rsidR="00002F8F" w:rsidRDefault="00002F8F" w:rsidP="00EE002B">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3C5574F" w14:textId="77777777" w:rsidR="00002F8F" w:rsidRDefault="00002F8F" w:rsidP="00EE002B">
            <w:pPr>
              <w:widowControl w:val="0"/>
              <w:spacing w:before="60" w:after="60"/>
              <w:rPr>
                <w:sz w:val="20"/>
                <w:szCs w:val="20"/>
              </w:rPr>
            </w:pPr>
            <w:r>
              <w:rPr>
                <w:sz w:val="20"/>
                <w:szCs w:val="20"/>
              </w:rPr>
              <w:t>Abstract Observation core package</w:t>
            </w:r>
          </w:p>
        </w:tc>
      </w:tr>
      <w:tr w:rsidR="00002F8F" w14:paraId="732175D4" w14:textId="77777777" w:rsidTr="00EE002B">
        <w:tc>
          <w:tcPr>
            <w:tcW w:w="2400" w:type="dxa"/>
            <w:shd w:val="clear" w:color="auto" w:fill="auto"/>
            <w:tcMar>
              <w:top w:w="100" w:type="dxa"/>
              <w:left w:w="100" w:type="dxa"/>
              <w:bottom w:w="100" w:type="dxa"/>
              <w:right w:w="100" w:type="dxa"/>
            </w:tcMar>
          </w:tcPr>
          <w:p w14:paraId="29E20749" w14:textId="77777777" w:rsidR="00002F8F" w:rsidRDefault="00002F8F" w:rsidP="00EE002B">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F3E4672" w14:textId="77777777" w:rsidR="00002F8F" w:rsidRDefault="00002F8F" w:rsidP="00EE002B">
            <w:pPr>
              <w:widowControl w:val="0"/>
              <w:spacing w:before="60" w:after="60"/>
              <w:rPr>
                <w:sz w:val="20"/>
                <w:szCs w:val="20"/>
              </w:rPr>
            </w:pPr>
            <w:r>
              <w:rPr>
                <w:sz w:val="20"/>
                <w:szCs w:val="20"/>
              </w:rPr>
              <w:t>ISO 19103:2015 Geographic information – Conceptual schema language, UML2 conformance class</w:t>
            </w:r>
          </w:p>
        </w:tc>
      </w:tr>
      <w:tr w:rsidR="00002F8F" w14:paraId="490E581E" w14:textId="77777777" w:rsidTr="00EE002B">
        <w:tc>
          <w:tcPr>
            <w:tcW w:w="2400" w:type="dxa"/>
            <w:shd w:val="clear" w:color="auto" w:fill="auto"/>
            <w:tcMar>
              <w:top w:w="100" w:type="dxa"/>
              <w:left w:w="100" w:type="dxa"/>
              <w:bottom w:w="100" w:type="dxa"/>
              <w:right w:w="100" w:type="dxa"/>
            </w:tcMar>
          </w:tcPr>
          <w:p w14:paraId="65B22DDD"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F966E31"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EE002B">
        <w:tc>
          <w:tcPr>
            <w:tcW w:w="2400" w:type="dxa"/>
            <w:shd w:val="clear" w:color="auto" w:fill="auto"/>
            <w:tcMar>
              <w:top w:w="100" w:type="dxa"/>
              <w:left w:w="100" w:type="dxa"/>
              <w:bottom w:w="100" w:type="dxa"/>
              <w:right w:w="100" w:type="dxa"/>
            </w:tcMar>
          </w:tcPr>
          <w:p w14:paraId="46575CB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08D1FA4"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EE002B">
        <w:tc>
          <w:tcPr>
            <w:tcW w:w="2400" w:type="dxa"/>
            <w:shd w:val="clear" w:color="auto" w:fill="auto"/>
            <w:tcMar>
              <w:top w:w="100" w:type="dxa"/>
              <w:left w:w="100" w:type="dxa"/>
              <w:bottom w:w="100" w:type="dxa"/>
              <w:right w:w="100" w:type="dxa"/>
            </w:tcMar>
          </w:tcPr>
          <w:p w14:paraId="646E97BB"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BFDF0B"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EE002B">
        <w:tc>
          <w:tcPr>
            <w:tcW w:w="2400" w:type="dxa"/>
            <w:shd w:val="clear" w:color="auto" w:fill="auto"/>
            <w:tcMar>
              <w:top w:w="100" w:type="dxa"/>
              <w:left w:w="100" w:type="dxa"/>
              <w:bottom w:w="100" w:type="dxa"/>
              <w:right w:w="100" w:type="dxa"/>
            </w:tcMar>
          </w:tcPr>
          <w:p w14:paraId="771C936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E504A9D"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EE002B">
        <w:tc>
          <w:tcPr>
            <w:tcW w:w="2400" w:type="dxa"/>
            <w:shd w:val="clear" w:color="auto" w:fill="auto"/>
            <w:tcMar>
              <w:top w:w="100" w:type="dxa"/>
              <w:left w:w="100" w:type="dxa"/>
              <w:bottom w:w="100" w:type="dxa"/>
              <w:right w:w="100" w:type="dxa"/>
            </w:tcMar>
          </w:tcPr>
          <w:p w14:paraId="2163A155"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631087C"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EE002B">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7B5FC8"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EE002B">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712DE0B" w14:textId="77777777" w:rsidR="00002F8F" w:rsidRDefault="00002F8F"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042916CF" w:rsidR="00002F8F" w:rsidRDefault="00CA4686" w:rsidP="00CA4686">
      <w:pPr>
        <w:jc w:val="center"/>
        <w:rPr>
          <w:b/>
          <w:bCs/>
          <w:sz w:val="20"/>
          <w:szCs w:val="20"/>
        </w:rPr>
      </w:pPr>
      <w:r w:rsidRPr="00CA4686">
        <w:rPr>
          <w:b/>
          <w:bCs/>
          <w:sz w:val="20"/>
          <w:szCs w:val="20"/>
        </w:rPr>
        <w:t>Figure</w:t>
      </w:r>
      <w:r w:rsidR="00CC5A83">
        <w:rPr>
          <w:b/>
          <w:bCs/>
          <w:sz w:val="20"/>
          <w:szCs w:val="20"/>
        </w:rPr>
        <w:t xml:space="preserve"> 1</w:t>
      </w:r>
      <w:r w:rsidR="00EE002B">
        <w:rPr>
          <w:b/>
          <w:bCs/>
          <w:sz w:val="20"/>
          <w:szCs w:val="20"/>
        </w:rPr>
        <w:t>8 </w:t>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EE002B">
            <w:pPr>
              <w:widowControl w:val="0"/>
              <w:spacing w:before="60" w:after="60"/>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EE002B">
            <w:pPr>
              <w:spacing w:before="60" w:after="60"/>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22BFDF" w14:textId="77777777" w:rsidR="00EE002B" w:rsidRDefault="00EE002B" w:rsidP="00AE5D3D">
      <w:pPr>
        <w:rPr>
          <w:sz w:val="20"/>
          <w:szCs w:val="20"/>
          <w:lang w:eastAsia="ja-JP"/>
        </w:rPr>
      </w:pPr>
    </w:p>
    <w:p w14:paraId="4B7245C8" w14:textId="40EEA452" w:rsidR="00AE5D3D" w:rsidRPr="00CC5A83" w:rsidRDefault="00AE3296" w:rsidP="00AE5D3D">
      <w:pPr>
        <w:rPr>
          <w:sz w:val="20"/>
          <w:szCs w:val="20"/>
          <w:lang w:eastAsia="ja-JP"/>
        </w:rPr>
      </w:pPr>
      <w:r w:rsidRPr="00CC5A83">
        <w:rPr>
          <w:sz w:val="20"/>
          <w:szCs w:val="20"/>
          <w:lang w:eastAsia="ja-JP"/>
        </w:rPr>
        <w:t>NOTE</w:t>
      </w:r>
      <w:r w:rsidRPr="00CC5A83">
        <w:rPr>
          <w:sz w:val="20"/>
          <w:szCs w:val="20"/>
          <w:lang w:eastAsia="ja-JP"/>
        </w:rPr>
        <w:tab/>
        <w:t xml:space="preserve">Attention should be given not to reinvent semantic that is explicitly </w:t>
      </w:r>
      <w:proofErr w:type="spellStart"/>
      <w:r w:rsidRPr="00CC5A83">
        <w:rPr>
          <w:sz w:val="20"/>
          <w:szCs w:val="20"/>
          <w:lang w:eastAsia="ja-JP"/>
        </w:rPr>
        <w:t>modeled</w:t>
      </w:r>
      <w:proofErr w:type="spellEnd"/>
      <w:r w:rsidRPr="00CC5A83">
        <w:rPr>
          <w:sz w:val="20"/>
          <w:szCs w:val="20"/>
          <w:lang w:eastAsia="ja-JP"/>
        </w:rPr>
        <w:t xml:space="preserve"> in the O&amp;M model</w:t>
      </w:r>
      <w:r w:rsidR="00F40BE9" w:rsidRPr="00CC5A83">
        <w:rPr>
          <w:sz w:val="20"/>
          <w:szCs w:val="20"/>
          <w:lang w:eastAsia="ja-JP"/>
        </w:rPr>
        <w:t>.</w:t>
      </w:r>
    </w:p>
    <w:p w14:paraId="2CCAECA9" w14:textId="4F4E04AD" w:rsidR="00F102C2" w:rsidRDefault="00F102C2" w:rsidP="00F102C2">
      <w:pPr>
        <w:pStyle w:val="Heading2"/>
      </w:pPr>
      <w:bookmarkStart w:id="77" w:name="_Toc52962345"/>
      <w:proofErr w:type="spellStart"/>
      <w:r w:rsidRPr="00F102C2">
        <w:lastRenderedPageBreak/>
        <w:t>AbstractObservationCharacteristics</w:t>
      </w:r>
      <w:bookmarkEnd w:id="77"/>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EE002B">
            <w:pPr>
              <w:widowControl w:val="0"/>
              <w:spacing w:before="60" w:after="60"/>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EE002B">
            <w:pPr>
              <w:widowControl w:val="0"/>
              <w:spacing w:before="60" w:after="60"/>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EE002B">
            <w:pPr>
              <w:widowControl w:val="0"/>
              <w:spacing w:before="60" w:after="60"/>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EE002B">
            <w:pPr>
              <w:widowControl w:val="0"/>
              <w:spacing w:before="60" w:after="60"/>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EE002B">
            <w:pPr>
              <w:widowControl w:val="0"/>
              <w:spacing w:before="60" w:after="60"/>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EE002B">
            <w:pPr>
              <w:widowControl w:val="0"/>
              <w:spacing w:before="60" w:after="60"/>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EE002B">
            <w:pPr>
              <w:widowControl w:val="0"/>
              <w:spacing w:before="60" w:after="60"/>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EE002B">
            <w:pPr>
              <w:widowControl w:val="0"/>
              <w:spacing w:before="60" w:after="60"/>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CD3FAC"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DC59FE" w:rsidRDefault="009E4931" w:rsidP="00EE002B">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w:t>
            </w:r>
            <w:proofErr w:type="spellEnd"/>
            <w:r w:rsidRPr="00DC59FE">
              <w:rPr>
                <w:sz w:val="20"/>
                <w:szCs w:val="20"/>
                <w:lang w:val="fr-FR"/>
              </w:rPr>
              <w:t>-cpt/Observation/</w:t>
            </w:r>
            <w:proofErr w:type="spellStart"/>
            <w:r w:rsidRPr="00DC59FE">
              <w:rPr>
                <w:sz w:val="20"/>
                <w:szCs w:val="20"/>
                <w:lang w:val="fr-FR"/>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EE002B">
            <w:pPr>
              <w:widowControl w:val="0"/>
              <w:spacing w:before="60" w:after="60"/>
              <w:rPr>
                <w:sz w:val="20"/>
                <w:szCs w:val="20"/>
              </w:rPr>
            </w:pPr>
            <w:r w:rsidRPr="009E4931">
              <w:rPr>
                <w:sz w:val="20"/>
                <w:szCs w:val="20"/>
              </w:rPr>
              <w:lastRenderedPageBreak/>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EE002B">
            <w:pPr>
              <w:widowControl w:val="0"/>
              <w:spacing w:before="60" w:after="60"/>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EE002B">
            <w:pPr>
              <w:widowControl w:val="0"/>
              <w:spacing w:before="60" w:after="60"/>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EE002B">
            <w:pPr>
              <w:widowControl w:val="0"/>
              <w:spacing w:before="60" w:after="60"/>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EE002B">
            <w:pPr>
              <w:widowControl w:val="0"/>
              <w:spacing w:before="60" w:after="6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30C3171B" w:rsidR="00992922" w:rsidRDefault="00B22FAE" w:rsidP="00B22FAE">
      <w:pPr>
        <w:jc w:val="center"/>
        <w:rPr>
          <w:b/>
          <w:bCs/>
          <w:sz w:val="20"/>
          <w:szCs w:val="20"/>
        </w:rPr>
      </w:pPr>
      <w:r w:rsidRPr="00B22FAE">
        <w:rPr>
          <w:b/>
          <w:bCs/>
          <w:sz w:val="20"/>
          <w:szCs w:val="20"/>
        </w:rPr>
        <w:t>Figure</w:t>
      </w:r>
      <w:r w:rsidR="00CC5A83">
        <w:rPr>
          <w:b/>
          <w:bCs/>
          <w:sz w:val="20"/>
          <w:szCs w:val="20"/>
        </w:rPr>
        <w:t xml:space="preserve"> 1</w:t>
      </w:r>
      <w:r w:rsidR="00EE002B">
        <w:rPr>
          <w:b/>
          <w:bCs/>
          <w:sz w:val="20"/>
          <w:szCs w:val="20"/>
        </w:rPr>
        <w:t>9 </w:t>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5BE13D2" w:rsidR="00431328" w:rsidRPr="00431328" w:rsidRDefault="00431328" w:rsidP="00431328">
      <w:pPr>
        <w:jc w:val="center"/>
        <w:rPr>
          <w:b/>
          <w:bCs/>
          <w:sz w:val="20"/>
          <w:szCs w:val="20"/>
        </w:rPr>
      </w:pPr>
      <w:r w:rsidRPr="00431328">
        <w:rPr>
          <w:b/>
          <w:bCs/>
          <w:sz w:val="20"/>
          <w:szCs w:val="20"/>
        </w:rPr>
        <w:t>Figure</w:t>
      </w:r>
      <w:r w:rsidR="00CC5A83">
        <w:rPr>
          <w:b/>
          <w:bCs/>
          <w:sz w:val="20"/>
          <w:szCs w:val="20"/>
        </w:rPr>
        <w:t xml:space="preserve"> </w:t>
      </w:r>
      <w:r w:rsidR="00EE002B">
        <w:rPr>
          <w:b/>
          <w:bCs/>
          <w:sz w:val="20"/>
          <w:szCs w:val="20"/>
        </w:rPr>
        <w:t>20 </w:t>
      </w:r>
      <w:r w:rsidRPr="00431328">
        <w:rPr>
          <w:b/>
          <w:bCs/>
          <w:sz w:val="20"/>
          <w:szCs w:val="20"/>
        </w:rPr>
        <w:t xml:space="preserve">—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1E46" w:rsidRPr="001B1E46" w14:paraId="76383249" w14:textId="77777777" w:rsidTr="00EE002B">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EE002B">
            <w:pPr>
              <w:widowControl w:val="0"/>
              <w:spacing w:before="60" w:after="60"/>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245" w:type="dxa"/>
            <w:shd w:val="clear" w:color="auto" w:fill="auto"/>
            <w:tcMar>
              <w:top w:w="100" w:type="dxa"/>
              <w:left w:w="100" w:type="dxa"/>
              <w:bottom w:w="100" w:type="dxa"/>
              <w:right w:w="100" w:type="dxa"/>
            </w:tcMar>
          </w:tcPr>
          <w:p w14:paraId="145AB0AA" w14:textId="77777777" w:rsidR="001B1E46" w:rsidRPr="001B1E46" w:rsidRDefault="001B1E46" w:rsidP="00EE002B">
            <w:pPr>
              <w:spacing w:before="60" w:after="6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649EA" w:rsidRPr="00562CBB" w14:paraId="233DEA54" w14:textId="77777777" w:rsidTr="00EE002B">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245" w:type="dxa"/>
            <w:shd w:val="clear" w:color="auto" w:fill="auto"/>
            <w:tcMar>
              <w:top w:w="100" w:type="dxa"/>
              <w:left w:w="100" w:type="dxa"/>
              <w:bottom w:w="100" w:type="dxa"/>
              <w:right w:w="100" w:type="dxa"/>
            </w:tcMar>
          </w:tcPr>
          <w:p w14:paraId="47AEE32E" w14:textId="77777777" w:rsidR="007649EA" w:rsidRPr="00562CBB" w:rsidRDefault="007649EA" w:rsidP="00EE002B">
            <w:pPr>
              <w:widowControl w:val="0"/>
              <w:spacing w:before="60" w:after="60"/>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EE002B">
            <w:pPr>
              <w:widowControl w:val="0"/>
              <w:spacing w:before="60" w:after="60"/>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72D0B101" w:rsidR="002B04B4" w:rsidRPr="009D129E" w:rsidRDefault="002B04B4" w:rsidP="002B04B4">
      <w:pPr>
        <w:rPr>
          <w:sz w:val="20"/>
          <w:szCs w:val="20"/>
          <w:lang w:eastAsia="ja-JP"/>
        </w:rPr>
      </w:pPr>
      <w:r w:rsidRPr="009D129E">
        <w:rPr>
          <w:sz w:val="20"/>
          <w:szCs w:val="20"/>
          <w:lang w:eastAsia="ja-JP"/>
        </w:rPr>
        <w:lastRenderedPageBreak/>
        <w:t>NOTE</w:t>
      </w:r>
      <w:r w:rsidRPr="009D129E">
        <w:rPr>
          <w:sz w:val="20"/>
          <w:szCs w:val="20"/>
          <w:lang w:eastAsia="ja-JP"/>
        </w:rPr>
        <w:tab/>
        <w:t>Observation type allow</w:t>
      </w:r>
      <w:r w:rsidR="00AD0128" w:rsidRPr="009D129E">
        <w:rPr>
          <w:sz w:val="20"/>
          <w:szCs w:val="20"/>
          <w:lang w:eastAsia="ja-JP"/>
        </w:rPr>
        <w:t>s</w:t>
      </w:r>
      <w:r w:rsidRPr="009D129E">
        <w:rPr>
          <w:sz w:val="20"/>
          <w:szCs w:val="20"/>
          <w:lang w:eastAsia="ja-JP"/>
        </w:rPr>
        <w:t xml:space="preserve"> describ</w:t>
      </w:r>
      <w:r w:rsidR="00AD0128" w:rsidRPr="009D129E">
        <w:rPr>
          <w:sz w:val="20"/>
          <w:szCs w:val="20"/>
          <w:lang w:eastAsia="ja-JP"/>
        </w:rPr>
        <w:t>ing</w:t>
      </w:r>
      <w:r w:rsidRPr="009D129E">
        <w:rPr>
          <w:sz w:val="20"/>
          <w:szCs w:val="20"/>
          <w:lang w:eastAsia="ja-JP"/>
        </w:rPr>
        <w:t xml:space="preserve"> the formalism, encoding</w:t>
      </w:r>
      <w:r w:rsidR="00AD0128" w:rsidRPr="009D129E">
        <w:rPr>
          <w:sz w:val="20"/>
          <w:szCs w:val="20"/>
          <w:lang w:eastAsia="ja-JP"/>
        </w:rPr>
        <w:t>, etc.</w:t>
      </w:r>
      <w:r w:rsidRPr="009D129E">
        <w:rPr>
          <w:sz w:val="20"/>
          <w:szCs w:val="20"/>
          <w:lang w:eastAsia="ja-JP"/>
        </w:rPr>
        <w:t xml:space="preserve"> to be expected when accessing objects associated to the Observation</w:t>
      </w:r>
      <w:r w:rsidR="00AD0128" w:rsidRPr="009D129E">
        <w:rPr>
          <w:sz w:val="20"/>
          <w:szCs w:val="20"/>
          <w:lang w:eastAsia="ja-JP"/>
        </w:rPr>
        <w:t>.</w:t>
      </w:r>
    </w:p>
    <w:p w14:paraId="79C5449A" w14:textId="422953A2" w:rsidR="002B04B4" w:rsidRPr="009D129E" w:rsidRDefault="002B04B4" w:rsidP="002B04B4">
      <w:pPr>
        <w:rPr>
          <w:sz w:val="20"/>
          <w:szCs w:val="20"/>
          <w:lang w:eastAsia="ja-JP"/>
        </w:rPr>
      </w:pPr>
      <w:r w:rsidRPr="009D129E">
        <w:rPr>
          <w:sz w:val="20"/>
          <w:szCs w:val="20"/>
          <w:lang w:eastAsia="ja-JP"/>
        </w:rPr>
        <w:t>NOTE</w:t>
      </w:r>
      <w:r w:rsidRPr="009D129E">
        <w:rPr>
          <w:sz w:val="20"/>
          <w:szCs w:val="20"/>
          <w:lang w:eastAsia="ja-JP"/>
        </w:rPr>
        <w:tab/>
        <w:t xml:space="preserve">Multiple types may be applied to one Observation, e.g. in the case where the Observation is being typed both by </w:t>
      </w:r>
      <w:r w:rsidR="00223E45" w:rsidRPr="009D129E">
        <w:rPr>
          <w:sz w:val="20"/>
          <w:szCs w:val="20"/>
          <w:lang w:eastAsia="ja-JP"/>
        </w:rPr>
        <w:t xml:space="preserve">the </w:t>
      </w:r>
      <w:r w:rsidR="008F06DA" w:rsidRPr="009D129E">
        <w:rPr>
          <w:sz w:val="20"/>
          <w:szCs w:val="20"/>
          <w:lang w:eastAsia="ja-JP"/>
        </w:rPr>
        <w:t>feature-of-interest</w:t>
      </w:r>
      <w:r w:rsidRPr="009D129E">
        <w:rPr>
          <w:sz w:val="20"/>
          <w:szCs w:val="20"/>
          <w:lang w:eastAsia="ja-JP"/>
        </w:rPr>
        <w:t xml:space="preserve"> </w:t>
      </w:r>
      <w:r w:rsidR="00CD7575" w:rsidRPr="009D129E">
        <w:rPr>
          <w:sz w:val="20"/>
          <w:szCs w:val="20"/>
          <w:lang w:eastAsia="ja-JP"/>
        </w:rPr>
        <w:t>g</w:t>
      </w:r>
      <w:r w:rsidRPr="009D129E">
        <w:rPr>
          <w:sz w:val="20"/>
          <w:szCs w:val="20"/>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EE002B">
            <w:pPr>
              <w:widowControl w:val="0"/>
              <w:spacing w:before="60" w:after="60"/>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EE002B">
            <w:pPr>
              <w:widowControl w:val="0"/>
              <w:spacing w:before="60" w:after="60"/>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065F0DAC"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1</w:t>
      </w:r>
      <w:r w:rsidRPr="00EE002B">
        <w:rPr>
          <w:sz w:val="20"/>
          <w:szCs w:val="20"/>
          <w:lang w:eastAsia="ja-JP"/>
        </w:rPr>
        <w:tab/>
        <w:t xml:space="preserve">Disambiguation: Parameter should not be used instead of the procedure to describe the steps performed in order to determine the value of the </w:t>
      </w:r>
      <w:proofErr w:type="spellStart"/>
      <w:r w:rsidRPr="00EE002B">
        <w:rPr>
          <w:sz w:val="20"/>
          <w:szCs w:val="20"/>
          <w:lang w:eastAsia="ja-JP"/>
        </w:rPr>
        <w:t>ObservableProperty</w:t>
      </w:r>
      <w:proofErr w:type="spellEnd"/>
    </w:p>
    <w:p w14:paraId="2C181240" w14:textId="5D7225EF"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2</w:t>
      </w:r>
      <w:r w:rsidRPr="00EE002B">
        <w:rPr>
          <w:sz w:val="20"/>
          <w:szCs w:val="20"/>
          <w:lang w:eastAsia="ja-JP"/>
        </w:rPr>
        <w:tab/>
        <w:t>Parameter should NOT be utilized to provide information already contained in the model by existing attributes or associations.</w:t>
      </w:r>
    </w:p>
    <w:p w14:paraId="3280DA7F" w14:textId="30C8F923"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3</w:t>
      </w:r>
      <w:r w:rsidRPr="00EE002B">
        <w:rPr>
          <w:sz w:val="20"/>
          <w:szCs w:val="20"/>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DFCBE7F" w14:textId="1469B7D2"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4</w:t>
      </w:r>
      <w:r w:rsidRPr="00EE002B">
        <w:rPr>
          <w:sz w:val="20"/>
          <w:szCs w:val="20"/>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EE002B">
            <w:pPr>
              <w:widowControl w:val="0"/>
              <w:spacing w:before="60" w:after="60"/>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EE002B">
            <w:pPr>
              <w:widowControl w:val="0"/>
              <w:spacing w:before="60" w:after="60"/>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325CF7A5" w:rsidR="0017013F" w:rsidRPr="009D129E" w:rsidRDefault="0017013F" w:rsidP="00B83FE3">
      <w:pPr>
        <w:rPr>
          <w:sz w:val="20"/>
          <w:szCs w:val="20"/>
          <w:lang w:eastAsia="ja-JP"/>
        </w:rPr>
      </w:pPr>
      <w:r w:rsidRPr="009D129E">
        <w:rPr>
          <w:sz w:val="20"/>
          <w:szCs w:val="20"/>
          <w:lang w:eastAsia="ja-JP"/>
        </w:rPr>
        <w:t>NOTE</w:t>
      </w:r>
      <w:r w:rsidRPr="009D129E">
        <w:rPr>
          <w:sz w:val="20"/>
          <w:szCs w:val="20"/>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lastRenderedPageBreak/>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EE002B">
            <w:pPr>
              <w:widowControl w:val="0"/>
              <w:spacing w:before="60" w:after="60"/>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EE002B">
            <w:pPr>
              <w:spacing w:before="60" w:after="60"/>
              <w:rPr>
                <w:sz w:val="20"/>
                <w:szCs w:val="20"/>
              </w:rPr>
            </w:pPr>
            <w:r w:rsidRPr="00562CBB">
              <w:rPr>
                <w:sz w:val="20"/>
                <w:szCs w:val="20"/>
              </w:rPr>
              <w:t>The entity that is directly of interest in the act of observing.</w:t>
            </w:r>
          </w:p>
          <w:p w14:paraId="6CB89AC2" w14:textId="77777777" w:rsidR="00562CBB" w:rsidRPr="00562CBB" w:rsidRDefault="00562CBB" w:rsidP="00EE002B">
            <w:pPr>
              <w:spacing w:before="60" w:after="60"/>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EE002B">
            <w:pPr>
              <w:spacing w:before="60" w:after="60"/>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56CE003F" w:rsidR="00A75189" w:rsidRPr="009D129E" w:rsidRDefault="00CA1C0E" w:rsidP="00A84654">
      <w:pPr>
        <w:rPr>
          <w:sz w:val="20"/>
          <w:szCs w:val="20"/>
          <w:lang w:eastAsia="ja-JP"/>
        </w:rPr>
      </w:pPr>
      <w:r w:rsidRPr="009D129E">
        <w:rPr>
          <w:sz w:val="20"/>
          <w:szCs w:val="20"/>
          <w:lang w:eastAsia="ja-JP"/>
        </w:rPr>
        <w:t>NOTE</w:t>
      </w:r>
      <w:r w:rsidRPr="009D129E">
        <w:rPr>
          <w:sz w:val="20"/>
          <w:szCs w:val="20"/>
          <w:lang w:eastAsia="ja-JP"/>
        </w:rPr>
        <w:tab/>
        <w:t xml:space="preserve">The measurement process may be performed on an intermediary entity referred to as </w:t>
      </w:r>
      <w:proofErr w:type="spellStart"/>
      <w:r w:rsidRPr="009D129E">
        <w:rPr>
          <w:sz w:val="20"/>
          <w:szCs w:val="20"/>
          <w:lang w:eastAsia="ja-JP"/>
        </w:rPr>
        <w:t>proximateFeatureOfInterest</w:t>
      </w:r>
      <w:proofErr w:type="spellEnd"/>
      <w:r w:rsidRPr="009D129E">
        <w:rPr>
          <w:sz w:val="20"/>
          <w:szCs w:val="20"/>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EE002B">
            <w:pPr>
              <w:widowControl w:val="0"/>
              <w:spacing w:before="60" w:after="60"/>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EE002B">
            <w:pPr>
              <w:spacing w:before="60" w:after="60"/>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EE002B">
            <w:pPr>
              <w:spacing w:before="60" w:after="60"/>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EE002B">
            <w:pPr>
              <w:spacing w:before="60" w:after="60"/>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C8A698D" w:rsidR="00FA3567" w:rsidRPr="009D129E" w:rsidRDefault="00FA3567" w:rsidP="00FA3567">
      <w:pPr>
        <w:rPr>
          <w:sz w:val="20"/>
          <w:szCs w:val="20"/>
          <w:lang w:eastAsia="ja-JP"/>
        </w:rPr>
      </w:pPr>
      <w:r w:rsidRPr="009D129E">
        <w:rPr>
          <w:sz w:val="20"/>
          <w:szCs w:val="20"/>
          <w:lang w:eastAsia="ja-JP"/>
        </w:rPr>
        <w:t>NOTE</w:t>
      </w:r>
      <w:r w:rsidR="00EE002B">
        <w:rPr>
          <w:sz w:val="20"/>
          <w:szCs w:val="20"/>
          <w:lang w:eastAsia="ja-JP"/>
        </w:rPr>
        <w:t> 1</w:t>
      </w:r>
      <w:r w:rsidRPr="009D129E">
        <w:rPr>
          <w:sz w:val="20"/>
          <w:szCs w:val="20"/>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EE002B">
            <w:pPr>
              <w:widowControl w:val="0"/>
              <w:spacing w:before="60" w:after="60"/>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EE002B">
            <w:pPr>
              <w:spacing w:before="60" w:after="60"/>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1C3AD03" w:rsidR="00A515A7" w:rsidRPr="009D129E" w:rsidRDefault="00A515A7" w:rsidP="00A515A7">
      <w:pPr>
        <w:rPr>
          <w:sz w:val="20"/>
          <w:szCs w:val="20"/>
          <w:lang w:eastAsia="ja-JP"/>
        </w:rPr>
      </w:pPr>
      <w:r w:rsidRPr="009D129E">
        <w:rPr>
          <w:sz w:val="20"/>
          <w:szCs w:val="20"/>
          <w:lang w:eastAsia="ja-JP"/>
        </w:rPr>
        <w:t>NOTE</w:t>
      </w:r>
      <w:r w:rsidR="00EE002B">
        <w:rPr>
          <w:sz w:val="20"/>
          <w:szCs w:val="20"/>
          <w:lang w:eastAsia="ja-JP"/>
        </w:rPr>
        <w:t> 2</w:t>
      </w:r>
      <w:r w:rsidRPr="009D129E">
        <w:rPr>
          <w:sz w:val="20"/>
          <w:szCs w:val="20"/>
          <w:lang w:eastAsia="ja-JP"/>
        </w:rPr>
        <w:tab/>
        <w:t>There will often be a specifiable relationship between the proximate and ultimate feature of interest, such as a sampling-chain</w:t>
      </w:r>
      <w:r w:rsidR="00C518EB" w:rsidRPr="009D129E">
        <w:rPr>
          <w:sz w:val="20"/>
          <w:szCs w:val="20"/>
          <w:lang w:eastAsia="ja-JP"/>
        </w:rPr>
        <w:t xml:space="preserve">, see Clause </w:t>
      </w:r>
      <w:r w:rsidR="00C518EB" w:rsidRPr="009D129E">
        <w:rPr>
          <w:sz w:val="20"/>
          <w:szCs w:val="20"/>
          <w:lang w:eastAsia="ja-JP"/>
        </w:rPr>
        <w:fldChar w:fldCharType="begin"/>
      </w:r>
      <w:r w:rsidR="00C518EB" w:rsidRPr="009D129E">
        <w:rPr>
          <w:sz w:val="20"/>
          <w:szCs w:val="20"/>
          <w:lang w:eastAsia="ja-JP"/>
        </w:rPr>
        <w:instrText xml:space="preserve"> REF _Ref52396733 \r \h </w:instrText>
      </w:r>
      <w:r w:rsidR="009D129E">
        <w:rPr>
          <w:sz w:val="20"/>
          <w:szCs w:val="20"/>
          <w:lang w:eastAsia="ja-JP"/>
        </w:rPr>
        <w:instrText xml:space="preserve"> \* MERGEFORMAT </w:instrText>
      </w:r>
      <w:r w:rsidR="00C518EB" w:rsidRPr="009D129E">
        <w:rPr>
          <w:sz w:val="20"/>
          <w:szCs w:val="20"/>
          <w:lang w:eastAsia="ja-JP"/>
        </w:rPr>
      </w:r>
      <w:r w:rsidR="00C518EB" w:rsidRPr="009D129E">
        <w:rPr>
          <w:sz w:val="20"/>
          <w:szCs w:val="20"/>
          <w:lang w:eastAsia="ja-JP"/>
        </w:rPr>
        <w:fldChar w:fldCharType="separate"/>
      </w:r>
      <w:r w:rsidR="00F24D49" w:rsidRPr="009D129E">
        <w:rPr>
          <w:sz w:val="20"/>
          <w:szCs w:val="20"/>
          <w:lang w:eastAsia="ja-JP"/>
        </w:rPr>
        <w:t>7.2.2</w:t>
      </w:r>
      <w:r w:rsidR="00C518EB" w:rsidRPr="009D129E">
        <w:rPr>
          <w:sz w:val="20"/>
          <w:szCs w:val="20"/>
          <w:lang w:eastAsia="ja-JP"/>
        </w:rPr>
        <w:fldChar w:fldCharType="end"/>
      </w:r>
      <w:r w:rsidR="00C518EB" w:rsidRPr="009D129E">
        <w:rPr>
          <w:sz w:val="20"/>
          <w:szCs w:val="20"/>
          <w:lang w:eastAsia="ja-JP"/>
        </w:rPr>
        <w:t xml:space="preserve"> for examples.</w:t>
      </w:r>
    </w:p>
    <w:p w14:paraId="3F3D13F2" w14:textId="3483FB85" w:rsidR="00A515A7" w:rsidRDefault="00A515A7" w:rsidP="00A515A7">
      <w:pPr>
        <w:rPr>
          <w:lang w:eastAsia="ja-JP"/>
        </w:rPr>
      </w:pPr>
      <w:r>
        <w:rPr>
          <w:lang w:eastAsia="ja-JP"/>
        </w:rPr>
        <w:t>EXAMPLE</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lastRenderedPageBreak/>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78" w:name="_Toc52962346"/>
      <w:proofErr w:type="spellStart"/>
      <w:r w:rsidRPr="001E1837">
        <w:t>AbstractObservation</w:t>
      </w:r>
      <w:bookmarkEnd w:id="78"/>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EE002B">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EE002B">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EE002B">
            <w:pPr>
              <w:widowControl w:val="0"/>
              <w:spacing w:before="60" w:after="60"/>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EE002B">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EE002B">
            <w:pPr>
              <w:widowControl w:val="0"/>
              <w:spacing w:before="60" w:after="60"/>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EE002B">
            <w:pPr>
              <w:widowControl w:val="0"/>
              <w:spacing w:before="60" w:after="60"/>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EE002B">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EE002B">
            <w:pPr>
              <w:widowControl w:val="0"/>
              <w:spacing w:before="60" w:after="60"/>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EE002B">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rsidRPr="00CD3FAC"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Pr="00DC59FE" w:rsidRDefault="00067877" w:rsidP="00EE002B">
            <w:pPr>
              <w:widowControl w:val="0"/>
              <w:spacing w:before="60" w:after="60"/>
              <w:rPr>
                <w:sz w:val="20"/>
                <w:szCs w:val="20"/>
                <w:lang w:val="fr-FR"/>
              </w:rPr>
            </w:pPr>
            <w:r w:rsidRPr="00DC59FE">
              <w:rPr>
                <w:sz w:val="20"/>
                <w:szCs w:val="20"/>
                <w:lang w:val="fr-FR"/>
              </w:rPr>
              <w:t>/</w:t>
            </w:r>
            <w:proofErr w:type="spellStart"/>
            <w:r w:rsidRPr="00DC59FE">
              <w:rPr>
                <w:sz w:val="20"/>
                <w:szCs w:val="20"/>
                <w:lang w:val="fr-FR"/>
              </w:rPr>
              <w:t>req</w:t>
            </w:r>
            <w:proofErr w:type="spellEnd"/>
            <w:r w:rsidRPr="00DC59FE">
              <w:rPr>
                <w:sz w:val="20"/>
                <w:szCs w:val="20"/>
                <w:lang w:val="fr-FR"/>
              </w:rPr>
              <w:t>/</w:t>
            </w:r>
            <w:proofErr w:type="spellStart"/>
            <w:r w:rsidRPr="00DC59FE">
              <w:rPr>
                <w:sz w:val="20"/>
                <w:szCs w:val="20"/>
                <w:lang w:val="fr-FR"/>
              </w:rPr>
              <w:t>obs-core</w:t>
            </w:r>
            <w:proofErr w:type="spellEnd"/>
            <w:r w:rsidRPr="00DC59FE">
              <w:rPr>
                <w:sz w:val="20"/>
                <w:szCs w:val="20"/>
                <w:lang w:val="fr-FR"/>
              </w:rPr>
              <w:t>/</w:t>
            </w:r>
            <w:proofErr w:type="spellStart"/>
            <w:r w:rsidRPr="00DC59FE">
              <w:rPr>
                <w:sz w:val="20"/>
                <w:szCs w:val="20"/>
                <w:lang w:val="fr-FR"/>
              </w:rPr>
              <w:t>AbstractObservation</w:t>
            </w:r>
            <w:proofErr w:type="spellEnd"/>
            <w:r w:rsidRPr="00DC59FE">
              <w:rPr>
                <w:sz w:val="20"/>
                <w:szCs w:val="20"/>
                <w:lang w:val="fr-FR"/>
              </w:rPr>
              <w:t>/</w:t>
            </w:r>
            <w:proofErr w:type="spellStart"/>
            <w:r w:rsidRPr="00DC59FE">
              <w:rPr>
                <w:sz w:val="20"/>
                <w:szCs w:val="20"/>
                <w:lang w:val="fr-FR"/>
              </w:rPr>
              <w:t>FoI</w:t>
            </w:r>
            <w:proofErr w:type="spellEnd"/>
            <w:r w:rsidRPr="00DC59FE">
              <w:rPr>
                <w:sz w:val="20"/>
                <w:szCs w:val="20"/>
                <w:lang w:val="fr-FR"/>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EE002B">
            <w:pPr>
              <w:widowControl w:val="0"/>
              <w:spacing w:before="60" w:after="60"/>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EE002B">
            <w:pPr>
              <w:widowControl w:val="0"/>
              <w:spacing w:before="60" w:after="60"/>
              <w:rPr>
                <w:sz w:val="20"/>
                <w:szCs w:val="20"/>
              </w:rPr>
            </w:pPr>
            <w:r>
              <w:rPr>
                <w:sz w:val="20"/>
                <w:szCs w:val="20"/>
              </w:rPr>
              <w:lastRenderedPageBreak/>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EE002B">
            <w:pPr>
              <w:widowControl w:val="0"/>
              <w:spacing w:before="60" w:after="60"/>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4213860"/>
                    </a:xfrm>
                    <a:prstGeom prst="rect">
                      <a:avLst/>
                    </a:prstGeom>
                  </pic:spPr>
                </pic:pic>
              </a:graphicData>
            </a:graphic>
          </wp:inline>
        </w:drawing>
      </w:r>
    </w:p>
    <w:p w14:paraId="37D358D5" w14:textId="37536207" w:rsidR="00067877" w:rsidRDefault="004762FB" w:rsidP="004762FB">
      <w:pPr>
        <w:jc w:val="center"/>
        <w:rPr>
          <w:b/>
          <w:bCs/>
          <w:sz w:val="20"/>
          <w:szCs w:val="20"/>
        </w:rPr>
      </w:pPr>
      <w:r w:rsidRPr="004762FB">
        <w:rPr>
          <w:b/>
          <w:bCs/>
          <w:sz w:val="20"/>
          <w:szCs w:val="20"/>
        </w:rPr>
        <w:t>Figure</w:t>
      </w:r>
      <w:r w:rsidR="009D129E">
        <w:rPr>
          <w:b/>
          <w:bCs/>
          <w:sz w:val="20"/>
          <w:szCs w:val="20"/>
        </w:rPr>
        <w:t xml:space="preserve"> 2</w:t>
      </w:r>
      <w:r w:rsidR="00EE002B">
        <w:rPr>
          <w:b/>
          <w:bCs/>
          <w:sz w:val="20"/>
          <w:szCs w:val="20"/>
        </w:rPr>
        <w:t>1</w:t>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9D129E">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EE002B">
            <w:pPr>
              <w:keepNext/>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EE002B">
            <w:pPr>
              <w:keepNext/>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E2AAF" w14:paraId="60E1D0AB" w14:textId="77777777" w:rsidTr="00EE002B">
        <w:tc>
          <w:tcPr>
            <w:tcW w:w="4526" w:type="dxa"/>
            <w:shd w:val="clear" w:color="auto" w:fill="auto"/>
            <w:tcMar>
              <w:top w:w="100" w:type="dxa"/>
              <w:left w:w="100" w:type="dxa"/>
              <w:bottom w:w="100" w:type="dxa"/>
              <w:right w:w="100" w:type="dxa"/>
            </w:tcMar>
          </w:tcPr>
          <w:p w14:paraId="248C69D8" w14:textId="77777777" w:rsidR="008E2AAF" w:rsidRDefault="008E2AAF"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245" w:type="dxa"/>
            <w:shd w:val="clear" w:color="auto" w:fill="auto"/>
            <w:tcMar>
              <w:top w:w="100" w:type="dxa"/>
              <w:left w:w="100" w:type="dxa"/>
              <w:bottom w:w="100" w:type="dxa"/>
              <w:right w:w="100" w:type="dxa"/>
            </w:tcMar>
          </w:tcPr>
          <w:p w14:paraId="39C54B2D" w14:textId="77777777" w:rsidR="008E2AAF" w:rsidRDefault="008E2AAF" w:rsidP="00EE002B">
            <w:pPr>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lastRenderedPageBreak/>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EE002B">
            <w:pPr>
              <w:widowControl w:val="0"/>
              <w:spacing w:before="60" w:after="60"/>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EE002B">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EE002B">
            <w:pPr>
              <w:widowControl w:val="0"/>
              <w:spacing w:before="60" w:after="60"/>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79" w:name="_Toc52962347"/>
      <w:proofErr w:type="spellStart"/>
      <w:r w:rsidRPr="00A86F83">
        <w:t>AbstractObservableProperty</w:t>
      </w:r>
      <w:bookmarkEnd w:id="79"/>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EE002B">
            <w:pPr>
              <w:widowControl w:val="0"/>
              <w:spacing w:before="60" w:after="60"/>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EE002B">
            <w:pPr>
              <w:widowControl w:val="0"/>
              <w:spacing w:before="60" w:after="60"/>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EE002B">
            <w:pPr>
              <w:widowControl w:val="0"/>
              <w:spacing w:before="60" w:after="60"/>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EE002B">
            <w:pPr>
              <w:widowControl w:val="0"/>
              <w:spacing w:before="60" w:after="60"/>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EE002B">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832485"/>
                    </a:xfrm>
                    <a:prstGeom prst="rect">
                      <a:avLst/>
                    </a:prstGeom>
                  </pic:spPr>
                </pic:pic>
              </a:graphicData>
            </a:graphic>
          </wp:inline>
        </w:drawing>
      </w:r>
    </w:p>
    <w:p w14:paraId="09DBC154" w14:textId="77777777" w:rsidR="00E96555" w:rsidRDefault="009D3677" w:rsidP="00EE002B">
      <w:pPr>
        <w:jc w:val="center"/>
        <w:rPr>
          <w:b/>
          <w:bCs/>
          <w:sz w:val="20"/>
          <w:szCs w:val="20"/>
        </w:rPr>
      </w:pPr>
      <w:r w:rsidRPr="009D3677">
        <w:rPr>
          <w:b/>
          <w:bCs/>
          <w:sz w:val="20"/>
          <w:szCs w:val="20"/>
        </w:rPr>
        <w:t>Figure</w:t>
      </w:r>
      <w:r w:rsidR="009D129E">
        <w:rPr>
          <w:b/>
          <w:bCs/>
          <w:sz w:val="20"/>
          <w:szCs w:val="20"/>
        </w:rPr>
        <w:t xml:space="preserve"> 2</w:t>
      </w:r>
      <w:r w:rsidR="00EE002B">
        <w:rPr>
          <w:b/>
          <w:bCs/>
          <w:sz w:val="20"/>
          <w:szCs w:val="20"/>
        </w:rPr>
        <w:t>2</w:t>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501D29DC" w:rsidR="00E01BFE" w:rsidRDefault="00E01BFE" w:rsidP="00EE002B">
      <w:pPr>
        <w:jc w:val="center"/>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35B64E" w:rsidR="009D3677" w:rsidRDefault="00E01BFE" w:rsidP="00E01BFE">
      <w:pPr>
        <w:jc w:val="center"/>
        <w:rPr>
          <w:b/>
          <w:bCs/>
          <w:sz w:val="20"/>
          <w:szCs w:val="20"/>
        </w:rPr>
      </w:pPr>
      <w:r w:rsidRPr="00E01BFE">
        <w:rPr>
          <w:b/>
          <w:bCs/>
          <w:sz w:val="20"/>
          <w:szCs w:val="20"/>
        </w:rPr>
        <w:t>Figure</w:t>
      </w:r>
      <w:r w:rsidR="009D129E">
        <w:rPr>
          <w:b/>
          <w:bCs/>
          <w:sz w:val="20"/>
          <w:szCs w:val="20"/>
        </w:rPr>
        <w:t xml:space="preserve"> 2</w:t>
      </w:r>
      <w:r w:rsidR="00EE002B">
        <w:rPr>
          <w:b/>
          <w:bCs/>
          <w:sz w:val="20"/>
          <w:szCs w:val="20"/>
        </w:rPr>
        <w:t>3</w:t>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p>
    <w:p w14:paraId="54113012" w14:textId="3BEA7128" w:rsidR="00E01BFE" w:rsidRDefault="008123FB" w:rsidP="008123FB">
      <w:pPr>
        <w:pStyle w:val="Heading2"/>
      </w:pPr>
      <w:bookmarkStart w:id="80" w:name="_Toc52962348"/>
      <w:proofErr w:type="spellStart"/>
      <w:r w:rsidRPr="008123FB">
        <w:t>AbstractObservingProcedure</w:t>
      </w:r>
      <w:bookmarkEnd w:id="80"/>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A049F2">
            <w:pPr>
              <w:widowControl w:val="0"/>
              <w:spacing w:before="60" w:after="60"/>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A049F2">
            <w:pPr>
              <w:widowControl w:val="0"/>
              <w:spacing w:before="60" w:after="60"/>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A049F2">
            <w:pPr>
              <w:widowControl w:val="0"/>
              <w:spacing w:before="60" w:after="60"/>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934085"/>
                    </a:xfrm>
                    <a:prstGeom prst="rect">
                      <a:avLst/>
                    </a:prstGeom>
                  </pic:spPr>
                </pic:pic>
              </a:graphicData>
            </a:graphic>
          </wp:inline>
        </w:drawing>
      </w:r>
    </w:p>
    <w:p w14:paraId="05221027" w14:textId="4E947647" w:rsidR="00DE1F09" w:rsidRDefault="00B52A66" w:rsidP="00B52A66">
      <w:pPr>
        <w:jc w:val="center"/>
        <w:rPr>
          <w:b/>
          <w:bCs/>
          <w:sz w:val="20"/>
          <w:szCs w:val="20"/>
        </w:rPr>
      </w:pPr>
      <w:r w:rsidRPr="00B52A66">
        <w:rPr>
          <w:b/>
          <w:bCs/>
          <w:sz w:val="20"/>
          <w:szCs w:val="20"/>
        </w:rPr>
        <w:t>Figure</w:t>
      </w:r>
      <w:r w:rsidR="009D129E">
        <w:rPr>
          <w:b/>
          <w:bCs/>
          <w:sz w:val="20"/>
          <w:szCs w:val="20"/>
        </w:rPr>
        <w:t xml:space="preserve"> 2</w:t>
      </w:r>
      <w:r w:rsidR="00A049F2">
        <w:rPr>
          <w:b/>
          <w:bCs/>
          <w:sz w:val="20"/>
          <w:szCs w:val="20"/>
        </w:rPr>
        <w:t>4 </w:t>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308A5590" w:rsidR="0086004D" w:rsidRDefault="00A45C2E" w:rsidP="00A45C2E">
      <w:pPr>
        <w:jc w:val="center"/>
        <w:rPr>
          <w:b/>
          <w:bCs/>
          <w:sz w:val="20"/>
          <w:szCs w:val="20"/>
        </w:rPr>
      </w:pPr>
      <w:r w:rsidRPr="00A45C2E">
        <w:rPr>
          <w:b/>
          <w:bCs/>
          <w:sz w:val="20"/>
          <w:szCs w:val="20"/>
        </w:rPr>
        <w:t>Figure</w:t>
      </w:r>
      <w:r w:rsidR="009D129E">
        <w:rPr>
          <w:b/>
          <w:bCs/>
          <w:sz w:val="20"/>
          <w:szCs w:val="20"/>
        </w:rPr>
        <w:t xml:space="preserve"> 2</w:t>
      </w:r>
      <w:r w:rsidR="00A049F2">
        <w:rPr>
          <w:b/>
          <w:bCs/>
          <w:sz w:val="20"/>
          <w:szCs w:val="20"/>
        </w:rPr>
        <w:t>5</w:t>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p>
    <w:p w14:paraId="404ECB20" w14:textId="78F11355" w:rsidR="00A45C2E" w:rsidRDefault="00B95291" w:rsidP="00B95291">
      <w:pPr>
        <w:pStyle w:val="Heading2"/>
      </w:pPr>
      <w:bookmarkStart w:id="81" w:name="_Toc52962349"/>
      <w:proofErr w:type="spellStart"/>
      <w:r w:rsidRPr="00B95291">
        <w:t>AbstractObserver</w:t>
      </w:r>
      <w:bookmarkEnd w:id="81"/>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A049F2">
            <w:pPr>
              <w:widowControl w:val="0"/>
              <w:spacing w:before="60" w:after="60"/>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A049F2">
            <w:pPr>
              <w:widowControl w:val="0"/>
              <w:spacing w:before="60" w:after="60"/>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A049F2">
            <w:pPr>
              <w:widowControl w:val="0"/>
              <w:spacing w:before="60" w:after="60"/>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5">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1550670"/>
                    </a:xfrm>
                    <a:prstGeom prst="rect">
                      <a:avLst/>
                    </a:prstGeom>
                  </pic:spPr>
                </pic:pic>
              </a:graphicData>
            </a:graphic>
          </wp:inline>
        </w:drawing>
      </w:r>
    </w:p>
    <w:p w14:paraId="76C83F6C" w14:textId="33258CC3" w:rsidR="00CE2290" w:rsidRDefault="00631F81" w:rsidP="00631F81">
      <w:pPr>
        <w:jc w:val="center"/>
        <w:rPr>
          <w:b/>
          <w:bCs/>
          <w:sz w:val="20"/>
          <w:szCs w:val="20"/>
        </w:rPr>
      </w:pPr>
      <w:r w:rsidRPr="00631F81">
        <w:rPr>
          <w:b/>
          <w:bCs/>
          <w:sz w:val="20"/>
          <w:szCs w:val="20"/>
        </w:rPr>
        <w:t>Figure</w:t>
      </w:r>
      <w:r w:rsidR="009D129E">
        <w:rPr>
          <w:b/>
          <w:bCs/>
          <w:sz w:val="20"/>
          <w:szCs w:val="20"/>
        </w:rPr>
        <w:t xml:space="preserve"> 2</w:t>
      </w:r>
      <w:r w:rsidR="00A049F2">
        <w:rPr>
          <w:b/>
          <w:bCs/>
          <w:sz w:val="20"/>
          <w:szCs w:val="20"/>
        </w:rPr>
        <w:t>6 </w:t>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295EADC" w:rsidR="00631F81" w:rsidRDefault="00B42F45" w:rsidP="00B42F45">
      <w:pPr>
        <w:jc w:val="center"/>
        <w:rPr>
          <w:b/>
          <w:bCs/>
          <w:sz w:val="20"/>
          <w:szCs w:val="20"/>
        </w:rPr>
      </w:pPr>
      <w:r w:rsidRPr="00B42F45">
        <w:rPr>
          <w:b/>
          <w:bCs/>
          <w:sz w:val="20"/>
          <w:szCs w:val="20"/>
        </w:rPr>
        <w:t>Figure</w:t>
      </w:r>
      <w:r w:rsidR="009D129E">
        <w:rPr>
          <w:b/>
          <w:bCs/>
          <w:sz w:val="20"/>
          <w:szCs w:val="20"/>
        </w:rPr>
        <w:t xml:space="preserve"> 2</w:t>
      </w:r>
      <w:r w:rsidR="00A049F2">
        <w:rPr>
          <w:b/>
          <w:bCs/>
          <w:sz w:val="20"/>
          <w:szCs w:val="20"/>
        </w:rPr>
        <w:t>7</w:t>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p>
    <w:p w14:paraId="3796D9A4" w14:textId="4E644931" w:rsidR="00B42F45" w:rsidRDefault="006050F3" w:rsidP="006050F3">
      <w:pPr>
        <w:pStyle w:val="Heading2"/>
      </w:pPr>
      <w:bookmarkStart w:id="82" w:name="_Toc52962350"/>
      <w:proofErr w:type="spellStart"/>
      <w:r w:rsidRPr="006050F3">
        <w:t>AbstractHost</w:t>
      </w:r>
      <w:bookmarkEnd w:id="82"/>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A049F2">
            <w:pPr>
              <w:widowControl w:val="0"/>
              <w:spacing w:before="60" w:after="60"/>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A049F2">
            <w:pPr>
              <w:widowControl w:val="0"/>
              <w:spacing w:before="60" w:after="60"/>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A049F2">
            <w:pPr>
              <w:widowControl w:val="0"/>
              <w:spacing w:before="60" w:after="60"/>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F52F38B" w14:textId="77777777" w:rsidR="0064114F" w:rsidRDefault="0064114F" w:rsidP="0064114F">
      <w:pPr>
        <w:keepNext/>
      </w:pPr>
      <w:r>
        <w:rPr>
          <w:noProof/>
          <w:lang w:eastAsia="ja-JP"/>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8">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1353820"/>
                    </a:xfrm>
                    <a:prstGeom prst="rect">
                      <a:avLst/>
                    </a:prstGeom>
                  </pic:spPr>
                </pic:pic>
              </a:graphicData>
            </a:graphic>
          </wp:inline>
        </w:drawing>
      </w:r>
    </w:p>
    <w:p w14:paraId="508502CB" w14:textId="504BF646" w:rsidR="00FE3432" w:rsidRDefault="0064114F" w:rsidP="0064114F">
      <w:pPr>
        <w:jc w:val="center"/>
        <w:rPr>
          <w:b/>
          <w:bCs/>
          <w:sz w:val="20"/>
          <w:szCs w:val="20"/>
        </w:rPr>
      </w:pPr>
      <w:r w:rsidRPr="0064114F">
        <w:rPr>
          <w:b/>
          <w:bCs/>
          <w:sz w:val="20"/>
          <w:szCs w:val="20"/>
        </w:rPr>
        <w:t>Figure</w:t>
      </w:r>
      <w:r w:rsidR="009D129E">
        <w:rPr>
          <w:b/>
          <w:bCs/>
          <w:sz w:val="20"/>
          <w:szCs w:val="20"/>
        </w:rPr>
        <w:t xml:space="preserve"> 2</w:t>
      </w:r>
      <w:r w:rsidR="00A049F2">
        <w:rPr>
          <w:b/>
          <w:bCs/>
          <w:sz w:val="20"/>
          <w:szCs w:val="20"/>
        </w:rPr>
        <w:t>8 </w:t>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6BD84486" w:rsidR="0064114F" w:rsidRDefault="00424D23" w:rsidP="00424D23">
      <w:pPr>
        <w:jc w:val="center"/>
        <w:rPr>
          <w:b/>
          <w:bCs/>
          <w:sz w:val="20"/>
          <w:szCs w:val="20"/>
        </w:rPr>
      </w:pPr>
      <w:r w:rsidRPr="00424D23">
        <w:rPr>
          <w:b/>
          <w:bCs/>
          <w:sz w:val="20"/>
          <w:szCs w:val="20"/>
        </w:rPr>
        <w:t>Figure</w:t>
      </w:r>
      <w:r w:rsidR="009D129E">
        <w:rPr>
          <w:b/>
          <w:bCs/>
          <w:sz w:val="20"/>
          <w:szCs w:val="20"/>
        </w:rPr>
        <w:t xml:space="preserve"> 2</w:t>
      </w:r>
      <w:r w:rsidR="00A049F2">
        <w:rPr>
          <w:b/>
          <w:bCs/>
          <w:sz w:val="20"/>
          <w:szCs w:val="20"/>
        </w:rPr>
        <w:t>9</w:t>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p>
    <w:p w14:paraId="07500C68" w14:textId="79A822D4" w:rsidR="00424D23" w:rsidRDefault="00E12BD6" w:rsidP="00E12BD6">
      <w:pPr>
        <w:pStyle w:val="Heading2"/>
      </w:pPr>
      <w:bookmarkStart w:id="83" w:name="_Toc52962351"/>
      <w:proofErr w:type="spellStart"/>
      <w:r w:rsidRPr="00E12BD6">
        <w:t>AbstractDeployment</w:t>
      </w:r>
      <w:bookmarkEnd w:id="83"/>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A049F2">
            <w:pPr>
              <w:widowControl w:val="0"/>
              <w:spacing w:before="60" w:after="60"/>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A049F2">
            <w:pPr>
              <w:widowControl w:val="0"/>
              <w:spacing w:before="60" w:after="60"/>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A049F2">
            <w:pPr>
              <w:widowControl w:val="0"/>
              <w:spacing w:before="60" w:after="60"/>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A049F2">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A049F2">
            <w:pPr>
              <w:widowControl w:val="0"/>
              <w:spacing w:before="60" w:after="60"/>
              <w:rPr>
                <w:sz w:val="20"/>
                <w:szCs w:val="20"/>
              </w:rPr>
            </w:pPr>
            <w:r>
              <w:rPr>
                <w:sz w:val="20"/>
                <w:szCs w:val="20"/>
              </w:rPr>
              <w:t xml:space="preserve">ISO 19108:2002 Geographic information – Temporal schema, Application schemas for </w:t>
            </w:r>
            <w:r>
              <w:rPr>
                <w:sz w:val="20"/>
                <w:szCs w:val="20"/>
              </w:rPr>
              <w:lastRenderedPageBreak/>
              <w:t>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A049F2">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A049F2">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447800"/>
                    </a:xfrm>
                    <a:prstGeom prst="rect">
                      <a:avLst/>
                    </a:prstGeom>
                  </pic:spPr>
                </pic:pic>
              </a:graphicData>
            </a:graphic>
          </wp:inline>
        </w:drawing>
      </w:r>
    </w:p>
    <w:p w14:paraId="61222CF8" w14:textId="4E77B3C1" w:rsidR="00E12BD6" w:rsidRDefault="00AE29E2" w:rsidP="00AE29E2">
      <w:pPr>
        <w:jc w:val="center"/>
        <w:rPr>
          <w:b/>
          <w:bCs/>
          <w:sz w:val="20"/>
          <w:szCs w:val="20"/>
        </w:rPr>
      </w:pPr>
      <w:r w:rsidRPr="00AE29E2">
        <w:rPr>
          <w:b/>
          <w:bCs/>
          <w:sz w:val="20"/>
          <w:szCs w:val="20"/>
        </w:rPr>
        <w:t>Figure</w:t>
      </w:r>
      <w:r w:rsidR="009D129E">
        <w:rPr>
          <w:b/>
          <w:bCs/>
          <w:sz w:val="20"/>
          <w:szCs w:val="20"/>
        </w:rPr>
        <w:t xml:space="preserve"> </w:t>
      </w:r>
      <w:r w:rsidR="00AA3C85">
        <w:rPr>
          <w:b/>
          <w:bCs/>
          <w:sz w:val="20"/>
          <w:szCs w:val="20"/>
        </w:rPr>
        <w:t>30 </w:t>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AA3C85">
            <w:pPr>
              <w:widowControl w:val="0"/>
              <w:spacing w:before="60" w:after="60"/>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AA3C85">
            <w:pPr>
              <w:widowControl w:val="0"/>
              <w:spacing w:before="60" w:after="60"/>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57A1359D" w:rsidR="00FA791F" w:rsidRDefault="009D129E" w:rsidP="009D129E">
      <w:pPr>
        <w:rPr>
          <w:lang w:eastAsia="ja-JP"/>
        </w:rPr>
      </w:pPr>
      <w:r w:rsidRPr="00C63000">
        <w:rPr>
          <w:b/>
          <w:bCs/>
          <w:sz w:val="20"/>
          <w:szCs w:val="20"/>
        </w:rPr>
        <w:t>—</w:t>
      </w:r>
      <w:r>
        <w:rPr>
          <w:b/>
          <w:bCs/>
          <w:sz w:val="20"/>
          <w:szCs w:val="20"/>
        </w:rPr>
        <w:tab/>
      </w:r>
      <w:r w:rsidR="00FA791F">
        <w:rPr>
          <w:lang w:eastAsia="ja-JP"/>
        </w:rPr>
        <w:t xml:space="preserve">A researcher involved in a biodiversity survey campaign assessing the distribution of selected alien species. The </w:t>
      </w:r>
      <w:proofErr w:type="spellStart"/>
      <w:r w:rsidR="00FA791F">
        <w:rPr>
          <w:lang w:eastAsia="ja-JP"/>
        </w:rPr>
        <w:t>deploymentReason</w:t>
      </w:r>
      <w:proofErr w:type="spellEnd"/>
      <w:r w:rsidR="00FA791F">
        <w:rPr>
          <w:lang w:eastAsia="ja-JP"/>
        </w:rPr>
        <w:t xml:space="preserve"> describes the fact that this individual was involved in this campaign for the reason of identifying alien species.</w:t>
      </w:r>
    </w:p>
    <w:p w14:paraId="31E8AB8C" w14:textId="5E92AD09" w:rsidR="00FA791F" w:rsidRDefault="009D129E" w:rsidP="009D129E">
      <w:pPr>
        <w:rPr>
          <w:lang w:eastAsia="ja-JP"/>
        </w:rPr>
      </w:pPr>
      <w:r w:rsidRPr="00C63000">
        <w:rPr>
          <w:b/>
          <w:bCs/>
          <w:sz w:val="20"/>
          <w:szCs w:val="20"/>
        </w:rPr>
        <w:t>—</w:t>
      </w:r>
      <w:r>
        <w:rPr>
          <w:b/>
          <w:bCs/>
          <w:sz w:val="20"/>
          <w:szCs w:val="20"/>
        </w:rPr>
        <w:tab/>
      </w:r>
      <w:r w:rsidR="00FA791F">
        <w:rPr>
          <w:lang w:eastAsia="ja-JP"/>
        </w:rPr>
        <w:t>A sensor is mounted on a building to monitor seismic activities</w:t>
      </w:r>
    </w:p>
    <w:p w14:paraId="71C4E811" w14:textId="3C052CC7" w:rsidR="00FA791F" w:rsidRDefault="009D129E" w:rsidP="009D129E">
      <w:pPr>
        <w:rPr>
          <w:lang w:eastAsia="ja-JP"/>
        </w:rPr>
      </w:pPr>
      <w:r w:rsidRPr="00C63000">
        <w:rPr>
          <w:b/>
          <w:bCs/>
          <w:sz w:val="20"/>
          <w:szCs w:val="20"/>
        </w:rPr>
        <w:t>—</w:t>
      </w:r>
      <w:r>
        <w:rPr>
          <w:b/>
          <w:bCs/>
          <w:sz w:val="20"/>
          <w:szCs w:val="20"/>
        </w:rPr>
        <w:tab/>
      </w:r>
      <w:r w:rsidR="00FA791F">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AA3C85">
            <w:pPr>
              <w:widowControl w:val="0"/>
              <w:spacing w:before="60" w:after="60"/>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AA3C85">
            <w:pPr>
              <w:widowControl w:val="0"/>
              <w:spacing w:before="60" w:after="60"/>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lastRenderedPageBreak/>
        <w:t>EXAMPLES</w:t>
      </w:r>
    </w:p>
    <w:p w14:paraId="52165E7F" w14:textId="2D93A776" w:rsidR="00813584" w:rsidRDefault="009D129E" w:rsidP="009D129E">
      <w:pPr>
        <w:rPr>
          <w:lang w:eastAsia="ja-JP"/>
        </w:rPr>
      </w:pPr>
      <w:r w:rsidRPr="00C63000">
        <w:rPr>
          <w:b/>
          <w:bCs/>
          <w:sz w:val="20"/>
          <w:szCs w:val="20"/>
        </w:rPr>
        <w:t>—</w:t>
      </w:r>
      <w:r>
        <w:rPr>
          <w:b/>
          <w:bCs/>
          <w:sz w:val="20"/>
          <w:szCs w:val="20"/>
        </w:rPr>
        <w:tab/>
      </w:r>
      <w:r w:rsidR="00813584">
        <w:rPr>
          <w:lang w:eastAsia="ja-JP"/>
        </w:rPr>
        <w:t xml:space="preserve">A researcher involved in a biodiversity survey campaign assessing the distribution of selected alien species. The </w:t>
      </w:r>
      <w:proofErr w:type="spellStart"/>
      <w:r w:rsidR="00813584">
        <w:rPr>
          <w:lang w:eastAsia="ja-JP"/>
        </w:rPr>
        <w:t>deploymentTime</w:t>
      </w:r>
      <w:proofErr w:type="spellEnd"/>
      <w:r w:rsidR="00813584">
        <w:rPr>
          <w:lang w:eastAsia="ja-JP"/>
        </w:rPr>
        <w:t xml:space="preserve"> provides the time period(s) during which this person carried out this activity in the framework of the campaign.</w:t>
      </w:r>
    </w:p>
    <w:p w14:paraId="46D19F96" w14:textId="148C1331" w:rsidR="00841E7A" w:rsidRDefault="009D129E" w:rsidP="009D129E">
      <w:pPr>
        <w:rPr>
          <w:lang w:eastAsia="ja-JP"/>
        </w:rPr>
      </w:pPr>
      <w:r w:rsidRPr="00C63000">
        <w:rPr>
          <w:b/>
          <w:bCs/>
          <w:sz w:val="20"/>
          <w:szCs w:val="20"/>
        </w:rPr>
        <w:t>—</w:t>
      </w:r>
      <w:r>
        <w:rPr>
          <w:b/>
          <w:bCs/>
          <w:sz w:val="20"/>
          <w:szCs w:val="20"/>
        </w:rPr>
        <w:tab/>
      </w:r>
      <w:r w:rsidR="00813584">
        <w:rPr>
          <w:lang w:eastAsia="ja-JP"/>
        </w:rPr>
        <w:t xml:space="preserve">A sensor is mounted on a building to monitor seismic activities. The </w:t>
      </w:r>
      <w:proofErr w:type="spellStart"/>
      <w:r w:rsidR="00813584">
        <w:rPr>
          <w:lang w:eastAsia="ja-JP"/>
        </w:rPr>
        <w:t>deploymentTime</w:t>
      </w:r>
      <w:proofErr w:type="spellEnd"/>
      <w:r w:rsidR="00813584">
        <w:rPr>
          <w:lang w:eastAsia="ja-JP"/>
        </w:rPr>
        <w:t xml:space="preserve"> provides the time period(s) during which this sensor is mounted or active.</w:t>
      </w:r>
    </w:p>
    <w:p w14:paraId="2AFB0922" w14:textId="4B489572" w:rsidR="00813584" w:rsidRDefault="00F448D2" w:rsidP="00F448D2">
      <w:pPr>
        <w:pStyle w:val="Heading2"/>
      </w:pPr>
      <w:bookmarkStart w:id="84" w:name="_Toc52962352"/>
      <w:proofErr w:type="spellStart"/>
      <w:r w:rsidRPr="00F448D2">
        <w:t>NamedValue</w:t>
      </w:r>
      <w:bookmarkEnd w:id="84"/>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AA3C85">
            <w:pPr>
              <w:widowControl w:val="0"/>
              <w:spacing w:before="60" w:after="60"/>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AA3C85">
            <w:pPr>
              <w:widowControl w:val="0"/>
              <w:spacing w:before="60" w:after="60"/>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AA3C85">
            <w:pPr>
              <w:widowControl w:val="0"/>
              <w:spacing w:before="60" w:after="60"/>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AA3C85">
      <w:pPr>
        <w:keepNext/>
        <w:jc w:val="center"/>
      </w:pPr>
      <w:r>
        <w:rPr>
          <w:noProof/>
          <w:lang w:eastAsia="ja-JP"/>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4809384" cy="1075219"/>
                    </a:xfrm>
                    <a:prstGeom prst="rect">
                      <a:avLst/>
                    </a:prstGeom>
                  </pic:spPr>
                </pic:pic>
              </a:graphicData>
            </a:graphic>
          </wp:inline>
        </w:drawing>
      </w:r>
    </w:p>
    <w:p w14:paraId="618204FF" w14:textId="39FBFD49" w:rsidR="00F448D2" w:rsidRDefault="00757E07" w:rsidP="00757E07">
      <w:pPr>
        <w:jc w:val="center"/>
        <w:rPr>
          <w:b/>
          <w:bCs/>
          <w:sz w:val="20"/>
          <w:szCs w:val="20"/>
        </w:rPr>
      </w:pPr>
      <w:r w:rsidRPr="00757E07">
        <w:rPr>
          <w:b/>
          <w:bCs/>
          <w:sz w:val="20"/>
          <w:szCs w:val="20"/>
        </w:rPr>
        <w:t>Figure</w:t>
      </w:r>
      <w:r w:rsidR="009D129E">
        <w:rPr>
          <w:b/>
          <w:bCs/>
          <w:sz w:val="20"/>
          <w:szCs w:val="20"/>
        </w:rPr>
        <w:t xml:space="preserve"> 3</w:t>
      </w:r>
      <w:r w:rsidR="00AA3C85">
        <w:rPr>
          <w:b/>
          <w:bCs/>
          <w:sz w:val="20"/>
          <w:szCs w:val="20"/>
        </w:rPr>
        <w:t>1 </w:t>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AA3C85">
            <w:pPr>
              <w:widowControl w:val="0"/>
              <w:spacing w:before="60" w:after="60"/>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lastRenderedPageBreak/>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AA3C85">
            <w:pPr>
              <w:widowControl w:val="0"/>
              <w:spacing w:before="60" w:after="60"/>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3D476D00" w:rsidR="004B3D3C" w:rsidRPr="009D129E" w:rsidRDefault="004B3D3C" w:rsidP="00086042">
      <w:pPr>
        <w:rPr>
          <w:sz w:val="20"/>
          <w:szCs w:val="20"/>
        </w:rPr>
      </w:pPr>
      <w:r w:rsidRPr="009D129E">
        <w:rPr>
          <w:sz w:val="20"/>
          <w:szCs w:val="20"/>
        </w:rPr>
        <w:t>NOTE</w:t>
      </w:r>
      <w:r w:rsidR="00086042" w:rsidRPr="009D129E">
        <w:rPr>
          <w:sz w:val="20"/>
          <w:szCs w:val="20"/>
        </w:rPr>
        <w:tab/>
      </w:r>
      <w:r w:rsidRPr="009D129E">
        <w:rPr>
          <w:sz w:val="20"/>
          <w:szCs w:val="20"/>
        </w:rPr>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AA3C85">
            <w:pPr>
              <w:widowControl w:val="0"/>
              <w:spacing w:before="60" w:after="60"/>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5B56CD01" w:rsidR="007A1B4F" w:rsidRPr="009D129E" w:rsidRDefault="007A1B4F" w:rsidP="007A1B4F">
      <w:pPr>
        <w:rPr>
          <w:sz w:val="20"/>
          <w:szCs w:val="20"/>
          <w:lang w:eastAsia="ja-JP"/>
        </w:rPr>
      </w:pPr>
      <w:r w:rsidRPr="009D129E">
        <w:rPr>
          <w:sz w:val="20"/>
          <w:szCs w:val="20"/>
          <w:lang w:eastAsia="ja-JP"/>
        </w:rPr>
        <w:t>NOTE</w:t>
      </w:r>
      <w:r w:rsidRPr="009D129E">
        <w:rPr>
          <w:sz w:val="20"/>
          <w:szCs w:val="20"/>
          <w:lang w:eastAsia="ja-JP"/>
        </w:rPr>
        <w:tab/>
      </w:r>
      <w:r w:rsidRPr="009D129E">
        <w:rPr>
          <w:sz w:val="20"/>
          <w:szCs w:val="20"/>
        </w:rPr>
        <w:t xml:space="preserve">The type “Any” should be substituted by a suitable concrete type, such as </w:t>
      </w:r>
      <w:proofErr w:type="spellStart"/>
      <w:r w:rsidRPr="009D129E">
        <w:rPr>
          <w:sz w:val="20"/>
          <w:szCs w:val="20"/>
        </w:rPr>
        <w:t>CI_ResponsibleParty</w:t>
      </w:r>
      <w:proofErr w:type="spellEnd"/>
      <w:r w:rsidRPr="009D129E">
        <w:rPr>
          <w:sz w:val="20"/>
          <w:szCs w:val="20"/>
        </w:rPr>
        <w:t xml:space="preserve"> or Measure.</w:t>
      </w:r>
    </w:p>
    <w:p w14:paraId="686CC320" w14:textId="267F4EEE" w:rsidR="00920189" w:rsidRDefault="00920189" w:rsidP="00920189">
      <w:pPr>
        <w:pStyle w:val="Heading1"/>
      </w:pPr>
      <w:bookmarkStart w:id="85" w:name="_Toc52962353"/>
      <w:r w:rsidRPr="00920189">
        <w:t>Basic Observations</w:t>
      </w:r>
      <w:bookmarkEnd w:id="85"/>
    </w:p>
    <w:p w14:paraId="7D03C338" w14:textId="4F7FA4C7" w:rsidR="00CE109A" w:rsidRDefault="00037B3B" w:rsidP="00037B3B">
      <w:pPr>
        <w:pStyle w:val="Heading2"/>
      </w:pPr>
      <w:bookmarkStart w:id="86" w:name="_Toc52962354"/>
      <w:r w:rsidRPr="00037B3B">
        <w:t>General</w:t>
      </w:r>
      <w:bookmarkEnd w:id="8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AA3C85">
            <w:pPr>
              <w:widowControl w:val="0"/>
              <w:spacing w:before="60" w:after="60"/>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AA3C85">
            <w:pPr>
              <w:widowControl w:val="0"/>
              <w:spacing w:before="60" w:after="60"/>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AA3C85">
            <w:pPr>
              <w:widowControl w:val="0"/>
              <w:spacing w:before="60" w:after="60"/>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A3C85">
        <w:trPr>
          <w:trHeight w:val="420"/>
        </w:trPr>
        <w:tc>
          <w:tcPr>
            <w:tcW w:w="2258" w:type="dxa"/>
            <w:shd w:val="clear" w:color="auto" w:fill="auto"/>
            <w:tcMar>
              <w:top w:w="100" w:type="dxa"/>
              <w:left w:w="100" w:type="dxa"/>
              <w:bottom w:w="100" w:type="dxa"/>
              <w:right w:w="100" w:type="dxa"/>
            </w:tcMar>
          </w:tcPr>
          <w:p w14:paraId="38012F39" w14:textId="77777777" w:rsidR="00960F54" w:rsidRDefault="00960F54"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A3C85">
        <w:trPr>
          <w:trHeight w:val="500"/>
        </w:trPr>
        <w:tc>
          <w:tcPr>
            <w:tcW w:w="2258" w:type="dxa"/>
            <w:shd w:val="clear" w:color="auto" w:fill="auto"/>
            <w:tcMar>
              <w:top w:w="100" w:type="dxa"/>
              <w:left w:w="100" w:type="dxa"/>
              <w:bottom w:w="100" w:type="dxa"/>
              <w:right w:w="100" w:type="dxa"/>
            </w:tcMar>
          </w:tcPr>
          <w:p w14:paraId="050A800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A3C85">
        <w:trPr>
          <w:trHeight w:val="482"/>
        </w:trPr>
        <w:tc>
          <w:tcPr>
            <w:tcW w:w="2258" w:type="dxa"/>
            <w:shd w:val="clear" w:color="auto" w:fill="auto"/>
            <w:tcMar>
              <w:top w:w="100" w:type="dxa"/>
              <w:left w:w="100" w:type="dxa"/>
              <w:bottom w:w="100" w:type="dxa"/>
              <w:right w:w="100" w:type="dxa"/>
            </w:tcMar>
          </w:tcPr>
          <w:p w14:paraId="0297B82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A3C85">
        <w:trPr>
          <w:trHeight w:val="349"/>
        </w:trPr>
        <w:tc>
          <w:tcPr>
            <w:tcW w:w="2258" w:type="dxa"/>
            <w:shd w:val="clear" w:color="auto" w:fill="auto"/>
            <w:tcMar>
              <w:top w:w="100" w:type="dxa"/>
              <w:left w:w="100" w:type="dxa"/>
              <w:bottom w:w="100" w:type="dxa"/>
              <w:right w:w="100" w:type="dxa"/>
            </w:tcMar>
          </w:tcPr>
          <w:p w14:paraId="69B20B3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4520565"/>
                    </a:xfrm>
                    <a:prstGeom prst="rect">
                      <a:avLst/>
                    </a:prstGeom>
                  </pic:spPr>
                </pic:pic>
              </a:graphicData>
            </a:graphic>
          </wp:inline>
        </w:drawing>
      </w:r>
    </w:p>
    <w:p w14:paraId="25A17DD0" w14:textId="367B54BA" w:rsidR="00960F54" w:rsidRDefault="006A5540" w:rsidP="006A5540">
      <w:pPr>
        <w:jc w:val="center"/>
        <w:rPr>
          <w:b/>
          <w:bCs/>
          <w:sz w:val="20"/>
          <w:szCs w:val="20"/>
        </w:rPr>
      </w:pPr>
      <w:r w:rsidRPr="006A5540">
        <w:rPr>
          <w:b/>
          <w:bCs/>
          <w:sz w:val="20"/>
          <w:szCs w:val="20"/>
        </w:rPr>
        <w:t>Figure</w:t>
      </w:r>
      <w:r w:rsidR="009D129E">
        <w:rPr>
          <w:b/>
          <w:bCs/>
          <w:sz w:val="20"/>
          <w:szCs w:val="20"/>
        </w:rPr>
        <w:t xml:space="preserve"> 3</w:t>
      </w:r>
      <w:r w:rsidR="00AA3C85">
        <w:rPr>
          <w:b/>
          <w:bCs/>
          <w:sz w:val="20"/>
          <w:szCs w:val="20"/>
        </w:rPr>
        <w:t>2 </w:t>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AA3C85">
            <w:pPr>
              <w:widowControl w:val="0"/>
              <w:spacing w:before="60" w:after="60"/>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AA3C85">
            <w:pPr>
              <w:widowControl w:val="0"/>
              <w:spacing w:before="60" w:after="60"/>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lastRenderedPageBreak/>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AA3C85">
            <w:pPr>
              <w:widowControl w:val="0"/>
              <w:spacing w:before="60" w:after="60"/>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AA3C85">
            <w:pPr>
              <w:widowControl w:val="0"/>
              <w:spacing w:before="60" w:after="60"/>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87" w:name="_Toc52962355"/>
      <w:r w:rsidRPr="0089033E">
        <w:t>Observation</w:t>
      </w:r>
      <w:bookmarkEnd w:id="8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AA3C85">
            <w:pPr>
              <w:widowControl w:val="0"/>
              <w:spacing w:before="60" w:after="60"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AA3C85">
            <w:pPr>
              <w:widowControl w:val="0"/>
              <w:spacing w:before="60" w:after="60"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AA3C85">
            <w:pPr>
              <w:widowControl w:val="0"/>
              <w:spacing w:before="60" w:after="60"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AA3C85">
            <w:pPr>
              <w:widowControl w:val="0"/>
              <w:spacing w:before="60" w:after="60"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AA3C85">
            <w:pPr>
              <w:widowControl w:val="0"/>
              <w:spacing w:before="60" w:after="60"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AA3C85">
            <w:pPr>
              <w:widowControl w:val="0"/>
              <w:spacing w:before="60" w:after="60"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AA3C85">
            <w:pPr>
              <w:widowControl w:val="0"/>
              <w:spacing w:before="60" w:after="60"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AA3C85">
            <w:pPr>
              <w:widowControl w:val="0"/>
              <w:spacing w:before="60" w:after="60"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AA3C85">
            <w:pPr>
              <w:widowControl w:val="0"/>
              <w:spacing w:before="60" w:after="60"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AA3C85">
            <w:pPr>
              <w:widowControl w:val="0"/>
              <w:spacing w:before="60" w:after="60"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3675380"/>
                    </a:xfrm>
                    <a:prstGeom prst="rect">
                      <a:avLst/>
                    </a:prstGeom>
                  </pic:spPr>
                </pic:pic>
              </a:graphicData>
            </a:graphic>
          </wp:inline>
        </w:drawing>
      </w:r>
    </w:p>
    <w:p w14:paraId="1A9EA898" w14:textId="1D47398B" w:rsidR="0089033E" w:rsidRDefault="002F5245" w:rsidP="0082560B">
      <w:pPr>
        <w:jc w:val="center"/>
        <w:rPr>
          <w:b/>
          <w:bCs/>
          <w:sz w:val="20"/>
          <w:szCs w:val="20"/>
        </w:rPr>
      </w:pPr>
      <w:r w:rsidRPr="0082560B">
        <w:rPr>
          <w:b/>
          <w:bCs/>
          <w:sz w:val="20"/>
          <w:szCs w:val="20"/>
        </w:rPr>
        <w:t>Figure</w:t>
      </w:r>
      <w:r w:rsidR="009D129E">
        <w:rPr>
          <w:b/>
          <w:bCs/>
          <w:sz w:val="20"/>
          <w:szCs w:val="20"/>
        </w:rPr>
        <w:t xml:space="preserve"> 3</w:t>
      </w:r>
      <w:r w:rsidR="00AA3C85">
        <w:rPr>
          <w:b/>
          <w:bCs/>
          <w:sz w:val="20"/>
          <w:szCs w:val="20"/>
        </w:rPr>
        <w:t>3 </w:t>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6CBD3DCE" w:rsidR="0082560B" w:rsidRDefault="002749EF" w:rsidP="002749EF">
      <w:pPr>
        <w:jc w:val="center"/>
        <w:rPr>
          <w:b/>
          <w:bCs/>
        </w:rPr>
      </w:pPr>
      <w:r w:rsidRPr="002749EF">
        <w:rPr>
          <w:b/>
          <w:bCs/>
        </w:rPr>
        <w:t>Figure</w:t>
      </w:r>
      <w:r w:rsidR="009D129E">
        <w:rPr>
          <w:b/>
          <w:bCs/>
        </w:rPr>
        <w:t xml:space="preserve"> 3</w:t>
      </w:r>
      <w:r w:rsidR="00AA3C85">
        <w:rPr>
          <w:b/>
          <w:bCs/>
        </w:rPr>
        <w:t>4 </w:t>
      </w:r>
      <w:r w:rsidRPr="002749EF">
        <w:rPr>
          <w:b/>
          <w:bCs/>
        </w:rPr>
        <w:t>— Context diagram for Basic Observations — Observation</w:t>
      </w:r>
    </w:p>
    <w:p w14:paraId="71D60A92" w14:textId="22646A8B" w:rsidR="002749EF" w:rsidRDefault="002B39BE" w:rsidP="002B39BE">
      <w:pPr>
        <w:pStyle w:val="Heading2"/>
      </w:pPr>
      <w:bookmarkStart w:id="88" w:name="_Toc52962356"/>
      <w:proofErr w:type="spellStart"/>
      <w:r w:rsidRPr="002B39BE">
        <w:t>ObservationCharacteristics</w:t>
      </w:r>
      <w:bookmarkEnd w:id="88"/>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AA3C85">
            <w:pPr>
              <w:widowControl w:val="0"/>
              <w:spacing w:before="60" w:after="60"/>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AA3C85">
            <w:pPr>
              <w:widowControl w:val="0"/>
              <w:spacing w:before="60" w:after="60"/>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AA3C85">
            <w:pPr>
              <w:widowControl w:val="0"/>
              <w:spacing w:before="60" w:after="60"/>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3474085"/>
                    </a:xfrm>
                    <a:prstGeom prst="rect">
                      <a:avLst/>
                    </a:prstGeom>
                  </pic:spPr>
                </pic:pic>
              </a:graphicData>
            </a:graphic>
          </wp:inline>
        </w:drawing>
      </w:r>
    </w:p>
    <w:p w14:paraId="0FCCF4A0" w14:textId="46E2D80A" w:rsidR="002B39BE" w:rsidRDefault="007245C5" w:rsidP="007245C5">
      <w:pPr>
        <w:jc w:val="center"/>
        <w:rPr>
          <w:b/>
          <w:bCs/>
          <w:sz w:val="20"/>
          <w:szCs w:val="20"/>
        </w:rPr>
      </w:pPr>
      <w:r w:rsidRPr="007245C5">
        <w:rPr>
          <w:b/>
          <w:bCs/>
          <w:sz w:val="20"/>
          <w:szCs w:val="20"/>
        </w:rPr>
        <w:t>Figure</w:t>
      </w:r>
      <w:r w:rsidR="009D129E">
        <w:rPr>
          <w:b/>
          <w:bCs/>
          <w:sz w:val="20"/>
          <w:szCs w:val="20"/>
        </w:rPr>
        <w:t xml:space="preserve"> 3</w:t>
      </w:r>
      <w:r w:rsidR="00AA3C85">
        <w:rPr>
          <w:b/>
          <w:bCs/>
          <w:sz w:val="20"/>
          <w:szCs w:val="20"/>
        </w:rPr>
        <w:t>5</w:t>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89" w:name="_Toc52962357"/>
      <w:proofErr w:type="spellStart"/>
      <w:r w:rsidRPr="003C293C">
        <w:t>ObservationCollection</w:t>
      </w:r>
      <w:bookmarkEnd w:id="89"/>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AA3C85">
            <w:pPr>
              <w:widowControl w:val="0"/>
              <w:spacing w:before="60" w:after="60"/>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AA3C85">
            <w:pPr>
              <w:widowControl w:val="0"/>
              <w:spacing w:before="60" w:after="60"/>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AA3C85">
            <w:pPr>
              <w:widowControl w:val="0"/>
              <w:spacing w:before="60" w:after="60"/>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AA3C85">
            <w:pPr>
              <w:widowControl w:val="0"/>
              <w:spacing w:before="60" w:after="60"/>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AA3C85">
            <w:pPr>
              <w:widowControl w:val="0"/>
              <w:spacing w:before="60" w:after="60"/>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AA3C85">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AA3C85">
            <w:pPr>
              <w:widowControl w:val="0"/>
              <w:spacing w:before="60" w:after="60"/>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2">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2839720"/>
                    </a:xfrm>
                    <a:prstGeom prst="rect">
                      <a:avLst/>
                    </a:prstGeom>
                  </pic:spPr>
                </pic:pic>
              </a:graphicData>
            </a:graphic>
          </wp:inline>
        </w:drawing>
      </w:r>
    </w:p>
    <w:p w14:paraId="46582BBF" w14:textId="43B33A9D" w:rsidR="003C293C" w:rsidRDefault="006F529E" w:rsidP="006F529E">
      <w:pPr>
        <w:jc w:val="center"/>
        <w:rPr>
          <w:b/>
          <w:bCs/>
          <w:sz w:val="20"/>
          <w:szCs w:val="20"/>
        </w:rPr>
      </w:pPr>
      <w:r w:rsidRPr="006F529E">
        <w:rPr>
          <w:b/>
          <w:bCs/>
          <w:sz w:val="20"/>
          <w:szCs w:val="20"/>
        </w:rPr>
        <w:t>Figure</w:t>
      </w:r>
      <w:r w:rsidR="009D129E">
        <w:rPr>
          <w:b/>
          <w:bCs/>
          <w:sz w:val="20"/>
          <w:szCs w:val="20"/>
        </w:rPr>
        <w:t xml:space="preserve"> 3</w:t>
      </w:r>
      <w:r w:rsidR="00AA3C85">
        <w:rPr>
          <w:b/>
          <w:bCs/>
          <w:sz w:val="20"/>
          <w:szCs w:val="20"/>
        </w:rPr>
        <w:t>6</w:t>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AA3C85">
            <w:pPr>
              <w:widowControl w:val="0"/>
              <w:spacing w:before="60" w:after="60"/>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AA3C85">
            <w:pPr>
              <w:widowControl w:val="0"/>
              <w:spacing w:before="60" w:after="60"/>
              <w:jc w:val="left"/>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AA3C85">
            <w:pPr>
              <w:widowControl w:val="0"/>
              <w:spacing w:before="60" w:after="60"/>
              <w:jc w:val="left"/>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AA3C85">
            <w:pPr>
              <w:widowControl w:val="0"/>
              <w:spacing w:before="60" w:after="60"/>
              <w:rPr>
                <w:b/>
                <w:sz w:val="20"/>
                <w:szCs w:val="20"/>
              </w:rPr>
            </w:pPr>
            <w:r>
              <w:rPr>
                <w:b/>
                <w:sz w:val="20"/>
                <w:szCs w:val="20"/>
              </w:rPr>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AA3C85">
            <w:pPr>
              <w:widowControl w:val="0"/>
              <w:spacing w:before="60" w:after="60"/>
              <w:jc w:val="left"/>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lastRenderedPageBreak/>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AA3C85">
            <w:pPr>
              <w:widowControl w:val="0"/>
              <w:spacing w:before="60" w:after="60"/>
              <w:jc w:val="left"/>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not provided - values may be provided by the observations but is not provided at this level</w:t>
            </w:r>
          </w:p>
          <w:p w14:paraId="78AAEB97"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501CEAB4"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 this value applies to all observations within the collection</w:t>
            </w:r>
          </w:p>
          <w:p w14:paraId="0064D622"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AA3C85">
            <w:pPr>
              <w:widowControl w:val="0"/>
              <w:spacing w:before="60" w:after="60"/>
              <w:rPr>
                <w:sz w:val="20"/>
                <w:szCs w:val="20"/>
              </w:rPr>
            </w:pPr>
            <w:r>
              <w:rPr>
                <w:b/>
                <w:sz w:val="20"/>
                <w:szCs w:val="20"/>
              </w:rPr>
              <w:t>Requirement</w:t>
            </w:r>
          </w:p>
          <w:p w14:paraId="57F51568" w14:textId="77777777" w:rsidR="00134DF7" w:rsidRDefault="00134DF7" w:rsidP="00AA3C85">
            <w:pPr>
              <w:widowControl w:val="0"/>
              <w:spacing w:before="60" w:after="60"/>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AA3C85">
            <w:pPr>
              <w:widowControl w:val="0"/>
              <w:spacing w:before="60" w:after="60"/>
              <w:jc w:val="left"/>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AA3C85">
            <w:pPr>
              <w:widowControl w:val="0"/>
              <w:spacing w:before="60" w:after="60"/>
              <w:jc w:val="left"/>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6A7C10">
            <w:pPr>
              <w:widowControl w:val="0"/>
              <w:numPr>
                <w:ilvl w:val="0"/>
                <w:numId w:val="6"/>
              </w:numPr>
              <w:tabs>
                <w:tab w:val="clear" w:pos="403"/>
              </w:tabs>
              <w:spacing w:before="60" w:after="60"/>
              <w:jc w:val="left"/>
            </w:pPr>
            <w:r>
              <w:rPr>
                <w:sz w:val="20"/>
                <w:szCs w:val="20"/>
              </w:rPr>
              <w:t>property not provided - values may be provided by the observations but a summary is not provided at this level</w:t>
            </w:r>
          </w:p>
          <w:p w14:paraId="71ED4CA3" w14:textId="77777777" w:rsidR="00134DF7" w:rsidRDefault="00134DF7"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37A20A51" w14:textId="77777777" w:rsidR="00134DF7" w:rsidRDefault="00134DF7" w:rsidP="006A7C10">
            <w:pPr>
              <w:widowControl w:val="0"/>
              <w:numPr>
                <w:ilvl w:val="0"/>
                <w:numId w:val="6"/>
              </w:numPr>
              <w:tabs>
                <w:tab w:val="clear" w:pos="403"/>
              </w:tabs>
              <w:spacing w:before="60" w:after="60"/>
              <w:jc w:val="left"/>
            </w:pPr>
            <w:r>
              <w:rPr>
                <w:sz w:val="20"/>
                <w:szCs w:val="20"/>
              </w:rPr>
              <w:t>property = value - this value applies to all observations within the collection</w:t>
            </w:r>
          </w:p>
          <w:p w14:paraId="5E729E10" w14:textId="77777777" w:rsidR="00134DF7" w:rsidRDefault="00134DF7" w:rsidP="006A7C10">
            <w:pPr>
              <w:widowControl w:val="0"/>
              <w:numPr>
                <w:ilvl w:val="0"/>
                <w:numId w:val="6"/>
              </w:numPr>
              <w:tabs>
                <w:tab w:val="clear" w:pos="403"/>
              </w:tabs>
              <w:spacing w:before="60" w:after="60"/>
              <w:jc w:val="left"/>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21FE5CE9" w:rsidR="00134DF7" w:rsidRPr="009D129E" w:rsidRDefault="00134DF7" w:rsidP="00134DF7">
      <w:pPr>
        <w:rPr>
          <w:sz w:val="20"/>
          <w:szCs w:val="20"/>
          <w:lang w:eastAsia="ja-JP"/>
        </w:rPr>
      </w:pPr>
      <w:r w:rsidRPr="009D129E">
        <w:rPr>
          <w:sz w:val="20"/>
          <w:szCs w:val="20"/>
          <w:lang w:eastAsia="ja-JP"/>
        </w:rPr>
        <w:lastRenderedPageBreak/>
        <w:t>NOTE</w:t>
      </w:r>
      <w:r w:rsidRPr="009D129E">
        <w:rPr>
          <w:sz w:val="20"/>
          <w:szCs w:val="20"/>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6D9DE343"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Observations in the collection can have any value for the </w:t>
      </w:r>
      <w:proofErr w:type="spellStart"/>
      <w:r w:rsidR="00134DF7">
        <w:rPr>
          <w:lang w:eastAsia="ja-JP"/>
        </w:rPr>
        <w:t>resultTime</w:t>
      </w:r>
      <w:proofErr w:type="spellEnd"/>
      <w:r w:rsidR="00134DF7">
        <w:rPr>
          <w:lang w:eastAsia="ja-JP"/>
        </w:rPr>
        <w:t xml:space="preserve"> property, since it is absent from the collection. </w:t>
      </w:r>
    </w:p>
    <w:p w14:paraId="11438137" w14:textId="5D247FAB"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None of the Observations in the collection provide a value for </w:t>
      </w:r>
      <w:proofErr w:type="spellStart"/>
      <w:r w:rsidR="00134DF7">
        <w:rPr>
          <w:lang w:eastAsia="ja-JP"/>
        </w:rPr>
        <w:t>validTime</w:t>
      </w:r>
      <w:proofErr w:type="spellEnd"/>
    </w:p>
    <w:p w14:paraId="65C0DB7E" w14:textId="5C42A68D"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Observations can have any value for the </w:t>
      </w:r>
      <w:proofErr w:type="spellStart"/>
      <w:r w:rsidR="00134DF7">
        <w:rPr>
          <w:lang w:eastAsia="ja-JP"/>
        </w:rPr>
        <w:t>phenomenonTime</w:t>
      </w:r>
      <w:proofErr w:type="spellEnd"/>
      <w:r w:rsidR="00134DF7">
        <w:rPr>
          <w:lang w:eastAsia="ja-JP"/>
        </w:rPr>
        <w:t xml:space="preserve"> property that falls completely in the given time range. Valid examples would be:</w:t>
      </w:r>
    </w:p>
    <w:p w14:paraId="32B159AD" w14:textId="03FC4A7D"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2020-01-05T00:00:00+05:00</w:t>
      </w:r>
    </w:p>
    <w:p w14:paraId="58CA00B6" w14:textId="00C25A08"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2020-01-05T10:00:00Z/2020-01-05T11:00:00Z</w:t>
      </w:r>
    </w:p>
    <w:p w14:paraId="588A2F2A" w14:textId="3B04965C"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3A091CC4" w:rsidR="00134DF7" w:rsidRDefault="009D129E" w:rsidP="009D129E">
      <w:pPr>
        <w:rPr>
          <w:lang w:eastAsia="ja-JP"/>
        </w:rPr>
      </w:pPr>
      <w:r w:rsidRPr="00C63000">
        <w:rPr>
          <w:b/>
          <w:bCs/>
          <w:sz w:val="20"/>
          <w:szCs w:val="20"/>
        </w:rPr>
        <w:t>—</w:t>
      </w:r>
      <w:r>
        <w:rPr>
          <w:b/>
          <w:bCs/>
          <w:sz w:val="20"/>
          <w:szCs w:val="20"/>
        </w:rPr>
        <w:tab/>
      </w:r>
      <w:r w:rsidR="00134DF7">
        <w:rPr>
          <w:lang w:eastAsia="ja-JP"/>
        </w:rPr>
        <w:t>1</w:t>
      </w:r>
    </w:p>
    <w:p w14:paraId="2E9EC0A0" w14:textId="7C5D8C4B" w:rsidR="00134DF7" w:rsidRDefault="009D129E" w:rsidP="009D129E">
      <w:pPr>
        <w:rPr>
          <w:lang w:eastAsia="ja-JP"/>
        </w:rPr>
      </w:pPr>
      <w:r w:rsidRPr="00C63000">
        <w:rPr>
          <w:b/>
          <w:bCs/>
          <w:sz w:val="20"/>
          <w:szCs w:val="20"/>
        </w:rPr>
        <w:t>—</w:t>
      </w:r>
      <w:r>
        <w:rPr>
          <w:b/>
          <w:bCs/>
          <w:sz w:val="20"/>
          <w:szCs w:val="20"/>
        </w:rPr>
        <w:tab/>
      </w:r>
      <w:r w:rsidR="00134DF7">
        <w:rPr>
          <w:lang w:eastAsia="ja-JP"/>
        </w:rPr>
        <w:t>9</w:t>
      </w:r>
    </w:p>
    <w:p w14:paraId="1B5084D5" w14:textId="2BDC07D8" w:rsidR="00134DF7" w:rsidRDefault="009D129E" w:rsidP="009D129E">
      <w:pPr>
        <w:rPr>
          <w:lang w:eastAsia="ja-JP"/>
        </w:rPr>
      </w:pPr>
      <w:r w:rsidRPr="00C63000">
        <w:rPr>
          <w:b/>
          <w:bCs/>
          <w:sz w:val="20"/>
          <w:szCs w:val="20"/>
        </w:rPr>
        <w:t>—</w:t>
      </w:r>
      <w:r>
        <w:rPr>
          <w:b/>
          <w:bCs/>
          <w:sz w:val="20"/>
          <w:szCs w:val="20"/>
        </w:rPr>
        <w:tab/>
      </w:r>
      <w:r w:rsidR="00134DF7">
        <w:rPr>
          <w:lang w:eastAsia="ja-JP"/>
        </w:rPr>
        <w:t>2, 5 (a set with the two values)</w:t>
      </w:r>
    </w:p>
    <w:p w14:paraId="7B049686" w14:textId="45983ADC" w:rsidR="00134DF7" w:rsidRDefault="009D129E" w:rsidP="009D129E">
      <w:pPr>
        <w:rPr>
          <w:lang w:eastAsia="ja-JP"/>
        </w:rPr>
      </w:pPr>
      <w:r w:rsidRPr="00C63000">
        <w:rPr>
          <w:b/>
          <w:bCs/>
          <w:sz w:val="20"/>
          <w:szCs w:val="20"/>
        </w:rPr>
        <w:t>—</w:t>
      </w:r>
      <w:r>
        <w:rPr>
          <w:b/>
          <w:bCs/>
          <w:sz w:val="20"/>
          <w:szCs w:val="20"/>
        </w:rPr>
        <w:tab/>
      </w:r>
      <w:r>
        <w:rPr>
          <w:lang w:eastAsia="ja-JP"/>
        </w:rPr>
        <w:t xml:space="preserve"> </w:t>
      </w:r>
      <w:r w:rsidR="00134DF7">
        <w:rPr>
          <w:lang w:eastAsia="ja-JP"/>
        </w:rPr>
        <w:t>[8.1 - 9.2] (a range of 8.1 to 9.2)</w:t>
      </w:r>
    </w:p>
    <w:p w14:paraId="7A0F86E4" w14:textId="7C16F331" w:rsidR="00134DF7" w:rsidRDefault="009D129E" w:rsidP="009D129E">
      <w:pPr>
        <w:rPr>
          <w:lang w:eastAsia="ja-JP"/>
        </w:rPr>
      </w:pPr>
      <w:r w:rsidRPr="00C63000">
        <w:rPr>
          <w:b/>
          <w:bCs/>
          <w:sz w:val="20"/>
          <w:szCs w:val="20"/>
        </w:rPr>
        <w:t>—</w:t>
      </w:r>
      <w:r>
        <w:rPr>
          <w:b/>
          <w:bCs/>
          <w:sz w:val="20"/>
          <w:szCs w:val="20"/>
        </w:rPr>
        <w:tab/>
      </w:r>
      <w:r w:rsidR="00134DF7">
        <w:rPr>
          <w:lang w:eastAsia="ja-JP"/>
        </w:rPr>
        <w:t>1, 2, 5, [8 - 11] (the exact set of values from the collection)</w:t>
      </w: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177CA6E0" w:rsidR="00134DF7" w:rsidRDefault="009D129E" w:rsidP="009D129E">
      <w:pPr>
        <w:rPr>
          <w:lang w:eastAsia="ja-JP"/>
        </w:rPr>
      </w:pPr>
      <w:r w:rsidRPr="00C63000">
        <w:rPr>
          <w:b/>
          <w:bCs/>
          <w:sz w:val="20"/>
          <w:szCs w:val="20"/>
        </w:rPr>
        <w:t>—</w:t>
      </w:r>
      <w:r>
        <w:rPr>
          <w:b/>
          <w:bCs/>
          <w:sz w:val="20"/>
          <w:szCs w:val="20"/>
        </w:rPr>
        <w:tab/>
      </w:r>
      <w:r w:rsidR="00134DF7">
        <w:rPr>
          <w:lang w:eastAsia="ja-JP"/>
        </w:rPr>
        <w:t>ultimateFeatureOfInterest=https://example.org/collections/42/items/42,</w:t>
      </w:r>
    </w:p>
    <w:p w14:paraId="6A18D355" w14:textId="241A8D75" w:rsidR="00134DF7" w:rsidRDefault="009D129E" w:rsidP="009D129E">
      <w:pPr>
        <w:rPr>
          <w:lang w:eastAsia="ja-JP"/>
        </w:rPr>
      </w:pPr>
      <w:r w:rsidRPr="00C63000">
        <w:rPr>
          <w:b/>
          <w:bCs/>
          <w:sz w:val="20"/>
          <w:szCs w:val="20"/>
        </w:rPr>
        <w:t>—</w:t>
      </w:r>
      <w:r>
        <w:rPr>
          <w:b/>
          <w:bCs/>
          <w:sz w:val="20"/>
          <w:szCs w:val="20"/>
        </w:rPr>
        <w:tab/>
      </w:r>
      <w:r w:rsidR="00134DF7">
        <w:rPr>
          <w:lang w:eastAsia="ja-JP"/>
        </w:rPr>
        <w:t>deployment=[empty/NIL/null] (i.e. property provided but with no content),</w:t>
      </w:r>
    </w:p>
    <w:p w14:paraId="55704642" w14:textId="29B1902E" w:rsidR="00134DF7" w:rsidRDefault="009D129E" w:rsidP="009D129E">
      <w:pPr>
        <w:rPr>
          <w:lang w:eastAsia="ja-JP"/>
        </w:rPr>
      </w:pPr>
      <w:r w:rsidRPr="00C63000">
        <w:rPr>
          <w:b/>
          <w:bCs/>
          <w:sz w:val="20"/>
          <w:szCs w:val="20"/>
        </w:rPr>
        <w:t>—</w:t>
      </w:r>
      <w:r>
        <w:rPr>
          <w:b/>
          <w:bCs/>
          <w:sz w:val="20"/>
          <w:szCs w:val="20"/>
        </w:rPr>
        <w:tab/>
      </w:r>
      <w:r w:rsidR="00134DF7">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261F561C" w:rsidR="00134DF7" w:rsidRPr="009D129E" w:rsidRDefault="009D129E" w:rsidP="009D129E">
      <w:pPr>
        <w:rPr>
          <w:lang w:eastAsia="ja-JP"/>
        </w:rPr>
      </w:pPr>
      <w:r>
        <w:rPr>
          <w:lang w:eastAsia="ja-JP"/>
        </w:rPr>
        <w:t>a)</w:t>
      </w:r>
      <w:r>
        <w:rPr>
          <w:lang w:eastAsia="ja-JP"/>
        </w:rPr>
        <w:tab/>
      </w:r>
      <w:r w:rsidR="00134DF7" w:rsidRPr="009D129E">
        <w:rPr>
          <w:lang w:eastAsia="ja-JP"/>
        </w:rPr>
        <w:t xml:space="preserve">the Observations in the collection all have the same </w:t>
      </w:r>
      <w:proofErr w:type="spellStart"/>
      <w:r w:rsidR="00134DF7" w:rsidRPr="009D129E">
        <w:rPr>
          <w:lang w:eastAsia="ja-JP"/>
        </w:rPr>
        <w:t>ultimateFeatureOfInterest</w:t>
      </w:r>
      <w:proofErr w:type="spellEnd"/>
      <w:r w:rsidR="00134DF7" w:rsidRPr="009D129E">
        <w:rPr>
          <w:lang w:eastAsia="ja-JP"/>
        </w:rPr>
        <w:t xml:space="preserve"> (a reference to https://example.org/collections/42/items/42),</w:t>
      </w:r>
    </w:p>
    <w:p w14:paraId="2839E750" w14:textId="3E06DCD3" w:rsidR="00134DF7" w:rsidRPr="009D129E" w:rsidRDefault="009D129E" w:rsidP="009D129E">
      <w:pPr>
        <w:rPr>
          <w:lang w:eastAsia="ja-JP"/>
        </w:rPr>
      </w:pPr>
      <w:r>
        <w:rPr>
          <w:lang w:eastAsia="ja-JP"/>
        </w:rPr>
        <w:lastRenderedPageBreak/>
        <w:t>b)</w:t>
      </w:r>
      <w:r>
        <w:rPr>
          <w:lang w:eastAsia="ja-JP"/>
        </w:rPr>
        <w:tab/>
      </w:r>
      <w:r w:rsidR="00134DF7" w:rsidRPr="009D129E">
        <w:rPr>
          <w:lang w:eastAsia="ja-JP"/>
        </w:rPr>
        <w:t>none of the Observations in the collection have a (reference to a) deployment,</w:t>
      </w:r>
    </w:p>
    <w:p w14:paraId="506BA1FB" w14:textId="65ED6BCE" w:rsidR="00134DF7" w:rsidRPr="009D129E" w:rsidRDefault="009D129E" w:rsidP="009D129E">
      <w:pPr>
        <w:rPr>
          <w:lang w:eastAsia="ja-JP"/>
        </w:rPr>
      </w:pPr>
      <w:r>
        <w:rPr>
          <w:lang w:eastAsia="ja-JP"/>
        </w:rPr>
        <w:t>c)</w:t>
      </w:r>
      <w:r>
        <w:rPr>
          <w:lang w:eastAsia="ja-JP"/>
        </w:rPr>
        <w:tab/>
      </w:r>
      <w:r w:rsidR="00134DF7" w:rsidRPr="009D129E">
        <w:rPr>
          <w:lang w:eastAsia="ja-JP"/>
        </w:rPr>
        <w:t>all Observations in the collection have either one, or both, of the referenced Observers.</w:t>
      </w:r>
    </w:p>
    <w:p w14:paraId="67D6BD93" w14:textId="207B6392" w:rsidR="00E651B7" w:rsidRPr="009D129E" w:rsidRDefault="009D129E" w:rsidP="009D129E">
      <w:pPr>
        <w:rPr>
          <w:lang w:eastAsia="ja-JP"/>
        </w:rPr>
      </w:pPr>
      <w:r>
        <w:rPr>
          <w:lang w:eastAsia="ja-JP"/>
        </w:rPr>
        <w:t>d)</w:t>
      </w:r>
      <w:r>
        <w:rPr>
          <w:lang w:eastAsia="ja-JP"/>
        </w:rPr>
        <w:tab/>
      </w:r>
      <w:r w:rsidR="00134DF7" w:rsidRPr="009D129E">
        <w:rPr>
          <w:lang w:eastAsia="ja-JP"/>
        </w:rPr>
        <w:t xml:space="preserve">Since the </w:t>
      </w:r>
      <w:proofErr w:type="spellStart"/>
      <w:r w:rsidR="00134DF7" w:rsidRPr="009D129E">
        <w:rPr>
          <w:lang w:eastAsia="ja-JP"/>
        </w:rPr>
        <w:t>proximateFeatureOfInterest</w:t>
      </w:r>
      <w:proofErr w:type="spellEnd"/>
      <w:r w:rsidR="00134DF7" w:rsidRPr="009D129E">
        <w:rPr>
          <w:lang w:eastAsia="ja-JP"/>
        </w:rPr>
        <w:t xml:space="preserve"> is not specified in the collection, the Observations in the collection can have any value for this field.</w:t>
      </w: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AA3C85">
            <w:pPr>
              <w:widowControl w:val="0"/>
              <w:spacing w:before="60" w:after="60"/>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AA3C85">
            <w:pPr>
              <w:widowControl w:val="0"/>
              <w:spacing w:before="60" w:after="60"/>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AA3C85">
        <w:tc>
          <w:tcPr>
            <w:tcW w:w="4526" w:type="dxa"/>
            <w:shd w:val="clear" w:color="auto" w:fill="auto"/>
            <w:tcMar>
              <w:top w:w="100" w:type="dxa"/>
              <w:left w:w="100" w:type="dxa"/>
              <w:bottom w:w="100" w:type="dxa"/>
              <w:right w:w="100" w:type="dxa"/>
            </w:tcMar>
          </w:tcPr>
          <w:p w14:paraId="73DA1B15" w14:textId="77777777" w:rsidR="006857A8" w:rsidRDefault="006857A8"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AA3C85">
            <w:pPr>
              <w:widowControl w:val="0"/>
              <w:spacing w:before="60" w:after="60"/>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AA3C85">
            <w:pPr>
              <w:widowControl w:val="0"/>
              <w:spacing w:before="60" w:after="60"/>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AA3C85">
            <w:pPr>
              <w:widowControl w:val="0"/>
              <w:spacing w:before="60" w:after="60"/>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AA3C85">
            <w:pPr>
              <w:widowControl w:val="0"/>
              <w:spacing w:before="60" w:after="60"/>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0" w:name="_Toc52962358"/>
      <w:proofErr w:type="spellStart"/>
      <w:r w:rsidRPr="00301203">
        <w:t>ObservingCapability</w:t>
      </w:r>
      <w:bookmarkEnd w:id="90"/>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AA3C85">
            <w:pPr>
              <w:widowControl w:val="0"/>
              <w:spacing w:before="60" w:after="60"/>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AA3C85">
            <w:pPr>
              <w:widowControl w:val="0"/>
              <w:spacing w:before="60" w:after="60"/>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AA3C85">
            <w:pPr>
              <w:widowControl w:val="0"/>
              <w:spacing w:before="60" w:after="60"/>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2834640"/>
                    </a:xfrm>
                    <a:prstGeom prst="rect">
                      <a:avLst/>
                    </a:prstGeom>
                  </pic:spPr>
                </pic:pic>
              </a:graphicData>
            </a:graphic>
          </wp:inline>
        </w:drawing>
      </w:r>
    </w:p>
    <w:p w14:paraId="0844C000" w14:textId="2B1C2663" w:rsidR="009A295C" w:rsidRDefault="00027B73" w:rsidP="00027B73">
      <w:pPr>
        <w:jc w:val="center"/>
        <w:rPr>
          <w:b/>
          <w:bCs/>
          <w:sz w:val="20"/>
          <w:szCs w:val="20"/>
        </w:rPr>
      </w:pPr>
      <w:r w:rsidRPr="00027B73">
        <w:rPr>
          <w:b/>
          <w:bCs/>
          <w:sz w:val="20"/>
          <w:szCs w:val="20"/>
        </w:rPr>
        <w:t>Figure</w:t>
      </w:r>
      <w:r w:rsidR="009D129E">
        <w:rPr>
          <w:b/>
          <w:bCs/>
          <w:sz w:val="20"/>
          <w:szCs w:val="20"/>
        </w:rPr>
        <w:t xml:space="preserve"> 3</w:t>
      </w:r>
      <w:r w:rsidR="00AA3C85">
        <w:rPr>
          <w:b/>
          <w:bCs/>
          <w:sz w:val="20"/>
          <w:szCs w:val="20"/>
        </w:rPr>
        <w:t>7</w:t>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8EA9C91" w:rsidR="00027B73" w:rsidRDefault="00DB07B5" w:rsidP="00DB07B5">
      <w:pPr>
        <w:jc w:val="center"/>
        <w:rPr>
          <w:b/>
          <w:bCs/>
          <w:sz w:val="20"/>
          <w:szCs w:val="20"/>
        </w:rPr>
      </w:pPr>
      <w:r w:rsidRPr="00DB07B5">
        <w:rPr>
          <w:b/>
          <w:bCs/>
          <w:sz w:val="20"/>
          <w:szCs w:val="20"/>
        </w:rPr>
        <w:t>Figure</w:t>
      </w:r>
      <w:r w:rsidR="009D129E">
        <w:rPr>
          <w:b/>
          <w:bCs/>
          <w:sz w:val="20"/>
          <w:szCs w:val="20"/>
        </w:rPr>
        <w:t xml:space="preserve"> 3</w:t>
      </w:r>
      <w:r w:rsidR="00AA3C85">
        <w:rPr>
          <w:b/>
          <w:bCs/>
          <w:sz w:val="20"/>
          <w:szCs w:val="20"/>
        </w:rPr>
        <w:t>8</w:t>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p>
    <w:p w14:paraId="475AC231" w14:textId="16BD709C" w:rsidR="00DB07B5" w:rsidRDefault="00EA07A9" w:rsidP="00EA07A9">
      <w:pPr>
        <w:pStyle w:val="Heading3"/>
      </w:pPr>
      <w:r w:rsidRPr="00EA07A9">
        <w:lastRenderedPageBreak/>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AA3C85">
            <w:pPr>
              <w:widowControl w:val="0"/>
              <w:spacing w:before="60" w:after="60"/>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12CE94F6" w:rsidR="009F640C" w:rsidRDefault="009D129E" w:rsidP="009D129E">
      <w:pPr>
        <w:rPr>
          <w:lang w:eastAsia="ja-JP"/>
        </w:rPr>
      </w:pPr>
      <w:r w:rsidRPr="00C63000">
        <w:rPr>
          <w:b/>
          <w:bCs/>
          <w:sz w:val="20"/>
          <w:szCs w:val="20"/>
        </w:rPr>
        <w:t>—</w:t>
      </w:r>
      <w:r>
        <w:rPr>
          <w:b/>
          <w:bCs/>
          <w:sz w:val="20"/>
          <w:szCs w:val="20"/>
        </w:rPr>
        <w:tab/>
      </w:r>
      <w:r w:rsidR="009F640C">
        <w:rPr>
          <w:lang w:eastAsia="ja-JP"/>
        </w:rPr>
        <w:t xml:space="preserve">some monitoring may have just one </w:t>
      </w:r>
      <w:proofErr w:type="spellStart"/>
      <w:r w:rsidR="009F640C">
        <w:rPr>
          <w:lang w:eastAsia="ja-JP"/>
        </w:rPr>
        <w:t>ObservingCapability</w:t>
      </w:r>
      <w:proofErr w:type="spellEnd"/>
      <w:r w:rsidR="009F640C">
        <w:rPr>
          <w:lang w:eastAsia="ja-JP"/>
        </w:rPr>
        <w:t xml:space="preserve">: </w:t>
      </w:r>
      <w:proofErr w:type="spellStart"/>
      <w:r w:rsidR="009F640C">
        <w:rPr>
          <w:lang w:eastAsia="ja-JP"/>
        </w:rPr>
        <w:t>ultimateFeatureOfInterest</w:t>
      </w:r>
      <w:proofErr w:type="spellEnd"/>
      <w:r w:rsidR="009F640C">
        <w:rPr>
          <w:lang w:eastAsia="ja-JP"/>
        </w:rPr>
        <w:t xml:space="preserve">:’Hydrogeological Unit 121AS’, </w:t>
      </w:r>
      <w:proofErr w:type="spellStart"/>
      <w:r w:rsidR="009F640C">
        <w:rPr>
          <w:lang w:eastAsia="ja-JP"/>
        </w:rPr>
        <w:t>proximateFeatureOfInterest</w:t>
      </w:r>
      <w:proofErr w:type="spellEnd"/>
      <w:r w:rsidR="009F640C">
        <w:rPr>
          <w:lang w:eastAsia="ja-JP"/>
        </w:rPr>
        <w:t>:’</w:t>
      </w:r>
      <w:proofErr w:type="spellStart"/>
      <w:r w:rsidR="009F640C">
        <w:rPr>
          <w:lang w:eastAsia="ja-JP"/>
        </w:rPr>
        <w:t>xyz</w:t>
      </w:r>
      <w:proofErr w:type="spellEnd"/>
      <w:r w:rsidR="009F640C">
        <w:rPr>
          <w:lang w:eastAsia="ja-JP"/>
        </w:rPr>
        <w:t xml:space="preserve">’, procedure: ‘Groundwater depth measurement by electronic probe’, </w:t>
      </w:r>
      <w:proofErr w:type="spellStart"/>
      <w:r w:rsidR="009F640C">
        <w:rPr>
          <w:lang w:eastAsia="ja-JP"/>
        </w:rPr>
        <w:t>observedProperty</w:t>
      </w:r>
      <w:proofErr w:type="spellEnd"/>
      <w:r w:rsidR="009F640C">
        <w:rPr>
          <w:lang w:eastAsia="ja-JP"/>
        </w:rPr>
        <w:t>: ‘</w:t>
      </w:r>
      <w:proofErr w:type="spellStart"/>
      <w:r w:rsidR="009F640C">
        <w:rPr>
          <w:lang w:eastAsia="ja-JP"/>
        </w:rPr>
        <w:t>GroundWaterDepth</w:t>
      </w:r>
      <w:proofErr w:type="spellEnd"/>
      <w:r w:rsidR="009F640C">
        <w:rPr>
          <w:lang w:eastAsia="ja-JP"/>
        </w:rPr>
        <w:t>’</w:t>
      </w:r>
    </w:p>
    <w:p w14:paraId="45A33459" w14:textId="1A356AE0" w:rsidR="009F640C" w:rsidRDefault="009D129E" w:rsidP="009D129E">
      <w:pPr>
        <w:rPr>
          <w:lang w:eastAsia="ja-JP"/>
        </w:rPr>
      </w:pPr>
      <w:r w:rsidRPr="00C63000">
        <w:rPr>
          <w:b/>
          <w:bCs/>
          <w:sz w:val="20"/>
          <w:szCs w:val="20"/>
        </w:rPr>
        <w:t>—</w:t>
      </w:r>
      <w:r>
        <w:rPr>
          <w:b/>
          <w:bCs/>
          <w:sz w:val="20"/>
          <w:szCs w:val="20"/>
        </w:rPr>
        <w:tab/>
      </w:r>
      <w:r w:rsidR="009F640C">
        <w:rPr>
          <w:lang w:eastAsia="ja-JP"/>
        </w:rPr>
        <w:t xml:space="preserve">some other, may have several such as </w:t>
      </w:r>
    </w:p>
    <w:p w14:paraId="211C2329" w14:textId="0E51CE1F"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‘Groundwater depth measurement by electronic probe’, </w:t>
      </w:r>
      <w:proofErr w:type="spellStart"/>
      <w:r w:rsidR="009F640C">
        <w:rPr>
          <w:lang w:eastAsia="ja-JP"/>
        </w:rPr>
        <w:t>observedProperty</w:t>
      </w:r>
      <w:proofErr w:type="spellEnd"/>
      <w:r w:rsidR="009F640C">
        <w:rPr>
          <w:lang w:eastAsia="ja-JP"/>
        </w:rPr>
        <w:t>: ‘</w:t>
      </w:r>
      <w:proofErr w:type="spellStart"/>
      <w:r w:rsidR="009F640C">
        <w:rPr>
          <w:lang w:eastAsia="ja-JP"/>
        </w:rPr>
        <w:t>GroundWaterDepth</w:t>
      </w:r>
      <w:proofErr w:type="spellEnd"/>
      <w:r w:rsidR="009F640C">
        <w:rPr>
          <w:lang w:eastAsia="ja-JP"/>
        </w:rPr>
        <w:t>’</w:t>
      </w:r>
    </w:p>
    <w:p w14:paraId="4F7D93CA" w14:textId="735D3E52"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‘Digital recording </w:t>
      </w:r>
      <w:proofErr w:type="spellStart"/>
      <w:r w:rsidR="009F640C">
        <w:rPr>
          <w:lang w:eastAsia="ja-JP"/>
        </w:rPr>
        <w:t>teletransmitted</w:t>
      </w:r>
      <w:proofErr w:type="spellEnd"/>
      <w:r w:rsidR="009F640C">
        <w:rPr>
          <w:lang w:eastAsia="ja-JP"/>
        </w:rPr>
        <w:t xml:space="preserve">’, </w:t>
      </w:r>
      <w:proofErr w:type="spellStart"/>
      <w:r w:rsidR="009F640C">
        <w:rPr>
          <w:lang w:eastAsia="ja-JP"/>
        </w:rPr>
        <w:t>observedProperty</w:t>
      </w:r>
      <w:proofErr w:type="spellEnd"/>
      <w:r w:rsidR="009F640C">
        <w:rPr>
          <w:lang w:eastAsia="ja-JP"/>
        </w:rPr>
        <w:t>: ‘Water Temperature’</w:t>
      </w:r>
    </w:p>
    <w:p w14:paraId="1F9B998E" w14:textId="5B2CBF6E" w:rsidR="009F640C" w:rsidRDefault="009D129E" w:rsidP="009D129E">
      <w:pPr>
        <w:ind w:left="403"/>
        <w:rPr>
          <w:lang w:eastAsia="ja-JP"/>
        </w:rPr>
      </w:pPr>
      <w:r w:rsidRPr="00C63000">
        <w:rPr>
          <w:b/>
          <w:bCs/>
          <w:sz w:val="20"/>
          <w:szCs w:val="20"/>
        </w:rPr>
        <w:t>—</w:t>
      </w:r>
      <w:r>
        <w:rPr>
          <w:b/>
          <w:bCs/>
          <w:sz w:val="20"/>
          <w:szCs w:val="20"/>
        </w:rPr>
        <w:tab/>
      </w:r>
      <w:proofErr w:type="spellStart"/>
      <w:r w:rsidR="009F640C">
        <w:rPr>
          <w:lang w:eastAsia="ja-JP"/>
        </w:rPr>
        <w:t>ultimateFeatureOfInterest</w:t>
      </w:r>
      <w:proofErr w:type="spellEnd"/>
      <w:r w:rsidR="009F640C">
        <w:rPr>
          <w:lang w:eastAsia="ja-JP"/>
        </w:rPr>
        <w:t>: ‘</w:t>
      </w:r>
      <w:proofErr w:type="spellStart"/>
      <w:r w:rsidR="009F640C">
        <w:rPr>
          <w:lang w:eastAsia="ja-JP"/>
        </w:rPr>
        <w:t>Entite</w:t>
      </w:r>
      <w:proofErr w:type="spellEnd"/>
      <w:r w:rsidR="009F640C">
        <w:rPr>
          <w:lang w:eastAsia="ja-JP"/>
        </w:rPr>
        <w:t xml:space="preserve"> </w:t>
      </w:r>
      <w:proofErr w:type="spellStart"/>
      <w:r w:rsidR="009F640C">
        <w:rPr>
          <w:lang w:eastAsia="ja-JP"/>
        </w:rPr>
        <w:t>hydrogeologique</w:t>
      </w:r>
      <w:proofErr w:type="spellEnd"/>
      <w:r w:rsidR="009F640C">
        <w:rPr>
          <w:lang w:eastAsia="ja-JP"/>
        </w:rPr>
        <w:t xml:space="preserve"> 143AE05’, </w:t>
      </w:r>
      <w:proofErr w:type="spellStart"/>
      <w:r w:rsidR="009F640C">
        <w:rPr>
          <w:lang w:eastAsia="ja-JP"/>
        </w:rPr>
        <w:t>proximateFeatureOfInterest</w:t>
      </w:r>
      <w:proofErr w:type="spellEnd"/>
      <w:r w:rsidR="009F640C">
        <w:rPr>
          <w:lang w:eastAsia="ja-JP"/>
        </w:rPr>
        <w:t>: ‘</w:t>
      </w:r>
      <w:proofErr w:type="spellStart"/>
      <w:r w:rsidR="009F640C">
        <w:rPr>
          <w:lang w:eastAsia="ja-JP"/>
        </w:rPr>
        <w:t>Calcaires</w:t>
      </w:r>
      <w:proofErr w:type="spellEnd"/>
      <w:r w:rsidR="009F640C">
        <w:rPr>
          <w:lang w:eastAsia="ja-JP"/>
        </w:rPr>
        <w:t xml:space="preserve"> du </w:t>
      </w:r>
      <w:proofErr w:type="spellStart"/>
      <w:r w:rsidR="009F640C">
        <w:rPr>
          <w:lang w:eastAsia="ja-JP"/>
        </w:rPr>
        <w:t>Muschelkalk</w:t>
      </w:r>
      <w:proofErr w:type="spellEnd"/>
      <w:r w:rsidR="009F640C">
        <w:rPr>
          <w:lang w:eastAsia="ja-JP"/>
        </w:rPr>
        <w:t xml:space="preserve"> de Lorraine à SERVIGNY-LES-RAVILLE’, procedure: ‘Digital recording </w:t>
      </w:r>
      <w:proofErr w:type="spellStart"/>
      <w:r w:rsidR="009F640C">
        <w:rPr>
          <w:lang w:eastAsia="ja-JP"/>
        </w:rPr>
        <w:t>teletransmitted</w:t>
      </w:r>
      <w:proofErr w:type="spellEnd"/>
      <w:r w:rsidR="009F640C">
        <w:rPr>
          <w:lang w:eastAsia="ja-JP"/>
        </w:rPr>
        <w:t xml:space="preserve">’, </w:t>
      </w:r>
      <w:proofErr w:type="spellStart"/>
      <w:r w:rsidR="009F640C">
        <w:rPr>
          <w:lang w:eastAsia="ja-JP"/>
        </w:rPr>
        <w:t>observedProperty</w:t>
      </w:r>
      <w:proofErr w:type="spellEnd"/>
      <w:r w:rsidR="009F640C">
        <w:rPr>
          <w:lang w:eastAsia="ja-JP"/>
        </w:rPr>
        <w:t>: ‘Water conductivity measured at 25°C’</w:t>
      </w:r>
    </w:p>
    <w:p w14:paraId="1E854A6C" w14:textId="606F5C93" w:rsidR="009F640C" w:rsidRPr="009D129E" w:rsidRDefault="009F640C" w:rsidP="009F640C">
      <w:pPr>
        <w:rPr>
          <w:sz w:val="20"/>
          <w:szCs w:val="20"/>
          <w:lang w:eastAsia="ja-JP"/>
        </w:rPr>
      </w:pPr>
      <w:r w:rsidRPr="009D129E">
        <w:rPr>
          <w:sz w:val="20"/>
          <w:szCs w:val="20"/>
          <w:lang w:eastAsia="ja-JP"/>
        </w:rPr>
        <w:t>NOTE</w:t>
      </w:r>
      <w:r w:rsidRPr="009D129E">
        <w:rPr>
          <w:sz w:val="20"/>
          <w:szCs w:val="20"/>
          <w:lang w:eastAsia="ja-JP"/>
        </w:rPr>
        <w:tab/>
        <w:t xml:space="preserve">In the example above, URIs have been removed and </w:t>
      </w:r>
      <w:r w:rsidR="004C400E" w:rsidRPr="009D129E">
        <w:rPr>
          <w:sz w:val="20"/>
          <w:szCs w:val="20"/>
          <w:lang w:eastAsia="ja-JP"/>
        </w:rPr>
        <w:t xml:space="preserve">only the </w:t>
      </w:r>
      <w:r w:rsidRPr="009D129E">
        <w:rPr>
          <w:sz w:val="20"/>
          <w:szCs w:val="20"/>
          <w:lang w:eastAsia="ja-JP"/>
        </w:rPr>
        <w:t xml:space="preserve">labels provided </w:t>
      </w:r>
      <w:r w:rsidR="004C400E" w:rsidRPr="009D129E">
        <w:rPr>
          <w:sz w:val="20"/>
          <w:szCs w:val="20"/>
          <w:lang w:eastAsia="ja-JP"/>
        </w:rPr>
        <w:t>for better readability.</w:t>
      </w:r>
    </w:p>
    <w:p w14:paraId="2B3F6BF7" w14:textId="69EB8238" w:rsidR="00891766" w:rsidRDefault="00272D78" w:rsidP="00272D78">
      <w:pPr>
        <w:pStyle w:val="Heading2"/>
      </w:pPr>
      <w:bookmarkStart w:id="91" w:name="_Toc52962359"/>
      <w:proofErr w:type="spellStart"/>
      <w:r w:rsidRPr="00272D78">
        <w:t>ObservableProperty</w:t>
      </w:r>
      <w:bookmarkEnd w:id="91"/>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AA3C85">
            <w:pPr>
              <w:widowControl w:val="0"/>
              <w:spacing w:before="60" w:after="60"/>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AA3C85">
            <w:pPr>
              <w:widowControl w:val="0"/>
              <w:spacing w:before="60" w:after="60"/>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AA3C85">
            <w:pPr>
              <w:widowControl w:val="0"/>
              <w:spacing w:before="60" w:after="60"/>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AA3C85">
            <w:pPr>
              <w:widowControl w:val="0"/>
              <w:spacing w:before="60" w:after="60"/>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794385"/>
                    </a:xfrm>
                    <a:prstGeom prst="rect">
                      <a:avLst/>
                    </a:prstGeom>
                  </pic:spPr>
                </pic:pic>
              </a:graphicData>
            </a:graphic>
          </wp:inline>
        </w:drawing>
      </w:r>
    </w:p>
    <w:p w14:paraId="20F35ED1" w14:textId="275ED34F" w:rsidR="00FE7E61" w:rsidRDefault="00FE7E61" w:rsidP="00FE7E61">
      <w:pPr>
        <w:jc w:val="center"/>
        <w:rPr>
          <w:b/>
          <w:bCs/>
          <w:sz w:val="20"/>
          <w:szCs w:val="20"/>
        </w:rPr>
      </w:pPr>
      <w:r w:rsidRPr="00FE7E61">
        <w:rPr>
          <w:b/>
          <w:bCs/>
          <w:sz w:val="20"/>
          <w:szCs w:val="20"/>
        </w:rPr>
        <w:t>Figure</w:t>
      </w:r>
      <w:r w:rsidR="009D129E">
        <w:rPr>
          <w:b/>
          <w:bCs/>
          <w:sz w:val="20"/>
          <w:szCs w:val="20"/>
        </w:rPr>
        <w:t xml:space="preserve"> 3</w:t>
      </w:r>
      <w:r w:rsidR="00AA3C85">
        <w:rPr>
          <w:b/>
          <w:bCs/>
          <w:sz w:val="20"/>
          <w:szCs w:val="20"/>
        </w:rPr>
        <w:t>9</w:t>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9888FC1" w:rsidR="00FE7E61" w:rsidRDefault="00472422" w:rsidP="00472422">
      <w:pPr>
        <w:jc w:val="center"/>
        <w:rPr>
          <w:b/>
          <w:bCs/>
          <w:sz w:val="20"/>
          <w:szCs w:val="20"/>
        </w:rPr>
      </w:pPr>
      <w:r w:rsidRPr="00472422">
        <w:rPr>
          <w:b/>
          <w:bCs/>
          <w:sz w:val="20"/>
          <w:szCs w:val="20"/>
        </w:rPr>
        <w:t>Figure</w:t>
      </w:r>
      <w:r w:rsidR="009D129E">
        <w:rPr>
          <w:b/>
          <w:bCs/>
          <w:sz w:val="20"/>
          <w:szCs w:val="20"/>
        </w:rPr>
        <w:t xml:space="preserve"> </w:t>
      </w:r>
      <w:r w:rsidR="00AA3C85">
        <w:rPr>
          <w:b/>
          <w:bCs/>
          <w:sz w:val="20"/>
          <w:szCs w:val="20"/>
        </w:rPr>
        <w:t>40</w:t>
      </w:r>
      <w:r w:rsidRPr="00472422">
        <w:rPr>
          <w:b/>
          <w:bCs/>
          <w:sz w:val="20"/>
          <w:szCs w:val="20"/>
        </w:rPr>
        <w:t xml:space="preserve"> — Context diagram for the Basic Observations — </w:t>
      </w:r>
      <w:proofErr w:type="spellStart"/>
      <w:r w:rsidRPr="00472422">
        <w:rPr>
          <w:b/>
          <w:bCs/>
          <w:sz w:val="20"/>
          <w:szCs w:val="20"/>
        </w:rPr>
        <w:t>ObservableProperty</w:t>
      </w:r>
      <w:proofErr w:type="spellEnd"/>
    </w:p>
    <w:p w14:paraId="18F29E90" w14:textId="768D5CDA" w:rsidR="00472422" w:rsidRDefault="00A10F3F" w:rsidP="00A10F3F">
      <w:pPr>
        <w:pStyle w:val="Heading2"/>
      </w:pPr>
      <w:bookmarkStart w:id="92" w:name="_Toc52962360"/>
      <w:proofErr w:type="spellStart"/>
      <w:r w:rsidRPr="00A10F3F">
        <w:t>ObservingProcedure</w:t>
      </w:r>
      <w:bookmarkEnd w:id="92"/>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AA3C85">
            <w:pPr>
              <w:widowControl w:val="0"/>
              <w:spacing w:before="60" w:after="60"/>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AA3C85">
            <w:pPr>
              <w:widowControl w:val="0"/>
              <w:spacing w:before="60" w:after="60"/>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AA3C85">
            <w:pPr>
              <w:widowControl w:val="0"/>
              <w:spacing w:before="60" w:after="60"/>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AA3C85">
            <w:pPr>
              <w:widowControl w:val="0"/>
              <w:spacing w:before="60" w:after="60"/>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861060"/>
                    </a:xfrm>
                    <a:prstGeom prst="rect">
                      <a:avLst/>
                    </a:prstGeom>
                  </pic:spPr>
                </pic:pic>
              </a:graphicData>
            </a:graphic>
          </wp:inline>
        </w:drawing>
      </w:r>
    </w:p>
    <w:p w14:paraId="3596032D" w14:textId="5E9C5B75" w:rsidR="00A10F3F" w:rsidRDefault="0056682B" w:rsidP="0056682B">
      <w:pPr>
        <w:jc w:val="center"/>
        <w:rPr>
          <w:b/>
          <w:bCs/>
          <w:sz w:val="20"/>
          <w:szCs w:val="20"/>
        </w:rPr>
      </w:pPr>
      <w:r w:rsidRPr="0056682B">
        <w:rPr>
          <w:b/>
          <w:bCs/>
          <w:sz w:val="20"/>
          <w:szCs w:val="20"/>
        </w:rPr>
        <w:t>Figure</w:t>
      </w:r>
      <w:r w:rsidR="009D129E">
        <w:rPr>
          <w:b/>
          <w:bCs/>
          <w:sz w:val="20"/>
          <w:szCs w:val="20"/>
        </w:rPr>
        <w:t xml:space="preserve"> 4</w:t>
      </w:r>
      <w:r w:rsidR="00AA3C85">
        <w:rPr>
          <w:b/>
          <w:bCs/>
          <w:sz w:val="20"/>
          <w:szCs w:val="20"/>
        </w:rPr>
        <w:t>1</w:t>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2">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8DCA2A4" w:rsidR="0056682B" w:rsidRDefault="00793258" w:rsidP="00793258">
      <w:pPr>
        <w:jc w:val="center"/>
        <w:rPr>
          <w:b/>
          <w:bCs/>
          <w:sz w:val="20"/>
          <w:szCs w:val="20"/>
        </w:rPr>
      </w:pPr>
      <w:r w:rsidRPr="00793258">
        <w:rPr>
          <w:b/>
          <w:bCs/>
          <w:sz w:val="20"/>
          <w:szCs w:val="20"/>
        </w:rPr>
        <w:t>Figure</w:t>
      </w:r>
      <w:r w:rsidR="009D129E">
        <w:rPr>
          <w:b/>
          <w:bCs/>
          <w:sz w:val="20"/>
          <w:szCs w:val="20"/>
        </w:rPr>
        <w:t xml:space="preserve"> 4</w:t>
      </w:r>
      <w:r w:rsidR="00AA3C85">
        <w:rPr>
          <w:b/>
          <w:bCs/>
          <w:sz w:val="20"/>
          <w:szCs w:val="20"/>
        </w:rPr>
        <w:t>2</w:t>
      </w:r>
      <w:r w:rsidRPr="00793258">
        <w:rPr>
          <w:b/>
          <w:bCs/>
          <w:sz w:val="20"/>
          <w:szCs w:val="20"/>
        </w:rPr>
        <w:t xml:space="preserve"> — Context diagram for Basic Observations — </w:t>
      </w:r>
      <w:proofErr w:type="spellStart"/>
      <w:r w:rsidRPr="00793258">
        <w:rPr>
          <w:b/>
          <w:bCs/>
          <w:sz w:val="20"/>
          <w:szCs w:val="20"/>
        </w:rPr>
        <w:t>ObservingProcedure</w:t>
      </w:r>
      <w:proofErr w:type="spellEnd"/>
    </w:p>
    <w:p w14:paraId="27655608" w14:textId="2A73FA72" w:rsidR="009E19B6" w:rsidRDefault="00397804" w:rsidP="00397804">
      <w:pPr>
        <w:pStyle w:val="Heading2"/>
      </w:pPr>
      <w:bookmarkStart w:id="93" w:name="_Toc52962361"/>
      <w:r w:rsidRPr="00397804">
        <w:t>Observer</w:t>
      </w:r>
      <w:bookmarkEnd w:id="93"/>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AA3C85">
            <w:pPr>
              <w:widowControl w:val="0"/>
              <w:spacing w:before="60" w:after="60"/>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AA3C85">
            <w:pPr>
              <w:widowControl w:val="0"/>
              <w:spacing w:before="60" w:after="60"/>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AA3C85">
            <w:pPr>
              <w:widowControl w:val="0"/>
              <w:spacing w:before="60" w:after="60"/>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AA3C85">
            <w:pPr>
              <w:widowControl w:val="0"/>
              <w:spacing w:before="60" w:after="60"/>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AA3C85">
            <w:pPr>
              <w:widowControl w:val="0"/>
              <w:spacing w:before="60" w:after="60"/>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1497965"/>
                    </a:xfrm>
                    <a:prstGeom prst="rect">
                      <a:avLst/>
                    </a:prstGeom>
                  </pic:spPr>
                </pic:pic>
              </a:graphicData>
            </a:graphic>
          </wp:inline>
        </w:drawing>
      </w:r>
    </w:p>
    <w:p w14:paraId="059F6596" w14:textId="064D621D" w:rsidR="008A3988" w:rsidRDefault="00A23375" w:rsidP="00A23375">
      <w:pPr>
        <w:jc w:val="center"/>
        <w:rPr>
          <w:b/>
          <w:bCs/>
          <w:sz w:val="20"/>
          <w:szCs w:val="20"/>
        </w:rPr>
      </w:pPr>
      <w:r w:rsidRPr="00A23375">
        <w:rPr>
          <w:b/>
          <w:bCs/>
          <w:sz w:val="20"/>
          <w:szCs w:val="20"/>
        </w:rPr>
        <w:t>Figure</w:t>
      </w:r>
      <w:r w:rsidR="009D129E">
        <w:rPr>
          <w:b/>
          <w:bCs/>
          <w:sz w:val="20"/>
          <w:szCs w:val="20"/>
        </w:rPr>
        <w:t xml:space="preserve"> 4</w:t>
      </w:r>
      <w:r w:rsidR="00AA3C85">
        <w:rPr>
          <w:b/>
          <w:bCs/>
          <w:sz w:val="20"/>
          <w:szCs w:val="20"/>
        </w:rPr>
        <w:t>3</w:t>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2886AFD" w:rsidR="00A23375" w:rsidRDefault="003565D4" w:rsidP="003565D4">
      <w:pPr>
        <w:jc w:val="center"/>
        <w:rPr>
          <w:b/>
          <w:bCs/>
          <w:sz w:val="20"/>
          <w:szCs w:val="20"/>
        </w:rPr>
      </w:pPr>
      <w:r w:rsidRPr="003565D4">
        <w:rPr>
          <w:b/>
          <w:bCs/>
          <w:sz w:val="20"/>
          <w:szCs w:val="20"/>
        </w:rPr>
        <w:t>Figure</w:t>
      </w:r>
      <w:r w:rsidR="009D129E">
        <w:rPr>
          <w:b/>
          <w:bCs/>
          <w:sz w:val="20"/>
          <w:szCs w:val="20"/>
        </w:rPr>
        <w:t xml:space="preserve"> 4</w:t>
      </w:r>
      <w:r w:rsidR="00AA3C85">
        <w:rPr>
          <w:b/>
          <w:bCs/>
          <w:sz w:val="20"/>
          <w:szCs w:val="20"/>
        </w:rPr>
        <w:t>4</w:t>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94" w:name="_Toc52962362"/>
      <w:r w:rsidRPr="008E22C4">
        <w:t>Host</w:t>
      </w:r>
      <w:bookmarkEnd w:id="9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AA3C85">
            <w:pPr>
              <w:widowControl w:val="0"/>
              <w:spacing w:before="60" w:after="60"/>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AA3C85">
            <w:pPr>
              <w:widowControl w:val="0"/>
              <w:spacing w:before="60" w:after="60"/>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AA3C85">
            <w:pPr>
              <w:widowControl w:val="0"/>
              <w:spacing w:before="60" w:after="60"/>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AA3C85">
            <w:pPr>
              <w:widowControl w:val="0"/>
              <w:spacing w:before="60" w:after="60"/>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AA3C85">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1517650"/>
                    </a:xfrm>
                    <a:prstGeom prst="rect">
                      <a:avLst/>
                    </a:prstGeom>
                  </pic:spPr>
                </pic:pic>
              </a:graphicData>
            </a:graphic>
          </wp:inline>
        </w:drawing>
      </w:r>
    </w:p>
    <w:p w14:paraId="519824C4" w14:textId="0876E0B8" w:rsidR="008E22C4" w:rsidRDefault="00594FA6" w:rsidP="00594FA6">
      <w:pPr>
        <w:jc w:val="center"/>
        <w:rPr>
          <w:b/>
          <w:bCs/>
          <w:sz w:val="20"/>
          <w:szCs w:val="20"/>
        </w:rPr>
      </w:pPr>
      <w:r w:rsidRPr="00594FA6">
        <w:rPr>
          <w:b/>
          <w:bCs/>
          <w:sz w:val="20"/>
          <w:szCs w:val="20"/>
        </w:rPr>
        <w:t>Figure</w:t>
      </w:r>
      <w:r w:rsidR="009D129E">
        <w:rPr>
          <w:b/>
          <w:bCs/>
          <w:sz w:val="20"/>
          <w:szCs w:val="20"/>
        </w:rPr>
        <w:t xml:space="preserve"> 4</w:t>
      </w:r>
      <w:r w:rsidR="00AA3C85">
        <w:rPr>
          <w:b/>
          <w:bCs/>
          <w:sz w:val="20"/>
          <w:szCs w:val="20"/>
        </w:rPr>
        <w:t>5</w:t>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95" w:name="_Toc52962363"/>
      <w:r w:rsidRPr="00C06E23">
        <w:t>Deployment</w:t>
      </w:r>
      <w:bookmarkEnd w:id="95"/>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AA3C85">
            <w:pPr>
              <w:widowControl w:val="0"/>
              <w:spacing w:before="60" w:after="60"/>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AA3C85">
            <w:pPr>
              <w:widowControl w:val="0"/>
              <w:spacing w:before="60" w:after="60"/>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AA3C85">
            <w:pPr>
              <w:widowControl w:val="0"/>
              <w:spacing w:before="60" w:after="60"/>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167765"/>
                    </a:xfrm>
                    <a:prstGeom prst="rect">
                      <a:avLst/>
                    </a:prstGeom>
                  </pic:spPr>
                </pic:pic>
              </a:graphicData>
            </a:graphic>
          </wp:inline>
        </w:drawing>
      </w:r>
    </w:p>
    <w:p w14:paraId="73778CB4" w14:textId="55A2EE5A" w:rsidR="00C06E23" w:rsidRDefault="007D3C2A" w:rsidP="007D3C2A">
      <w:pPr>
        <w:jc w:val="center"/>
        <w:rPr>
          <w:b/>
          <w:bCs/>
          <w:sz w:val="20"/>
          <w:szCs w:val="20"/>
        </w:rPr>
      </w:pPr>
      <w:r w:rsidRPr="007D3C2A">
        <w:rPr>
          <w:b/>
          <w:bCs/>
          <w:sz w:val="20"/>
          <w:szCs w:val="20"/>
        </w:rPr>
        <w:t>Figure</w:t>
      </w:r>
      <w:r w:rsidR="009D129E">
        <w:rPr>
          <w:b/>
          <w:bCs/>
          <w:sz w:val="20"/>
          <w:szCs w:val="20"/>
        </w:rPr>
        <w:t xml:space="preserve"> 4</w:t>
      </w:r>
      <w:r w:rsidR="00AA3C85">
        <w:rPr>
          <w:b/>
          <w:bCs/>
          <w:sz w:val="20"/>
          <w:szCs w:val="20"/>
        </w:rPr>
        <w:t>6</w:t>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96" w:name="_Toc52962364"/>
      <w:proofErr w:type="spellStart"/>
      <w:r w:rsidRPr="000778C3">
        <w:lastRenderedPageBreak/>
        <w:t>GenericDomainFeature</w:t>
      </w:r>
      <w:bookmarkEnd w:id="96"/>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AA3C85">
            <w:pPr>
              <w:widowControl w:val="0"/>
              <w:spacing w:before="60" w:after="60"/>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AA3C85">
            <w:pPr>
              <w:widowControl w:val="0"/>
              <w:spacing w:before="60" w:after="60"/>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AA3C85">
            <w:pPr>
              <w:widowControl w:val="0"/>
              <w:spacing w:before="60" w:after="60"/>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AA3C85">
            <w:pPr>
              <w:widowControl w:val="0"/>
              <w:spacing w:before="60" w:after="60"/>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0">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5389372" cy="948984"/>
                    </a:xfrm>
                    <a:prstGeom prst="rect">
                      <a:avLst/>
                    </a:prstGeom>
                  </pic:spPr>
                </pic:pic>
              </a:graphicData>
            </a:graphic>
          </wp:inline>
        </w:drawing>
      </w:r>
    </w:p>
    <w:p w14:paraId="67925294" w14:textId="7A664506" w:rsidR="0041703C" w:rsidRDefault="00EF1691" w:rsidP="00EF1691">
      <w:pPr>
        <w:jc w:val="center"/>
        <w:rPr>
          <w:b/>
          <w:bCs/>
          <w:sz w:val="20"/>
          <w:szCs w:val="20"/>
        </w:rPr>
      </w:pPr>
      <w:r w:rsidRPr="00EF1691">
        <w:rPr>
          <w:b/>
          <w:bCs/>
          <w:sz w:val="20"/>
          <w:szCs w:val="20"/>
        </w:rPr>
        <w:t>Figure</w:t>
      </w:r>
      <w:r w:rsidR="009D129E">
        <w:rPr>
          <w:b/>
          <w:bCs/>
          <w:sz w:val="20"/>
          <w:szCs w:val="20"/>
        </w:rPr>
        <w:t xml:space="preserve"> 4</w:t>
      </w:r>
      <w:r w:rsidR="00AA3C85">
        <w:rPr>
          <w:b/>
          <w:bCs/>
          <w:sz w:val="20"/>
          <w:szCs w:val="20"/>
        </w:rPr>
        <w:t>7</w:t>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DEE1A97" w:rsidR="00F23B84" w:rsidRPr="00F23B84" w:rsidRDefault="00F23B84" w:rsidP="00F23B84">
      <w:pPr>
        <w:jc w:val="center"/>
        <w:rPr>
          <w:b/>
          <w:bCs/>
          <w:sz w:val="20"/>
          <w:szCs w:val="20"/>
        </w:rPr>
      </w:pPr>
      <w:r w:rsidRPr="00F23B84">
        <w:rPr>
          <w:b/>
          <w:bCs/>
          <w:sz w:val="20"/>
          <w:szCs w:val="20"/>
        </w:rPr>
        <w:t>Figure</w:t>
      </w:r>
      <w:r w:rsidR="009D129E">
        <w:rPr>
          <w:b/>
          <w:bCs/>
          <w:sz w:val="20"/>
          <w:szCs w:val="20"/>
        </w:rPr>
        <w:t xml:space="preserve"> 4</w:t>
      </w:r>
      <w:r w:rsidR="00AA3C85">
        <w:rPr>
          <w:b/>
          <w:bCs/>
          <w:sz w:val="20"/>
          <w:szCs w:val="20"/>
        </w:rPr>
        <w:t>8</w:t>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AA3C85">
            <w:pPr>
              <w:widowControl w:val="0"/>
              <w:spacing w:before="60" w:after="60"/>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12D6CEA" w:rsidR="0098400C" w:rsidRPr="009D129E" w:rsidRDefault="0098400C" w:rsidP="00D528AC">
      <w:pPr>
        <w:rPr>
          <w:sz w:val="20"/>
          <w:szCs w:val="20"/>
          <w:lang w:eastAsia="ja-JP"/>
        </w:rPr>
      </w:pPr>
      <w:r w:rsidRPr="009D129E">
        <w:rPr>
          <w:sz w:val="20"/>
          <w:szCs w:val="20"/>
          <w:lang w:eastAsia="ja-JP"/>
        </w:rPr>
        <w:t>NOTE</w:t>
      </w:r>
      <w:r w:rsidRPr="009D129E">
        <w:rPr>
          <w:sz w:val="20"/>
          <w:szCs w:val="20"/>
          <w:lang w:eastAsia="ja-JP"/>
        </w:rPr>
        <w:tab/>
        <w:t>This type is foreseen as a placeholder for specialized domain features in order to enable rapid prototyping.</w:t>
      </w:r>
    </w:p>
    <w:p w14:paraId="3DF39B33" w14:textId="74E9766A" w:rsidR="00752CFD" w:rsidRDefault="00752CFD" w:rsidP="00752CFD">
      <w:pPr>
        <w:pStyle w:val="Heading2"/>
      </w:pPr>
      <w:bookmarkStart w:id="97" w:name="_Toc52962365"/>
      <w:proofErr w:type="spellStart"/>
      <w:r w:rsidRPr="00752CFD">
        <w:t>Codelists</w:t>
      </w:r>
      <w:bookmarkEnd w:id="97"/>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82C3E" w14:paraId="06548D51" w14:textId="77777777" w:rsidTr="00AA3C85">
        <w:tc>
          <w:tcPr>
            <w:tcW w:w="4526" w:type="dxa"/>
            <w:shd w:val="clear" w:color="auto" w:fill="auto"/>
            <w:tcMar>
              <w:top w:w="100" w:type="dxa"/>
              <w:left w:w="100" w:type="dxa"/>
              <w:bottom w:w="100" w:type="dxa"/>
              <w:right w:w="100" w:type="dxa"/>
            </w:tcMar>
          </w:tcPr>
          <w:p w14:paraId="79C37882" w14:textId="77777777" w:rsidR="00182C3E" w:rsidRDefault="00182C3E" w:rsidP="00AA3C85">
            <w:pPr>
              <w:widowControl w:val="0"/>
              <w:spacing w:before="60" w:after="60"/>
              <w:rPr>
                <w:sz w:val="20"/>
                <w:szCs w:val="20"/>
              </w:rPr>
            </w:pPr>
            <w:r>
              <w:rPr>
                <w:b/>
                <w:sz w:val="20"/>
                <w:szCs w:val="20"/>
              </w:rPr>
              <w:t>Requirement</w:t>
            </w:r>
            <w:r>
              <w:rPr>
                <w:sz w:val="20"/>
                <w:szCs w:val="20"/>
              </w:rPr>
              <w:br/>
              <w:t>/req/obs-basic/ObservingCapability/CollectionTypeByMemberCharacteristicsSemantics-sem</w:t>
            </w:r>
          </w:p>
        </w:tc>
        <w:tc>
          <w:tcPr>
            <w:tcW w:w="5245" w:type="dxa"/>
            <w:shd w:val="clear" w:color="auto" w:fill="auto"/>
            <w:tcMar>
              <w:top w:w="100" w:type="dxa"/>
              <w:left w:w="100" w:type="dxa"/>
              <w:bottom w:w="100" w:type="dxa"/>
              <w:right w:w="100" w:type="dxa"/>
            </w:tcMar>
          </w:tcPr>
          <w:p w14:paraId="5AF30FFB" w14:textId="77777777" w:rsidR="00182C3E" w:rsidRDefault="00182C3E" w:rsidP="00AA3C85">
            <w:pPr>
              <w:widowControl w:val="0"/>
              <w:spacing w:before="60" w:after="60"/>
              <w:rPr>
                <w:sz w:val="20"/>
                <w:szCs w:val="20"/>
              </w:rPr>
            </w:pPr>
            <w:r>
              <w:rPr>
                <w:sz w:val="20"/>
                <w:szCs w:val="20"/>
              </w:rPr>
              <w:t>The following entries SHALL be provided:</w:t>
            </w:r>
          </w:p>
          <w:p w14:paraId="5FC9D905" w14:textId="5D97704D" w:rsidR="00182C3E" w:rsidRDefault="00182C3E" w:rsidP="006A7C10">
            <w:pPr>
              <w:widowControl w:val="0"/>
              <w:numPr>
                <w:ilvl w:val="0"/>
                <w:numId w:val="7"/>
              </w:numPr>
              <w:tabs>
                <w:tab w:val="clear" w:pos="403"/>
              </w:tabs>
              <w:spacing w:before="60" w:after="60"/>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6A7C10">
            <w:pPr>
              <w:widowControl w:val="0"/>
              <w:numPr>
                <w:ilvl w:val="0"/>
                <w:numId w:val="7"/>
              </w:numPr>
              <w:tabs>
                <w:tab w:val="clear" w:pos="403"/>
              </w:tabs>
              <w:spacing w:before="60" w:after="60"/>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98" w:name="_Ref52485755"/>
      <w:bookmarkStart w:id="99" w:name="_Toc52962366"/>
      <w:r w:rsidRPr="00920189">
        <w:lastRenderedPageBreak/>
        <w:t>Conceptual Sample schema</w:t>
      </w:r>
      <w:bookmarkEnd w:id="98"/>
      <w:bookmarkEnd w:id="99"/>
    </w:p>
    <w:p w14:paraId="09C16629" w14:textId="60CA37B2" w:rsidR="00CE109A" w:rsidRDefault="00786563" w:rsidP="00786563">
      <w:pPr>
        <w:pStyle w:val="Heading2"/>
      </w:pPr>
      <w:bookmarkStart w:id="100" w:name="_Toc52962367"/>
      <w:r w:rsidRPr="00786563">
        <w:t>General</w:t>
      </w:r>
      <w:bookmarkEnd w:id="100"/>
    </w:p>
    <w:p w14:paraId="48C78074" w14:textId="0B31AF85" w:rsidR="007957F3" w:rsidRPr="007957F3" w:rsidRDefault="007957F3" w:rsidP="007957F3">
      <w:pPr>
        <w:pStyle w:val="Heading3"/>
      </w:pPr>
      <w:r>
        <w:t>Conceptual Sample schema model</w:t>
      </w:r>
    </w:p>
    <w:p w14:paraId="523D1D91" w14:textId="47DC46D0"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sidR="00D74882">
        <w:rPr>
          <w:lang w:eastAsia="ja-JP"/>
        </w:rPr>
        <w:t>Figure 49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62E8FEDE" w:rsidR="00DD55AE" w:rsidRPr="00DD55AE" w:rsidRDefault="00DD55AE" w:rsidP="00DD55AE">
      <w:pPr>
        <w:jc w:val="center"/>
        <w:rPr>
          <w:b/>
          <w:bCs/>
          <w:sz w:val="20"/>
          <w:szCs w:val="20"/>
        </w:rPr>
      </w:pPr>
      <w:bookmarkStart w:id="101" w:name="_Ref52745913"/>
      <w:r w:rsidRPr="00DD55AE">
        <w:rPr>
          <w:b/>
          <w:bCs/>
          <w:sz w:val="20"/>
          <w:szCs w:val="20"/>
        </w:rPr>
        <w:t>Figure</w:t>
      </w:r>
      <w:r w:rsidR="009D129E">
        <w:rPr>
          <w:b/>
          <w:bCs/>
          <w:sz w:val="20"/>
          <w:szCs w:val="20"/>
        </w:rPr>
        <w:t xml:space="preserve"> 4</w:t>
      </w:r>
      <w:r w:rsidR="00AA3C85">
        <w:rPr>
          <w:b/>
          <w:bCs/>
          <w:sz w:val="20"/>
          <w:szCs w:val="20"/>
        </w:rPr>
        <w:t>9</w:t>
      </w:r>
      <w:bookmarkEnd w:id="101"/>
      <w:r w:rsidR="00AA3C85" w:rsidRPr="00F23B84">
        <w:rPr>
          <w:b/>
          <w:bCs/>
          <w:sz w:val="20"/>
          <w:szCs w:val="20"/>
        </w:rPr>
        <w:t xml:space="preserve"> — </w:t>
      </w:r>
      <w:r w:rsidRPr="00DD55AE">
        <w:rPr>
          <w:b/>
          <w:bCs/>
          <w:sz w:val="20"/>
          <w:szCs w:val="20"/>
        </w:rPr>
        <w:t>Conceptual Sample schema overview</w:t>
      </w:r>
    </w:p>
    <w:p w14:paraId="1A3FA59E" w14:textId="6DA66AF3" w:rsidR="00786563" w:rsidRDefault="00786563" w:rsidP="00786563">
      <w:pPr>
        <w:pStyle w:val="Heading3"/>
      </w:pPr>
      <w:bookmarkStart w:id="102" w:name="_Ref52745963"/>
      <w:r w:rsidRPr="00786563">
        <w:t>Conceptual Sample Schema Package Requirements Class</w:t>
      </w:r>
      <w:bookmarkEnd w:id="10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AA3C85">
            <w:pPr>
              <w:widowControl w:val="0"/>
              <w:spacing w:before="60" w:after="60"/>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AA3C85">
            <w:pPr>
              <w:widowControl w:val="0"/>
              <w:spacing w:before="60" w:after="60"/>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AA3C85">
            <w:pPr>
              <w:widowControl w:val="0"/>
              <w:spacing w:before="60" w:after="60"/>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AA3C85">
            <w:pPr>
              <w:widowControl w:val="0"/>
              <w:spacing w:before="60" w:after="60"/>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6003290"/>
                    </a:xfrm>
                    <a:prstGeom prst="rect">
                      <a:avLst/>
                    </a:prstGeom>
                  </pic:spPr>
                </pic:pic>
              </a:graphicData>
            </a:graphic>
          </wp:inline>
        </w:drawing>
      </w:r>
    </w:p>
    <w:p w14:paraId="27CBEB39" w14:textId="43D68FFD" w:rsidR="00786563" w:rsidRDefault="00A62918" w:rsidP="00A62918">
      <w:pPr>
        <w:jc w:val="center"/>
        <w:rPr>
          <w:b/>
          <w:bCs/>
          <w:sz w:val="20"/>
          <w:szCs w:val="20"/>
        </w:rPr>
      </w:pPr>
      <w:r w:rsidRPr="00A62918">
        <w:rPr>
          <w:b/>
          <w:bCs/>
          <w:sz w:val="20"/>
          <w:szCs w:val="20"/>
        </w:rPr>
        <w:t>Figure</w:t>
      </w:r>
      <w:r w:rsidR="009D129E">
        <w:rPr>
          <w:b/>
          <w:bCs/>
          <w:sz w:val="20"/>
          <w:szCs w:val="20"/>
        </w:rPr>
        <w:t xml:space="preserve"> </w:t>
      </w:r>
      <w:r w:rsidR="00AA3C85">
        <w:rPr>
          <w:b/>
          <w:bCs/>
          <w:sz w:val="20"/>
          <w:szCs w:val="20"/>
        </w:rPr>
        <w:t>50</w:t>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03" w:name="_Toc52962368"/>
      <w:r w:rsidRPr="00CF52E2">
        <w:t>Sample</w:t>
      </w:r>
      <w:bookmarkEnd w:id="10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AA3C85">
            <w:pPr>
              <w:widowControl w:val="0"/>
              <w:spacing w:before="60" w:after="60"/>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AA3C85">
            <w:pPr>
              <w:widowControl w:val="0"/>
              <w:spacing w:before="60" w:after="60"/>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AA3C85">
            <w:pPr>
              <w:widowControl w:val="0"/>
              <w:spacing w:before="60" w:after="60"/>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AA3C85">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AA3C85">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AA3C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3282173" cy="2078833"/>
                    </a:xfrm>
                    <a:prstGeom prst="rect">
                      <a:avLst/>
                    </a:prstGeom>
                  </pic:spPr>
                </pic:pic>
              </a:graphicData>
            </a:graphic>
          </wp:inline>
        </w:drawing>
      </w:r>
    </w:p>
    <w:p w14:paraId="72571249" w14:textId="4EA056C9" w:rsidR="00CF52E2" w:rsidRPr="00B56755" w:rsidRDefault="00B56755" w:rsidP="00B56755">
      <w:pPr>
        <w:jc w:val="center"/>
        <w:rPr>
          <w:b/>
          <w:bCs/>
          <w:sz w:val="20"/>
          <w:szCs w:val="20"/>
        </w:rPr>
      </w:pPr>
      <w:r w:rsidRPr="00B56755">
        <w:rPr>
          <w:b/>
          <w:bCs/>
          <w:sz w:val="20"/>
          <w:szCs w:val="20"/>
        </w:rPr>
        <w:t>Figure</w:t>
      </w:r>
      <w:r w:rsidR="009D129E">
        <w:rPr>
          <w:b/>
          <w:bCs/>
          <w:sz w:val="20"/>
          <w:szCs w:val="20"/>
        </w:rPr>
        <w:t xml:space="preserve"> 5</w:t>
      </w:r>
      <w:r w:rsidR="00AA3C85">
        <w:rPr>
          <w:b/>
          <w:bCs/>
          <w:sz w:val="20"/>
          <w:szCs w:val="20"/>
        </w:rPr>
        <w:t>1</w:t>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AA3C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AA3C85">
            <w:pPr>
              <w:spacing w:before="60" w:after="6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5546920F" w:rsidR="00FC4FD1" w:rsidRDefault="00FC4FD1" w:rsidP="005B1D37">
      <w:pPr>
        <w:keepNext/>
        <w:rPr>
          <w:lang w:eastAsia="ja-JP"/>
        </w:rPr>
      </w:pPr>
      <w:r>
        <w:rPr>
          <w:lang w:eastAsia="ja-JP"/>
        </w:rPr>
        <w:lastRenderedPageBreak/>
        <w:t>NOTE</w:t>
      </w:r>
    </w:p>
    <w:p w14:paraId="4DED75A5" w14:textId="0F5E343A"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2C064254"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physical characteristics of the features themselves are of little interest, except perhaps to the manager of a sampling campaign.</w:t>
      </w:r>
    </w:p>
    <w:p w14:paraId="536705FE" w14:textId="31C20354" w:rsidR="00FC4FD1" w:rsidRDefault="005B1D37" w:rsidP="005B1D37">
      <w:pPr>
        <w:keepNext/>
        <w:rPr>
          <w:lang w:eastAsia="ja-JP"/>
        </w:rPr>
      </w:pPr>
      <w:r w:rsidRPr="00C63000">
        <w:rPr>
          <w:b/>
          <w:bCs/>
          <w:sz w:val="20"/>
          <w:szCs w:val="20"/>
        </w:rPr>
        <w:t>—</w:t>
      </w:r>
      <w:r>
        <w:rPr>
          <w:b/>
          <w:bCs/>
          <w:sz w:val="20"/>
          <w:szCs w:val="20"/>
        </w:rPr>
        <w:tab/>
      </w:r>
      <w:r w:rsidR="00FC4FD1">
        <w:rPr>
          <w:lang w:eastAsia="ja-JP"/>
        </w:rPr>
        <w:t xml:space="preserve">Typically, the Sample is a Feature which is intended to be representative of a </w:t>
      </w:r>
      <w:proofErr w:type="spellStart"/>
      <w:r w:rsidR="00FC4FD1">
        <w:rPr>
          <w:lang w:eastAsia="ja-JP"/>
        </w:rPr>
        <w:t>FeatureOfInterest</w:t>
      </w:r>
      <w:proofErr w:type="spellEnd"/>
      <w:r w:rsidR="00FC4FD1">
        <w:rPr>
          <w:lang w:eastAsia="ja-JP"/>
        </w:rPr>
        <w:t xml:space="preserve"> on which Observations may be made. As such, it may carry a characteristic pertaining to the </w:t>
      </w:r>
      <w:proofErr w:type="spellStart"/>
      <w:r w:rsidR="00FC4FD1">
        <w:rPr>
          <w:lang w:eastAsia="ja-JP"/>
        </w:rPr>
        <w:t>observedProperty</w:t>
      </w:r>
      <w:proofErr w:type="spellEnd"/>
      <w:r w:rsidR="00FC4FD1">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295280">
            <w:pPr>
              <w:spacing w:before="60" w:after="6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295280">
            <w:pPr>
              <w:spacing w:before="60" w:after="6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295280">
            <w:pPr>
              <w:spacing w:before="60" w:after="6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295280">
            <w:pPr>
              <w:spacing w:before="60" w:after="6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295280">
            <w:pPr>
              <w:spacing w:before="60" w:after="6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295280">
            <w:pPr>
              <w:spacing w:before="60" w:after="6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09B6FB28" w:rsidR="00AB002C" w:rsidRPr="005B1D37" w:rsidRDefault="00AB002C" w:rsidP="00AB002C">
      <w:pPr>
        <w:rPr>
          <w:sz w:val="20"/>
          <w:szCs w:val="20"/>
          <w:lang w:eastAsia="ja-JP"/>
        </w:rPr>
      </w:pPr>
      <w:r w:rsidRPr="005B1D37">
        <w:rPr>
          <w:sz w:val="20"/>
          <w:szCs w:val="20"/>
          <w:lang w:eastAsia="ja-JP"/>
        </w:rPr>
        <w:t>NOTE</w:t>
      </w:r>
      <w:r w:rsidRPr="005B1D37">
        <w:rPr>
          <w:sz w:val="20"/>
          <w:szCs w:val="20"/>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lastRenderedPageBreak/>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295280">
            <w:pPr>
              <w:spacing w:before="60" w:after="6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295280">
            <w:pPr>
              <w:spacing w:before="60" w:after="6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60C40C78" w:rsidR="00BC7DC7" w:rsidRPr="005B1D37" w:rsidRDefault="00BC7DC7" w:rsidP="00BC7DC7">
      <w:pPr>
        <w:rPr>
          <w:sz w:val="20"/>
          <w:szCs w:val="20"/>
          <w:lang w:eastAsia="ja-JP"/>
        </w:rPr>
      </w:pPr>
      <w:r w:rsidRPr="005B1D37">
        <w:rPr>
          <w:sz w:val="20"/>
          <w:szCs w:val="20"/>
          <w:lang w:eastAsia="ja-JP"/>
        </w:rPr>
        <w:t>NOTE</w:t>
      </w:r>
      <w:r w:rsidRPr="005B1D37">
        <w:rPr>
          <w:sz w:val="20"/>
          <w:szCs w:val="20"/>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104" w:name="_Toc52962369"/>
      <w:r w:rsidRPr="00D50D2A">
        <w:t>Sampling</w:t>
      </w:r>
      <w:bookmarkEnd w:id="104"/>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295280">
            <w:pPr>
              <w:widowControl w:val="0"/>
              <w:spacing w:before="60" w:after="60"/>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295280">
            <w:pPr>
              <w:widowControl w:val="0"/>
              <w:spacing w:before="60" w:after="60"/>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295280">
            <w:pPr>
              <w:widowControl w:val="0"/>
              <w:spacing w:before="60" w:after="60"/>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295280">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rsidRPr="00CD3FAC"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Pr="00DC59FE" w:rsidRDefault="001B6287"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/Sampling/Sampling-</w:t>
            </w:r>
            <w:proofErr w:type="spellStart"/>
            <w:r w:rsidRPr="00DC59FE">
              <w:rPr>
                <w:sz w:val="20"/>
                <w:szCs w:val="20"/>
                <w:lang w:val="sv-SE"/>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rsidRPr="00CD3FAC"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Pr="00DC59FE" w:rsidRDefault="001B6287"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/Sampling/</w:t>
            </w:r>
            <w:proofErr w:type="spellStart"/>
            <w:r w:rsidRPr="00DC59FE">
              <w:rPr>
                <w:sz w:val="20"/>
                <w:szCs w:val="20"/>
                <w:lang w:val="sv-SE"/>
              </w:rPr>
              <w:t>sampler-sem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295280">
            <w:pPr>
              <w:spacing w:before="60" w:after="60"/>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3567837" cy="2084134"/>
                    </a:xfrm>
                    <a:prstGeom prst="rect">
                      <a:avLst/>
                    </a:prstGeom>
                  </pic:spPr>
                </pic:pic>
              </a:graphicData>
            </a:graphic>
          </wp:inline>
        </w:drawing>
      </w:r>
    </w:p>
    <w:p w14:paraId="1D9ECE8E" w14:textId="7AA9E708" w:rsidR="001B6287" w:rsidRDefault="009A5300" w:rsidP="009A5300">
      <w:pPr>
        <w:jc w:val="center"/>
        <w:rPr>
          <w:b/>
          <w:bCs/>
          <w:sz w:val="20"/>
          <w:szCs w:val="20"/>
        </w:rPr>
      </w:pPr>
      <w:r w:rsidRPr="009A5300">
        <w:rPr>
          <w:b/>
          <w:bCs/>
          <w:sz w:val="20"/>
          <w:szCs w:val="20"/>
        </w:rPr>
        <w:t>Figure</w:t>
      </w:r>
      <w:r w:rsidR="005B1D37">
        <w:rPr>
          <w:b/>
          <w:bCs/>
          <w:sz w:val="20"/>
          <w:szCs w:val="20"/>
        </w:rPr>
        <w:t xml:space="preserve"> 5</w:t>
      </w:r>
      <w:r w:rsidR="00295280">
        <w:rPr>
          <w:b/>
          <w:bCs/>
          <w:sz w:val="20"/>
          <w:szCs w:val="20"/>
        </w:rPr>
        <w:t>2</w:t>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295280">
            <w:pPr>
              <w:spacing w:before="60" w:after="6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35DB2ED3" w:rsidR="00164FC9" w:rsidRDefault="005B1D37" w:rsidP="005B1D37">
      <w:pPr>
        <w:rPr>
          <w:lang w:eastAsia="ja-JP"/>
        </w:rPr>
      </w:pPr>
      <w:r w:rsidRPr="00C63000">
        <w:rPr>
          <w:b/>
          <w:bCs/>
          <w:sz w:val="20"/>
          <w:szCs w:val="20"/>
        </w:rPr>
        <w:t>—</w:t>
      </w:r>
      <w:r>
        <w:rPr>
          <w:b/>
          <w:bCs/>
          <w:sz w:val="20"/>
          <w:szCs w:val="20"/>
        </w:rPr>
        <w:tab/>
      </w:r>
      <w:r w:rsidR="00164FC9">
        <w:rPr>
          <w:lang w:eastAsia="ja-JP"/>
        </w:rPr>
        <w:t>Crushing a rock sample in a ball mill,</w:t>
      </w:r>
    </w:p>
    <w:p w14:paraId="5E3C6483" w14:textId="34A026B3"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Digging a pit through a soil sequence, </w:t>
      </w:r>
    </w:p>
    <w:p w14:paraId="4DE8EB9A" w14:textId="7EF976E4" w:rsidR="00164FC9" w:rsidRDefault="005B1D37" w:rsidP="005B1D37">
      <w:pPr>
        <w:rPr>
          <w:lang w:eastAsia="ja-JP"/>
        </w:rPr>
      </w:pPr>
      <w:r w:rsidRPr="00C63000">
        <w:rPr>
          <w:b/>
          <w:bCs/>
          <w:sz w:val="20"/>
          <w:szCs w:val="20"/>
        </w:rPr>
        <w:t>—</w:t>
      </w:r>
      <w:r>
        <w:rPr>
          <w:b/>
          <w:bCs/>
          <w:sz w:val="20"/>
          <w:szCs w:val="20"/>
        </w:rPr>
        <w:tab/>
      </w:r>
      <w:r w:rsidR="00164FC9">
        <w:rPr>
          <w:lang w:eastAsia="ja-JP"/>
        </w:rPr>
        <w:t>Dividing a field site into quadrants,</w:t>
      </w:r>
    </w:p>
    <w:p w14:paraId="7BA35001" w14:textId="43530F2D" w:rsidR="00164FC9" w:rsidRDefault="005B1D37" w:rsidP="005B1D37">
      <w:pPr>
        <w:rPr>
          <w:lang w:eastAsia="ja-JP"/>
        </w:rPr>
      </w:pPr>
      <w:r w:rsidRPr="00C63000">
        <w:rPr>
          <w:b/>
          <w:bCs/>
          <w:sz w:val="20"/>
          <w:szCs w:val="20"/>
        </w:rPr>
        <w:t>—</w:t>
      </w:r>
      <w:r>
        <w:rPr>
          <w:b/>
          <w:bCs/>
          <w:sz w:val="20"/>
          <w:szCs w:val="20"/>
        </w:rPr>
        <w:tab/>
      </w:r>
      <w:r w:rsidR="00164FC9">
        <w:rPr>
          <w:lang w:eastAsia="ja-JP"/>
        </w:rPr>
        <w:t>Drawing blood from a patient,</w:t>
      </w:r>
    </w:p>
    <w:p w14:paraId="43412721" w14:textId="6479FF0C" w:rsidR="00164FC9" w:rsidRDefault="005B1D37" w:rsidP="005B1D37">
      <w:pPr>
        <w:rPr>
          <w:lang w:eastAsia="ja-JP"/>
        </w:rPr>
      </w:pPr>
      <w:r w:rsidRPr="00C63000">
        <w:rPr>
          <w:b/>
          <w:bCs/>
          <w:sz w:val="20"/>
          <w:szCs w:val="20"/>
        </w:rPr>
        <w:t>—</w:t>
      </w:r>
      <w:r>
        <w:rPr>
          <w:b/>
          <w:bCs/>
          <w:sz w:val="20"/>
          <w:szCs w:val="20"/>
        </w:rPr>
        <w:tab/>
      </w:r>
      <w:r w:rsidR="00164FC9">
        <w:rPr>
          <w:lang w:eastAsia="ja-JP"/>
        </w:rPr>
        <w:t>Extracting water from an observation well,</w:t>
      </w:r>
    </w:p>
    <w:p w14:paraId="35870511" w14:textId="373A5710" w:rsidR="00164FC9" w:rsidRDefault="005B1D37" w:rsidP="005B1D37">
      <w:pPr>
        <w:rPr>
          <w:lang w:eastAsia="ja-JP"/>
        </w:rPr>
      </w:pPr>
      <w:r w:rsidRPr="00C63000">
        <w:rPr>
          <w:b/>
          <w:bCs/>
          <w:sz w:val="20"/>
          <w:szCs w:val="20"/>
        </w:rPr>
        <w:t>—</w:t>
      </w:r>
      <w:r>
        <w:rPr>
          <w:b/>
          <w:bCs/>
          <w:sz w:val="20"/>
          <w:szCs w:val="20"/>
        </w:rPr>
        <w:tab/>
      </w:r>
      <w:r w:rsidR="00164FC9">
        <w:rPr>
          <w:lang w:eastAsia="ja-JP"/>
        </w:rPr>
        <w:t>Extracting a sample from a defined environmental monitoring station,</w:t>
      </w:r>
    </w:p>
    <w:p w14:paraId="17DA1C1E" w14:textId="542AC346"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Registering an image of the landscape, </w:t>
      </w:r>
    </w:p>
    <w:p w14:paraId="2575748E" w14:textId="079232B1"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Sieving a powder to separate the subset finer than 100-mesh, </w:t>
      </w:r>
    </w:p>
    <w:p w14:paraId="26053445" w14:textId="0EAF771D"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Selecting a subset of a population, </w:t>
      </w:r>
    </w:p>
    <w:p w14:paraId="30B2F5E3" w14:textId="7C793998"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Splitting a piece of drill-core to create two new samples, </w:t>
      </w:r>
    </w:p>
    <w:p w14:paraId="495E69CC" w14:textId="51A386E9" w:rsidR="00164FC9" w:rsidRPr="008D4ED7" w:rsidRDefault="005B1D37" w:rsidP="005B1D37">
      <w:pPr>
        <w:rPr>
          <w:lang w:eastAsia="ja-JP"/>
        </w:rPr>
      </w:pPr>
      <w:r w:rsidRPr="00C63000">
        <w:rPr>
          <w:b/>
          <w:bCs/>
          <w:sz w:val="20"/>
          <w:szCs w:val="20"/>
        </w:rPr>
        <w:t>—</w:t>
      </w:r>
      <w:r>
        <w:rPr>
          <w:b/>
          <w:bCs/>
          <w:sz w:val="20"/>
          <w:szCs w:val="20"/>
        </w:rPr>
        <w:tab/>
      </w:r>
      <w:r w:rsidR="00164FC9">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295280">
            <w:pPr>
              <w:spacing w:before="60" w:after="6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295280">
            <w:pPr>
              <w:spacing w:before="60" w:after="6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295280">
            <w:pPr>
              <w:spacing w:before="60" w:after="6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295280">
            <w:pPr>
              <w:spacing w:before="60" w:after="6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295280">
            <w:pPr>
              <w:spacing w:before="60" w:after="6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295280">
            <w:pPr>
              <w:spacing w:before="60" w:after="6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295280">
            <w:pPr>
              <w:spacing w:before="60" w:after="6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295280">
            <w:pPr>
              <w:spacing w:before="60" w:after="6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C4471A">
            <w:pPr>
              <w:widowControl w:val="0"/>
              <w:spacing w:before="60" w:after="60"/>
              <w:jc w:val="left"/>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C4471A">
            <w:pPr>
              <w:spacing w:before="60" w:after="60"/>
              <w:jc w:val="left"/>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C4471A">
            <w:pPr>
              <w:spacing w:before="60" w:after="60"/>
              <w:jc w:val="left"/>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5" w:name="_Toc52962370"/>
      <w:r w:rsidRPr="002B6928">
        <w:t>Sampler</w:t>
      </w:r>
      <w:bookmarkEnd w:id="105"/>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295280">
            <w:pPr>
              <w:widowControl w:val="0"/>
              <w:pBdr>
                <w:top w:val="nil"/>
                <w:left w:val="nil"/>
                <w:bottom w:val="nil"/>
                <w:right w:val="nil"/>
                <w:between w:val="nil"/>
              </w:pBdr>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295280">
            <w:pPr>
              <w:widowControl w:val="0"/>
              <w:pBdr>
                <w:top w:val="nil"/>
                <w:left w:val="nil"/>
                <w:bottom w:val="nil"/>
                <w:right w:val="nil"/>
                <w:between w:val="nil"/>
              </w:pBdr>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C4471A">
        <w:trPr>
          <w:cantSplit/>
        </w:trPr>
        <w:tc>
          <w:tcPr>
            <w:tcW w:w="2400" w:type="dxa"/>
            <w:shd w:val="clear" w:color="auto" w:fill="auto"/>
            <w:tcMar>
              <w:top w:w="100" w:type="dxa"/>
              <w:left w:w="100" w:type="dxa"/>
              <w:bottom w:w="100" w:type="dxa"/>
              <w:right w:w="100" w:type="dxa"/>
            </w:tcMar>
          </w:tcPr>
          <w:p w14:paraId="3E8F2F74" w14:textId="77777777" w:rsidR="002B6928" w:rsidRDefault="002B692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295280">
            <w:pPr>
              <w:widowControl w:val="0"/>
              <w:spacing w:before="60" w:after="60"/>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295280">
            <w:pPr>
              <w:widowControl w:val="0"/>
              <w:spacing w:before="60" w:after="60"/>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295280">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295280">
            <w:pPr>
              <w:widowControl w:val="0"/>
              <w:spacing w:before="60" w:after="60"/>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rsidRPr="00CD3FAC"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Pr="00DC59FE" w:rsidRDefault="002B6928" w:rsidP="00295280">
            <w:pPr>
              <w:widowControl w:val="0"/>
              <w:spacing w:before="60" w:after="60"/>
              <w:rPr>
                <w:sz w:val="20"/>
                <w:szCs w:val="20"/>
                <w:lang w:val="sv-SE"/>
              </w:rPr>
            </w:pPr>
            <w:r w:rsidRPr="00DC59FE">
              <w:rPr>
                <w:sz w:val="20"/>
                <w:szCs w:val="20"/>
                <w:lang w:val="sv-SE"/>
              </w:rPr>
              <w:t>/</w:t>
            </w:r>
            <w:proofErr w:type="spellStart"/>
            <w:r w:rsidRPr="00DC59FE">
              <w:rPr>
                <w:sz w:val="20"/>
                <w:szCs w:val="20"/>
                <w:lang w:val="sv-SE"/>
              </w:rPr>
              <w:t>req</w:t>
            </w:r>
            <w:proofErr w:type="spellEnd"/>
            <w:r w:rsidRPr="00DC59FE">
              <w:rPr>
                <w:sz w:val="20"/>
                <w:szCs w:val="20"/>
                <w:lang w:val="sv-SE"/>
              </w:rPr>
              <w:t>/sam-</w:t>
            </w:r>
            <w:proofErr w:type="spellStart"/>
            <w:r w:rsidRPr="00DC59FE">
              <w:rPr>
                <w:sz w:val="20"/>
                <w:szCs w:val="20"/>
                <w:lang w:val="sv-SE"/>
              </w:rPr>
              <w:t>cpt</w:t>
            </w:r>
            <w:proofErr w:type="spellEnd"/>
            <w:r w:rsidRPr="00DC59FE">
              <w:rPr>
                <w:sz w:val="20"/>
                <w:szCs w:val="20"/>
                <w:lang w:val="sv-SE"/>
              </w:rPr>
              <w:t>/</w:t>
            </w:r>
            <w:proofErr w:type="spellStart"/>
            <w:r w:rsidRPr="00DC59FE">
              <w:rPr>
                <w:sz w:val="20"/>
                <w:szCs w:val="20"/>
                <w:lang w:val="sv-SE"/>
              </w:rPr>
              <w:t>Sampler</w:t>
            </w:r>
            <w:proofErr w:type="spellEnd"/>
            <w:r w:rsidRPr="00DC59FE">
              <w:rPr>
                <w:sz w:val="20"/>
                <w:szCs w:val="20"/>
                <w:lang w:val="sv-SE"/>
              </w:rPr>
              <w:t>/sampling-</w:t>
            </w:r>
            <w:proofErr w:type="spellStart"/>
            <w:r w:rsidRPr="00DC59FE">
              <w:rPr>
                <w:sz w:val="20"/>
                <w:szCs w:val="20"/>
                <w:lang w:val="sv-SE"/>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DC70BC">
      <w:pPr>
        <w:keepNext/>
        <w:jc w:val="center"/>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4176080" cy="985453"/>
                    </a:xfrm>
                    <a:prstGeom prst="rect">
                      <a:avLst/>
                    </a:prstGeom>
                  </pic:spPr>
                </pic:pic>
              </a:graphicData>
            </a:graphic>
          </wp:inline>
        </w:drawing>
      </w:r>
    </w:p>
    <w:p w14:paraId="37772A98" w14:textId="7265C9CC" w:rsidR="002B6928" w:rsidRDefault="00311112" w:rsidP="00311112">
      <w:pPr>
        <w:jc w:val="center"/>
        <w:rPr>
          <w:b/>
          <w:bCs/>
          <w:sz w:val="20"/>
          <w:szCs w:val="20"/>
        </w:rPr>
      </w:pPr>
      <w:r w:rsidRPr="00311112">
        <w:rPr>
          <w:b/>
          <w:bCs/>
          <w:sz w:val="20"/>
          <w:szCs w:val="20"/>
        </w:rPr>
        <w:t>Figure</w:t>
      </w:r>
      <w:r w:rsidR="005B1D37">
        <w:rPr>
          <w:b/>
          <w:bCs/>
          <w:sz w:val="20"/>
          <w:szCs w:val="20"/>
        </w:rPr>
        <w:t xml:space="preserve"> 5</w:t>
      </w:r>
      <w:r w:rsidR="00295280">
        <w:rPr>
          <w:b/>
          <w:bCs/>
          <w:sz w:val="20"/>
          <w:szCs w:val="20"/>
        </w:rPr>
        <w:t>3</w:t>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295280">
            <w:pPr>
              <w:spacing w:before="60" w:after="6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6070A88E"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A ball mill, diamond drill, hammer, </w:t>
      </w:r>
    </w:p>
    <w:p w14:paraId="0F38345F" w14:textId="5CFF2A9F"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hypodermic syringe and needle, </w:t>
      </w:r>
    </w:p>
    <w:p w14:paraId="7A3DE5D1" w14:textId="44130A33" w:rsidR="00E01F9E" w:rsidRPr="005B1D37" w:rsidRDefault="005B1D37" w:rsidP="005B1D37">
      <w:pPr>
        <w:rPr>
          <w:lang w:val="en-US" w:eastAsia="ja-JP"/>
        </w:rPr>
      </w:pPr>
      <w:r w:rsidRPr="00C63000">
        <w:rPr>
          <w:b/>
          <w:bCs/>
          <w:sz w:val="20"/>
          <w:szCs w:val="20"/>
        </w:rPr>
        <w:t>—</w:t>
      </w:r>
      <w:r>
        <w:rPr>
          <w:b/>
          <w:bCs/>
          <w:sz w:val="20"/>
          <w:szCs w:val="20"/>
        </w:rPr>
        <w:tab/>
      </w:r>
      <w:r w:rsidR="00E01F9E" w:rsidRPr="005B1D37">
        <w:rPr>
          <w:lang w:val="en-US" w:eastAsia="ja-JP"/>
        </w:rPr>
        <w:t>image sensor, a soil auger,</w:t>
      </w:r>
    </w:p>
    <w:p w14:paraId="11BD6865" w14:textId="297B2AB5" w:rsidR="00E01F9E" w:rsidRDefault="005B1D37" w:rsidP="005B1D37">
      <w:pPr>
        <w:rPr>
          <w:lang w:eastAsia="ja-JP"/>
        </w:rPr>
      </w:pPr>
      <w:r w:rsidRPr="00C63000">
        <w:rPr>
          <w:b/>
          <w:bCs/>
          <w:sz w:val="20"/>
          <w:szCs w:val="20"/>
        </w:rPr>
        <w:t>—</w:t>
      </w:r>
      <w:r>
        <w:rPr>
          <w:b/>
          <w:bCs/>
          <w:sz w:val="20"/>
          <w:szCs w:val="20"/>
        </w:rPr>
        <w:tab/>
      </w:r>
      <w:r w:rsidR="00E01F9E">
        <w:rPr>
          <w:lang w:eastAsia="ja-JP"/>
        </w:rPr>
        <w:t>a human being.</w:t>
      </w:r>
    </w:p>
    <w:p w14:paraId="74201A5E" w14:textId="414A74D3" w:rsidR="008913AD" w:rsidRPr="005B1D37" w:rsidRDefault="008913AD" w:rsidP="008913AD">
      <w:pPr>
        <w:rPr>
          <w:sz w:val="20"/>
          <w:szCs w:val="20"/>
          <w:lang w:eastAsia="ja-JP"/>
        </w:rPr>
      </w:pPr>
      <w:r w:rsidRPr="005B1D37">
        <w:rPr>
          <w:sz w:val="20"/>
          <w:szCs w:val="20"/>
          <w:lang w:eastAsia="ja-JP"/>
        </w:rPr>
        <w:t>NOTE</w:t>
      </w:r>
      <w:r w:rsidRPr="005B1D37">
        <w:rPr>
          <w:sz w:val="20"/>
          <w:szCs w:val="20"/>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295280">
            <w:pPr>
              <w:spacing w:before="60" w:after="6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295280">
            <w:pPr>
              <w:spacing w:before="60" w:after="6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lastRenderedPageBreak/>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295280">
            <w:pPr>
              <w:spacing w:before="60" w:after="6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295280">
            <w:pPr>
              <w:spacing w:before="60" w:after="6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6" w:name="_Toc52962371"/>
      <w:proofErr w:type="spellStart"/>
      <w:r w:rsidRPr="000A140B">
        <w:t>PreparationStep</w:t>
      </w:r>
      <w:bookmarkEnd w:id="106"/>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295280">
            <w:pPr>
              <w:widowControl w:val="0"/>
              <w:spacing w:before="60" w:after="60"/>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295280">
            <w:pPr>
              <w:widowControl w:val="0"/>
              <w:spacing w:before="60" w:after="60"/>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295280">
            <w:pPr>
              <w:widowControl w:val="0"/>
              <w:spacing w:before="60" w:after="60"/>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295280">
      <w:pPr>
        <w:keepNext/>
        <w:jc w:val="center"/>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4866761" cy="1027655"/>
                    </a:xfrm>
                    <a:prstGeom prst="rect">
                      <a:avLst/>
                    </a:prstGeom>
                  </pic:spPr>
                </pic:pic>
              </a:graphicData>
            </a:graphic>
          </wp:inline>
        </w:drawing>
      </w:r>
    </w:p>
    <w:p w14:paraId="6036F96A" w14:textId="2A58F586" w:rsidR="000A140B" w:rsidRDefault="0018668C" w:rsidP="0018668C">
      <w:pPr>
        <w:jc w:val="center"/>
        <w:rPr>
          <w:b/>
          <w:bCs/>
          <w:sz w:val="20"/>
          <w:szCs w:val="20"/>
        </w:rPr>
      </w:pPr>
      <w:r w:rsidRPr="0018668C">
        <w:rPr>
          <w:b/>
          <w:bCs/>
          <w:sz w:val="20"/>
          <w:szCs w:val="20"/>
        </w:rPr>
        <w:t>Figure</w:t>
      </w:r>
      <w:r w:rsidR="005B1D37">
        <w:rPr>
          <w:b/>
          <w:bCs/>
          <w:sz w:val="20"/>
          <w:szCs w:val="20"/>
        </w:rPr>
        <w:t xml:space="preserve"> 5</w:t>
      </w:r>
      <w:r w:rsidR="00295280">
        <w:rPr>
          <w:b/>
          <w:bCs/>
          <w:sz w:val="20"/>
          <w:szCs w:val="20"/>
        </w:rPr>
        <w:t>4</w:t>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295280">
            <w:pPr>
              <w:spacing w:before="60" w:after="6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lastRenderedPageBreak/>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295280">
            <w:pPr>
              <w:spacing w:before="60" w:after="6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295280">
            <w:pPr>
              <w:spacing w:before="60" w:after="6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295280">
            <w:pPr>
              <w:spacing w:before="60" w:after="6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295280">
            <w:pPr>
              <w:spacing w:before="60" w:after="6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7" w:name="_Toc52962372"/>
      <w:proofErr w:type="spellStart"/>
      <w:r w:rsidRPr="00A84954">
        <w:t>PreparationProcedure</w:t>
      </w:r>
      <w:bookmarkEnd w:id="107"/>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295280">
            <w:pPr>
              <w:widowControl w:val="0"/>
              <w:spacing w:before="60" w:after="60"/>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295280">
            <w:pPr>
              <w:widowControl w:val="0"/>
              <w:spacing w:before="60" w:after="60"/>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295280">
            <w:pPr>
              <w:widowControl w:val="0"/>
              <w:spacing w:before="60" w:after="60"/>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295280">
      <w:pPr>
        <w:keepNext/>
        <w:jc w:val="center"/>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1001395"/>
                    </a:xfrm>
                    <a:prstGeom prst="rect">
                      <a:avLst/>
                    </a:prstGeom>
                  </pic:spPr>
                </pic:pic>
              </a:graphicData>
            </a:graphic>
          </wp:inline>
        </w:drawing>
      </w:r>
    </w:p>
    <w:p w14:paraId="63625D23" w14:textId="3C3C9790" w:rsidR="00A84954" w:rsidRDefault="0057786D" w:rsidP="0057786D">
      <w:pPr>
        <w:jc w:val="center"/>
        <w:rPr>
          <w:b/>
          <w:bCs/>
          <w:sz w:val="20"/>
          <w:szCs w:val="20"/>
        </w:rPr>
      </w:pPr>
      <w:r w:rsidRPr="0057786D">
        <w:rPr>
          <w:b/>
          <w:bCs/>
          <w:sz w:val="20"/>
          <w:szCs w:val="20"/>
        </w:rPr>
        <w:t>Figure</w:t>
      </w:r>
      <w:r w:rsidR="005B1D37">
        <w:rPr>
          <w:b/>
          <w:bCs/>
          <w:sz w:val="20"/>
          <w:szCs w:val="20"/>
        </w:rPr>
        <w:t xml:space="preserve"> 5</w:t>
      </w:r>
      <w:r w:rsidR="00295280">
        <w:rPr>
          <w:b/>
          <w:bCs/>
          <w:sz w:val="20"/>
          <w:szCs w:val="20"/>
        </w:rPr>
        <w:t>5</w:t>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lastRenderedPageBreak/>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295280">
            <w:pPr>
              <w:spacing w:before="60" w:after="60"/>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295280">
            <w:pPr>
              <w:spacing w:before="60" w:after="60"/>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8" w:name="_Toc52962373"/>
      <w:proofErr w:type="spellStart"/>
      <w:r w:rsidRPr="00760C94">
        <w:t>SamplingProcedure</w:t>
      </w:r>
      <w:bookmarkEnd w:id="108"/>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295280">
            <w:pPr>
              <w:widowControl w:val="0"/>
              <w:spacing w:before="60" w:after="60"/>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295280">
            <w:pPr>
              <w:widowControl w:val="0"/>
              <w:spacing w:before="60" w:after="60"/>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295280">
            <w:pPr>
              <w:widowControl w:val="0"/>
              <w:spacing w:before="60" w:after="60"/>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DC70BC">
      <w:pPr>
        <w:keepNext/>
        <w:jc w:val="center"/>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6191885" cy="1358900"/>
                    </a:xfrm>
                    <a:prstGeom prst="rect">
                      <a:avLst/>
                    </a:prstGeom>
                  </pic:spPr>
                </pic:pic>
              </a:graphicData>
            </a:graphic>
          </wp:inline>
        </w:drawing>
      </w:r>
    </w:p>
    <w:p w14:paraId="0B256805" w14:textId="08C051DF" w:rsidR="00904CF1" w:rsidRDefault="007C2205" w:rsidP="007C2205">
      <w:pPr>
        <w:jc w:val="center"/>
        <w:rPr>
          <w:b/>
          <w:bCs/>
          <w:sz w:val="20"/>
          <w:szCs w:val="20"/>
        </w:rPr>
      </w:pPr>
      <w:r w:rsidRPr="007C2205">
        <w:rPr>
          <w:b/>
          <w:bCs/>
          <w:sz w:val="20"/>
          <w:szCs w:val="20"/>
        </w:rPr>
        <w:t>Figure</w:t>
      </w:r>
      <w:r w:rsidR="005B1D37">
        <w:rPr>
          <w:b/>
          <w:bCs/>
          <w:sz w:val="20"/>
          <w:szCs w:val="20"/>
        </w:rPr>
        <w:t xml:space="preserve"> 5</w:t>
      </w:r>
      <w:r w:rsidR="00295280">
        <w:rPr>
          <w:b/>
          <w:bCs/>
          <w:sz w:val="20"/>
          <w:szCs w:val="20"/>
        </w:rPr>
        <w:t>6</w:t>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295280">
            <w:pPr>
              <w:spacing w:before="60" w:after="60"/>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295280">
            <w:pPr>
              <w:spacing w:before="60" w:after="60"/>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295280">
            <w:pPr>
              <w:spacing w:before="60" w:after="60"/>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5EF37EBA" w14:textId="5B78E864" w:rsidR="00920189" w:rsidRDefault="00920189" w:rsidP="00920189">
      <w:pPr>
        <w:pStyle w:val="Heading1"/>
      </w:pPr>
      <w:bookmarkStart w:id="109" w:name="_Toc52962374"/>
      <w:r w:rsidRPr="00920189">
        <w:t>Abstract Sample Core</w:t>
      </w:r>
      <w:bookmarkEnd w:id="109"/>
    </w:p>
    <w:p w14:paraId="487838B1" w14:textId="6E167612" w:rsidR="00CE109A" w:rsidRDefault="001B0D6E" w:rsidP="001B0D6E">
      <w:pPr>
        <w:pStyle w:val="Heading2"/>
      </w:pPr>
      <w:bookmarkStart w:id="110" w:name="_Toc52962375"/>
      <w:r w:rsidRPr="001B0D6E">
        <w:t>General</w:t>
      </w:r>
      <w:bookmarkEnd w:id="110"/>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295280">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295280">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295280">
            <w:pPr>
              <w:widowControl w:val="0"/>
              <w:spacing w:before="60" w:after="60"/>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295280">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295280">
            <w:pPr>
              <w:widowControl w:val="0"/>
              <w:spacing w:before="60" w:after="60"/>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295280">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295280">
            <w:pPr>
              <w:widowControl w:val="0"/>
              <w:spacing w:before="60" w:after="60"/>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15DBFBF0" w14:textId="77777777" w:rsidR="00F77288" w:rsidRDefault="00F77288" w:rsidP="00DC70BC">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5027295"/>
                    </a:xfrm>
                    <a:prstGeom prst="rect">
                      <a:avLst/>
                    </a:prstGeom>
                  </pic:spPr>
                </pic:pic>
              </a:graphicData>
            </a:graphic>
          </wp:inline>
        </w:drawing>
      </w:r>
    </w:p>
    <w:p w14:paraId="545E70BF" w14:textId="56E72FBF" w:rsidR="001B0D6E" w:rsidRDefault="00F77288" w:rsidP="00F77288">
      <w:pPr>
        <w:jc w:val="center"/>
        <w:rPr>
          <w:b/>
          <w:bCs/>
          <w:sz w:val="20"/>
          <w:szCs w:val="20"/>
        </w:rPr>
      </w:pPr>
      <w:r w:rsidRPr="00F77288">
        <w:rPr>
          <w:b/>
          <w:bCs/>
          <w:sz w:val="20"/>
          <w:szCs w:val="20"/>
        </w:rPr>
        <w:t>Figure</w:t>
      </w:r>
      <w:r w:rsidR="005B1D37">
        <w:rPr>
          <w:b/>
          <w:bCs/>
          <w:sz w:val="20"/>
          <w:szCs w:val="20"/>
        </w:rPr>
        <w:t xml:space="preserve"> 5</w:t>
      </w:r>
      <w:r w:rsidR="00295280">
        <w:rPr>
          <w:b/>
          <w:bCs/>
          <w:sz w:val="20"/>
          <w:szCs w:val="20"/>
        </w:rPr>
        <w:t>7</w:t>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11" w:name="_Toc52962376"/>
      <w:proofErr w:type="spellStart"/>
      <w:r w:rsidRPr="00C356AB">
        <w:t>AbstractSample</w:t>
      </w:r>
      <w:bookmarkEnd w:id="111"/>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295280">
            <w:pPr>
              <w:widowControl w:val="0"/>
              <w:spacing w:before="60" w:after="60"/>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295280">
            <w:pPr>
              <w:widowControl w:val="0"/>
              <w:spacing w:before="60" w:after="60"/>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295280">
            <w:pPr>
              <w:widowControl w:val="0"/>
              <w:spacing w:before="60" w:after="60"/>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295280">
            <w:pPr>
              <w:widowControl w:val="0"/>
              <w:spacing w:before="60" w:after="60"/>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3089910"/>
                    </a:xfrm>
                    <a:prstGeom prst="rect">
                      <a:avLst/>
                    </a:prstGeom>
                  </pic:spPr>
                </pic:pic>
              </a:graphicData>
            </a:graphic>
          </wp:inline>
        </w:drawing>
      </w:r>
    </w:p>
    <w:p w14:paraId="10F11393" w14:textId="0F65B65C" w:rsidR="00C356AB" w:rsidRDefault="00540061" w:rsidP="00540061">
      <w:pPr>
        <w:jc w:val="center"/>
        <w:rPr>
          <w:b/>
          <w:bCs/>
          <w:sz w:val="20"/>
          <w:szCs w:val="20"/>
        </w:rPr>
      </w:pPr>
      <w:r w:rsidRPr="00540061">
        <w:rPr>
          <w:b/>
          <w:bCs/>
          <w:sz w:val="20"/>
          <w:szCs w:val="20"/>
        </w:rPr>
        <w:t>Figure</w:t>
      </w:r>
      <w:r w:rsidR="005B1D37">
        <w:rPr>
          <w:b/>
          <w:bCs/>
          <w:sz w:val="20"/>
          <w:szCs w:val="20"/>
        </w:rPr>
        <w:t xml:space="preserve"> 5</w:t>
      </w:r>
      <w:r w:rsidR="00295280">
        <w:rPr>
          <w:b/>
          <w:bCs/>
          <w:sz w:val="20"/>
          <w:szCs w:val="20"/>
        </w:rPr>
        <w:t>8</w:t>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006FF70" w:rsidR="00E648AA" w:rsidRPr="00E648AA" w:rsidRDefault="00E648AA" w:rsidP="00E648AA">
      <w:pPr>
        <w:jc w:val="center"/>
        <w:rPr>
          <w:b/>
          <w:bCs/>
          <w:sz w:val="20"/>
          <w:szCs w:val="20"/>
        </w:rPr>
      </w:pPr>
      <w:r w:rsidRPr="00E648AA">
        <w:rPr>
          <w:b/>
          <w:bCs/>
          <w:sz w:val="20"/>
          <w:szCs w:val="20"/>
        </w:rPr>
        <w:t>Figure</w:t>
      </w:r>
      <w:r w:rsidR="005B1D37">
        <w:rPr>
          <w:b/>
          <w:bCs/>
          <w:sz w:val="20"/>
          <w:szCs w:val="20"/>
        </w:rPr>
        <w:t xml:space="preserve"> 5</w:t>
      </w:r>
      <w:r w:rsidR="00295280">
        <w:rPr>
          <w:b/>
          <w:bCs/>
          <w:sz w:val="20"/>
          <w:szCs w:val="20"/>
        </w:rPr>
        <w:t>9</w:t>
      </w:r>
      <w:r w:rsidRPr="00E648AA">
        <w:rPr>
          <w:b/>
          <w:bCs/>
          <w:sz w:val="20"/>
          <w:szCs w:val="20"/>
        </w:rPr>
        <w:t xml:space="preserve"> — Context diagram for Abstract Sample core — </w:t>
      </w:r>
      <w:proofErr w:type="spellStart"/>
      <w:r w:rsidRPr="00E648AA">
        <w:rPr>
          <w:b/>
          <w:bCs/>
          <w:sz w:val="20"/>
          <w:szCs w:val="20"/>
        </w:rPr>
        <w:t>AbstractSample</w:t>
      </w:r>
      <w:proofErr w:type="spellEnd"/>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295280">
            <w:pPr>
              <w:widowControl w:val="0"/>
              <w:spacing w:before="60" w:after="60"/>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295280">
            <w:pPr>
              <w:widowControl w:val="0"/>
              <w:spacing w:before="60" w:after="60"/>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295280">
            <w:pPr>
              <w:widowControl w:val="0"/>
              <w:spacing w:before="60" w:after="60"/>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295280">
            <w:pPr>
              <w:widowControl w:val="0"/>
              <w:spacing w:before="60" w:after="60"/>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6F1A9956" w:rsidR="000D1388" w:rsidRPr="005B1D37" w:rsidRDefault="008E2BBE" w:rsidP="008E2BBE">
      <w:pPr>
        <w:rPr>
          <w:sz w:val="20"/>
          <w:szCs w:val="20"/>
          <w:lang w:eastAsia="ja-JP"/>
        </w:rPr>
      </w:pPr>
      <w:r w:rsidRPr="005B1D37">
        <w:rPr>
          <w:sz w:val="20"/>
          <w:szCs w:val="20"/>
          <w:lang w:eastAsia="ja-JP"/>
        </w:rPr>
        <w:lastRenderedPageBreak/>
        <w:t>NOTE</w:t>
      </w:r>
      <w:r w:rsidRPr="005B1D37">
        <w:rPr>
          <w:sz w:val="20"/>
          <w:szCs w:val="20"/>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12" w:name="_Toc52962377"/>
      <w:proofErr w:type="spellStart"/>
      <w:r w:rsidRPr="006762B7">
        <w:t>AbstractSampling</w:t>
      </w:r>
      <w:bookmarkEnd w:id="112"/>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295280">
            <w:pPr>
              <w:widowControl w:val="0"/>
              <w:spacing w:before="60" w:after="60"/>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295280">
            <w:pPr>
              <w:widowControl w:val="0"/>
              <w:spacing w:before="60" w:after="60"/>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295280">
            <w:pPr>
              <w:widowControl w:val="0"/>
              <w:spacing w:before="60" w:after="60"/>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295280">
            <w:pPr>
              <w:widowControl w:val="0"/>
              <w:spacing w:before="60" w:after="60"/>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295280">
            <w:pPr>
              <w:widowControl w:val="0"/>
              <w:spacing w:before="60" w:after="60"/>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3090545"/>
                    </a:xfrm>
                    <a:prstGeom prst="rect">
                      <a:avLst/>
                    </a:prstGeom>
                  </pic:spPr>
                </pic:pic>
              </a:graphicData>
            </a:graphic>
          </wp:inline>
        </w:drawing>
      </w:r>
    </w:p>
    <w:p w14:paraId="502D4EE9" w14:textId="00CAA6C0" w:rsidR="004224E8" w:rsidRDefault="00105813" w:rsidP="00105813">
      <w:pPr>
        <w:jc w:val="center"/>
        <w:rPr>
          <w:b/>
          <w:bCs/>
          <w:sz w:val="20"/>
          <w:szCs w:val="20"/>
        </w:rPr>
      </w:pPr>
      <w:r w:rsidRPr="00105813">
        <w:rPr>
          <w:b/>
          <w:bCs/>
          <w:sz w:val="20"/>
          <w:szCs w:val="20"/>
        </w:rPr>
        <w:t>Figure</w:t>
      </w:r>
      <w:r w:rsidR="005B1D37">
        <w:rPr>
          <w:b/>
          <w:bCs/>
          <w:sz w:val="20"/>
          <w:szCs w:val="20"/>
        </w:rPr>
        <w:t xml:space="preserve"> </w:t>
      </w:r>
      <w:r w:rsidR="00295280">
        <w:rPr>
          <w:b/>
          <w:bCs/>
          <w:sz w:val="20"/>
          <w:szCs w:val="20"/>
        </w:rPr>
        <w:t>60</w:t>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59B34789" w:rsidR="00194DAA" w:rsidRPr="00194DAA" w:rsidRDefault="00194DAA" w:rsidP="00194DAA">
      <w:pPr>
        <w:jc w:val="center"/>
        <w:rPr>
          <w:b/>
          <w:bCs/>
          <w:sz w:val="20"/>
          <w:szCs w:val="20"/>
        </w:rPr>
      </w:pPr>
      <w:r w:rsidRPr="00194DAA">
        <w:rPr>
          <w:b/>
          <w:bCs/>
          <w:sz w:val="20"/>
          <w:szCs w:val="20"/>
        </w:rPr>
        <w:t>Figure</w:t>
      </w:r>
      <w:r w:rsidR="005B1D37">
        <w:rPr>
          <w:b/>
          <w:bCs/>
          <w:sz w:val="20"/>
          <w:szCs w:val="20"/>
        </w:rPr>
        <w:t xml:space="preserve"> 6</w:t>
      </w:r>
      <w:r w:rsidR="00295280">
        <w:rPr>
          <w:b/>
          <w:bCs/>
          <w:sz w:val="20"/>
          <w:szCs w:val="20"/>
        </w:rPr>
        <w:t>1</w:t>
      </w:r>
      <w:r w:rsidRPr="00194DAA">
        <w:rPr>
          <w:b/>
          <w:bCs/>
          <w:sz w:val="20"/>
          <w:szCs w:val="20"/>
        </w:rPr>
        <w:t xml:space="preserve"> — Context diagram for Abstract Sample core — </w:t>
      </w:r>
      <w:proofErr w:type="spellStart"/>
      <w:r w:rsidRPr="00194DAA">
        <w:rPr>
          <w:b/>
          <w:bCs/>
          <w:sz w:val="20"/>
          <w:szCs w:val="20"/>
        </w:rPr>
        <w:t>AbstractSampling</w:t>
      </w:r>
      <w:proofErr w:type="spellEnd"/>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295280">
            <w:pPr>
              <w:widowControl w:val="0"/>
              <w:spacing w:before="60" w:after="60"/>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295280">
            <w:pPr>
              <w:widowControl w:val="0"/>
              <w:spacing w:before="60" w:after="60"/>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295280">
            <w:pPr>
              <w:widowControl w:val="0"/>
              <w:spacing w:before="60" w:after="60"/>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1A43" w14:paraId="1C32099B" w14:textId="77777777" w:rsidTr="00295280">
        <w:tc>
          <w:tcPr>
            <w:tcW w:w="4526" w:type="dxa"/>
            <w:shd w:val="clear" w:color="auto" w:fill="auto"/>
            <w:tcMar>
              <w:top w:w="100" w:type="dxa"/>
              <w:left w:w="100" w:type="dxa"/>
              <w:bottom w:w="100" w:type="dxa"/>
              <w:right w:w="100" w:type="dxa"/>
            </w:tcMar>
          </w:tcPr>
          <w:p w14:paraId="17423F3E" w14:textId="77777777" w:rsidR="00811A43" w:rsidRDefault="00811A43"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380F1A2" w14:textId="77777777" w:rsidR="00811A43" w:rsidRDefault="00811A43" w:rsidP="00295280">
            <w:pPr>
              <w:widowControl w:val="0"/>
              <w:spacing w:before="60" w:after="60"/>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295280">
            <w:pPr>
              <w:widowControl w:val="0"/>
              <w:spacing w:before="60" w:after="60"/>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62FBD38D" w:rsidR="009D55D8" w:rsidRPr="005B1D37" w:rsidRDefault="002A2250" w:rsidP="002A2250">
      <w:pPr>
        <w:rPr>
          <w:sz w:val="20"/>
          <w:szCs w:val="20"/>
          <w:lang w:eastAsia="ja-JP"/>
        </w:rPr>
      </w:pPr>
      <w:r w:rsidRPr="005B1D37">
        <w:rPr>
          <w:sz w:val="20"/>
          <w:szCs w:val="20"/>
          <w:lang w:eastAsia="ja-JP"/>
        </w:rPr>
        <w:t>NOTE</w:t>
      </w:r>
      <w:r w:rsidRPr="005B1D37">
        <w:rPr>
          <w:sz w:val="20"/>
          <w:szCs w:val="20"/>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13" w:name="_Toc52962378"/>
      <w:proofErr w:type="spellStart"/>
      <w:r w:rsidRPr="004864AE">
        <w:t>AbstractSampler</w:t>
      </w:r>
      <w:bookmarkEnd w:id="113"/>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295280">
            <w:pPr>
              <w:widowControl w:val="0"/>
              <w:spacing w:before="60" w:after="60"/>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295280">
            <w:pPr>
              <w:widowControl w:val="0"/>
              <w:spacing w:before="60" w:after="60"/>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295280">
            <w:pPr>
              <w:widowControl w:val="0"/>
              <w:spacing w:before="60" w:after="60"/>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295280">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295280">
      <w:pPr>
        <w:keepNext/>
        <w:jc w:val="center"/>
      </w:pPr>
      <w:r>
        <w:rPr>
          <w:noProof/>
          <w:lang w:eastAsia="ja-JP"/>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1236345"/>
                    </a:xfrm>
                    <a:prstGeom prst="rect">
                      <a:avLst/>
                    </a:prstGeom>
                  </pic:spPr>
                </pic:pic>
              </a:graphicData>
            </a:graphic>
          </wp:inline>
        </w:drawing>
      </w:r>
    </w:p>
    <w:p w14:paraId="4E7EBC8E" w14:textId="6F17FB52" w:rsidR="00C13D3B" w:rsidRDefault="0055112F" w:rsidP="0055112F">
      <w:pPr>
        <w:jc w:val="center"/>
        <w:rPr>
          <w:b/>
          <w:bCs/>
          <w:sz w:val="20"/>
          <w:szCs w:val="20"/>
        </w:rPr>
      </w:pPr>
      <w:r w:rsidRPr="0055112F">
        <w:rPr>
          <w:b/>
          <w:bCs/>
          <w:sz w:val="20"/>
          <w:szCs w:val="20"/>
        </w:rPr>
        <w:t>Figure</w:t>
      </w:r>
      <w:r w:rsidR="005B1D37">
        <w:rPr>
          <w:b/>
          <w:bCs/>
          <w:sz w:val="20"/>
          <w:szCs w:val="20"/>
        </w:rPr>
        <w:t xml:space="preserve"> 6</w:t>
      </w:r>
      <w:r w:rsidR="00295280">
        <w:rPr>
          <w:b/>
          <w:bCs/>
          <w:sz w:val="20"/>
          <w:szCs w:val="20"/>
        </w:rPr>
        <w:t>2</w:t>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8">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33106E5E" w:rsidR="003D3E58" w:rsidRPr="003D3E58" w:rsidRDefault="003D3E58" w:rsidP="003D3E58">
      <w:pPr>
        <w:jc w:val="center"/>
        <w:rPr>
          <w:b/>
          <w:bCs/>
          <w:sz w:val="20"/>
          <w:szCs w:val="20"/>
        </w:rPr>
      </w:pPr>
      <w:r w:rsidRPr="003D3E58">
        <w:rPr>
          <w:b/>
          <w:bCs/>
          <w:sz w:val="20"/>
          <w:szCs w:val="20"/>
        </w:rPr>
        <w:t>Figure</w:t>
      </w:r>
      <w:r w:rsidR="005B1D37">
        <w:rPr>
          <w:b/>
          <w:bCs/>
          <w:sz w:val="20"/>
          <w:szCs w:val="20"/>
        </w:rPr>
        <w:t xml:space="preserve"> 6</w:t>
      </w:r>
      <w:r w:rsidR="00295280">
        <w:rPr>
          <w:b/>
          <w:bCs/>
          <w:sz w:val="20"/>
          <w:szCs w:val="20"/>
        </w:rPr>
        <w:t>3</w:t>
      </w:r>
      <w:r w:rsidRPr="003D3E58">
        <w:rPr>
          <w:b/>
          <w:bCs/>
          <w:sz w:val="20"/>
          <w:szCs w:val="20"/>
        </w:rPr>
        <w:t xml:space="preserve"> — Context diagram for the Abstract Sample core — </w:t>
      </w:r>
      <w:proofErr w:type="spellStart"/>
      <w:r w:rsidRPr="003D3E58">
        <w:rPr>
          <w:b/>
          <w:bCs/>
          <w:sz w:val="20"/>
          <w:szCs w:val="20"/>
        </w:rPr>
        <w:t>AbstractSampler</w:t>
      </w:r>
      <w:proofErr w:type="spellEnd"/>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295280">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DC70BC">
            <w:pPr>
              <w:widowControl w:val="0"/>
              <w:spacing w:before="60" w:after="60"/>
              <w:jc w:val="left"/>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DC70BC">
            <w:pPr>
              <w:widowControl w:val="0"/>
              <w:spacing w:before="60" w:after="60"/>
              <w:jc w:val="left"/>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lastRenderedPageBreak/>
        <w:t>EXAMPLES</w:t>
      </w:r>
    </w:p>
    <w:p w14:paraId="3611770D" w14:textId="7B364A25"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A ball mill, diamond drill, hammer, </w:t>
      </w:r>
    </w:p>
    <w:p w14:paraId="5710EB8A" w14:textId="6CC775E2"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hypodermic syringe and needle, </w:t>
      </w:r>
    </w:p>
    <w:p w14:paraId="3F28E15A" w14:textId="3B025677" w:rsidR="004404E3" w:rsidRPr="005B1D37" w:rsidRDefault="005B1D37" w:rsidP="005B1D37">
      <w:pPr>
        <w:rPr>
          <w:lang w:val="en-US" w:eastAsia="ja-JP"/>
        </w:rPr>
      </w:pPr>
      <w:r w:rsidRPr="00C63000">
        <w:rPr>
          <w:b/>
          <w:bCs/>
          <w:sz w:val="20"/>
          <w:szCs w:val="20"/>
        </w:rPr>
        <w:t>—</w:t>
      </w:r>
      <w:r>
        <w:rPr>
          <w:b/>
          <w:bCs/>
          <w:sz w:val="20"/>
          <w:szCs w:val="20"/>
        </w:rPr>
        <w:tab/>
      </w:r>
      <w:r w:rsidR="004404E3" w:rsidRPr="005B1D37">
        <w:rPr>
          <w:lang w:val="en-US" w:eastAsia="ja-JP"/>
        </w:rPr>
        <w:t>image sensor, a soil auger,</w:t>
      </w:r>
    </w:p>
    <w:p w14:paraId="0624400B" w14:textId="63BBD457" w:rsidR="002C026F" w:rsidRDefault="005B1D37" w:rsidP="005B1D37">
      <w:pPr>
        <w:rPr>
          <w:lang w:eastAsia="ja-JP"/>
        </w:rPr>
      </w:pPr>
      <w:r w:rsidRPr="00C63000">
        <w:rPr>
          <w:b/>
          <w:bCs/>
          <w:sz w:val="20"/>
          <w:szCs w:val="20"/>
        </w:rPr>
        <w:t>—</w:t>
      </w:r>
      <w:r>
        <w:rPr>
          <w:b/>
          <w:bCs/>
          <w:sz w:val="20"/>
          <w:szCs w:val="20"/>
        </w:rPr>
        <w:tab/>
      </w:r>
      <w:r w:rsidR="004404E3">
        <w:rPr>
          <w:lang w:eastAsia="ja-JP"/>
        </w:rPr>
        <w:t>a human being.</w:t>
      </w:r>
    </w:p>
    <w:p w14:paraId="7159C71D" w14:textId="2CC91E8C" w:rsidR="004404E3" w:rsidRPr="00DC70BC" w:rsidRDefault="003E77E7" w:rsidP="003E77E7">
      <w:pPr>
        <w:pStyle w:val="Heading2"/>
      </w:pPr>
      <w:bookmarkStart w:id="114" w:name="_Toc52962379"/>
      <w:proofErr w:type="spellStart"/>
      <w:r w:rsidRPr="00DC70BC">
        <w:t>AbstractSamplingProcedure</w:t>
      </w:r>
      <w:bookmarkEnd w:id="11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DC70BC">
            <w:pPr>
              <w:widowControl w:val="0"/>
              <w:spacing w:before="60" w:after="60"/>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DC70BC">
            <w:pPr>
              <w:widowControl w:val="0"/>
              <w:spacing w:before="60" w:after="60"/>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DC70BC">
            <w:pPr>
              <w:widowControl w:val="0"/>
              <w:spacing w:before="60" w:after="60"/>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DC70BC">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987425"/>
                    </a:xfrm>
                    <a:prstGeom prst="rect">
                      <a:avLst/>
                    </a:prstGeom>
                  </pic:spPr>
                </pic:pic>
              </a:graphicData>
            </a:graphic>
          </wp:inline>
        </w:drawing>
      </w:r>
    </w:p>
    <w:p w14:paraId="0889E41A" w14:textId="1938F017" w:rsidR="00B204DF" w:rsidRDefault="00CD6F39" w:rsidP="00CD6F39">
      <w:pPr>
        <w:jc w:val="center"/>
        <w:rPr>
          <w:b/>
          <w:bCs/>
          <w:sz w:val="20"/>
          <w:szCs w:val="20"/>
        </w:rPr>
      </w:pPr>
      <w:r w:rsidRPr="00CD6F39">
        <w:rPr>
          <w:b/>
          <w:bCs/>
          <w:sz w:val="20"/>
          <w:szCs w:val="20"/>
        </w:rPr>
        <w:t>Figure</w:t>
      </w:r>
      <w:r w:rsidR="005B1D37">
        <w:rPr>
          <w:b/>
          <w:bCs/>
          <w:sz w:val="20"/>
          <w:szCs w:val="20"/>
        </w:rPr>
        <w:t xml:space="preserve"> 6</w:t>
      </w:r>
      <w:r w:rsidR="00DC70BC">
        <w:rPr>
          <w:b/>
          <w:bCs/>
          <w:sz w:val="20"/>
          <w:szCs w:val="20"/>
        </w:rPr>
        <w:t>4</w:t>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1">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1F79B67" w:rsidR="0030485C" w:rsidRPr="0030485C" w:rsidRDefault="0030485C" w:rsidP="0030485C">
      <w:pPr>
        <w:jc w:val="center"/>
        <w:rPr>
          <w:b/>
          <w:bCs/>
          <w:sz w:val="20"/>
          <w:szCs w:val="20"/>
        </w:rPr>
      </w:pPr>
      <w:r w:rsidRPr="0030485C">
        <w:rPr>
          <w:b/>
          <w:bCs/>
          <w:sz w:val="20"/>
          <w:szCs w:val="20"/>
        </w:rPr>
        <w:t>Figure</w:t>
      </w:r>
      <w:r w:rsidR="00F06BA2">
        <w:rPr>
          <w:b/>
          <w:bCs/>
          <w:sz w:val="20"/>
          <w:szCs w:val="20"/>
        </w:rPr>
        <w:t xml:space="preserve"> 6</w:t>
      </w:r>
      <w:r w:rsidR="00DC70BC">
        <w:rPr>
          <w:b/>
          <w:bCs/>
          <w:sz w:val="20"/>
          <w:szCs w:val="20"/>
        </w:rPr>
        <w:t>5</w:t>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p>
    <w:p w14:paraId="7F6F2D0A" w14:textId="16A6418C" w:rsidR="00CD6F39" w:rsidRPr="00CD6F39" w:rsidRDefault="00863761" w:rsidP="00863761">
      <w:pPr>
        <w:pStyle w:val="Heading2"/>
      </w:pPr>
      <w:bookmarkStart w:id="115" w:name="_Toc52962380"/>
      <w:proofErr w:type="spellStart"/>
      <w:r w:rsidRPr="00863761">
        <w:t>AbstractPreparationProcedure</w:t>
      </w:r>
      <w:bookmarkEnd w:id="11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DC70BC">
            <w:pPr>
              <w:widowControl w:val="0"/>
              <w:spacing w:before="60" w:after="60"/>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DC70BC">
            <w:pPr>
              <w:widowControl w:val="0"/>
              <w:spacing w:before="60" w:after="60"/>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DC70BC">
            <w:pPr>
              <w:widowControl w:val="0"/>
              <w:spacing w:before="60" w:after="60"/>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807085"/>
                    </a:xfrm>
                    <a:prstGeom prst="rect">
                      <a:avLst/>
                    </a:prstGeom>
                  </pic:spPr>
                </pic:pic>
              </a:graphicData>
            </a:graphic>
          </wp:inline>
        </w:drawing>
      </w:r>
    </w:p>
    <w:p w14:paraId="756975C8" w14:textId="671F7E84" w:rsidR="008B01FD" w:rsidRDefault="000C70DD" w:rsidP="000C70DD">
      <w:pPr>
        <w:jc w:val="center"/>
        <w:rPr>
          <w:b/>
          <w:bCs/>
          <w:sz w:val="20"/>
          <w:szCs w:val="20"/>
        </w:rPr>
      </w:pPr>
      <w:r w:rsidRPr="000C70DD">
        <w:rPr>
          <w:b/>
          <w:bCs/>
          <w:sz w:val="20"/>
          <w:szCs w:val="20"/>
        </w:rPr>
        <w:t>Figure</w:t>
      </w:r>
      <w:r w:rsidR="00F06BA2">
        <w:rPr>
          <w:b/>
          <w:bCs/>
          <w:sz w:val="20"/>
          <w:szCs w:val="20"/>
        </w:rPr>
        <w:t xml:space="preserve"> 6</w:t>
      </w:r>
      <w:r w:rsidR="00DC70BC">
        <w:rPr>
          <w:b/>
          <w:bCs/>
          <w:sz w:val="20"/>
          <w:szCs w:val="20"/>
        </w:rPr>
        <w:t>6</w:t>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6" w:name="_Toc52962381"/>
      <w:proofErr w:type="spellStart"/>
      <w:r w:rsidRPr="007A5CB7">
        <w:lastRenderedPageBreak/>
        <w:t>AbstractPreparationStep</w:t>
      </w:r>
      <w:bookmarkEnd w:id="11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DC70BC">
            <w:pPr>
              <w:widowControl w:val="0"/>
              <w:spacing w:before="60" w:after="60"/>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DC70BC">
            <w:pPr>
              <w:widowControl w:val="0"/>
              <w:spacing w:before="60" w:after="60"/>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DC70BC">
            <w:pPr>
              <w:widowControl w:val="0"/>
              <w:spacing w:before="60" w:after="60"/>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DC70B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DC70BC">
            <w:pPr>
              <w:widowControl w:val="0"/>
              <w:spacing w:before="60" w:after="60"/>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1384300"/>
                    </a:xfrm>
                    <a:prstGeom prst="rect">
                      <a:avLst/>
                    </a:prstGeom>
                  </pic:spPr>
                </pic:pic>
              </a:graphicData>
            </a:graphic>
          </wp:inline>
        </w:drawing>
      </w:r>
    </w:p>
    <w:p w14:paraId="32A0764E" w14:textId="7E565600" w:rsidR="007A5CB7" w:rsidRDefault="00EF6C7F" w:rsidP="00EF6C7F">
      <w:pPr>
        <w:jc w:val="center"/>
        <w:rPr>
          <w:b/>
          <w:bCs/>
          <w:sz w:val="20"/>
          <w:szCs w:val="20"/>
        </w:rPr>
      </w:pPr>
      <w:r w:rsidRPr="00EF6C7F">
        <w:rPr>
          <w:b/>
          <w:bCs/>
          <w:sz w:val="20"/>
          <w:szCs w:val="20"/>
        </w:rPr>
        <w:t>Figure</w:t>
      </w:r>
      <w:r w:rsidR="00F06BA2">
        <w:rPr>
          <w:b/>
          <w:bCs/>
          <w:sz w:val="20"/>
          <w:szCs w:val="20"/>
        </w:rPr>
        <w:t xml:space="preserve"> 6</w:t>
      </w:r>
      <w:r w:rsidR="00DC70BC">
        <w:rPr>
          <w:b/>
          <w:bCs/>
          <w:sz w:val="20"/>
          <w:szCs w:val="20"/>
        </w:rPr>
        <w:t>7</w:t>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DC70BC">
            <w:pPr>
              <w:widowControl w:val="0"/>
              <w:spacing w:before="60" w:after="60"/>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DC70BC">
            <w:pPr>
              <w:widowControl w:val="0"/>
              <w:spacing w:before="60" w:after="60"/>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lastRenderedPageBreak/>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DC70BC">
            <w:pPr>
              <w:widowControl w:val="0"/>
              <w:spacing w:before="60" w:after="60"/>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DC70BC">
            <w:pPr>
              <w:widowControl w:val="0"/>
              <w:spacing w:before="60" w:after="60"/>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DC70BC">
            <w:pPr>
              <w:widowControl w:val="0"/>
              <w:spacing w:before="60" w:after="60"/>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7D3F7D84" w14:textId="25F869C0" w:rsidR="00920189" w:rsidRDefault="00920189" w:rsidP="00920189">
      <w:pPr>
        <w:pStyle w:val="Heading1"/>
      </w:pPr>
      <w:bookmarkStart w:id="117" w:name="_Toc52962382"/>
      <w:r w:rsidRPr="00920189">
        <w:t>Basic Samples</w:t>
      </w:r>
      <w:bookmarkEnd w:id="117"/>
    </w:p>
    <w:p w14:paraId="45FDC231" w14:textId="7D4AD515" w:rsidR="00CA3726" w:rsidRDefault="00CA3726" w:rsidP="00CA3726">
      <w:pPr>
        <w:pStyle w:val="Heading2"/>
      </w:pPr>
      <w:bookmarkStart w:id="118" w:name="_Toc52962383"/>
      <w:r w:rsidRPr="00CA3726">
        <w:t>General</w:t>
      </w:r>
      <w:bookmarkEnd w:id="11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DC70BC">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DC70BC">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DC70BC">
            <w:pPr>
              <w:widowControl w:val="0"/>
              <w:spacing w:before="60" w:after="60"/>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DC70BC">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DC70BC">
            <w:pPr>
              <w:widowControl w:val="0"/>
              <w:spacing w:before="60" w:after="60"/>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DC70BC">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DC70BC">
            <w:pPr>
              <w:widowControl w:val="0"/>
              <w:spacing w:before="60" w:after="60"/>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lastRenderedPageBreak/>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5675344" cy="3115310"/>
                    </a:xfrm>
                    <a:prstGeom prst="rect">
                      <a:avLst/>
                    </a:prstGeom>
                  </pic:spPr>
                </pic:pic>
              </a:graphicData>
            </a:graphic>
          </wp:inline>
        </w:drawing>
      </w:r>
    </w:p>
    <w:p w14:paraId="65B85BC2" w14:textId="37DC8DF2" w:rsidR="00CA3726" w:rsidRDefault="00F34853" w:rsidP="00F34853">
      <w:pPr>
        <w:jc w:val="center"/>
        <w:rPr>
          <w:b/>
          <w:bCs/>
          <w:sz w:val="20"/>
          <w:szCs w:val="20"/>
        </w:rPr>
      </w:pPr>
      <w:r w:rsidRPr="00F34853">
        <w:rPr>
          <w:b/>
          <w:bCs/>
          <w:sz w:val="20"/>
          <w:szCs w:val="20"/>
        </w:rPr>
        <w:t>Figure</w:t>
      </w:r>
      <w:r w:rsidR="00F06BA2">
        <w:rPr>
          <w:b/>
          <w:bCs/>
          <w:sz w:val="20"/>
          <w:szCs w:val="20"/>
        </w:rPr>
        <w:t xml:space="preserve"> 6</w:t>
      </w:r>
      <w:r w:rsidR="00DC70BC">
        <w:rPr>
          <w:b/>
          <w:bCs/>
          <w:sz w:val="20"/>
          <w:szCs w:val="20"/>
        </w:rPr>
        <w:t>8</w:t>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9" w:name="_Toc52962384"/>
      <w:r w:rsidRPr="00EE582C">
        <w:t>Sample</w:t>
      </w:r>
      <w:bookmarkEnd w:id="11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DC70BC">
            <w:pPr>
              <w:widowControl w:val="0"/>
              <w:spacing w:before="60" w:after="60"/>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DC70BC">
            <w:pPr>
              <w:widowControl w:val="0"/>
              <w:spacing w:before="60" w:after="60"/>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DC70BC">
            <w:pPr>
              <w:widowControl w:val="0"/>
              <w:spacing w:before="60" w:after="60"/>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61590"/>
                    </a:xfrm>
                    <a:prstGeom prst="rect">
                      <a:avLst/>
                    </a:prstGeom>
                  </pic:spPr>
                </pic:pic>
              </a:graphicData>
            </a:graphic>
          </wp:inline>
        </w:drawing>
      </w:r>
    </w:p>
    <w:p w14:paraId="20429E66" w14:textId="2BF41035" w:rsidR="00EE582C" w:rsidRDefault="00430BBE" w:rsidP="00430BBE">
      <w:pPr>
        <w:jc w:val="center"/>
        <w:rPr>
          <w:b/>
          <w:bCs/>
          <w:sz w:val="20"/>
          <w:szCs w:val="20"/>
        </w:rPr>
      </w:pPr>
      <w:r w:rsidRPr="00430BBE">
        <w:rPr>
          <w:b/>
          <w:bCs/>
          <w:sz w:val="20"/>
          <w:szCs w:val="20"/>
        </w:rPr>
        <w:t>Figure</w:t>
      </w:r>
      <w:r w:rsidR="00F06BA2">
        <w:rPr>
          <w:b/>
          <w:bCs/>
          <w:sz w:val="20"/>
          <w:szCs w:val="20"/>
        </w:rPr>
        <w:t xml:space="preserve"> 6</w:t>
      </w:r>
      <w:r w:rsidR="00DC70BC">
        <w:rPr>
          <w:b/>
          <w:bCs/>
          <w:sz w:val="20"/>
          <w:szCs w:val="20"/>
        </w:rPr>
        <w:t>9</w:t>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0">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D9743BB" w:rsidR="00A804AD" w:rsidRPr="00A804AD" w:rsidRDefault="00A804AD" w:rsidP="00A804AD">
      <w:pPr>
        <w:jc w:val="center"/>
        <w:rPr>
          <w:b/>
          <w:bCs/>
          <w:sz w:val="20"/>
          <w:szCs w:val="20"/>
        </w:rPr>
      </w:pPr>
      <w:r w:rsidRPr="00A804AD">
        <w:rPr>
          <w:b/>
          <w:bCs/>
          <w:sz w:val="20"/>
          <w:szCs w:val="20"/>
        </w:rPr>
        <w:t>Figure</w:t>
      </w:r>
      <w:r w:rsidR="00F06BA2">
        <w:rPr>
          <w:b/>
          <w:bCs/>
          <w:sz w:val="20"/>
          <w:szCs w:val="20"/>
        </w:rPr>
        <w:t xml:space="preserve"> </w:t>
      </w:r>
      <w:r w:rsidR="00DC70BC">
        <w:rPr>
          <w:b/>
          <w:bCs/>
          <w:sz w:val="20"/>
          <w:szCs w:val="20"/>
        </w:rPr>
        <w:t>70</w:t>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p>
    <w:p w14:paraId="7728AC7D" w14:textId="04F81AC0" w:rsidR="00430BBE" w:rsidRDefault="004B13B4" w:rsidP="004B13B4">
      <w:pPr>
        <w:pStyle w:val="Heading2"/>
      </w:pPr>
      <w:bookmarkStart w:id="120" w:name="_Toc52962385"/>
      <w:proofErr w:type="spellStart"/>
      <w:r w:rsidRPr="004B13B4">
        <w:t>SpatialSample</w:t>
      </w:r>
      <w:bookmarkEnd w:id="12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DC70BC">
            <w:pPr>
              <w:widowControl w:val="0"/>
              <w:spacing w:before="60" w:after="60"/>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DC70BC">
            <w:pPr>
              <w:widowControl w:val="0"/>
              <w:spacing w:before="60" w:after="60"/>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DC70BC">
            <w:pPr>
              <w:widowControl w:val="0"/>
              <w:spacing w:before="60" w:after="60"/>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DC70B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DC70BC">
            <w:pPr>
              <w:widowControl w:val="0"/>
              <w:spacing w:before="60" w:after="60"/>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DC70BC">
            <w:pPr>
              <w:widowControl w:val="0"/>
              <w:spacing w:before="60" w:after="60"/>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2181860"/>
                    </a:xfrm>
                    <a:prstGeom prst="rect">
                      <a:avLst/>
                    </a:prstGeom>
                  </pic:spPr>
                </pic:pic>
              </a:graphicData>
            </a:graphic>
          </wp:inline>
        </w:drawing>
      </w:r>
    </w:p>
    <w:p w14:paraId="6F06A7AF" w14:textId="6B29E28D" w:rsidR="004B13B4" w:rsidRDefault="00650B87" w:rsidP="00650B87">
      <w:pPr>
        <w:jc w:val="center"/>
        <w:rPr>
          <w:b/>
          <w:bCs/>
          <w:sz w:val="20"/>
          <w:szCs w:val="20"/>
        </w:rPr>
      </w:pPr>
      <w:r w:rsidRPr="00650B87">
        <w:rPr>
          <w:b/>
          <w:bCs/>
          <w:sz w:val="20"/>
          <w:szCs w:val="20"/>
        </w:rPr>
        <w:t>Figure</w:t>
      </w:r>
      <w:r w:rsidR="00F06BA2">
        <w:rPr>
          <w:b/>
          <w:bCs/>
          <w:sz w:val="20"/>
          <w:szCs w:val="20"/>
        </w:rPr>
        <w:t xml:space="preserve"> 7</w:t>
      </w:r>
      <w:r w:rsidR="00DC70BC">
        <w:rPr>
          <w:b/>
          <w:bCs/>
          <w:sz w:val="20"/>
          <w:szCs w:val="20"/>
        </w:rPr>
        <w:t>1</w:t>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DC70BC">
            <w:pPr>
              <w:widowControl w:val="0"/>
              <w:spacing w:before="60" w:after="60"/>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F286D3B" w:rsidR="00DB4A09" w:rsidRPr="00F06BA2" w:rsidRDefault="00DB4A09" w:rsidP="00DB4A09">
      <w:pPr>
        <w:rPr>
          <w:sz w:val="20"/>
          <w:szCs w:val="20"/>
          <w:lang w:eastAsia="ja-JP"/>
        </w:rPr>
      </w:pPr>
      <w:r w:rsidRPr="00F06BA2">
        <w:rPr>
          <w:sz w:val="20"/>
          <w:szCs w:val="20"/>
          <w:lang w:eastAsia="ja-JP"/>
        </w:rPr>
        <w:t>NOTE</w:t>
      </w:r>
      <w:r w:rsidRPr="00F06BA2">
        <w:rPr>
          <w:sz w:val="20"/>
          <w:szCs w:val="20"/>
          <w:lang w:eastAsia="ja-JP"/>
        </w:rPr>
        <w:tab/>
        <w:t xml:space="preserve">When observations are made to estimate properties of a geospatial feature, in particular where the value of a property varies within the scope of the feature, a </w:t>
      </w:r>
      <w:proofErr w:type="spellStart"/>
      <w:r w:rsidRPr="00F06BA2">
        <w:rPr>
          <w:sz w:val="20"/>
          <w:szCs w:val="20"/>
          <w:lang w:eastAsia="ja-JP"/>
        </w:rPr>
        <w:t>SpatialSample</w:t>
      </w:r>
      <w:proofErr w:type="spellEnd"/>
      <w:r w:rsidRPr="00F06BA2">
        <w:rPr>
          <w:sz w:val="20"/>
          <w:szCs w:val="20"/>
          <w:lang w:eastAsia="ja-JP"/>
        </w:rPr>
        <w:t xml:space="preserve"> is used. Depending on accessibility and on the nature of the expected property variation, the </w:t>
      </w:r>
      <w:proofErr w:type="spellStart"/>
      <w:r w:rsidRPr="00F06BA2">
        <w:rPr>
          <w:sz w:val="20"/>
          <w:szCs w:val="20"/>
          <w:lang w:eastAsia="ja-JP"/>
        </w:rPr>
        <w:t>SpatialSample</w:t>
      </w:r>
      <w:proofErr w:type="spellEnd"/>
      <w:r w:rsidRPr="00F06BA2">
        <w:rPr>
          <w:sz w:val="20"/>
          <w:szCs w:val="20"/>
          <w:lang w:eastAsia="ja-JP"/>
        </w:rPr>
        <w:t xml:space="preserve"> may be extensive in one, two or three spatial dimensions. </w:t>
      </w:r>
    </w:p>
    <w:p w14:paraId="18A79C10" w14:textId="77777777" w:rsidR="00DB4A09" w:rsidRDefault="00DB4A09" w:rsidP="00F06BA2">
      <w:pPr>
        <w:keepNext/>
        <w:rPr>
          <w:lang w:eastAsia="ja-JP"/>
        </w:rPr>
      </w:pPr>
      <w:r>
        <w:rPr>
          <w:lang w:eastAsia="ja-JP"/>
        </w:rPr>
        <w:lastRenderedPageBreak/>
        <w:t>EXAMPLE</w:t>
      </w:r>
    </w:p>
    <w:p w14:paraId="711ACC7B" w14:textId="7CF3713B" w:rsidR="00DB4A09" w:rsidRDefault="00F06BA2" w:rsidP="00F06BA2">
      <w:pPr>
        <w:keepNext/>
        <w:rPr>
          <w:lang w:eastAsia="ja-JP"/>
        </w:rPr>
      </w:pPr>
      <w:r w:rsidRPr="00C63000">
        <w:rPr>
          <w:b/>
          <w:bCs/>
          <w:sz w:val="20"/>
          <w:szCs w:val="20"/>
        </w:rPr>
        <w:t>—</w:t>
      </w:r>
      <w:r>
        <w:rPr>
          <w:b/>
          <w:bCs/>
          <w:sz w:val="20"/>
          <w:szCs w:val="20"/>
        </w:rPr>
        <w:tab/>
      </w:r>
      <w:r w:rsidR="003E45F3">
        <w:rPr>
          <w:lang w:eastAsia="ja-JP"/>
        </w:rPr>
        <w:t>Typically an Observation</w:t>
      </w:r>
      <w:r w:rsidR="00DB4A09">
        <w:rPr>
          <w:lang w:eastAsia="ja-JP"/>
        </w:rPr>
        <w:t xml:space="preserve"> ‘site’</w:t>
      </w:r>
      <w:r w:rsidR="003E45F3">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224BEDEE" w:rsidR="00E477AE" w:rsidRDefault="00F06BA2" w:rsidP="00F06BA2">
      <w:pPr>
        <w:keepNext/>
        <w:rPr>
          <w:lang w:eastAsia="ja-JP"/>
        </w:rPr>
      </w:pPr>
      <w:r w:rsidRPr="00C63000">
        <w:rPr>
          <w:b/>
          <w:bCs/>
          <w:sz w:val="20"/>
          <w:szCs w:val="20"/>
        </w:rPr>
        <w:t>—</w:t>
      </w:r>
      <w:r>
        <w:rPr>
          <w:b/>
          <w:bCs/>
          <w:sz w:val="20"/>
          <w:szCs w:val="20"/>
        </w:rPr>
        <w:tab/>
      </w:r>
      <w:r w:rsidR="00DB4A09">
        <w:rPr>
          <w:lang w:eastAsia="ja-JP"/>
        </w:rPr>
        <w:t xml:space="preserve">Some common names for </w:t>
      </w:r>
      <w:proofErr w:type="spellStart"/>
      <w:r w:rsidR="00DB4A09">
        <w:rPr>
          <w:lang w:eastAsia="ja-JP"/>
        </w:rPr>
        <w:t>SpatialSample</w:t>
      </w:r>
      <w:proofErr w:type="spellEnd"/>
      <w:r w:rsidR="00DB4A09">
        <w:rPr>
          <w:lang w:eastAsia="ja-JP"/>
        </w:rPr>
        <w:t xml:space="preserve"> used in various application domains include Borehole, </w:t>
      </w:r>
      <w:proofErr w:type="spellStart"/>
      <w:r w:rsidR="00DB4A09">
        <w:rPr>
          <w:lang w:eastAsia="ja-JP"/>
        </w:rPr>
        <w:t>Flightline</w:t>
      </w:r>
      <w:proofErr w:type="spellEnd"/>
      <w:r w:rsidR="00DB4A09">
        <w:rPr>
          <w:lang w:eastAsia="ja-JP"/>
        </w:rPr>
        <w:t xml:space="preserve">, Interval, Lidar Cloud, Map Horizon, Microscope Slide, Mine Level, Mine, Observation Well, Profile, Pulp, Quadrat, Scene, Section, </w:t>
      </w:r>
      <w:proofErr w:type="spellStart"/>
      <w:r w:rsidR="00DB4A09">
        <w:rPr>
          <w:lang w:eastAsia="ja-JP"/>
        </w:rPr>
        <w:t>ShipsTrack</w:t>
      </w:r>
      <w:proofErr w:type="spellEnd"/>
      <w:r w:rsidR="00DB4A09">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DC70BC">
            <w:pPr>
              <w:widowControl w:val="0"/>
              <w:spacing w:before="60" w:after="60"/>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DC70BC">
            <w:pPr>
              <w:widowControl w:val="0"/>
              <w:spacing w:before="60" w:after="60"/>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59627415" w:rsidR="009B52B4" w:rsidRPr="00F06BA2" w:rsidRDefault="009B52B4" w:rsidP="009B52B4">
      <w:pPr>
        <w:rPr>
          <w:sz w:val="20"/>
          <w:szCs w:val="20"/>
          <w:lang w:eastAsia="ja-JP"/>
        </w:rPr>
      </w:pPr>
      <w:r w:rsidRPr="00F06BA2">
        <w:rPr>
          <w:sz w:val="20"/>
          <w:szCs w:val="20"/>
          <w:lang w:eastAsia="ja-JP"/>
        </w:rPr>
        <w:t>NOTE</w:t>
      </w:r>
      <w:r w:rsidRPr="00F06BA2">
        <w:rPr>
          <w:sz w:val="20"/>
          <w:szCs w:val="20"/>
          <w:lang w:eastAsia="ja-JP"/>
        </w:rPr>
        <w:tab/>
        <w:t xml:space="preserve">The shape of the </w:t>
      </w:r>
      <w:proofErr w:type="spellStart"/>
      <w:r w:rsidRPr="00F06BA2">
        <w:rPr>
          <w:sz w:val="20"/>
          <w:szCs w:val="20"/>
          <w:lang w:eastAsia="ja-JP"/>
        </w:rPr>
        <w:t>SpatialSample</w:t>
      </w:r>
      <w:proofErr w:type="spellEnd"/>
      <w:r w:rsidRPr="00F06BA2">
        <w:rPr>
          <w:sz w:val="20"/>
          <w:szCs w:val="20"/>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DC70BC">
            <w:pPr>
              <w:widowControl w:val="0"/>
              <w:spacing w:before="60" w:after="60"/>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DC70BC">
            <w:pPr>
              <w:widowControl w:val="0"/>
              <w:spacing w:before="60" w:after="60"/>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DC70BC">
            <w:pPr>
              <w:widowControl w:val="0"/>
              <w:spacing w:before="60" w:after="60"/>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DC70BC">
            <w:pPr>
              <w:widowControl w:val="0"/>
              <w:spacing w:before="60" w:after="60"/>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DC70BC">
      <w:pPr>
        <w:pStyle w:val="Heading2"/>
        <w:keepNext w:val="0"/>
        <w:pageBreakBefore/>
      </w:pPr>
      <w:bookmarkStart w:id="121" w:name="_Toc52962386"/>
      <w:proofErr w:type="spellStart"/>
      <w:r w:rsidRPr="001A5B74">
        <w:lastRenderedPageBreak/>
        <w:t>MaterialSample</w:t>
      </w:r>
      <w:bookmarkEnd w:id="12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DC70BC">
            <w:pPr>
              <w:widowControl w:val="0"/>
              <w:spacing w:before="60" w:after="60"/>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DC70BC">
            <w:pPr>
              <w:widowControl w:val="0"/>
              <w:spacing w:before="60" w:after="60"/>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DC70BC">
            <w:pPr>
              <w:widowControl w:val="0"/>
              <w:spacing w:before="60" w:after="60"/>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DC70BC">
            <w:pPr>
              <w:widowControl w:val="0"/>
              <w:spacing w:before="60" w:after="60"/>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DC70B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054225"/>
                    </a:xfrm>
                    <a:prstGeom prst="rect">
                      <a:avLst/>
                    </a:prstGeom>
                  </pic:spPr>
                </pic:pic>
              </a:graphicData>
            </a:graphic>
          </wp:inline>
        </w:drawing>
      </w:r>
    </w:p>
    <w:p w14:paraId="3A428CA0" w14:textId="2B6F4774" w:rsidR="007157C4" w:rsidRDefault="001C372C" w:rsidP="001C372C">
      <w:pPr>
        <w:jc w:val="center"/>
        <w:rPr>
          <w:b/>
          <w:bCs/>
          <w:sz w:val="20"/>
          <w:szCs w:val="20"/>
        </w:rPr>
      </w:pPr>
      <w:r w:rsidRPr="001C372C">
        <w:rPr>
          <w:b/>
          <w:bCs/>
          <w:sz w:val="20"/>
          <w:szCs w:val="20"/>
        </w:rPr>
        <w:t>Figure</w:t>
      </w:r>
      <w:r w:rsidR="00F06BA2">
        <w:rPr>
          <w:b/>
          <w:bCs/>
          <w:sz w:val="20"/>
          <w:szCs w:val="20"/>
        </w:rPr>
        <w:t xml:space="preserve"> 7</w:t>
      </w:r>
      <w:r w:rsidR="00DC70BC">
        <w:rPr>
          <w:b/>
          <w:bCs/>
          <w:sz w:val="20"/>
          <w:szCs w:val="20"/>
        </w:rPr>
        <w:t>2</w:t>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DC70B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DC70BC">
            <w:pPr>
              <w:widowControl w:val="0"/>
              <w:spacing w:before="60" w:after="60"/>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E95020C" w:rsidR="007813C1" w:rsidRPr="00F06BA2" w:rsidRDefault="007813C1" w:rsidP="007813C1">
      <w:pPr>
        <w:rPr>
          <w:sz w:val="20"/>
          <w:szCs w:val="20"/>
          <w:lang w:eastAsia="ja-JP"/>
        </w:rPr>
      </w:pPr>
      <w:r w:rsidRPr="00F06BA2">
        <w:rPr>
          <w:sz w:val="20"/>
          <w:szCs w:val="20"/>
          <w:lang w:eastAsia="ja-JP"/>
        </w:rPr>
        <w:t>NOTE 1</w:t>
      </w:r>
      <w:r w:rsidRPr="00F06BA2">
        <w:rPr>
          <w:sz w:val="20"/>
          <w:szCs w:val="20"/>
          <w:lang w:eastAsia="ja-JP"/>
        </w:rPr>
        <w:tab/>
      </w:r>
      <w:proofErr w:type="spellStart"/>
      <w:r w:rsidRPr="00F06BA2">
        <w:rPr>
          <w:sz w:val="20"/>
          <w:szCs w:val="20"/>
          <w:lang w:eastAsia="ja-JP"/>
        </w:rPr>
        <w:t>MaterialSamples</w:t>
      </w:r>
      <w:proofErr w:type="spellEnd"/>
      <w:r w:rsidRPr="00F06BA2">
        <w:rPr>
          <w:sz w:val="20"/>
          <w:szCs w:val="20"/>
          <w:lang w:eastAsia="ja-JP"/>
        </w:rPr>
        <w:t xml:space="preserve"> that are curated and preserved are sometimes known as 'specimens'.</w:t>
      </w:r>
    </w:p>
    <w:p w14:paraId="11C9C4EB" w14:textId="357C8045" w:rsidR="007813C1" w:rsidRPr="00F06BA2" w:rsidRDefault="007813C1" w:rsidP="007813C1">
      <w:pPr>
        <w:rPr>
          <w:sz w:val="20"/>
          <w:szCs w:val="20"/>
          <w:lang w:eastAsia="ja-JP"/>
        </w:rPr>
      </w:pPr>
      <w:r w:rsidRPr="00F06BA2">
        <w:rPr>
          <w:sz w:val="20"/>
          <w:szCs w:val="20"/>
          <w:lang w:eastAsia="ja-JP"/>
        </w:rPr>
        <w:t>NOTE 2</w:t>
      </w:r>
      <w:r w:rsidRPr="00F06BA2">
        <w:rPr>
          <w:sz w:val="20"/>
          <w:szCs w:val="20"/>
          <w:lang w:eastAsia="ja-JP"/>
        </w:rPr>
        <w:tab/>
      </w:r>
      <w:proofErr w:type="spellStart"/>
      <w:r w:rsidRPr="00F06BA2">
        <w:rPr>
          <w:sz w:val="20"/>
          <w:szCs w:val="20"/>
          <w:lang w:eastAsia="ja-JP"/>
        </w:rPr>
        <w:t>MaterialSamples</w:t>
      </w:r>
      <w:proofErr w:type="spellEnd"/>
      <w:r w:rsidRPr="00F06BA2">
        <w:rPr>
          <w:sz w:val="20"/>
          <w:szCs w:val="20"/>
          <w:lang w:eastAsia="ja-JP"/>
        </w:rPr>
        <w:t xml:space="preserve"> can be destroyed in connexion with the observation act.</w:t>
      </w:r>
    </w:p>
    <w:p w14:paraId="59D8C6A6" w14:textId="4039CA79" w:rsidR="007813C1" w:rsidRPr="00F06BA2" w:rsidRDefault="007813C1" w:rsidP="007813C1">
      <w:pPr>
        <w:rPr>
          <w:sz w:val="20"/>
          <w:szCs w:val="20"/>
          <w:lang w:eastAsia="ja-JP"/>
        </w:rPr>
      </w:pPr>
      <w:r w:rsidRPr="00F06BA2">
        <w:rPr>
          <w:sz w:val="20"/>
          <w:szCs w:val="20"/>
          <w:lang w:eastAsia="ja-JP"/>
        </w:rPr>
        <w:t>NOTE 3</w:t>
      </w:r>
      <w:r w:rsidRPr="00F06BA2">
        <w:rPr>
          <w:sz w:val="20"/>
          <w:szCs w:val="20"/>
          <w:lang w:eastAsia="ja-JP"/>
        </w:rPr>
        <w:tab/>
        <w:t xml:space="preserve">A </w:t>
      </w:r>
      <w:proofErr w:type="spellStart"/>
      <w:r w:rsidRPr="00F06BA2">
        <w:rPr>
          <w:sz w:val="20"/>
          <w:szCs w:val="20"/>
          <w:lang w:eastAsia="ja-JP"/>
        </w:rPr>
        <w:t>MaterialSample</w:t>
      </w:r>
      <w:proofErr w:type="spellEnd"/>
      <w:r w:rsidRPr="00F06BA2">
        <w:rPr>
          <w:sz w:val="20"/>
          <w:szCs w:val="20"/>
          <w:lang w:eastAsia="ja-JP"/>
        </w:rPr>
        <w:t xml:space="preserve"> is a physical Sample of a </w:t>
      </w:r>
      <w:proofErr w:type="spellStart"/>
      <w:r w:rsidRPr="00F06BA2">
        <w:rPr>
          <w:sz w:val="20"/>
          <w:szCs w:val="20"/>
          <w:lang w:eastAsia="ja-JP"/>
        </w:rPr>
        <w:t>FeatureOfInterest</w:t>
      </w:r>
      <w:proofErr w:type="spellEnd"/>
      <w:r w:rsidRPr="00F06BA2">
        <w:rPr>
          <w:sz w:val="20"/>
          <w:szCs w:val="20"/>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C63885">
            <w:pPr>
              <w:widowControl w:val="0"/>
              <w:spacing w:before="60" w:after="60"/>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C63885">
            <w:pPr>
              <w:widowControl w:val="0"/>
              <w:spacing w:before="60" w:after="60"/>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1F692B8C" w:rsidR="00920189" w:rsidRPr="00F06BA2" w:rsidRDefault="00C47793" w:rsidP="00920189">
      <w:pPr>
        <w:rPr>
          <w:sz w:val="20"/>
          <w:szCs w:val="20"/>
          <w:lang w:eastAsia="ja-JP"/>
        </w:rPr>
      </w:pPr>
      <w:r w:rsidRPr="00F06BA2">
        <w:rPr>
          <w:sz w:val="20"/>
          <w:szCs w:val="20"/>
          <w:lang w:eastAsia="ja-JP"/>
        </w:rPr>
        <w:t>NOTE</w:t>
      </w:r>
      <w:r w:rsidRPr="00F06BA2">
        <w:rPr>
          <w:sz w:val="20"/>
          <w:szCs w:val="20"/>
          <w:lang w:eastAsia="ja-JP"/>
        </w:rPr>
        <w:tab/>
        <w:t>The size may be length, 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C63885">
            <w:pPr>
              <w:widowControl w:val="0"/>
              <w:spacing w:before="60" w:after="60"/>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C63885">
            <w:pPr>
              <w:widowControl w:val="0"/>
              <w:spacing w:before="60" w:after="60"/>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1CF3C3DC" w:rsidR="003C2527" w:rsidRPr="00F06BA2" w:rsidRDefault="00E82F1B" w:rsidP="003C2527">
      <w:pPr>
        <w:rPr>
          <w:sz w:val="20"/>
          <w:szCs w:val="20"/>
          <w:lang w:eastAsia="ja-JP"/>
        </w:rPr>
      </w:pPr>
      <w:r w:rsidRPr="00F06BA2">
        <w:rPr>
          <w:sz w:val="20"/>
          <w:szCs w:val="20"/>
          <w:lang w:eastAsia="ja-JP"/>
        </w:rPr>
        <w:t>NOTE</w:t>
      </w:r>
      <w:r w:rsidRPr="00F06BA2">
        <w:rPr>
          <w:sz w:val="20"/>
          <w:szCs w:val="20"/>
          <w:lang w:eastAsia="ja-JP"/>
        </w:rPr>
        <w:tab/>
        <w:t xml:space="preserve">The </w:t>
      </w:r>
      <w:proofErr w:type="spellStart"/>
      <w:r w:rsidRPr="00F06BA2">
        <w:rPr>
          <w:sz w:val="20"/>
          <w:szCs w:val="20"/>
          <w:lang w:eastAsia="ja-JP"/>
        </w:rPr>
        <w:t>storageLocation</w:t>
      </w:r>
      <w:proofErr w:type="spellEnd"/>
      <w:r w:rsidRPr="00F06BA2">
        <w:rPr>
          <w:sz w:val="20"/>
          <w:szCs w:val="20"/>
          <w:lang w:eastAsia="ja-JP"/>
        </w:rPr>
        <w:t xml:space="preserve"> </w:t>
      </w:r>
      <w:r w:rsidR="00C0233E" w:rsidRPr="00F06BA2">
        <w:rPr>
          <w:sz w:val="20"/>
          <w:szCs w:val="20"/>
          <w:lang w:eastAsia="ja-JP"/>
        </w:rPr>
        <w:t xml:space="preserve">may </w:t>
      </w:r>
      <w:r w:rsidRPr="00F06BA2">
        <w:rPr>
          <w:sz w:val="20"/>
          <w:szCs w:val="20"/>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C63885">
            <w:pPr>
              <w:widowControl w:val="0"/>
              <w:spacing w:before="60" w:after="60"/>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C63885">
            <w:pPr>
              <w:widowControl w:val="0"/>
              <w:spacing w:before="60" w:after="60"/>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597B281" w:rsidR="00D22139" w:rsidRPr="00F06BA2" w:rsidRDefault="007F0BF0" w:rsidP="00D22139">
      <w:pPr>
        <w:rPr>
          <w:sz w:val="20"/>
          <w:szCs w:val="20"/>
          <w:lang w:eastAsia="ja-JP"/>
        </w:rPr>
      </w:pPr>
      <w:r w:rsidRPr="00F06BA2">
        <w:rPr>
          <w:sz w:val="20"/>
          <w:szCs w:val="20"/>
          <w:lang w:eastAsia="ja-JP"/>
        </w:rPr>
        <w:t>NOTE</w:t>
      </w:r>
      <w:r w:rsidRPr="00F06BA2">
        <w:rPr>
          <w:sz w:val="20"/>
          <w:szCs w:val="20"/>
          <w:lang w:eastAsia="ja-JP"/>
        </w:rPr>
        <w:tab/>
        <w:t xml:space="preserve">Where a </w:t>
      </w:r>
      <w:proofErr w:type="spellStart"/>
      <w:r w:rsidRPr="00F06BA2">
        <w:rPr>
          <w:sz w:val="20"/>
          <w:szCs w:val="20"/>
          <w:lang w:eastAsia="ja-JP"/>
        </w:rPr>
        <w:t>MaterialSample</w:t>
      </w:r>
      <w:proofErr w:type="spellEnd"/>
      <w:r w:rsidRPr="00F06BA2">
        <w:rPr>
          <w:sz w:val="20"/>
          <w:szCs w:val="20"/>
          <w:lang w:eastAsia="ja-JP"/>
        </w:rPr>
        <w:t xml:space="preserve"> has a </w:t>
      </w:r>
      <w:proofErr w:type="spellStart"/>
      <w:r w:rsidRPr="00F06BA2">
        <w:rPr>
          <w:sz w:val="20"/>
          <w:szCs w:val="20"/>
          <w:lang w:eastAsia="ja-JP"/>
        </w:rPr>
        <w:t>relatedSample</w:t>
      </w:r>
      <w:proofErr w:type="spellEnd"/>
      <w:r w:rsidRPr="00F06BA2">
        <w:rPr>
          <w:sz w:val="20"/>
          <w:szCs w:val="20"/>
          <w:lang w:eastAsia="ja-JP"/>
        </w:rPr>
        <w:t xml:space="preserve"> whose location provides an unambiguous location then this attribute is not required. However, if the specific sampling location within the </w:t>
      </w:r>
      <w:proofErr w:type="spellStart"/>
      <w:r w:rsidRPr="00F06BA2">
        <w:rPr>
          <w:sz w:val="20"/>
          <w:szCs w:val="20"/>
          <w:lang w:eastAsia="ja-JP"/>
        </w:rPr>
        <w:t>sampledFeature</w:t>
      </w:r>
      <w:proofErr w:type="spellEnd"/>
      <w:r w:rsidRPr="00F06BA2">
        <w:rPr>
          <w:sz w:val="20"/>
          <w:szCs w:val="20"/>
          <w:lang w:eastAsia="ja-JP"/>
        </w:rPr>
        <w:t xml:space="preserve"> is important, then the </w:t>
      </w:r>
      <w:proofErr w:type="spellStart"/>
      <w:r w:rsidRPr="00F06BA2">
        <w:rPr>
          <w:sz w:val="20"/>
          <w:szCs w:val="20"/>
          <w:lang w:eastAsia="ja-JP"/>
        </w:rPr>
        <w:t>sourceLocation</w:t>
      </w:r>
      <w:proofErr w:type="spellEnd"/>
      <w:r w:rsidRPr="00F06BA2">
        <w:rPr>
          <w:sz w:val="20"/>
          <w:szCs w:val="20"/>
          <w:lang w:eastAsia="ja-JP"/>
        </w:rPr>
        <w:t xml:space="preserve"> </w:t>
      </w:r>
      <w:r w:rsidR="00453D05" w:rsidRPr="00F06BA2">
        <w:rPr>
          <w:sz w:val="20"/>
          <w:szCs w:val="20"/>
          <w:lang w:eastAsia="ja-JP"/>
        </w:rPr>
        <w:t>can</w:t>
      </w:r>
      <w:r w:rsidR="000C6285" w:rsidRPr="00F06BA2">
        <w:rPr>
          <w:sz w:val="20"/>
          <w:szCs w:val="20"/>
          <w:lang w:eastAsia="ja-JP"/>
        </w:rPr>
        <w:t xml:space="preserve"> </w:t>
      </w:r>
      <w:r w:rsidR="00453D05" w:rsidRPr="00F06BA2">
        <w:rPr>
          <w:sz w:val="20"/>
          <w:szCs w:val="20"/>
          <w:lang w:eastAsia="ja-JP"/>
        </w:rPr>
        <w:t xml:space="preserve">be </w:t>
      </w:r>
      <w:r w:rsidR="000C6285" w:rsidRPr="00F06BA2">
        <w:rPr>
          <w:sz w:val="20"/>
          <w:szCs w:val="20"/>
          <w:lang w:eastAsia="ja-JP"/>
        </w:rPr>
        <w:t>used to provide it</w:t>
      </w:r>
      <w:r w:rsidRPr="00F06BA2">
        <w:rPr>
          <w:sz w:val="20"/>
          <w:szCs w:val="20"/>
          <w:lang w:eastAsia="ja-JP"/>
        </w:rPr>
        <w:t>.</w:t>
      </w:r>
    </w:p>
    <w:p w14:paraId="4E598545" w14:textId="0EB1154F" w:rsidR="009664CF" w:rsidRDefault="00FB34BB" w:rsidP="00FB34BB">
      <w:pPr>
        <w:pStyle w:val="Heading2"/>
      </w:pPr>
      <w:bookmarkStart w:id="122" w:name="_Toc52962387"/>
      <w:proofErr w:type="spellStart"/>
      <w:r w:rsidRPr="00FB34BB">
        <w:lastRenderedPageBreak/>
        <w:t>StatisticalSample</w:t>
      </w:r>
      <w:bookmarkEnd w:id="122"/>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C638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C638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C63885">
            <w:pPr>
              <w:widowControl w:val="0"/>
              <w:spacing w:before="60" w:after="60"/>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C638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C63885">
            <w:pPr>
              <w:widowControl w:val="0"/>
              <w:spacing w:before="60" w:after="60"/>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C638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C63885">
            <w:pPr>
              <w:widowControl w:val="0"/>
              <w:spacing w:before="60" w:after="60"/>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C63885">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1635760"/>
                    </a:xfrm>
                    <a:prstGeom prst="rect">
                      <a:avLst/>
                    </a:prstGeom>
                  </pic:spPr>
                </pic:pic>
              </a:graphicData>
            </a:graphic>
          </wp:inline>
        </w:drawing>
      </w:r>
    </w:p>
    <w:p w14:paraId="26574CF1" w14:textId="15684978" w:rsidR="00FB34BB" w:rsidRDefault="00E76D6F" w:rsidP="00E76D6F">
      <w:pPr>
        <w:jc w:val="center"/>
        <w:rPr>
          <w:b/>
          <w:bCs/>
          <w:sz w:val="20"/>
          <w:szCs w:val="20"/>
        </w:rPr>
      </w:pPr>
      <w:r w:rsidRPr="00E76D6F">
        <w:rPr>
          <w:b/>
          <w:bCs/>
          <w:sz w:val="20"/>
          <w:szCs w:val="20"/>
        </w:rPr>
        <w:t>Figure</w:t>
      </w:r>
      <w:r w:rsidR="00F06BA2">
        <w:rPr>
          <w:b/>
          <w:bCs/>
          <w:sz w:val="20"/>
          <w:szCs w:val="20"/>
        </w:rPr>
        <w:t xml:space="preserve"> 7</w:t>
      </w:r>
      <w:r w:rsidR="00C63885">
        <w:rPr>
          <w:b/>
          <w:bCs/>
          <w:sz w:val="20"/>
          <w:szCs w:val="20"/>
        </w:rPr>
        <w:t>3</w:t>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C63885">
            <w:pPr>
              <w:widowControl w:val="0"/>
              <w:spacing w:before="60" w:after="60"/>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494FD178" w:rsidR="00D81955" w:rsidRPr="00F06BA2" w:rsidRDefault="00D81955" w:rsidP="00D81955">
      <w:pPr>
        <w:rPr>
          <w:sz w:val="20"/>
          <w:szCs w:val="20"/>
          <w:lang w:eastAsia="ja-JP"/>
        </w:rPr>
      </w:pPr>
      <w:r w:rsidRPr="00F06BA2">
        <w:rPr>
          <w:sz w:val="20"/>
          <w:szCs w:val="20"/>
          <w:lang w:eastAsia="ja-JP"/>
        </w:rPr>
        <w:t>NOTE</w:t>
      </w:r>
      <w:r w:rsidRPr="00F06BA2">
        <w:rPr>
          <w:sz w:val="20"/>
          <w:szCs w:val="20"/>
          <w:lang w:eastAsia="ja-JP"/>
        </w:rPr>
        <w:tab/>
      </w:r>
      <w:proofErr w:type="spellStart"/>
      <w:r w:rsidRPr="00F06BA2">
        <w:rPr>
          <w:sz w:val="20"/>
          <w:szCs w:val="20"/>
          <w:lang w:eastAsia="ja-JP"/>
        </w:rPr>
        <w:t>StatisticalSamples</w:t>
      </w:r>
      <w:proofErr w:type="spellEnd"/>
      <w:r w:rsidRPr="00F06BA2">
        <w:rPr>
          <w:sz w:val="20"/>
          <w:szCs w:val="20"/>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lastRenderedPageBreak/>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9"/>
        <w:gridCol w:w="5502"/>
      </w:tblGrid>
      <w:tr w:rsidR="004312D8" w14:paraId="4D5CA269" w14:textId="77777777" w:rsidTr="00C63885">
        <w:tc>
          <w:tcPr>
            <w:tcW w:w="3959" w:type="dxa"/>
            <w:shd w:val="clear" w:color="auto" w:fill="auto"/>
            <w:tcMar>
              <w:top w:w="100" w:type="dxa"/>
              <w:left w:w="100" w:type="dxa"/>
              <w:bottom w:w="100" w:type="dxa"/>
              <w:right w:w="100" w:type="dxa"/>
            </w:tcMar>
          </w:tcPr>
          <w:p w14:paraId="1DAE4D6B" w14:textId="77777777" w:rsidR="004312D8" w:rsidRDefault="004312D8" w:rsidP="00C63885">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42DCB9B1" w14:textId="77777777" w:rsidR="004312D8" w:rsidRDefault="004312D8" w:rsidP="00C63885">
            <w:pPr>
              <w:widowControl w:val="0"/>
              <w:spacing w:before="60" w:after="60"/>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C63885">
            <w:pPr>
              <w:widowControl w:val="0"/>
              <w:spacing w:before="60" w:after="60"/>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731193B9" w:rsidR="0051369A" w:rsidRPr="00F06BA2" w:rsidRDefault="00661711" w:rsidP="00F024E9">
      <w:pPr>
        <w:rPr>
          <w:sz w:val="20"/>
          <w:szCs w:val="20"/>
          <w:lang w:eastAsia="ja-JP"/>
        </w:rPr>
      </w:pPr>
      <w:r w:rsidRPr="00F06BA2">
        <w:rPr>
          <w:sz w:val="20"/>
          <w:szCs w:val="20"/>
          <w:lang w:eastAsia="ja-JP"/>
        </w:rPr>
        <w:t>NOTE</w:t>
      </w:r>
      <w:r w:rsidRPr="00F06BA2">
        <w:rPr>
          <w:sz w:val="20"/>
          <w:szCs w:val="20"/>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23" w:name="_Toc52962388"/>
      <w:r w:rsidRPr="00860411">
        <w:t>Sampling</w:t>
      </w:r>
      <w:bookmarkEnd w:id="123"/>
    </w:p>
    <w:p w14:paraId="655C7DF1" w14:textId="622B65FC" w:rsidR="00860411" w:rsidRDefault="00860411" w:rsidP="00860411">
      <w:pPr>
        <w:pStyle w:val="Heading3"/>
      </w:pPr>
      <w:r w:rsidRPr="00860411">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6465" w14:paraId="04781988" w14:textId="77777777" w:rsidTr="005C4F83">
        <w:tc>
          <w:tcPr>
            <w:tcW w:w="2400" w:type="dxa"/>
            <w:shd w:val="clear" w:color="auto" w:fill="auto"/>
            <w:tcMar>
              <w:top w:w="100" w:type="dxa"/>
              <w:left w:w="100" w:type="dxa"/>
              <w:bottom w:w="100" w:type="dxa"/>
              <w:right w:w="100" w:type="dxa"/>
            </w:tcMar>
          </w:tcPr>
          <w:p w14:paraId="486CA87A" w14:textId="77777777" w:rsidR="00A26465" w:rsidRDefault="00A2646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0B883C25" w14:textId="77777777" w:rsidR="00A26465" w:rsidRDefault="00A2646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5C4F83">
        <w:tc>
          <w:tcPr>
            <w:tcW w:w="2400" w:type="dxa"/>
            <w:shd w:val="clear" w:color="auto" w:fill="auto"/>
            <w:tcMar>
              <w:top w:w="100" w:type="dxa"/>
              <w:left w:w="100" w:type="dxa"/>
              <w:bottom w:w="100" w:type="dxa"/>
              <w:right w:w="100" w:type="dxa"/>
            </w:tcMar>
          </w:tcPr>
          <w:p w14:paraId="0E7831D4" w14:textId="77777777" w:rsidR="00A26465" w:rsidRDefault="00A2646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41C4711" w14:textId="77777777" w:rsidR="00A26465" w:rsidRDefault="00A26465" w:rsidP="005C4F83">
            <w:pPr>
              <w:widowControl w:val="0"/>
              <w:spacing w:before="60" w:after="60"/>
              <w:rPr>
                <w:sz w:val="20"/>
                <w:szCs w:val="20"/>
              </w:rPr>
            </w:pPr>
            <w:r>
              <w:rPr>
                <w:sz w:val="20"/>
                <w:szCs w:val="20"/>
              </w:rPr>
              <w:t>Logical model</w:t>
            </w:r>
          </w:p>
        </w:tc>
      </w:tr>
      <w:tr w:rsidR="00A26465" w14:paraId="55506763" w14:textId="77777777" w:rsidTr="005C4F83">
        <w:tc>
          <w:tcPr>
            <w:tcW w:w="2400" w:type="dxa"/>
            <w:shd w:val="clear" w:color="auto" w:fill="auto"/>
            <w:tcMar>
              <w:top w:w="100" w:type="dxa"/>
              <w:left w:w="100" w:type="dxa"/>
              <w:bottom w:w="100" w:type="dxa"/>
              <w:right w:w="100" w:type="dxa"/>
            </w:tcMar>
          </w:tcPr>
          <w:p w14:paraId="7A1DD281" w14:textId="77777777" w:rsidR="00A26465" w:rsidRDefault="00A2646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5219B51" w14:textId="77777777" w:rsidR="00A26465" w:rsidRDefault="00A26465" w:rsidP="005C4F83">
            <w:pPr>
              <w:widowControl w:val="0"/>
              <w:spacing w:before="60" w:after="60"/>
              <w:rPr>
                <w:sz w:val="20"/>
                <w:szCs w:val="20"/>
              </w:rPr>
            </w:pPr>
            <w:r>
              <w:rPr>
                <w:sz w:val="20"/>
                <w:szCs w:val="20"/>
              </w:rPr>
              <w:t>Basic Samples - Sampling</w:t>
            </w:r>
          </w:p>
        </w:tc>
      </w:tr>
      <w:tr w:rsidR="00A26465" w14:paraId="72494254" w14:textId="77777777" w:rsidTr="005C4F83">
        <w:tc>
          <w:tcPr>
            <w:tcW w:w="2400" w:type="dxa"/>
            <w:shd w:val="clear" w:color="auto" w:fill="auto"/>
            <w:tcMar>
              <w:top w:w="100" w:type="dxa"/>
              <w:left w:w="100" w:type="dxa"/>
              <w:bottom w:w="100" w:type="dxa"/>
              <w:right w:w="100" w:type="dxa"/>
            </w:tcMar>
          </w:tcPr>
          <w:p w14:paraId="089B2F90"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47C5EAF" w14:textId="77777777" w:rsidR="00A26465" w:rsidRDefault="00A26465" w:rsidP="005C4F83">
            <w:pPr>
              <w:widowControl w:val="0"/>
              <w:spacing w:before="60" w:after="60"/>
              <w:rPr>
                <w:sz w:val="20"/>
                <w:szCs w:val="20"/>
              </w:rPr>
            </w:pPr>
            <w:r>
              <w:rPr>
                <w:sz w:val="20"/>
                <w:szCs w:val="20"/>
              </w:rPr>
              <w:t>ISO 19103:2015 Geographic information – Conceptual schema language, UML2 conformance class</w:t>
            </w:r>
          </w:p>
        </w:tc>
      </w:tr>
      <w:tr w:rsidR="00A26465" w14:paraId="195052BF" w14:textId="77777777" w:rsidTr="005C4F83">
        <w:tc>
          <w:tcPr>
            <w:tcW w:w="2400" w:type="dxa"/>
            <w:shd w:val="clear" w:color="auto" w:fill="auto"/>
            <w:tcMar>
              <w:top w:w="100" w:type="dxa"/>
              <w:left w:w="100" w:type="dxa"/>
              <w:bottom w:w="100" w:type="dxa"/>
              <w:right w:w="100" w:type="dxa"/>
            </w:tcMar>
          </w:tcPr>
          <w:p w14:paraId="7F8279C9"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B871C2A" w14:textId="77777777" w:rsidR="00A26465" w:rsidRDefault="00A26465" w:rsidP="005C4F83">
            <w:pPr>
              <w:widowControl w:val="0"/>
              <w:spacing w:before="60" w:after="60"/>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5C4F83">
        <w:tc>
          <w:tcPr>
            <w:tcW w:w="2400" w:type="dxa"/>
            <w:shd w:val="clear" w:color="auto" w:fill="auto"/>
            <w:tcMar>
              <w:top w:w="100" w:type="dxa"/>
              <w:left w:w="100" w:type="dxa"/>
              <w:bottom w:w="100" w:type="dxa"/>
              <w:right w:w="100" w:type="dxa"/>
            </w:tcMar>
          </w:tcPr>
          <w:p w14:paraId="39833AE9" w14:textId="77777777" w:rsidR="00A26465" w:rsidRDefault="00A2646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A77C818" w14:textId="77777777" w:rsidR="00A26465" w:rsidRDefault="00A2646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573020"/>
                    </a:xfrm>
                    <a:prstGeom prst="rect">
                      <a:avLst/>
                    </a:prstGeom>
                  </pic:spPr>
                </pic:pic>
              </a:graphicData>
            </a:graphic>
          </wp:inline>
        </w:drawing>
      </w:r>
    </w:p>
    <w:p w14:paraId="7AEE1B62" w14:textId="01CC10F8" w:rsidR="005C4F83" w:rsidRDefault="00AC0861" w:rsidP="005C4F83">
      <w:pPr>
        <w:jc w:val="center"/>
        <w:rPr>
          <w:b/>
          <w:bCs/>
          <w:sz w:val="20"/>
          <w:szCs w:val="20"/>
        </w:rPr>
      </w:pPr>
      <w:r w:rsidRPr="00AC0861">
        <w:rPr>
          <w:b/>
          <w:bCs/>
          <w:sz w:val="20"/>
          <w:szCs w:val="20"/>
        </w:rPr>
        <w:t>Figure</w:t>
      </w:r>
      <w:r w:rsidR="00F06BA2">
        <w:rPr>
          <w:b/>
          <w:bCs/>
          <w:sz w:val="20"/>
          <w:szCs w:val="20"/>
        </w:rPr>
        <w:t xml:space="preserve"> 7</w:t>
      </w:r>
      <w:r w:rsidR="005C4F83">
        <w:rPr>
          <w:b/>
          <w:bCs/>
          <w:sz w:val="20"/>
          <w:szCs w:val="20"/>
        </w:rPr>
        <w:t>4</w:t>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lastRenderedPageBreak/>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9">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38904F4D" w:rsidR="00AC0861" w:rsidRDefault="00BC4B72" w:rsidP="00BC4B72">
      <w:pPr>
        <w:jc w:val="center"/>
        <w:rPr>
          <w:b/>
          <w:bCs/>
          <w:sz w:val="20"/>
          <w:szCs w:val="20"/>
        </w:rPr>
      </w:pPr>
      <w:r w:rsidRPr="00BC4B72">
        <w:rPr>
          <w:b/>
          <w:bCs/>
          <w:sz w:val="20"/>
          <w:szCs w:val="20"/>
        </w:rPr>
        <w:t>Figure</w:t>
      </w:r>
      <w:r w:rsidR="00F06BA2">
        <w:rPr>
          <w:b/>
          <w:bCs/>
          <w:sz w:val="20"/>
          <w:szCs w:val="20"/>
        </w:rPr>
        <w:t xml:space="preserve"> 7</w:t>
      </w:r>
      <w:r w:rsidR="005C4F83">
        <w:rPr>
          <w:b/>
          <w:bCs/>
          <w:sz w:val="20"/>
          <w:szCs w:val="20"/>
        </w:rPr>
        <w:t>5</w:t>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24" w:name="_Toc52962389"/>
      <w:r w:rsidRPr="00D07D75">
        <w:t>Sampler</w:t>
      </w:r>
      <w:bookmarkEnd w:id="12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D07D75" w14:paraId="3D58E732" w14:textId="77777777" w:rsidTr="005C4F83">
        <w:tc>
          <w:tcPr>
            <w:tcW w:w="2398" w:type="dxa"/>
            <w:shd w:val="clear" w:color="auto" w:fill="auto"/>
            <w:tcMar>
              <w:top w:w="100" w:type="dxa"/>
              <w:left w:w="100" w:type="dxa"/>
              <w:bottom w:w="100" w:type="dxa"/>
              <w:right w:w="100" w:type="dxa"/>
            </w:tcMar>
          </w:tcPr>
          <w:p w14:paraId="075E9749" w14:textId="77777777" w:rsidR="00D07D75" w:rsidRDefault="00D07D7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2DE831E" w14:textId="77777777" w:rsidR="00D07D75" w:rsidRDefault="00D07D7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5C4F83">
        <w:tc>
          <w:tcPr>
            <w:tcW w:w="2398" w:type="dxa"/>
            <w:shd w:val="clear" w:color="auto" w:fill="auto"/>
            <w:tcMar>
              <w:top w:w="100" w:type="dxa"/>
              <w:left w:w="100" w:type="dxa"/>
              <w:bottom w:w="100" w:type="dxa"/>
              <w:right w:w="100" w:type="dxa"/>
            </w:tcMar>
          </w:tcPr>
          <w:p w14:paraId="16AA4614" w14:textId="77777777" w:rsidR="00D07D75" w:rsidRDefault="00D07D7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D4F29BC" w14:textId="77777777" w:rsidR="00D07D75" w:rsidRDefault="00D07D75" w:rsidP="005C4F83">
            <w:pPr>
              <w:widowControl w:val="0"/>
              <w:spacing w:before="60" w:after="60"/>
              <w:rPr>
                <w:sz w:val="20"/>
                <w:szCs w:val="20"/>
              </w:rPr>
            </w:pPr>
            <w:r>
              <w:rPr>
                <w:sz w:val="20"/>
                <w:szCs w:val="20"/>
              </w:rPr>
              <w:t>Logical model</w:t>
            </w:r>
          </w:p>
        </w:tc>
      </w:tr>
      <w:tr w:rsidR="00D07D75" w14:paraId="463F7B99" w14:textId="77777777" w:rsidTr="005C4F83">
        <w:tc>
          <w:tcPr>
            <w:tcW w:w="2398" w:type="dxa"/>
            <w:shd w:val="clear" w:color="auto" w:fill="auto"/>
            <w:tcMar>
              <w:top w:w="100" w:type="dxa"/>
              <w:left w:w="100" w:type="dxa"/>
              <w:bottom w:w="100" w:type="dxa"/>
              <w:right w:w="100" w:type="dxa"/>
            </w:tcMar>
          </w:tcPr>
          <w:p w14:paraId="18E52AF0" w14:textId="77777777" w:rsidR="00D07D75" w:rsidRDefault="00D07D7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AACE7A5" w14:textId="77777777" w:rsidR="00D07D75" w:rsidRDefault="00D07D75" w:rsidP="005C4F83">
            <w:pPr>
              <w:widowControl w:val="0"/>
              <w:spacing w:before="60" w:after="60"/>
              <w:rPr>
                <w:sz w:val="20"/>
                <w:szCs w:val="20"/>
              </w:rPr>
            </w:pPr>
            <w:r>
              <w:rPr>
                <w:sz w:val="20"/>
                <w:szCs w:val="20"/>
              </w:rPr>
              <w:t>Basic Samples - Sampler</w:t>
            </w:r>
          </w:p>
        </w:tc>
      </w:tr>
      <w:tr w:rsidR="00D07D75" w14:paraId="632234F4" w14:textId="77777777" w:rsidTr="005C4F83">
        <w:tc>
          <w:tcPr>
            <w:tcW w:w="2398" w:type="dxa"/>
            <w:shd w:val="clear" w:color="auto" w:fill="auto"/>
            <w:tcMar>
              <w:top w:w="100" w:type="dxa"/>
              <w:left w:w="100" w:type="dxa"/>
              <w:bottom w:w="100" w:type="dxa"/>
              <w:right w:w="100" w:type="dxa"/>
            </w:tcMar>
          </w:tcPr>
          <w:p w14:paraId="0C7565D4" w14:textId="77777777" w:rsidR="00D07D75" w:rsidRDefault="00D07D7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ED02B85" w14:textId="77777777" w:rsidR="00D07D75" w:rsidRDefault="00D07D75" w:rsidP="005C4F83">
            <w:pPr>
              <w:widowControl w:val="0"/>
              <w:spacing w:before="60" w:after="60"/>
              <w:rPr>
                <w:sz w:val="20"/>
                <w:szCs w:val="20"/>
              </w:rPr>
            </w:pPr>
            <w:r>
              <w:rPr>
                <w:sz w:val="20"/>
                <w:szCs w:val="20"/>
              </w:rPr>
              <w:t>ISO 19103:2015 Geographic information – Conceptual schema language, UML2 conformance class</w:t>
            </w:r>
          </w:p>
        </w:tc>
      </w:tr>
      <w:tr w:rsidR="00D07D75" w14:paraId="6AAE9787" w14:textId="77777777" w:rsidTr="005C4F83">
        <w:tc>
          <w:tcPr>
            <w:tcW w:w="2398" w:type="dxa"/>
            <w:shd w:val="clear" w:color="auto" w:fill="auto"/>
            <w:tcMar>
              <w:top w:w="100" w:type="dxa"/>
              <w:left w:w="100" w:type="dxa"/>
              <w:bottom w:w="100" w:type="dxa"/>
              <w:right w:w="100" w:type="dxa"/>
            </w:tcMar>
          </w:tcPr>
          <w:p w14:paraId="325651DA" w14:textId="77777777" w:rsidR="00D07D75" w:rsidRDefault="00D07D7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48EF089" w14:textId="77777777" w:rsidR="00D07D75" w:rsidRDefault="00D07D75"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029970"/>
                    </a:xfrm>
                    <a:prstGeom prst="rect">
                      <a:avLst/>
                    </a:prstGeom>
                  </pic:spPr>
                </pic:pic>
              </a:graphicData>
            </a:graphic>
          </wp:inline>
        </w:drawing>
      </w:r>
    </w:p>
    <w:p w14:paraId="12602F5F" w14:textId="7C008500" w:rsidR="00D07D75" w:rsidRDefault="0022406E" w:rsidP="0022406E">
      <w:pPr>
        <w:jc w:val="center"/>
        <w:rPr>
          <w:b/>
          <w:bCs/>
          <w:sz w:val="20"/>
          <w:szCs w:val="20"/>
        </w:rPr>
      </w:pPr>
      <w:r w:rsidRPr="0022406E">
        <w:rPr>
          <w:b/>
          <w:bCs/>
          <w:sz w:val="20"/>
          <w:szCs w:val="20"/>
        </w:rPr>
        <w:t>Figure</w:t>
      </w:r>
      <w:r w:rsidR="00F06BA2">
        <w:rPr>
          <w:b/>
          <w:bCs/>
          <w:sz w:val="20"/>
          <w:szCs w:val="20"/>
        </w:rPr>
        <w:t xml:space="preserve"> 7</w:t>
      </w:r>
      <w:r w:rsidR="005C4F83">
        <w:rPr>
          <w:b/>
          <w:bCs/>
          <w:sz w:val="20"/>
          <w:szCs w:val="20"/>
        </w:rPr>
        <w:t>6</w:t>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lastRenderedPageBreak/>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2">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C900857" w:rsidR="0022406E" w:rsidRDefault="00CC5129" w:rsidP="00CC5129">
      <w:pPr>
        <w:jc w:val="center"/>
        <w:rPr>
          <w:b/>
          <w:bCs/>
          <w:sz w:val="20"/>
          <w:szCs w:val="20"/>
        </w:rPr>
      </w:pPr>
      <w:r w:rsidRPr="00CC5129">
        <w:rPr>
          <w:b/>
          <w:bCs/>
          <w:sz w:val="20"/>
          <w:szCs w:val="20"/>
        </w:rPr>
        <w:t>Figure</w:t>
      </w:r>
      <w:r w:rsidR="00F06BA2">
        <w:rPr>
          <w:b/>
          <w:bCs/>
          <w:sz w:val="20"/>
          <w:szCs w:val="20"/>
        </w:rPr>
        <w:t xml:space="preserve"> 7</w:t>
      </w:r>
      <w:r w:rsidR="005C4F83">
        <w:rPr>
          <w:b/>
          <w:bCs/>
          <w:sz w:val="20"/>
          <w:szCs w:val="20"/>
        </w:rPr>
        <w:t>7</w:t>
      </w:r>
      <w:r w:rsidRPr="00CC5129">
        <w:rPr>
          <w:b/>
          <w:bCs/>
          <w:sz w:val="20"/>
          <w:szCs w:val="20"/>
        </w:rPr>
        <w:t xml:space="preserve"> — Context diagram for Basic Samples — Sampler</w:t>
      </w:r>
    </w:p>
    <w:p w14:paraId="2ABBE490" w14:textId="4FC43006" w:rsidR="00CC5129" w:rsidRDefault="00711727" w:rsidP="00711727">
      <w:pPr>
        <w:pStyle w:val="Heading2"/>
      </w:pPr>
      <w:bookmarkStart w:id="125" w:name="_Toc52962390"/>
      <w:proofErr w:type="spellStart"/>
      <w:r w:rsidRPr="00711727">
        <w:t>SampleCollection</w:t>
      </w:r>
      <w:bookmarkEnd w:id="125"/>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5C4F83">
            <w:pPr>
              <w:widowControl w:val="0"/>
              <w:spacing w:before="60" w:after="60"/>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5C4F83">
            <w:pPr>
              <w:widowControl w:val="0"/>
              <w:spacing w:before="60" w:after="60"/>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5C4F83">
            <w:pPr>
              <w:widowControl w:val="0"/>
              <w:spacing w:before="60" w:after="60"/>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5C4F83">
      <w:pPr>
        <w:keepNext/>
        <w:jc w:val="center"/>
      </w:pPr>
      <w:r>
        <w:rPr>
          <w:noProof/>
          <w:lang w:eastAsia="ja-JP"/>
        </w:rPr>
        <w:lastRenderedPageBreak/>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3666440" cy="1063784"/>
                    </a:xfrm>
                    <a:prstGeom prst="rect">
                      <a:avLst/>
                    </a:prstGeom>
                  </pic:spPr>
                </pic:pic>
              </a:graphicData>
            </a:graphic>
          </wp:inline>
        </w:drawing>
      </w:r>
    </w:p>
    <w:p w14:paraId="2F1370B0" w14:textId="4905E7F5" w:rsidR="00711727" w:rsidRDefault="00337C34" w:rsidP="00337C34">
      <w:pPr>
        <w:jc w:val="center"/>
        <w:rPr>
          <w:b/>
          <w:bCs/>
          <w:sz w:val="20"/>
          <w:szCs w:val="20"/>
        </w:rPr>
      </w:pPr>
      <w:r w:rsidRPr="00337C34">
        <w:rPr>
          <w:b/>
          <w:bCs/>
          <w:sz w:val="20"/>
          <w:szCs w:val="20"/>
        </w:rPr>
        <w:t>Figure</w:t>
      </w:r>
      <w:r w:rsidR="00F06BA2">
        <w:rPr>
          <w:b/>
          <w:bCs/>
          <w:sz w:val="20"/>
          <w:szCs w:val="20"/>
        </w:rPr>
        <w:t xml:space="preserve"> 7</w:t>
      </w:r>
      <w:r w:rsidR="005C4F83">
        <w:rPr>
          <w:b/>
          <w:bCs/>
          <w:sz w:val="20"/>
          <w:szCs w:val="20"/>
        </w:rPr>
        <w:t>8</w:t>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p>
    <w:p w14:paraId="657B99E5" w14:textId="77777777" w:rsidR="0062664D" w:rsidRDefault="0062664D" w:rsidP="0062664D">
      <w:pPr>
        <w:keepNext/>
      </w:pPr>
      <w:r>
        <w:rPr>
          <w:noProof/>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5">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392696C7" w:rsidR="00337C34" w:rsidRDefault="0062664D" w:rsidP="0062664D">
      <w:pPr>
        <w:jc w:val="center"/>
        <w:rPr>
          <w:b/>
          <w:bCs/>
          <w:sz w:val="20"/>
          <w:szCs w:val="20"/>
        </w:rPr>
      </w:pPr>
      <w:r w:rsidRPr="0062664D">
        <w:rPr>
          <w:b/>
          <w:bCs/>
          <w:sz w:val="20"/>
          <w:szCs w:val="20"/>
        </w:rPr>
        <w:t>Figure</w:t>
      </w:r>
      <w:r w:rsidR="00F06BA2">
        <w:rPr>
          <w:b/>
          <w:bCs/>
          <w:sz w:val="20"/>
          <w:szCs w:val="20"/>
        </w:rPr>
        <w:t xml:space="preserve"> 7</w:t>
      </w:r>
      <w:r w:rsidR="005C4F83">
        <w:rPr>
          <w:b/>
          <w:bCs/>
          <w:sz w:val="20"/>
          <w:szCs w:val="20"/>
        </w:rPr>
        <w:t>9</w:t>
      </w:r>
      <w:r w:rsidRPr="0062664D">
        <w:rPr>
          <w:b/>
          <w:bCs/>
          <w:sz w:val="20"/>
          <w:szCs w:val="20"/>
        </w:rPr>
        <w:t xml:space="preserve"> — Context diagram for Basic Samples — </w:t>
      </w:r>
      <w:proofErr w:type="spellStart"/>
      <w:r w:rsidRPr="0062664D">
        <w:rPr>
          <w:b/>
          <w:bCs/>
          <w:sz w:val="20"/>
          <w:szCs w:val="20"/>
        </w:rPr>
        <w:t>SampleCollection</w:t>
      </w:r>
      <w:proofErr w:type="spellEnd"/>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5C4F83">
            <w:pPr>
              <w:widowControl w:val="0"/>
              <w:spacing w:before="60" w:after="60"/>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5C4F83">
            <w:pPr>
              <w:widowControl w:val="0"/>
              <w:spacing w:before="60" w:after="60"/>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5C4F83">
            <w:pPr>
              <w:widowControl w:val="0"/>
              <w:spacing w:before="60" w:after="60"/>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5C4F83">
      <w:pPr>
        <w:pStyle w:val="Heading3"/>
        <w:keepNext w:val="0"/>
        <w:pageBreakBefore/>
      </w:pPr>
      <w:r w:rsidRPr="0019426E">
        <w:lastRenderedPageBreak/>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5C4F83">
            <w:pPr>
              <w:widowControl w:val="0"/>
              <w:spacing w:before="60" w:after="60"/>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5C4F83">
            <w:pPr>
              <w:widowControl w:val="0"/>
              <w:spacing w:before="60" w:after="60"/>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5C4F83">
            <w:pPr>
              <w:widowControl w:val="0"/>
              <w:spacing w:before="60" w:after="60"/>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26" w:name="_Toc52962391"/>
      <w:proofErr w:type="spellStart"/>
      <w:r w:rsidRPr="001D410B">
        <w:t>PhysicalDimension</w:t>
      </w:r>
      <w:bookmarkEnd w:id="126"/>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1D410B" w14:paraId="77D12A7C" w14:textId="77777777" w:rsidTr="005C4F83">
        <w:tc>
          <w:tcPr>
            <w:tcW w:w="2398" w:type="dxa"/>
            <w:shd w:val="clear" w:color="auto" w:fill="auto"/>
            <w:tcMar>
              <w:top w:w="100" w:type="dxa"/>
              <w:left w:w="100" w:type="dxa"/>
              <w:bottom w:w="100" w:type="dxa"/>
              <w:right w:w="100" w:type="dxa"/>
            </w:tcMar>
          </w:tcPr>
          <w:p w14:paraId="178898C5" w14:textId="77777777" w:rsidR="001D410B" w:rsidRDefault="001D410B"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E596DAB"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5C4F83">
        <w:tc>
          <w:tcPr>
            <w:tcW w:w="2398" w:type="dxa"/>
            <w:shd w:val="clear" w:color="auto" w:fill="auto"/>
            <w:tcMar>
              <w:top w:w="100" w:type="dxa"/>
              <w:left w:w="100" w:type="dxa"/>
              <w:bottom w:w="100" w:type="dxa"/>
              <w:right w:w="100" w:type="dxa"/>
            </w:tcMar>
          </w:tcPr>
          <w:p w14:paraId="2E57D082" w14:textId="77777777" w:rsidR="001D410B" w:rsidRDefault="001D410B"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9E6CFA2" w14:textId="77777777" w:rsidR="001D410B" w:rsidRDefault="001D410B" w:rsidP="005C4F83">
            <w:pPr>
              <w:widowControl w:val="0"/>
              <w:spacing w:before="60" w:after="60"/>
              <w:rPr>
                <w:sz w:val="20"/>
                <w:szCs w:val="20"/>
              </w:rPr>
            </w:pPr>
            <w:r>
              <w:rPr>
                <w:sz w:val="20"/>
                <w:szCs w:val="20"/>
              </w:rPr>
              <w:t>Logical model</w:t>
            </w:r>
          </w:p>
        </w:tc>
      </w:tr>
      <w:tr w:rsidR="001D410B" w14:paraId="66EE8D0B" w14:textId="77777777" w:rsidTr="005C4F83">
        <w:tc>
          <w:tcPr>
            <w:tcW w:w="2398" w:type="dxa"/>
            <w:shd w:val="clear" w:color="auto" w:fill="auto"/>
            <w:tcMar>
              <w:top w:w="100" w:type="dxa"/>
              <w:left w:w="100" w:type="dxa"/>
              <w:bottom w:w="100" w:type="dxa"/>
              <w:right w:w="100" w:type="dxa"/>
            </w:tcMar>
          </w:tcPr>
          <w:p w14:paraId="0D40A77F" w14:textId="77777777" w:rsidR="001D410B" w:rsidRDefault="001D410B"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46662F2" w14:textId="77777777" w:rsidR="001D410B" w:rsidRDefault="001D410B" w:rsidP="005C4F83">
            <w:pPr>
              <w:widowControl w:val="0"/>
              <w:spacing w:before="60" w:after="60"/>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5C4F83">
        <w:tc>
          <w:tcPr>
            <w:tcW w:w="2398" w:type="dxa"/>
            <w:shd w:val="clear" w:color="auto" w:fill="auto"/>
            <w:tcMar>
              <w:top w:w="100" w:type="dxa"/>
              <w:left w:w="100" w:type="dxa"/>
              <w:bottom w:w="100" w:type="dxa"/>
              <w:right w:w="100" w:type="dxa"/>
            </w:tcMar>
          </w:tcPr>
          <w:p w14:paraId="68A5C280"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A238ABB" w14:textId="77777777" w:rsidR="001D410B" w:rsidRDefault="001D410B" w:rsidP="005C4F83">
            <w:pPr>
              <w:widowControl w:val="0"/>
              <w:spacing w:before="60" w:after="60"/>
              <w:rPr>
                <w:sz w:val="20"/>
                <w:szCs w:val="20"/>
              </w:rPr>
            </w:pPr>
            <w:r>
              <w:rPr>
                <w:sz w:val="20"/>
                <w:szCs w:val="20"/>
              </w:rPr>
              <w:t>ISO 19103:2015 Geographic information – Conceptual schema language, UML2 conformance class</w:t>
            </w:r>
          </w:p>
        </w:tc>
      </w:tr>
      <w:tr w:rsidR="001D410B" w14:paraId="6580FD84" w14:textId="77777777" w:rsidTr="005C4F83">
        <w:tc>
          <w:tcPr>
            <w:tcW w:w="2398" w:type="dxa"/>
            <w:shd w:val="clear" w:color="auto" w:fill="auto"/>
            <w:tcMar>
              <w:top w:w="100" w:type="dxa"/>
              <w:left w:w="100" w:type="dxa"/>
              <w:bottom w:w="100" w:type="dxa"/>
              <w:right w:w="100" w:type="dxa"/>
            </w:tcMar>
          </w:tcPr>
          <w:p w14:paraId="63A771EF"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CAD603" w14:textId="77777777" w:rsidR="001D410B" w:rsidRDefault="001D410B"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5C4F83">
        <w:tc>
          <w:tcPr>
            <w:tcW w:w="2398" w:type="dxa"/>
            <w:shd w:val="clear" w:color="auto" w:fill="auto"/>
            <w:tcMar>
              <w:top w:w="100" w:type="dxa"/>
              <w:left w:w="100" w:type="dxa"/>
              <w:bottom w:w="100" w:type="dxa"/>
              <w:right w:w="100" w:type="dxa"/>
            </w:tcMar>
          </w:tcPr>
          <w:p w14:paraId="208A954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DCD4F"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5C4F83">
        <w:tc>
          <w:tcPr>
            <w:tcW w:w="2398" w:type="dxa"/>
            <w:shd w:val="clear" w:color="auto" w:fill="auto"/>
            <w:tcMar>
              <w:top w:w="100" w:type="dxa"/>
              <w:left w:w="100" w:type="dxa"/>
              <w:bottom w:w="100" w:type="dxa"/>
              <w:right w:w="100" w:type="dxa"/>
            </w:tcMar>
          </w:tcPr>
          <w:p w14:paraId="6C5D6606"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1FF308"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5C4F83">
        <w:tc>
          <w:tcPr>
            <w:tcW w:w="2398" w:type="dxa"/>
            <w:shd w:val="clear" w:color="auto" w:fill="auto"/>
            <w:tcMar>
              <w:top w:w="100" w:type="dxa"/>
              <w:left w:w="100" w:type="dxa"/>
              <w:bottom w:w="100" w:type="dxa"/>
              <w:right w:w="100" w:type="dxa"/>
            </w:tcMar>
          </w:tcPr>
          <w:p w14:paraId="0A8535A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36857C2" w14:textId="77777777" w:rsidR="001D410B" w:rsidRDefault="001D410B"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C4F83">
      <w:pPr>
        <w:keepNext/>
        <w:jc w:val="center"/>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6">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5613932" cy="1151458"/>
                    </a:xfrm>
                    <a:prstGeom prst="rect">
                      <a:avLst/>
                    </a:prstGeom>
                  </pic:spPr>
                </pic:pic>
              </a:graphicData>
            </a:graphic>
          </wp:inline>
        </w:drawing>
      </w:r>
    </w:p>
    <w:p w14:paraId="52375962" w14:textId="5CFB231E" w:rsidR="001D410B" w:rsidRDefault="00565627" w:rsidP="00565627">
      <w:pPr>
        <w:jc w:val="center"/>
        <w:rPr>
          <w:b/>
          <w:bCs/>
          <w:sz w:val="20"/>
          <w:szCs w:val="20"/>
        </w:rPr>
      </w:pPr>
      <w:r w:rsidRPr="00565627">
        <w:rPr>
          <w:b/>
          <w:bCs/>
          <w:sz w:val="20"/>
          <w:szCs w:val="20"/>
        </w:rPr>
        <w:t>Figure</w:t>
      </w:r>
      <w:r w:rsidR="00F06BA2">
        <w:rPr>
          <w:b/>
          <w:bCs/>
          <w:sz w:val="20"/>
          <w:szCs w:val="20"/>
        </w:rPr>
        <w:t xml:space="preserve"> </w:t>
      </w:r>
      <w:r w:rsidR="005C4F83">
        <w:rPr>
          <w:b/>
          <w:bCs/>
          <w:sz w:val="20"/>
          <w:szCs w:val="20"/>
        </w:rPr>
        <w:t>80</w:t>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5C4F83">
      <w:pPr>
        <w:pStyle w:val="Heading3"/>
      </w:pPr>
      <w:r w:rsidRPr="00262485">
        <w:lastRenderedPageBreak/>
        <w:t xml:space="preserve">Data type </w:t>
      </w:r>
      <w:proofErr w:type="spellStart"/>
      <w:r w:rsidRPr="00262485">
        <w:t>PhysicalDimension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485" w14:paraId="24D4D0C4" w14:textId="77777777" w:rsidTr="005C4F83">
        <w:tc>
          <w:tcPr>
            <w:tcW w:w="4526" w:type="dxa"/>
            <w:shd w:val="clear" w:color="auto" w:fill="auto"/>
            <w:tcMar>
              <w:top w:w="100" w:type="dxa"/>
              <w:left w:w="100" w:type="dxa"/>
              <w:bottom w:w="100" w:type="dxa"/>
              <w:right w:w="100" w:type="dxa"/>
            </w:tcMar>
          </w:tcPr>
          <w:p w14:paraId="7D514912" w14:textId="77777777" w:rsidR="00262485" w:rsidRDefault="00262485" w:rsidP="005C4F83">
            <w:pPr>
              <w:keepNext/>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245" w:type="dxa"/>
            <w:shd w:val="clear" w:color="auto" w:fill="auto"/>
            <w:tcMar>
              <w:top w:w="100" w:type="dxa"/>
              <w:left w:w="100" w:type="dxa"/>
              <w:bottom w:w="100" w:type="dxa"/>
              <w:right w:w="100" w:type="dxa"/>
            </w:tcMar>
          </w:tcPr>
          <w:p w14:paraId="326D43F5" w14:textId="77777777" w:rsidR="00262485" w:rsidRDefault="00262485" w:rsidP="005C4F83">
            <w:pPr>
              <w:keepNext/>
              <w:widowControl w:val="0"/>
              <w:spacing w:before="60" w:after="60"/>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5C4F83">
            <w:pPr>
              <w:widowControl w:val="0"/>
              <w:spacing w:before="60" w:after="60"/>
              <w:rPr>
                <w:sz w:val="20"/>
                <w:szCs w:val="20"/>
              </w:rPr>
            </w:pPr>
            <w:r>
              <w:rPr>
                <w:sz w:val="20"/>
                <w:szCs w:val="20"/>
              </w:rPr>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5C4F83">
            <w:pPr>
              <w:widowControl w:val="0"/>
              <w:spacing w:before="60" w:after="60"/>
              <w:rPr>
                <w:b/>
                <w:sz w:val="20"/>
                <w:szCs w:val="20"/>
              </w:rPr>
            </w:pPr>
            <w:r>
              <w:rPr>
                <w:sz w:val="20"/>
                <w:szCs w:val="20"/>
              </w:rPr>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5C4F83">
            <w:pPr>
              <w:widowControl w:val="0"/>
              <w:spacing w:before="60" w:after="60"/>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5C4F83">
            <w:pPr>
              <w:widowControl w:val="0"/>
              <w:spacing w:before="60" w:after="60"/>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27" w:name="_Toc52962392"/>
      <w:proofErr w:type="spellStart"/>
      <w:r w:rsidRPr="00F53892">
        <w:t>NamedLocation</w:t>
      </w:r>
      <w:bookmarkEnd w:id="127"/>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F53892" w14:paraId="03B7FFC6" w14:textId="77777777" w:rsidTr="005C4F83">
        <w:tc>
          <w:tcPr>
            <w:tcW w:w="2398" w:type="dxa"/>
            <w:shd w:val="clear" w:color="auto" w:fill="auto"/>
            <w:tcMar>
              <w:top w:w="100" w:type="dxa"/>
              <w:left w:w="100" w:type="dxa"/>
              <w:bottom w:w="100" w:type="dxa"/>
              <w:right w:w="100" w:type="dxa"/>
            </w:tcMar>
          </w:tcPr>
          <w:p w14:paraId="5EBB9532" w14:textId="77777777" w:rsidR="00F53892" w:rsidRDefault="00F53892"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D57933A"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5C4F83">
        <w:tc>
          <w:tcPr>
            <w:tcW w:w="2398" w:type="dxa"/>
            <w:shd w:val="clear" w:color="auto" w:fill="auto"/>
            <w:tcMar>
              <w:top w:w="100" w:type="dxa"/>
              <w:left w:w="100" w:type="dxa"/>
              <w:bottom w:w="100" w:type="dxa"/>
              <w:right w:w="100" w:type="dxa"/>
            </w:tcMar>
          </w:tcPr>
          <w:p w14:paraId="44DC1164" w14:textId="77777777" w:rsidR="00F53892" w:rsidRDefault="00F53892"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9940796" w14:textId="77777777" w:rsidR="00F53892" w:rsidRDefault="00F53892" w:rsidP="005C4F83">
            <w:pPr>
              <w:widowControl w:val="0"/>
              <w:spacing w:before="60" w:after="60"/>
              <w:rPr>
                <w:sz w:val="20"/>
                <w:szCs w:val="20"/>
              </w:rPr>
            </w:pPr>
            <w:r>
              <w:rPr>
                <w:sz w:val="20"/>
                <w:szCs w:val="20"/>
              </w:rPr>
              <w:t>Logical model</w:t>
            </w:r>
          </w:p>
        </w:tc>
      </w:tr>
      <w:tr w:rsidR="00F53892" w14:paraId="4962D4A6" w14:textId="77777777" w:rsidTr="005C4F83">
        <w:tc>
          <w:tcPr>
            <w:tcW w:w="2398" w:type="dxa"/>
            <w:shd w:val="clear" w:color="auto" w:fill="auto"/>
            <w:tcMar>
              <w:top w:w="100" w:type="dxa"/>
              <w:left w:w="100" w:type="dxa"/>
              <w:bottom w:w="100" w:type="dxa"/>
              <w:right w:w="100" w:type="dxa"/>
            </w:tcMar>
          </w:tcPr>
          <w:p w14:paraId="7FB1302E" w14:textId="77777777" w:rsidR="00F53892" w:rsidRDefault="00F53892"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B925F67" w14:textId="77777777" w:rsidR="00F53892" w:rsidRDefault="00F53892" w:rsidP="005C4F83">
            <w:pPr>
              <w:widowControl w:val="0"/>
              <w:spacing w:before="60" w:after="60"/>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5C4F83">
        <w:tc>
          <w:tcPr>
            <w:tcW w:w="2398" w:type="dxa"/>
            <w:shd w:val="clear" w:color="auto" w:fill="auto"/>
            <w:tcMar>
              <w:top w:w="100" w:type="dxa"/>
              <w:left w:w="100" w:type="dxa"/>
              <w:bottom w:w="100" w:type="dxa"/>
              <w:right w:w="100" w:type="dxa"/>
            </w:tcMar>
          </w:tcPr>
          <w:p w14:paraId="6F84C329"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FFA73" w14:textId="77777777" w:rsidR="00F53892" w:rsidRDefault="00F53892" w:rsidP="005C4F83">
            <w:pPr>
              <w:widowControl w:val="0"/>
              <w:spacing w:before="60" w:after="60"/>
              <w:rPr>
                <w:sz w:val="20"/>
                <w:szCs w:val="20"/>
              </w:rPr>
            </w:pPr>
            <w:r>
              <w:rPr>
                <w:sz w:val="20"/>
                <w:szCs w:val="20"/>
              </w:rPr>
              <w:t>ISO 19103:2015 Geographic information – Conceptual schema language, UML2 conformance class</w:t>
            </w:r>
          </w:p>
        </w:tc>
      </w:tr>
      <w:tr w:rsidR="00F53892" w14:paraId="2F18FC32" w14:textId="77777777" w:rsidTr="005C4F83">
        <w:tc>
          <w:tcPr>
            <w:tcW w:w="2398" w:type="dxa"/>
            <w:shd w:val="clear" w:color="auto" w:fill="auto"/>
            <w:tcMar>
              <w:top w:w="100" w:type="dxa"/>
              <w:left w:w="100" w:type="dxa"/>
              <w:bottom w:w="100" w:type="dxa"/>
              <w:right w:w="100" w:type="dxa"/>
            </w:tcMar>
          </w:tcPr>
          <w:p w14:paraId="09CCB7C8"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DB33586" w14:textId="77777777" w:rsidR="00F53892" w:rsidRDefault="00F53892" w:rsidP="005C4F83">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5C4F83">
        <w:tc>
          <w:tcPr>
            <w:tcW w:w="2398" w:type="dxa"/>
            <w:shd w:val="clear" w:color="auto" w:fill="auto"/>
            <w:tcMar>
              <w:top w:w="100" w:type="dxa"/>
              <w:left w:w="100" w:type="dxa"/>
              <w:bottom w:w="100" w:type="dxa"/>
              <w:right w:w="100" w:type="dxa"/>
            </w:tcMar>
          </w:tcPr>
          <w:p w14:paraId="6C8FCB93"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381B632" w14:textId="77777777" w:rsidR="00F53892" w:rsidRDefault="00F53892" w:rsidP="005C4F83">
            <w:pPr>
              <w:widowControl w:val="0"/>
              <w:spacing w:before="60" w:after="60"/>
              <w:rPr>
                <w:sz w:val="20"/>
                <w:szCs w:val="20"/>
              </w:rPr>
            </w:pPr>
            <w:r>
              <w:rPr>
                <w:sz w:val="20"/>
                <w:szCs w:val="20"/>
              </w:rPr>
              <w:t>ISO 19107:2019 Geographic information — Spatial schema, Geometry conformance class</w:t>
            </w:r>
          </w:p>
        </w:tc>
      </w:tr>
      <w:tr w:rsidR="00F53892" w14:paraId="1177A970" w14:textId="77777777" w:rsidTr="005C4F83">
        <w:tc>
          <w:tcPr>
            <w:tcW w:w="2398" w:type="dxa"/>
            <w:shd w:val="clear" w:color="auto" w:fill="auto"/>
            <w:tcMar>
              <w:top w:w="100" w:type="dxa"/>
              <w:left w:w="100" w:type="dxa"/>
              <w:bottom w:w="100" w:type="dxa"/>
              <w:right w:w="100" w:type="dxa"/>
            </w:tcMar>
          </w:tcPr>
          <w:p w14:paraId="24C25585"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E579839"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5C4F83">
        <w:tc>
          <w:tcPr>
            <w:tcW w:w="2398" w:type="dxa"/>
            <w:shd w:val="clear" w:color="auto" w:fill="auto"/>
            <w:tcMar>
              <w:top w:w="100" w:type="dxa"/>
              <w:left w:w="100" w:type="dxa"/>
              <w:bottom w:w="100" w:type="dxa"/>
              <w:right w:w="100" w:type="dxa"/>
            </w:tcMar>
          </w:tcPr>
          <w:p w14:paraId="36ABE24A"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B14F7FD"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5C4F83">
        <w:tc>
          <w:tcPr>
            <w:tcW w:w="2398" w:type="dxa"/>
            <w:shd w:val="clear" w:color="auto" w:fill="auto"/>
            <w:tcMar>
              <w:top w:w="100" w:type="dxa"/>
              <w:left w:w="100" w:type="dxa"/>
              <w:bottom w:w="100" w:type="dxa"/>
              <w:right w:w="100" w:type="dxa"/>
            </w:tcMar>
          </w:tcPr>
          <w:p w14:paraId="6E882476"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7EBA698"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5C4F83">
        <w:tc>
          <w:tcPr>
            <w:tcW w:w="2398" w:type="dxa"/>
            <w:shd w:val="clear" w:color="auto" w:fill="auto"/>
            <w:tcMar>
              <w:top w:w="100" w:type="dxa"/>
              <w:left w:w="100" w:type="dxa"/>
              <w:bottom w:w="100" w:type="dxa"/>
              <w:right w:w="100" w:type="dxa"/>
            </w:tcMar>
          </w:tcPr>
          <w:p w14:paraId="40E0B180" w14:textId="77777777" w:rsidR="00F53892" w:rsidRDefault="00F53892" w:rsidP="005C4F83">
            <w:pPr>
              <w:widowControl w:val="0"/>
              <w:spacing w:before="60" w:after="60"/>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0657AA" w14:textId="77777777" w:rsidR="00F53892" w:rsidRDefault="00F53892" w:rsidP="005C4F83">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5284206" cy="1481052"/>
                    </a:xfrm>
                    <a:prstGeom prst="rect">
                      <a:avLst/>
                    </a:prstGeom>
                  </pic:spPr>
                </pic:pic>
              </a:graphicData>
            </a:graphic>
          </wp:inline>
        </w:drawing>
      </w:r>
    </w:p>
    <w:p w14:paraId="0D487F21" w14:textId="26A58C49" w:rsidR="00F53892" w:rsidRDefault="0019781D" w:rsidP="0019781D">
      <w:pPr>
        <w:jc w:val="center"/>
        <w:rPr>
          <w:b/>
          <w:bCs/>
          <w:sz w:val="20"/>
          <w:szCs w:val="20"/>
        </w:rPr>
      </w:pPr>
      <w:r w:rsidRPr="0019781D">
        <w:rPr>
          <w:b/>
          <w:bCs/>
          <w:sz w:val="20"/>
          <w:szCs w:val="20"/>
        </w:rPr>
        <w:t>Figure</w:t>
      </w:r>
      <w:r w:rsidR="00F06BA2">
        <w:rPr>
          <w:b/>
          <w:bCs/>
          <w:sz w:val="20"/>
          <w:szCs w:val="20"/>
        </w:rPr>
        <w:t xml:space="preserve"> 8</w:t>
      </w:r>
      <w:r w:rsidR="005C4F83">
        <w:rPr>
          <w:b/>
          <w:bCs/>
          <w:sz w:val="20"/>
          <w:szCs w:val="20"/>
        </w:rPr>
        <w:t>1</w:t>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5C4F83">
            <w:pPr>
              <w:widowControl w:val="0"/>
              <w:spacing w:before="60" w:after="60"/>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5C4F83">
            <w:pPr>
              <w:widowControl w:val="0"/>
              <w:spacing w:before="60" w:after="60"/>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5C4F83">
            <w:pPr>
              <w:widowControl w:val="0"/>
              <w:spacing w:before="60" w:after="60"/>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5C4F83">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5C4F83">
            <w:pPr>
              <w:widowControl w:val="0"/>
              <w:spacing w:before="60" w:after="60"/>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5C4F83">
            <w:pPr>
              <w:widowControl w:val="0"/>
              <w:spacing w:before="60" w:after="60"/>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C0790C">
            <w:pPr>
              <w:widowControl w:val="0"/>
              <w:spacing w:before="60" w:after="60"/>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C0790C">
            <w:pPr>
              <w:widowControl w:val="0"/>
              <w:spacing w:before="60" w:after="60"/>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31F510A2" w:rsidR="00881F88" w:rsidRDefault="004611AB" w:rsidP="004611AB">
      <w:pPr>
        <w:pStyle w:val="Heading2"/>
      </w:pPr>
      <w:bookmarkStart w:id="128" w:name="_Toc52962393"/>
      <w:proofErr w:type="spellStart"/>
      <w:r w:rsidRPr="004611AB">
        <w:lastRenderedPageBreak/>
        <w:t>StatisticalClassification</w:t>
      </w:r>
      <w:bookmarkEnd w:id="128"/>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611AB" w14:paraId="0704FC56" w14:textId="77777777" w:rsidTr="00C0790C">
        <w:tc>
          <w:tcPr>
            <w:tcW w:w="2400" w:type="dxa"/>
            <w:shd w:val="clear" w:color="auto" w:fill="auto"/>
            <w:tcMar>
              <w:top w:w="100" w:type="dxa"/>
              <w:left w:w="100" w:type="dxa"/>
              <w:bottom w:w="100" w:type="dxa"/>
              <w:right w:w="100" w:type="dxa"/>
            </w:tcMar>
          </w:tcPr>
          <w:p w14:paraId="6894B94D" w14:textId="77777777" w:rsidR="004611AB" w:rsidRDefault="004611AB" w:rsidP="00C0790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C95B9C8"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C0790C">
        <w:tc>
          <w:tcPr>
            <w:tcW w:w="2400" w:type="dxa"/>
            <w:shd w:val="clear" w:color="auto" w:fill="auto"/>
            <w:tcMar>
              <w:top w:w="100" w:type="dxa"/>
              <w:left w:w="100" w:type="dxa"/>
              <w:bottom w:w="100" w:type="dxa"/>
              <w:right w:w="100" w:type="dxa"/>
            </w:tcMar>
          </w:tcPr>
          <w:p w14:paraId="65511813" w14:textId="77777777" w:rsidR="004611AB" w:rsidRDefault="004611AB" w:rsidP="00C0790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31590E1" w14:textId="77777777" w:rsidR="004611AB" w:rsidRDefault="004611AB" w:rsidP="00C0790C">
            <w:pPr>
              <w:widowControl w:val="0"/>
              <w:spacing w:before="60" w:after="60"/>
              <w:rPr>
                <w:sz w:val="20"/>
                <w:szCs w:val="20"/>
              </w:rPr>
            </w:pPr>
            <w:r>
              <w:rPr>
                <w:sz w:val="20"/>
                <w:szCs w:val="20"/>
              </w:rPr>
              <w:t>Logical model</w:t>
            </w:r>
          </w:p>
        </w:tc>
      </w:tr>
      <w:tr w:rsidR="004611AB" w14:paraId="55958686" w14:textId="77777777" w:rsidTr="00C0790C">
        <w:tc>
          <w:tcPr>
            <w:tcW w:w="2400" w:type="dxa"/>
            <w:shd w:val="clear" w:color="auto" w:fill="auto"/>
            <w:tcMar>
              <w:top w:w="100" w:type="dxa"/>
              <w:left w:w="100" w:type="dxa"/>
              <w:bottom w:w="100" w:type="dxa"/>
              <w:right w:w="100" w:type="dxa"/>
            </w:tcMar>
          </w:tcPr>
          <w:p w14:paraId="1D362C7A" w14:textId="77777777" w:rsidR="004611AB" w:rsidRDefault="004611AB" w:rsidP="00C0790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2551864" w14:textId="77777777" w:rsidR="004611AB" w:rsidRDefault="004611AB" w:rsidP="00C0790C">
            <w:pPr>
              <w:widowControl w:val="0"/>
              <w:spacing w:before="60" w:after="60"/>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C0790C">
        <w:tc>
          <w:tcPr>
            <w:tcW w:w="2400" w:type="dxa"/>
            <w:shd w:val="clear" w:color="auto" w:fill="auto"/>
            <w:tcMar>
              <w:top w:w="100" w:type="dxa"/>
              <w:left w:w="100" w:type="dxa"/>
              <w:bottom w:w="100" w:type="dxa"/>
              <w:right w:w="100" w:type="dxa"/>
            </w:tcMar>
          </w:tcPr>
          <w:p w14:paraId="6456A67B"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3DBAC9" w14:textId="77777777" w:rsidR="004611AB" w:rsidRDefault="004611AB" w:rsidP="00C0790C">
            <w:pPr>
              <w:widowControl w:val="0"/>
              <w:spacing w:before="60" w:after="60"/>
              <w:rPr>
                <w:sz w:val="20"/>
                <w:szCs w:val="20"/>
              </w:rPr>
            </w:pPr>
            <w:r>
              <w:rPr>
                <w:sz w:val="20"/>
                <w:szCs w:val="20"/>
              </w:rPr>
              <w:t>ISO 19103:2015 Geographic information – Conceptual schema language, UML2 conformance class</w:t>
            </w:r>
          </w:p>
        </w:tc>
      </w:tr>
      <w:tr w:rsidR="004611AB" w14:paraId="7D901E78" w14:textId="77777777" w:rsidTr="00C0790C">
        <w:tc>
          <w:tcPr>
            <w:tcW w:w="2400" w:type="dxa"/>
            <w:shd w:val="clear" w:color="auto" w:fill="auto"/>
            <w:tcMar>
              <w:top w:w="100" w:type="dxa"/>
              <w:left w:w="100" w:type="dxa"/>
              <w:bottom w:w="100" w:type="dxa"/>
              <w:right w:w="100" w:type="dxa"/>
            </w:tcMar>
          </w:tcPr>
          <w:p w14:paraId="6A6ADD50"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0B93E1A" w14:textId="77777777" w:rsidR="004611AB" w:rsidRDefault="004611AB" w:rsidP="00C0790C">
            <w:pPr>
              <w:widowControl w:val="0"/>
              <w:spacing w:before="60" w:after="60"/>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C0790C">
        <w:tc>
          <w:tcPr>
            <w:tcW w:w="2400" w:type="dxa"/>
            <w:shd w:val="clear" w:color="auto" w:fill="auto"/>
            <w:tcMar>
              <w:top w:w="100" w:type="dxa"/>
              <w:left w:w="100" w:type="dxa"/>
              <w:bottom w:w="100" w:type="dxa"/>
              <w:right w:w="100" w:type="dxa"/>
            </w:tcMar>
          </w:tcPr>
          <w:p w14:paraId="1CEDD62F"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B3E94D3" w14:textId="77777777" w:rsidR="004611AB" w:rsidRDefault="004611AB" w:rsidP="00C0790C">
            <w:pPr>
              <w:widowControl w:val="0"/>
              <w:spacing w:before="60" w:after="60"/>
              <w:rPr>
                <w:sz w:val="20"/>
                <w:szCs w:val="20"/>
              </w:rPr>
            </w:pPr>
            <w:r>
              <w:rPr>
                <w:sz w:val="20"/>
                <w:szCs w:val="20"/>
              </w:rPr>
              <w:t>/req/sam-basic/StatisticalClassification/StatisticalClassification-sem</w:t>
            </w:r>
          </w:p>
        </w:tc>
      </w:tr>
      <w:tr w:rsidR="004611AB" w14:paraId="22B2204D" w14:textId="77777777" w:rsidTr="00C0790C">
        <w:tc>
          <w:tcPr>
            <w:tcW w:w="2400" w:type="dxa"/>
            <w:shd w:val="clear" w:color="auto" w:fill="auto"/>
            <w:tcMar>
              <w:top w:w="100" w:type="dxa"/>
              <w:left w:w="100" w:type="dxa"/>
              <w:bottom w:w="100" w:type="dxa"/>
              <w:right w:w="100" w:type="dxa"/>
            </w:tcMar>
          </w:tcPr>
          <w:p w14:paraId="6B29754E"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8613CB"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C0790C">
        <w:tc>
          <w:tcPr>
            <w:tcW w:w="2400" w:type="dxa"/>
            <w:shd w:val="clear" w:color="auto" w:fill="auto"/>
            <w:tcMar>
              <w:top w:w="100" w:type="dxa"/>
              <w:left w:w="100" w:type="dxa"/>
              <w:bottom w:w="100" w:type="dxa"/>
              <w:right w:w="100" w:type="dxa"/>
            </w:tcMar>
          </w:tcPr>
          <w:p w14:paraId="268DDD60"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727695" w14:textId="77777777" w:rsidR="004611AB" w:rsidRDefault="004611AB" w:rsidP="00C0790C">
            <w:pPr>
              <w:widowControl w:val="0"/>
              <w:spacing w:before="60" w:after="6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C0790C">
      <w:pPr>
        <w:keepNext/>
        <w:jc w:val="center"/>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6191885" cy="1120140"/>
                    </a:xfrm>
                    <a:prstGeom prst="rect">
                      <a:avLst/>
                    </a:prstGeom>
                  </pic:spPr>
                </pic:pic>
              </a:graphicData>
            </a:graphic>
          </wp:inline>
        </w:drawing>
      </w:r>
    </w:p>
    <w:p w14:paraId="2FA43CF8" w14:textId="13B4B4E5" w:rsidR="004611AB" w:rsidRDefault="00753DA3" w:rsidP="00753DA3">
      <w:pPr>
        <w:jc w:val="center"/>
        <w:rPr>
          <w:b/>
          <w:bCs/>
          <w:sz w:val="20"/>
          <w:szCs w:val="20"/>
        </w:rPr>
      </w:pPr>
      <w:r w:rsidRPr="00753DA3">
        <w:rPr>
          <w:b/>
          <w:bCs/>
          <w:sz w:val="20"/>
          <w:szCs w:val="20"/>
        </w:rPr>
        <w:t>Figure</w:t>
      </w:r>
      <w:r w:rsidR="00F06BA2">
        <w:rPr>
          <w:b/>
          <w:bCs/>
          <w:sz w:val="20"/>
          <w:szCs w:val="20"/>
        </w:rPr>
        <w:t xml:space="preserve"> 8</w:t>
      </w:r>
      <w:r w:rsidR="00C0790C">
        <w:rPr>
          <w:b/>
          <w:bCs/>
          <w:sz w:val="20"/>
          <w:szCs w:val="20"/>
        </w:rPr>
        <w:t>2</w:t>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C0790C">
            <w:pPr>
              <w:widowControl w:val="0"/>
              <w:spacing w:before="60" w:after="60"/>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C0790C">
            <w:pPr>
              <w:widowControl w:val="0"/>
              <w:spacing w:before="60" w:after="60"/>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C0790C">
            <w:pPr>
              <w:widowControl w:val="0"/>
              <w:spacing w:before="60" w:after="60"/>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C0790C">
            <w:pPr>
              <w:widowControl w:val="0"/>
              <w:spacing w:before="60" w:after="60"/>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5B420A5C" w14:textId="7DF4FF62" w:rsidR="005A7A3A" w:rsidRDefault="005A7A3A" w:rsidP="007343C0">
      <w:pPr>
        <w:rPr>
          <w:lang w:eastAsia="ja-JP"/>
        </w:rPr>
      </w:pPr>
      <w:r w:rsidRPr="005A7A3A">
        <w:rPr>
          <w:lang w:eastAsia="ja-JP"/>
        </w:rPr>
        <w:lastRenderedPageBreak/>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C0790C">
            <w:pPr>
              <w:widowControl w:val="0"/>
              <w:spacing w:before="60" w:after="60"/>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C0790C">
            <w:pPr>
              <w:widowControl w:val="0"/>
              <w:spacing w:before="60" w:after="60"/>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C0790C">
            <w:pPr>
              <w:widowControl w:val="0"/>
              <w:spacing w:before="60" w:after="60"/>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6AC4D58B" w:rsidR="00C246BE" w:rsidRDefault="00F06BA2" w:rsidP="00F06BA2">
      <w:pPr>
        <w:rPr>
          <w:lang w:eastAsia="ja-JP"/>
        </w:rPr>
      </w:pPr>
      <w:r w:rsidRPr="00C63000">
        <w:rPr>
          <w:b/>
          <w:bCs/>
          <w:sz w:val="20"/>
          <w:szCs w:val="20"/>
        </w:rPr>
        <w:t>—</w:t>
      </w:r>
      <w:r>
        <w:rPr>
          <w:b/>
          <w:bCs/>
          <w:sz w:val="20"/>
          <w:szCs w:val="20"/>
        </w:rPr>
        <w:tab/>
      </w:r>
      <w:r w:rsidR="00C246BE">
        <w:rPr>
          <w:lang w:eastAsia="ja-JP"/>
        </w:rPr>
        <w:t>Age Brackets: [0-10], [10-20]</w:t>
      </w:r>
    </w:p>
    <w:p w14:paraId="33C025EC" w14:textId="1C411302" w:rsidR="00C246BE" w:rsidRDefault="00F06BA2" w:rsidP="00F06BA2">
      <w:pPr>
        <w:rPr>
          <w:lang w:eastAsia="ja-JP"/>
        </w:rPr>
      </w:pPr>
      <w:r w:rsidRPr="00C63000">
        <w:rPr>
          <w:b/>
          <w:bCs/>
          <w:sz w:val="20"/>
          <w:szCs w:val="20"/>
        </w:rPr>
        <w:t>—</w:t>
      </w:r>
      <w:r>
        <w:rPr>
          <w:b/>
          <w:bCs/>
          <w:sz w:val="20"/>
          <w:szCs w:val="20"/>
        </w:rPr>
        <w:tab/>
      </w:r>
      <w:r w:rsidR="00C246BE">
        <w:rPr>
          <w:lang w:eastAsia="ja-JP"/>
        </w:rPr>
        <w:t>Genders: Male, Female, Other</w:t>
      </w:r>
    </w:p>
    <w:p w14:paraId="399FF998" w14:textId="07830195" w:rsidR="005F3DF1" w:rsidRPr="005F3DF1" w:rsidRDefault="00F06BA2" w:rsidP="00F06BA2">
      <w:pPr>
        <w:rPr>
          <w:lang w:eastAsia="ja-JP"/>
        </w:rPr>
      </w:pPr>
      <w:r w:rsidRPr="00C63000">
        <w:rPr>
          <w:b/>
          <w:bCs/>
          <w:sz w:val="20"/>
          <w:szCs w:val="20"/>
        </w:rPr>
        <w:t>—</w:t>
      </w:r>
      <w:r>
        <w:rPr>
          <w:b/>
          <w:bCs/>
          <w:sz w:val="20"/>
          <w:szCs w:val="20"/>
        </w:rPr>
        <w:tab/>
      </w:r>
      <w:proofErr w:type="spellStart"/>
      <w:r w:rsidR="00C246BE">
        <w:rPr>
          <w:lang w:eastAsia="ja-JP"/>
        </w:rPr>
        <w:t>Color</w:t>
      </w:r>
      <w:proofErr w:type="spellEnd"/>
      <w:r w:rsidR="00C246BE">
        <w:rPr>
          <w:lang w:eastAsia="ja-JP"/>
        </w:rPr>
        <w:t>: Red, Green, Blue</w:t>
      </w:r>
    </w:p>
    <w:p w14:paraId="43293139" w14:textId="526B2D05" w:rsidR="001A33D0" w:rsidRPr="00F02BC7" w:rsidRDefault="001A33D0" w:rsidP="00220B53">
      <w:pPr>
        <w:pStyle w:val="ANNEX"/>
        <w:numPr>
          <w:ilvl w:val="0"/>
          <w:numId w:val="3"/>
        </w:numPr>
      </w:pPr>
      <w:bookmarkStart w:id="129" w:name="_Toc450303222"/>
      <w:bookmarkStart w:id="130" w:name="_Toc9996972"/>
      <w:bookmarkStart w:id="131" w:name="_Toc438968655"/>
      <w:bookmarkStart w:id="132" w:name="_Toc443461103"/>
      <w:bookmarkStart w:id="133" w:name="_Toc353342675"/>
      <w:r w:rsidRPr="00F02BC7">
        <w:lastRenderedPageBreak/>
        <w:br/>
      </w:r>
      <w:bookmarkStart w:id="134" w:name="_Toc52962394"/>
      <w:r w:rsidRPr="00F02BC7">
        <w:rPr>
          <w:b w:val="0"/>
        </w:rPr>
        <w:t>(</w:t>
      </w:r>
      <w:r w:rsidR="00920189">
        <w:rPr>
          <w:b w:val="0"/>
        </w:rPr>
        <w:t>normative</w:t>
      </w:r>
      <w:r w:rsidRPr="00F02BC7">
        <w:rPr>
          <w:b w:val="0"/>
        </w:rPr>
        <w:t>)</w:t>
      </w:r>
      <w:bookmarkEnd w:id="129"/>
      <w:bookmarkEnd w:id="130"/>
      <w:bookmarkEnd w:id="131"/>
      <w:bookmarkEnd w:id="132"/>
      <w:bookmarkEnd w:id="133"/>
      <w:r w:rsidRPr="00F02BC7">
        <w:br/>
      </w:r>
      <w:r w:rsidRPr="00F02BC7">
        <w:br/>
      </w:r>
      <w:r w:rsidR="00920189">
        <w:t xml:space="preserve">Abstract </w:t>
      </w:r>
      <w:r w:rsidR="001E635D">
        <w:t>T</w:t>
      </w:r>
      <w:r w:rsidR="00920189">
        <w:t xml:space="preserve">est </w:t>
      </w:r>
      <w:r w:rsidR="001E635D">
        <w:t>S</w:t>
      </w:r>
      <w:r w:rsidR="00920189">
        <w:t>uite</w:t>
      </w:r>
      <w:bookmarkEnd w:id="134"/>
    </w:p>
    <w:p w14:paraId="0BC1B11F" w14:textId="08737700"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9631" w:type="dxa"/>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7"/>
        <w:gridCol w:w="7254"/>
      </w:tblGrid>
      <w:tr w:rsidR="007A1C65" w:rsidRPr="00C0790C" w14:paraId="70D0C599" w14:textId="77777777" w:rsidTr="00847459">
        <w:tc>
          <w:tcPr>
            <w:tcW w:w="2377" w:type="dxa"/>
            <w:tcMar>
              <w:top w:w="45" w:type="dxa"/>
              <w:left w:w="45" w:type="dxa"/>
              <w:bottom w:w="45" w:type="dxa"/>
              <w:right w:w="45" w:type="dxa"/>
            </w:tcMar>
            <w:hideMark/>
          </w:tcPr>
          <w:p w14:paraId="4F57FD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54" w:type="dxa"/>
            <w:tcMar>
              <w:top w:w="45" w:type="dxa"/>
              <w:left w:w="45" w:type="dxa"/>
              <w:bottom w:w="45" w:type="dxa"/>
              <w:right w:w="45" w:type="dxa"/>
            </w:tcMar>
            <w:hideMark/>
          </w:tcPr>
          <w:p w14:paraId="7DA65326"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p>
        </w:tc>
      </w:tr>
      <w:tr w:rsidR="007A1C65" w:rsidRPr="00C0790C" w14:paraId="523EC3FE" w14:textId="77777777" w:rsidTr="00847459">
        <w:tc>
          <w:tcPr>
            <w:tcW w:w="2377" w:type="dxa"/>
            <w:tcMar>
              <w:top w:w="45" w:type="dxa"/>
              <w:left w:w="45" w:type="dxa"/>
              <w:bottom w:w="45" w:type="dxa"/>
              <w:right w:w="45" w:type="dxa"/>
            </w:tcMar>
            <w:hideMark/>
          </w:tcPr>
          <w:p w14:paraId="143974E6" w14:textId="77777777" w:rsidR="007A1C65" w:rsidRPr="00C0790C" w:rsidRDefault="007A1C65" w:rsidP="00C0790C">
            <w:pPr>
              <w:spacing w:before="60" w:after="60"/>
              <w:rPr>
                <w:sz w:val="20"/>
                <w:szCs w:val="20"/>
              </w:rPr>
            </w:pPr>
            <w:r w:rsidRPr="00C0790C">
              <w:rPr>
                <w:sz w:val="20"/>
                <w:szCs w:val="20"/>
              </w:rPr>
              <w:t>Requirements</w:t>
            </w:r>
          </w:p>
        </w:tc>
        <w:tc>
          <w:tcPr>
            <w:tcW w:w="7254" w:type="dxa"/>
            <w:tcMar>
              <w:top w:w="45" w:type="dxa"/>
              <w:left w:w="45" w:type="dxa"/>
              <w:bottom w:w="45" w:type="dxa"/>
              <w:right w:w="45" w:type="dxa"/>
            </w:tcMar>
            <w:hideMark/>
          </w:tcPr>
          <w:p w14:paraId="7B4647D6"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p>
        </w:tc>
      </w:tr>
      <w:tr w:rsidR="007A1C65" w:rsidRPr="00C0790C" w14:paraId="13C31C97" w14:textId="77777777" w:rsidTr="00847459">
        <w:tc>
          <w:tcPr>
            <w:tcW w:w="2377" w:type="dxa"/>
            <w:tcMar>
              <w:top w:w="45" w:type="dxa"/>
              <w:left w:w="45" w:type="dxa"/>
              <w:bottom w:w="45" w:type="dxa"/>
              <w:right w:w="45" w:type="dxa"/>
            </w:tcMar>
            <w:hideMark/>
          </w:tcPr>
          <w:p w14:paraId="4CF1CCCD" w14:textId="77777777" w:rsidR="007A1C65" w:rsidRPr="00C0790C" w:rsidRDefault="007A1C65" w:rsidP="00C0790C">
            <w:pPr>
              <w:spacing w:before="60" w:after="60"/>
              <w:rPr>
                <w:sz w:val="20"/>
                <w:szCs w:val="20"/>
              </w:rPr>
            </w:pPr>
            <w:r w:rsidRPr="00C0790C">
              <w:rPr>
                <w:sz w:val="20"/>
                <w:szCs w:val="20"/>
              </w:rPr>
              <w:t>Test purpose</w:t>
            </w:r>
          </w:p>
        </w:tc>
        <w:tc>
          <w:tcPr>
            <w:tcW w:w="7254" w:type="dxa"/>
            <w:tcMar>
              <w:top w:w="45" w:type="dxa"/>
              <w:left w:w="45" w:type="dxa"/>
              <w:bottom w:w="45" w:type="dxa"/>
              <w:right w:w="45" w:type="dxa"/>
            </w:tcMar>
            <w:hideMark/>
          </w:tcPr>
          <w:p w14:paraId="734AB308"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4E4A3826" w14:textId="77777777" w:rsidTr="00847459">
        <w:tc>
          <w:tcPr>
            <w:tcW w:w="2377" w:type="dxa"/>
            <w:tcMar>
              <w:top w:w="45" w:type="dxa"/>
              <w:left w:w="45" w:type="dxa"/>
              <w:bottom w:w="45" w:type="dxa"/>
              <w:right w:w="45" w:type="dxa"/>
            </w:tcMar>
            <w:hideMark/>
          </w:tcPr>
          <w:p w14:paraId="3F2C88E0" w14:textId="77777777" w:rsidR="007A1C65" w:rsidRPr="00C0790C" w:rsidRDefault="007A1C65" w:rsidP="00C0790C">
            <w:pPr>
              <w:spacing w:before="60" w:after="60"/>
              <w:rPr>
                <w:sz w:val="20"/>
                <w:szCs w:val="20"/>
              </w:rPr>
            </w:pPr>
            <w:r w:rsidRPr="00C0790C">
              <w:rPr>
                <w:sz w:val="20"/>
                <w:szCs w:val="20"/>
              </w:rPr>
              <w:t>Test method</w:t>
            </w:r>
          </w:p>
        </w:tc>
        <w:tc>
          <w:tcPr>
            <w:tcW w:w="7254" w:type="dxa"/>
            <w:tcMar>
              <w:top w:w="45" w:type="dxa"/>
              <w:left w:w="45" w:type="dxa"/>
              <w:bottom w:w="45" w:type="dxa"/>
              <w:right w:w="45" w:type="dxa"/>
            </w:tcMar>
            <w:hideMark/>
          </w:tcPr>
          <w:p w14:paraId="2A8BBFC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141CFB09" w14:textId="77777777" w:rsidTr="00847459">
        <w:tc>
          <w:tcPr>
            <w:tcW w:w="2377" w:type="dxa"/>
            <w:tcMar>
              <w:top w:w="45" w:type="dxa"/>
              <w:left w:w="45" w:type="dxa"/>
              <w:bottom w:w="45" w:type="dxa"/>
              <w:right w:w="45" w:type="dxa"/>
            </w:tcMar>
            <w:hideMark/>
          </w:tcPr>
          <w:p w14:paraId="1058DC61" w14:textId="77777777" w:rsidR="007A1C65" w:rsidRPr="00C0790C" w:rsidRDefault="007A1C65" w:rsidP="00C0790C">
            <w:pPr>
              <w:spacing w:before="60" w:after="60"/>
              <w:rPr>
                <w:sz w:val="20"/>
                <w:szCs w:val="20"/>
              </w:rPr>
            </w:pPr>
            <w:r w:rsidRPr="00C0790C">
              <w:rPr>
                <w:sz w:val="20"/>
                <w:szCs w:val="20"/>
              </w:rPr>
              <w:t>Test Type</w:t>
            </w:r>
          </w:p>
        </w:tc>
        <w:tc>
          <w:tcPr>
            <w:tcW w:w="7254" w:type="dxa"/>
            <w:tcMar>
              <w:top w:w="45" w:type="dxa"/>
              <w:left w:w="45" w:type="dxa"/>
              <w:bottom w:w="45" w:type="dxa"/>
              <w:right w:w="45" w:type="dxa"/>
            </w:tcMar>
            <w:hideMark/>
          </w:tcPr>
          <w:p w14:paraId="3C0B2F29" w14:textId="77777777" w:rsidR="007A1C65" w:rsidRPr="00C0790C" w:rsidRDefault="007A1C65" w:rsidP="00C0790C">
            <w:pPr>
              <w:spacing w:before="60" w:after="60"/>
              <w:rPr>
                <w:sz w:val="20"/>
                <w:szCs w:val="20"/>
              </w:rPr>
            </w:pPr>
            <w:r w:rsidRPr="00C0790C">
              <w:rPr>
                <w:sz w:val="20"/>
                <w:szCs w:val="20"/>
              </w:rPr>
              <w:t>Capability</w:t>
            </w:r>
          </w:p>
        </w:tc>
      </w:tr>
    </w:tbl>
    <w:p w14:paraId="36D73228" w14:textId="77777777" w:rsidR="007A1C65" w:rsidRPr="00C0790C" w:rsidRDefault="007A1C65" w:rsidP="007A1C65">
      <w:pPr>
        <w:pStyle w:val="a3"/>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398"/>
        <w:gridCol w:w="7233"/>
      </w:tblGrid>
      <w:tr w:rsidR="007A1C65" w:rsidRPr="00C0790C" w14:paraId="1B538474" w14:textId="77777777" w:rsidTr="00C0790C">
        <w:tc>
          <w:tcPr>
            <w:tcW w:w="2398" w:type="dxa"/>
            <w:tcMar>
              <w:top w:w="45" w:type="dxa"/>
              <w:left w:w="45" w:type="dxa"/>
              <w:bottom w:w="45" w:type="dxa"/>
              <w:right w:w="45" w:type="dxa"/>
            </w:tcMar>
            <w:hideMark/>
          </w:tcPr>
          <w:p w14:paraId="78ABF09C"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33" w:type="dxa"/>
            <w:tcMar>
              <w:top w:w="45" w:type="dxa"/>
              <w:left w:w="45" w:type="dxa"/>
              <w:bottom w:w="45" w:type="dxa"/>
              <w:right w:w="45" w:type="dxa"/>
            </w:tcMar>
            <w:hideMark/>
          </w:tcPr>
          <w:p w14:paraId="773A86D5"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/Deployment</w:t>
            </w:r>
          </w:p>
        </w:tc>
      </w:tr>
      <w:tr w:rsidR="007A1C65" w:rsidRPr="00C0790C" w14:paraId="0CD0B439" w14:textId="77777777" w:rsidTr="00C0790C">
        <w:tc>
          <w:tcPr>
            <w:tcW w:w="2398" w:type="dxa"/>
            <w:tcMar>
              <w:top w:w="45" w:type="dxa"/>
              <w:left w:w="45" w:type="dxa"/>
              <w:bottom w:w="45" w:type="dxa"/>
              <w:right w:w="45" w:type="dxa"/>
            </w:tcMar>
            <w:hideMark/>
          </w:tcPr>
          <w:p w14:paraId="6E0D1F58" w14:textId="77777777" w:rsidR="007A1C65" w:rsidRPr="00C0790C" w:rsidRDefault="007A1C65" w:rsidP="00C0790C">
            <w:pPr>
              <w:spacing w:before="60" w:after="60"/>
              <w:rPr>
                <w:sz w:val="20"/>
                <w:szCs w:val="20"/>
              </w:rPr>
            </w:pPr>
            <w:r w:rsidRPr="00C0790C">
              <w:rPr>
                <w:sz w:val="20"/>
                <w:szCs w:val="20"/>
              </w:rPr>
              <w:t>Requirements</w:t>
            </w:r>
          </w:p>
        </w:tc>
        <w:tc>
          <w:tcPr>
            <w:tcW w:w="7233" w:type="dxa"/>
            <w:tcMar>
              <w:top w:w="45" w:type="dxa"/>
              <w:left w:w="45" w:type="dxa"/>
              <w:bottom w:w="45" w:type="dxa"/>
              <w:right w:w="45" w:type="dxa"/>
            </w:tcMar>
            <w:hideMark/>
          </w:tcPr>
          <w:p w14:paraId="08785E92"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/Deployment</w:t>
            </w:r>
          </w:p>
        </w:tc>
      </w:tr>
      <w:tr w:rsidR="007A1C65" w:rsidRPr="00C0790C" w14:paraId="7DB9AF24" w14:textId="77777777" w:rsidTr="00C0790C">
        <w:tc>
          <w:tcPr>
            <w:tcW w:w="2398" w:type="dxa"/>
            <w:tcMar>
              <w:top w:w="45" w:type="dxa"/>
              <w:left w:w="45" w:type="dxa"/>
              <w:bottom w:w="45" w:type="dxa"/>
              <w:right w:w="45" w:type="dxa"/>
            </w:tcMar>
            <w:hideMark/>
          </w:tcPr>
          <w:p w14:paraId="3D9EB67D" w14:textId="77777777" w:rsidR="007A1C65" w:rsidRPr="00C0790C" w:rsidRDefault="007A1C65" w:rsidP="00C0790C">
            <w:pPr>
              <w:spacing w:before="60" w:after="60"/>
              <w:rPr>
                <w:sz w:val="20"/>
                <w:szCs w:val="20"/>
              </w:rPr>
            </w:pPr>
            <w:r w:rsidRPr="00C0790C">
              <w:rPr>
                <w:sz w:val="20"/>
                <w:szCs w:val="20"/>
              </w:rPr>
              <w:t>Test purpose</w:t>
            </w:r>
          </w:p>
        </w:tc>
        <w:tc>
          <w:tcPr>
            <w:tcW w:w="7233" w:type="dxa"/>
            <w:tcMar>
              <w:top w:w="45" w:type="dxa"/>
              <w:left w:w="45" w:type="dxa"/>
              <w:bottom w:w="45" w:type="dxa"/>
              <w:right w:w="45" w:type="dxa"/>
            </w:tcMar>
            <w:hideMark/>
          </w:tcPr>
          <w:p w14:paraId="0CCBB3B4"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37885209" w14:textId="77777777" w:rsidTr="00C0790C">
        <w:tc>
          <w:tcPr>
            <w:tcW w:w="2398" w:type="dxa"/>
            <w:tcMar>
              <w:top w:w="45" w:type="dxa"/>
              <w:left w:w="45" w:type="dxa"/>
              <w:bottom w:w="45" w:type="dxa"/>
              <w:right w:w="45" w:type="dxa"/>
            </w:tcMar>
            <w:hideMark/>
          </w:tcPr>
          <w:p w14:paraId="57810577" w14:textId="77777777" w:rsidR="007A1C65" w:rsidRPr="00C0790C" w:rsidRDefault="007A1C65" w:rsidP="00C0790C">
            <w:pPr>
              <w:spacing w:before="60" w:after="60"/>
              <w:rPr>
                <w:sz w:val="20"/>
                <w:szCs w:val="20"/>
              </w:rPr>
            </w:pPr>
            <w:r w:rsidRPr="00C0790C">
              <w:rPr>
                <w:sz w:val="20"/>
                <w:szCs w:val="20"/>
              </w:rPr>
              <w:t>Test method</w:t>
            </w:r>
          </w:p>
        </w:tc>
        <w:tc>
          <w:tcPr>
            <w:tcW w:w="7233" w:type="dxa"/>
            <w:tcMar>
              <w:top w:w="45" w:type="dxa"/>
              <w:left w:w="45" w:type="dxa"/>
              <w:bottom w:w="45" w:type="dxa"/>
              <w:right w:w="45" w:type="dxa"/>
            </w:tcMar>
            <w:hideMark/>
          </w:tcPr>
          <w:p w14:paraId="0BBB9D25"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6BF58690" w14:textId="77777777" w:rsidTr="00C0790C">
        <w:tc>
          <w:tcPr>
            <w:tcW w:w="2398" w:type="dxa"/>
            <w:tcMar>
              <w:top w:w="45" w:type="dxa"/>
              <w:left w:w="45" w:type="dxa"/>
              <w:bottom w:w="45" w:type="dxa"/>
              <w:right w:w="45" w:type="dxa"/>
            </w:tcMar>
            <w:hideMark/>
          </w:tcPr>
          <w:p w14:paraId="03BFE297" w14:textId="77777777" w:rsidR="007A1C65" w:rsidRPr="00C0790C" w:rsidRDefault="007A1C65" w:rsidP="00C0790C">
            <w:pPr>
              <w:spacing w:before="60" w:after="60"/>
              <w:rPr>
                <w:sz w:val="20"/>
                <w:szCs w:val="20"/>
              </w:rPr>
            </w:pPr>
            <w:r w:rsidRPr="00C0790C">
              <w:rPr>
                <w:sz w:val="20"/>
                <w:szCs w:val="20"/>
              </w:rPr>
              <w:t>Test Type</w:t>
            </w:r>
          </w:p>
        </w:tc>
        <w:tc>
          <w:tcPr>
            <w:tcW w:w="7233" w:type="dxa"/>
            <w:tcMar>
              <w:top w:w="45" w:type="dxa"/>
              <w:left w:w="45" w:type="dxa"/>
              <w:bottom w:w="45" w:type="dxa"/>
              <w:right w:w="45" w:type="dxa"/>
            </w:tcMar>
            <w:hideMark/>
          </w:tcPr>
          <w:p w14:paraId="73645A9F" w14:textId="77777777" w:rsidR="007A1C65" w:rsidRPr="00C0790C" w:rsidRDefault="007A1C65" w:rsidP="00C0790C">
            <w:pPr>
              <w:spacing w:before="60" w:after="60"/>
              <w:rPr>
                <w:sz w:val="20"/>
                <w:szCs w:val="20"/>
              </w:rPr>
            </w:pPr>
            <w:r w:rsidRPr="00C0790C">
              <w:rPr>
                <w:sz w:val="20"/>
                <w:szCs w:val="20"/>
              </w:rPr>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15A68366" w14:textId="77777777" w:rsidTr="00C0790C">
        <w:tc>
          <w:tcPr>
            <w:tcW w:w="2402" w:type="dxa"/>
            <w:tcMar>
              <w:top w:w="45" w:type="dxa"/>
              <w:left w:w="45" w:type="dxa"/>
              <w:bottom w:w="45" w:type="dxa"/>
              <w:right w:w="45" w:type="dxa"/>
            </w:tcMar>
            <w:hideMark/>
          </w:tcPr>
          <w:p w14:paraId="160145E2"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49E29CCF" w14:textId="77777777" w:rsidR="007A1C65" w:rsidRPr="00C0790C" w:rsidRDefault="007A1C65" w:rsidP="00DC24FF">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/Host</w:t>
            </w:r>
          </w:p>
        </w:tc>
      </w:tr>
      <w:tr w:rsidR="007A1C65" w:rsidRPr="00C0790C" w14:paraId="1FE3CE1E" w14:textId="77777777" w:rsidTr="00C0790C">
        <w:tc>
          <w:tcPr>
            <w:tcW w:w="2402" w:type="dxa"/>
            <w:tcMar>
              <w:top w:w="45" w:type="dxa"/>
              <w:left w:w="45" w:type="dxa"/>
              <w:bottom w:w="45" w:type="dxa"/>
              <w:right w:w="45" w:type="dxa"/>
            </w:tcMar>
            <w:hideMark/>
          </w:tcPr>
          <w:p w14:paraId="300B9D7F"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48A5E8E1" w14:textId="77777777" w:rsidR="007A1C65" w:rsidRPr="00C0790C" w:rsidRDefault="007A1C65" w:rsidP="00DC24FF">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/Host</w:t>
            </w:r>
          </w:p>
        </w:tc>
      </w:tr>
      <w:tr w:rsidR="007A1C65" w:rsidRPr="00C0790C" w14:paraId="43FC2C78" w14:textId="77777777" w:rsidTr="00C0790C">
        <w:tc>
          <w:tcPr>
            <w:tcW w:w="2402" w:type="dxa"/>
            <w:tcMar>
              <w:top w:w="45" w:type="dxa"/>
              <w:left w:w="45" w:type="dxa"/>
              <w:bottom w:w="45" w:type="dxa"/>
              <w:right w:w="45" w:type="dxa"/>
            </w:tcMar>
            <w:hideMark/>
          </w:tcPr>
          <w:p w14:paraId="0167083A"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68B35CCE"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3C6DF957" w14:textId="77777777" w:rsidTr="00C0790C">
        <w:tc>
          <w:tcPr>
            <w:tcW w:w="2402" w:type="dxa"/>
            <w:tcMar>
              <w:top w:w="45" w:type="dxa"/>
              <w:left w:w="45" w:type="dxa"/>
              <w:bottom w:w="45" w:type="dxa"/>
              <w:right w:w="45" w:type="dxa"/>
            </w:tcMar>
            <w:hideMark/>
          </w:tcPr>
          <w:p w14:paraId="3C42D089"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6A46E28C"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5CAC39E3" w14:textId="77777777" w:rsidTr="00C0790C">
        <w:tc>
          <w:tcPr>
            <w:tcW w:w="2402" w:type="dxa"/>
            <w:tcMar>
              <w:top w:w="45" w:type="dxa"/>
              <w:left w:w="45" w:type="dxa"/>
              <w:bottom w:w="45" w:type="dxa"/>
              <w:right w:w="45" w:type="dxa"/>
            </w:tcMar>
            <w:hideMark/>
          </w:tcPr>
          <w:p w14:paraId="62034855"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2FADAE4" w14:textId="77777777" w:rsidR="007A1C65" w:rsidRPr="00C0790C" w:rsidRDefault="007A1C65" w:rsidP="00DC24FF">
            <w:pPr>
              <w:spacing w:before="60" w:after="60"/>
              <w:rPr>
                <w:sz w:val="20"/>
                <w:szCs w:val="20"/>
              </w:rPr>
            </w:pPr>
            <w:r w:rsidRPr="00C0790C">
              <w:rPr>
                <w:sz w:val="20"/>
                <w:szCs w:val="20"/>
              </w:rPr>
              <w:t>Capability</w:t>
            </w:r>
          </w:p>
        </w:tc>
      </w:tr>
    </w:tbl>
    <w:p w14:paraId="5635AA3B" w14:textId="77777777" w:rsidR="007A1C65" w:rsidRPr="0047527C" w:rsidRDefault="007A1C65" w:rsidP="00847459">
      <w:pPr>
        <w:pStyle w:val="a3"/>
        <w:keepNext w:val="0"/>
        <w:pageBreakBefore/>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62CFEA2B" w14:textId="77777777" w:rsidTr="00C0790C">
        <w:tc>
          <w:tcPr>
            <w:tcW w:w="2402" w:type="dxa"/>
            <w:tcMar>
              <w:top w:w="45" w:type="dxa"/>
              <w:left w:w="45" w:type="dxa"/>
              <w:bottom w:w="45" w:type="dxa"/>
              <w:right w:w="45" w:type="dxa"/>
            </w:tcMar>
            <w:hideMark/>
          </w:tcPr>
          <w:p w14:paraId="63D0816F"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51025DA9" w14:textId="77777777" w:rsidR="007A1C65" w:rsidRPr="00C0790C" w:rsidRDefault="007A1C65" w:rsidP="00DC24FF">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w:t>
            </w:r>
            <w:proofErr w:type="spellStart"/>
            <w:r w:rsidRPr="00C0790C">
              <w:rPr>
                <w:b/>
                <w:bCs/>
                <w:sz w:val="20"/>
                <w:szCs w:val="20"/>
              </w:rPr>
              <w:t>ObservableProperty</w:t>
            </w:r>
            <w:proofErr w:type="spellEnd"/>
          </w:p>
        </w:tc>
      </w:tr>
      <w:tr w:rsidR="007A1C65" w:rsidRPr="00C0790C" w14:paraId="6D117A20" w14:textId="77777777" w:rsidTr="00C0790C">
        <w:tc>
          <w:tcPr>
            <w:tcW w:w="2402" w:type="dxa"/>
            <w:tcMar>
              <w:top w:w="45" w:type="dxa"/>
              <w:left w:w="45" w:type="dxa"/>
              <w:bottom w:w="45" w:type="dxa"/>
              <w:right w:w="45" w:type="dxa"/>
            </w:tcMar>
            <w:hideMark/>
          </w:tcPr>
          <w:p w14:paraId="5D57624A"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C629595" w14:textId="77777777" w:rsidR="007A1C65" w:rsidRPr="00C0790C" w:rsidRDefault="007A1C65" w:rsidP="00DC24FF">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w:t>
            </w:r>
            <w:proofErr w:type="spellStart"/>
            <w:r w:rsidRPr="00C0790C">
              <w:rPr>
                <w:sz w:val="20"/>
                <w:szCs w:val="20"/>
              </w:rPr>
              <w:t>ObservableProperty</w:t>
            </w:r>
            <w:proofErr w:type="spellEnd"/>
          </w:p>
        </w:tc>
      </w:tr>
      <w:tr w:rsidR="007A1C65" w:rsidRPr="00C0790C" w14:paraId="0D9B4501" w14:textId="77777777" w:rsidTr="00C0790C">
        <w:tc>
          <w:tcPr>
            <w:tcW w:w="2402" w:type="dxa"/>
            <w:tcMar>
              <w:top w:w="45" w:type="dxa"/>
              <w:left w:w="45" w:type="dxa"/>
              <w:bottom w:w="45" w:type="dxa"/>
              <w:right w:w="45" w:type="dxa"/>
            </w:tcMar>
            <w:hideMark/>
          </w:tcPr>
          <w:p w14:paraId="52870759"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131C690"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473CB1B5" w14:textId="77777777" w:rsidTr="00C0790C">
        <w:tc>
          <w:tcPr>
            <w:tcW w:w="2402" w:type="dxa"/>
            <w:tcMar>
              <w:top w:w="45" w:type="dxa"/>
              <w:left w:w="45" w:type="dxa"/>
              <w:bottom w:w="45" w:type="dxa"/>
              <w:right w:w="45" w:type="dxa"/>
            </w:tcMar>
            <w:hideMark/>
          </w:tcPr>
          <w:p w14:paraId="18B2DDCE"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20F3E248"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1F15C867" w14:textId="77777777" w:rsidTr="00C0790C">
        <w:tc>
          <w:tcPr>
            <w:tcW w:w="2402" w:type="dxa"/>
            <w:tcMar>
              <w:top w:w="45" w:type="dxa"/>
              <w:left w:w="45" w:type="dxa"/>
              <w:bottom w:w="45" w:type="dxa"/>
              <w:right w:w="45" w:type="dxa"/>
            </w:tcMar>
            <w:hideMark/>
          </w:tcPr>
          <w:p w14:paraId="7E7A4684"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3F02705" w14:textId="77777777" w:rsidR="007A1C65" w:rsidRPr="00C0790C" w:rsidRDefault="007A1C65" w:rsidP="00DC24FF">
            <w:pPr>
              <w:spacing w:before="60" w:after="60"/>
              <w:rPr>
                <w:sz w:val="20"/>
                <w:szCs w:val="20"/>
              </w:rPr>
            </w:pPr>
            <w:r w:rsidRPr="00C0790C">
              <w:rPr>
                <w:sz w:val="20"/>
                <w:szCs w:val="20"/>
              </w:rPr>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37A3844E" w14:textId="77777777" w:rsidTr="00C0790C">
        <w:tc>
          <w:tcPr>
            <w:tcW w:w="2402" w:type="dxa"/>
            <w:tcMar>
              <w:top w:w="45" w:type="dxa"/>
              <w:left w:w="45" w:type="dxa"/>
              <w:bottom w:w="45" w:type="dxa"/>
              <w:right w:w="45" w:type="dxa"/>
            </w:tcMar>
            <w:hideMark/>
          </w:tcPr>
          <w:p w14:paraId="5B34AB50"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0E9CFD06"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/Observation</w:t>
            </w:r>
          </w:p>
        </w:tc>
      </w:tr>
      <w:tr w:rsidR="007A1C65" w:rsidRPr="00C0790C" w14:paraId="0378ED59" w14:textId="77777777" w:rsidTr="00C0790C">
        <w:tc>
          <w:tcPr>
            <w:tcW w:w="2402" w:type="dxa"/>
            <w:tcMar>
              <w:top w:w="45" w:type="dxa"/>
              <w:left w:w="45" w:type="dxa"/>
              <w:bottom w:w="45" w:type="dxa"/>
              <w:right w:w="45" w:type="dxa"/>
            </w:tcMar>
            <w:hideMark/>
          </w:tcPr>
          <w:p w14:paraId="171775DC" w14:textId="77777777" w:rsidR="007A1C65" w:rsidRPr="00C0790C" w:rsidRDefault="007A1C65" w:rsidP="00C0790C">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A11445F" w14:textId="77777777" w:rsidR="007A1C65" w:rsidRPr="00C0790C" w:rsidRDefault="007A1C65" w:rsidP="00C0790C">
            <w:pPr>
              <w:spacing w:before="60" w:after="60"/>
              <w:rPr>
                <w:sz w:val="20"/>
                <w:szCs w:val="20"/>
              </w:rPr>
            </w:pPr>
            <w:r w:rsidRPr="00C0790C">
              <w:rPr>
                <w:sz w:val="20"/>
                <w:szCs w:val="20"/>
              </w:rPr>
              <w:t>/</w:t>
            </w:r>
            <w:proofErr w:type="spellStart"/>
            <w:r w:rsidRPr="00C0790C">
              <w:rPr>
                <w:sz w:val="20"/>
                <w:szCs w:val="20"/>
              </w:rPr>
              <w:t>req</w:t>
            </w:r>
            <w:proofErr w:type="spellEnd"/>
            <w:r w:rsidRPr="00C0790C">
              <w:rPr>
                <w:sz w:val="20"/>
                <w:szCs w:val="20"/>
              </w:rPr>
              <w:t>/</w:t>
            </w:r>
            <w:proofErr w:type="spellStart"/>
            <w:r w:rsidRPr="00C0790C">
              <w:rPr>
                <w:sz w:val="20"/>
                <w:szCs w:val="20"/>
              </w:rPr>
              <w:t>obs-cpt</w:t>
            </w:r>
            <w:proofErr w:type="spellEnd"/>
            <w:r w:rsidRPr="00C0790C">
              <w:rPr>
                <w:sz w:val="20"/>
                <w:szCs w:val="20"/>
              </w:rPr>
              <w:t>/Observation</w:t>
            </w:r>
          </w:p>
        </w:tc>
      </w:tr>
      <w:tr w:rsidR="007A1C65" w:rsidRPr="00C0790C" w14:paraId="2690A1D5" w14:textId="77777777" w:rsidTr="00C0790C">
        <w:tc>
          <w:tcPr>
            <w:tcW w:w="2402" w:type="dxa"/>
            <w:tcMar>
              <w:top w:w="45" w:type="dxa"/>
              <w:left w:w="45" w:type="dxa"/>
              <w:bottom w:w="45" w:type="dxa"/>
              <w:right w:w="45" w:type="dxa"/>
            </w:tcMar>
            <w:hideMark/>
          </w:tcPr>
          <w:p w14:paraId="5136141F"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2AECA39"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1770F8FB" w14:textId="77777777" w:rsidTr="00C0790C">
        <w:tc>
          <w:tcPr>
            <w:tcW w:w="2402" w:type="dxa"/>
            <w:tcMar>
              <w:top w:w="45" w:type="dxa"/>
              <w:left w:w="45" w:type="dxa"/>
              <w:bottom w:w="45" w:type="dxa"/>
              <w:right w:w="45" w:type="dxa"/>
            </w:tcMar>
            <w:hideMark/>
          </w:tcPr>
          <w:p w14:paraId="159D39E7"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4BC31E5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324C603C" w14:textId="77777777" w:rsidTr="00C0790C">
        <w:tc>
          <w:tcPr>
            <w:tcW w:w="2402" w:type="dxa"/>
            <w:tcMar>
              <w:top w:w="45" w:type="dxa"/>
              <w:left w:w="45" w:type="dxa"/>
              <w:bottom w:w="45" w:type="dxa"/>
              <w:right w:w="45" w:type="dxa"/>
            </w:tcMar>
            <w:hideMark/>
          </w:tcPr>
          <w:p w14:paraId="640C802F"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4E9E8475" w14:textId="77777777" w:rsidR="007A1C65" w:rsidRPr="00C0790C" w:rsidRDefault="007A1C65" w:rsidP="00C0790C">
            <w:pPr>
              <w:spacing w:before="60" w:after="60"/>
              <w:rPr>
                <w:sz w:val="20"/>
                <w:szCs w:val="20"/>
              </w:rPr>
            </w:pPr>
            <w:r w:rsidRPr="00C0790C">
              <w:rPr>
                <w:sz w:val="20"/>
                <w:szCs w:val="20"/>
              </w:rPr>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09534141" w14:textId="77777777" w:rsidTr="00C0790C">
        <w:tc>
          <w:tcPr>
            <w:tcW w:w="2402" w:type="dxa"/>
            <w:tcMar>
              <w:top w:w="45" w:type="dxa"/>
              <w:left w:w="45" w:type="dxa"/>
              <w:bottom w:w="45" w:type="dxa"/>
              <w:right w:w="45" w:type="dxa"/>
            </w:tcMar>
            <w:hideMark/>
          </w:tcPr>
          <w:p w14:paraId="2F79E9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73010615" w14:textId="77777777" w:rsidR="007A1C65" w:rsidRPr="00C0790C" w:rsidRDefault="007A1C65" w:rsidP="00C0790C">
            <w:pPr>
              <w:spacing w:before="60" w:after="60"/>
              <w:rPr>
                <w:b/>
                <w:bCs/>
                <w:sz w:val="20"/>
                <w:szCs w:val="20"/>
              </w:rPr>
            </w:pPr>
            <w:r w:rsidRPr="00C0790C">
              <w:rPr>
                <w:b/>
                <w:bCs/>
                <w:sz w:val="20"/>
                <w:szCs w:val="20"/>
              </w:rPr>
              <w:t>/conf/</w:t>
            </w:r>
            <w:proofErr w:type="spellStart"/>
            <w:r w:rsidRPr="00C0790C">
              <w:rPr>
                <w:b/>
                <w:bCs/>
                <w:sz w:val="20"/>
                <w:szCs w:val="20"/>
              </w:rPr>
              <w:t>obs-cpt</w:t>
            </w:r>
            <w:proofErr w:type="spellEnd"/>
            <w:r w:rsidRPr="00C0790C">
              <w:rPr>
                <w:b/>
                <w:bCs/>
                <w:sz w:val="20"/>
                <w:szCs w:val="20"/>
              </w:rPr>
              <w:t>/Observer</w:t>
            </w:r>
          </w:p>
        </w:tc>
      </w:tr>
      <w:tr w:rsidR="007A1C65" w:rsidRPr="00C0790C" w14:paraId="6F33FE5D" w14:textId="77777777" w:rsidTr="00C0790C">
        <w:tc>
          <w:tcPr>
            <w:tcW w:w="2402" w:type="dxa"/>
            <w:tcMar>
              <w:top w:w="45" w:type="dxa"/>
              <w:left w:w="45" w:type="dxa"/>
              <w:bottom w:w="45" w:type="dxa"/>
              <w:right w:w="45" w:type="dxa"/>
            </w:tcMar>
            <w:hideMark/>
          </w:tcPr>
          <w:p w14:paraId="59FB0432" w14:textId="77777777" w:rsidR="007A1C65" w:rsidRPr="00DC24FF" w:rsidRDefault="007A1C65" w:rsidP="00C0790C">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DDCEB1A" w14:textId="77777777" w:rsidR="007A1C65" w:rsidRPr="00DC24FF" w:rsidRDefault="007A1C65" w:rsidP="00C0790C">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/Observer</w:t>
            </w:r>
          </w:p>
        </w:tc>
      </w:tr>
      <w:tr w:rsidR="007A1C65" w:rsidRPr="00C0790C" w14:paraId="1F0864A6" w14:textId="77777777" w:rsidTr="00C0790C">
        <w:tc>
          <w:tcPr>
            <w:tcW w:w="2402" w:type="dxa"/>
            <w:tcMar>
              <w:top w:w="45" w:type="dxa"/>
              <w:left w:w="45" w:type="dxa"/>
              <w:bottom w:w="45" w:type="dxa"/>
              <w:right w:w="45" w:type="dxa"/>
            </w:tcMar>
            <w:hideMark/>
          </w:tcPr>
          <w:p w14:paraId="38B21F49"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46703C5"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77EA8B93" w14:textId="77777777" w:rsidTr="00C0790C">
        <w:tc>
          <w:tcPr>
            <w:tcW w:w="2402" w:type="dxa"/>
            <w:tcMar>
              <w:top w:w="45" w:type="dxa"/>
              <w:left w:w="45" w:type="dxa"/>
              <w:bottom w:w="45" w:type="dxa"/>
              <w:right w:w="45" w:type="dxa"/>
            </w:tcMar>
            <w:hideMark/>
          </w:tcPr>
          <w:p w14:paraId="200A041B"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3B4C4472"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05B2F39E" w14:textId="77777777" w:rsidTr="00C0790C">
        <w:tc>
          <w:tcPr>
            <w:tcW w:w="2402" w:type="dxa"/>
            <w:tcMar>
              <w:top w:w="45" w:type="dxa"/>
              <w:left w:w="45" w:type="dxa"/>
              <w:bottom w:w="45" w:type="dxa"/>
              <w:right w:w="45" w:type="dxa"/>
            </w:tcMar>
            <w:hideMark/>
          </w:tcPr>
          <w:p w14:paraId="7BF96F26"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2B2A029C" w14:textId="77777777" w:rsidR="007A1C65" w:rsidRPr="00C0790C" w:rsidRDefault="007A1C65" w:rsidP="00C0790C">
            <w:pPr>
              <w:spacing w:before="60" w:after="60"/>
              <w:rPr>
                <w:sz w:val="20"/>
                <w:szCs w:val="20"/>
              </w:rPr>
            </w:pPr>
            <w:r w:rsidRPr="00C0790C">
              <w:rPr>
                <w:sz w:val="20"/>
                <w:szCs w:val="20"/>
              </w:rPr>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2248A39" w14:textId="77777777" w:rsidTr="00847459">
        <w:tc>
          <w:tcPr>
            <w:tcW w:w="2402" w:type="dxa"/>
            <w:tcMar>
              <w:top w:w="45" w:type="dxa"/>
              <w:left w:w="45" w:type="dxa"/>
              <w:bottom w:w="45" w:type="dxa"/>
              <w:right w:w="45" w:type="dxa"/>
            </w:tcMar>
            <w:hideMark/>
          </w:tcPr>
          <w:p w14:paraId="3F4B480B"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61797BA"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obs-cpt</w:t>
            </w:r>
            <w:proofErr w:type="spellEnd"/>
            <w:r w:rsidRPr="00DC24FF">
              <w:rPr>
                <w:b/>
                <w:bCs/>
                <w:sz w:val="20"/>
                <w:szCs w:val="20"/>
              </w:rPr>
              <w:t>/</w:t>
            </w:r>
            <w:proofErr w:type="spellStart"/>
            <w:r w:rsidRPr="00DC24FF">
              <w:rPr>
                <w:b/>
                <w:bCs/>
                <w:sz w:val="20"/>
                <w:szCs w:val="20"/>
              </w:rPr>
              <w:t>ObservingProcedure</w:t>
            </w:r>
            <w:proofErr w:type="spellEnd"/>
          </w:p>
        </w:tc>
      </w:tr>
      <w:tr w:rsidR="007A1C65" w:rsidRPr="00757CC6" w14:paraId="42D68E13" w14:textId="77777777" w:rsidTr="00847459">
        <w:tc>
          <w:tcPr>
            <w:tcW w:w="2402" w:type="dxa"/>
            <w:tcMar>
              <w:top w:w="45" w:type="dxa"/>
              <w:left w:w="45" w:type="dxa"/>
              <w:bottom w:w="45" w:type="dxa"/>
              <w:right w:w="45" w:type="dxa"/>
            </w:tcMar>
            <w:hideMark/>
          </w:tcPr>
          <w:p w14:paraId="1ED7636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80D572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w:t>
            </w:r>
            <w:proofErr w:type="spellStart"/>
            <w:r w:rsidRPr="00DC24FF">
              <w:rPr>
                <w:sz w:val="20"/>
                <w:szCs w:val="20"/>
              </w:rPr>
              <w:t>ObservingProcedure</w:t>
            </w:r>
            <w:proofErr w:type="spellEnd"/>
          </w:p>
        </w:tc>
      </w:tr>
      <w:tr w:rsidR="007A1C65" w:rsidRPr="00757CC6" w14:paraId="0D81C17F" w14:textId="77777777" w:rsidTr="00847459">
        <w:tc>
          <w:tcPr>
            <w:tcW w:w="2402" w:type="dxa"/>
            <w:tcMar>
              <w:top w:w="45" w:type="dxa"/>
              <w:left w:w="45" w:type="dxa"/>
              <w:bottom w:w="45" w:type="dxa"/>
              <w:right w:w="45" w:type="dxa"/>
            </w:tcMar>
            <w:hideMark/>
          </w:tcPr>
          <w:p w14:paraId="3C154D3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840EAF0"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4597834A" w14:textId="77777777" w:rsidTr="00847459">
        <w:tc>
          <w:tcPr>
            <w:tcW w:w="2402" w:type="dxa"/>
            <w:tcMar>
              <w:top w:w="45" w:type="dxa"/>
              <w:left w:w="45" w:type="dxa"/>
              <w:bottom w:w="45" w:type="dxa"/>
              <w:right w:w="45" w:type="dxa"/>
            </w:tcMar>
            <w:hideMark/>
          </w:tcPr>
          <w:p w14:paraId="45E8E37A"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26B9DF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2EA1AFCA" w14:textId="77777777" w:rsidTr="00847459">
        <w:tc>
          <w:tcPr>
            <w:tcW w:w="2402" w:type="dxa"/>
            <w:tcMar>
              <w:top w:w="45" w:type="dxa"/>
              <w:left w:w="45" w:type="dxa"/>
              <w:bottom w:w="45" w:type="dxa"/>
              <w:right w:w="45" w:type="dxa"/>
            </w:tcMar>
            <w:hideMark/>
          </w:tcPr>
          <w:p w14:paraId="60948C11"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DCE4E61" w14:textId="77777777" w:rsidR="007A1C65" w:rsidRPr="00DC24FF" w:rsidRDefault="007A1C65" w:rsidP="00DC24FF">
            <w:pPr>
              <w:spacing w:before="60" w:after="60"/>
              <w:rPr>
                <w:sz w:val="20"/>
                <w:szCs w:val="20"/>
              </w:rPr>
            </w:pPr>
            <w:r w:rsidRPr="00DC24FF">
              <w:rPr>
                <w:sz w:val="20"/>
                <w:szCs w:val="20"/>
              </w:rPr>
              <w:t>Capability</w:t>
            </w:r>
          </w:p>
        </w:tc>
      </w:tr>
    </w:tbl>
    <w:p w14:paraId="0BE195FA" w14:textId="77777777" w:rsidR="007A1C65" w:rsidRPr="00757CC6" w:rsidRDefault="007A1C65" w:rsidP="00847459">
      <w:pPr>
        <w:pStyle w:val="a3"/>
        <w:keepNext w:val="0"/>
        <w:pageBreakBefore/>
      </w:pPr>
      <w:r w:rsidRPr="00757CC6">
        <w:lastRenderedPageBreak/>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A6B2246" w14:textId="77777777" w:rsidTr="00847459">
        <w:tc>
          <w:tcPr>
            <w:tcW w:w="2402" w:type="dxa"/>
            <w:tcMar>
              <w:top w:w="45" w:type="dxa"/>
              <w:left w:w="45" w:type="dxa"/>
              <w:bottom w:w="45" w:type="dxa"/>
              <w:right w:w="45" w:type="dxa"/>
            </w:tcMar>
            <w:hideMark/>
          </w:tcPr>
          <w:p w14:paraId="6843572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7A729FD8"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obs-cpt</w:t>
            </w:r>
            <w:proofErr w:type="spellEnd"/>
            <w:r w:rsidRPr="00DC24FF">
              <w:rPr>
                <w:b/>
                <w:bCs/>
                <w:sz w:val="20"/>
                <w:szCs w:val="20"/>
              </w:rPr>
              <w:t>/Procedure</w:t>
            </w:r>
          </w:p>
        </w:tc>
      </w:tr>
      <w:tr w:rsidR="007A1C65" w:rsidRPr="00757CC6" w14:paraId="66002F78" w14:textId="77777777" w:rsidTr="00847459">
        <w:tc>
          <w:tcPr>
            <w:tcW w:w="2402" w:type="dxa"/>
            <w:tcMar>
              <w:top w:w="45" w:type="dxa"/>
              <w:left w:w="45" w:type="dxa"/>
              <w:bottom w:w="45" w:type="dxa"/>
              <w:right w:w="45" w:type="dxa"/>
            </w:tcMar>
            <w:hideMark/>
          </w:tcPr>
          <w:p w14:paraId="1B0E943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5827EB"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obs-cpt</w:t>
            </w:r>
            <w:proofErr w:type="spellEnd"/>
            <w:r w:rsidRPr="00DC24FF">
              <w:rPr>
                <w:sz w:val="20"/>
                <w:szCs w:val="20"/>
              </w:rPr>
              <w:t>/Procedure</w:t>
            </w:r>
          </w:p>
        </w:tc>
      </w:tr>
      <w:tr w:rsidR="007A1C65" w:rsidRPr="00757CC6" w14:paraId="7B0D562E" w14:textId="77777777" w:rsidTr="00847459">
        <w:tc>
          <w:tcPr>
            <w:tcW w:w="2402" w:type="dxa"/>
            <w:tcMar>
              <w:top w:w="45" w:type="dxa"/>
              <w:left w:w="45" w:type="dxa"/>
              <w:bottom w:w="45" w:type="dxa"/>
              <w:right w:w="45" w:type="dxa"/>
            </w:tcMar>
            <w:hideMark/>
          </w:tcPr>
          <w:p w14:paraId="302A0B47"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7FF5FD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670E0F21" w14:textId="77777777" w:rsidTr="00847459">
        <w:tc>
          <w:tcPr>
            <w:tcW w:w="2402" w:type="dxa"/>
            <w:tcMar>
              <w:top w:w="45" w:type="dxa"/>
              <w:left w:w="45" w:type="dxa"/>
              <w:bottom w:w="45" w:type="dxa"/>
              <w:right w:w="45" w:type="dxa"/>
            </w:tcMar>
            <w:hideMark/>
          </w:tcPr>
          <w:p w14:paraId="49B02C0E"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96ECFB"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1B78D998" w14:textId="77777777" w:rsidTr="00847459">
        <w:tc>
          <w:tcPr>
            <w:tcW w:w="2402" w:type="dxa"/>
            <w:tcMar>
              <w:top w:w="45" w:type="dxa"/>
              <w:left w:w="45" w:type="dxa"/>
              <w:bottom w:w="45" w:type="dxa"/>
              <w:right w:w="45" w:type="dxa"/>
            </w:tcMar>
            <w:hideMark/>
          </w:tcPr>
          <w:p w14:paraId="21675CC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55FE8F6" w14:textId="77777777" w:rsidR="007A1C65" w:rsidRPr="00DC24FF" w:rsidRDefault="007A1C65" w:rsidP="00DC24FF">
            <w:pPr>
              <w:spacing w:before="60" w:after="60"/>
              <w:rPr>
                <w:sz w:val="20"/>
                <w:szCs w:val="20"/>
              </w:rPr>
            </w:pPr>
            <w:r w:rsidRPr="00DC24FF">
              <w:rPr>
                <w:sz w:val="20"/>
                <w:szCs w:val="20"/>
              </w:rPr>
              <w:t>Capability</w:t>
            </w:r>
          </w:p>
        </w:tc>
      </w:tr>
    </w:tbl>
    <w:p w14:paraId="7D94CEAF" w14:textId="26621AC7" w:rsidR="007A1C65" w:rsidRPr="0047527C" w:rsidRDefault="007A1C65" w:rsidP="00847459">
      <w:pPr>
        <w:pStyle w:val="a2"/>
        <w:keepNext w:val="0"/>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0F169D1F" w14:textId="77777777" w:rsidTr="006A7C10">
        <w:tc>
          <w:tcPr>
            <w:tcW w:w="2402" w:type="dxa"/>
            <w:tcMar>
              <w:top w:w="45" w:type="dxa"/>
              <w:left w:w="45" w:type="dxa"/>
              <w:bottom w:w="45" w:type="dxa"/>
              <w:right w:w="45" w:type="dxa"/>
            </w:tcMar>
            <w:hideMark/>
          </w:tcPr>
          <w:p w14:paraId="71F1A0DE"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DB54B4C"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
        </w:tc>
      </w:tr>
      <w:tr w:rsidR="007A1C65" w:rsidRPr="0047527C" w14:paraId="47991A54" w14:textId="77777777" w:rsidTr="006A7C10">
        <w:tc>
          <w:tcPr>
            <w:tcW w:w="2402" w:type="dxa"/>
            <w:tcMar>
              <w:top w:w="45" w:type="dxa"/>
              <w:left w:w="45" w:type="dxa"/>
              <w:bottom w:w="45" w:type="dxa"/>
              <w:right w:w="45" w:type="dxa"/>
            </w:tcMar>
            <w:hideMark/>
          </w:tcPr>
          <w:p w14:paraId="7196610F"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16827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
        </w:tc>
      </w:tr>
      <w:tr w:rsidR="007A1C65" w:rsidRPr="0047527C" w14:paraId="58853305" w14:textId="77777777" w:rsidTr="006A7C10">
        <w:tc>
          <w:tcPr>
            <w:tcW w:w="2402" w:type="dxa"/>
            <w:tcMar>
              <w:top w:w="45" w:type="dxa"/>
              <w:left w:w="45" w:type="dxa"/>
              <w:bottom w:w="45" w:type="dxa"/>
              <w:right w:w="45" w:type="dxa"/>
            </w:tcMar>
            <w:hideMark/>
          </w:tcPr>
          <w:p w14:paraId="5793DA56"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E2BFC91"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3D9B6043" w14:textId="77777777" w:rsidTr="006A7C10">
        <w:tc>
          <w:tcPr>
            <w:tcW w:w="2402" w:type="dxa"/>
            <w:tcMar>
              <w:top w:w="45" w:type="dxa"/>
              <w:left w:w="45" w:type="dxa"/>
              <w:bottom w:w="45" w:type="dxa"/>
              <w:right w:w="45" w:type="dxa"/>
            </w:tcMar>
            <w:hideMark/>
          </w:tcPr>
          <w:p w14:paraId="090339A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BC8B382"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50D7DB49" w14:textId="77777777" w:rsidTr="006A7C10">
        <w:tc>
          <w:tcPr>
            <w:tcW w:w="2402" w:type="dxa"/>
            <w:tcMar>
              <w:top w:w="45" w:type="dxa"/>
              <w:left w:w="45" w:type="dxa"/>
              <w:bottom w:w="45" w:type="dxa"/>
              <w:right w:w="45" w:type="dxa"/>
            </w:tcMar>
            <w:hideMark/>
          </w:tcPr>
          <w:p w14:paraId="0CC8C29C"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CDE8D1A" w14:textId="77777777" w:rsidR="007A1C65" w:rsidRPr="00DC24FF" w:rsidRDefault="007A1C65" w:rsidP="00DC24FF">
            <w:pPr>
              <w:spacing w:before="60" w:after="60"/>
              <w:rPr>
                <w:sz w:val="20"/>
                <w:szCs w:val="20"/>
              </w:rPr>
            </w:pPr>
            <w:r w:rsidRPr="00DC24FF">
              <w:rPr>
                <w:sz w:val="20"/>
                <w:szCs w:val="20"/>
              </w:rPr>
              <w:t>Capability</w:t>
            </w:r>
          </w:p>
        </w:tc>
      </w:tr>
    </w:tbl>
    <w:p w14:paraId="04046C3F" w14:textId="77777777" w:rsidR="007A1C65" w:rsidRPr="006A7C10" w:rsidRDefault="007A1C65" w:rsidP="007A1C65">
      <w:pPr>
        <w:pStyle w:val="a3"/>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0605CD7F" w14:textId="77777777" w:rsidTr="006A7C10">
        <w:tc>
          <w:tcPr>
            <w:tcW w:w="2402" w:type="dxa"/>
            <w:tcMar>
              <w:top w:w="45" w:type="dxa"/>
              <w:left w:w="45" w:type="dxa"/>
              <w:bottom w:w="45" w:type="dxa"/>
              <w:right w:w="45" w:type="dxa"/>
            </w:tcMar>
            <w:hideMark/>
          </w:tcPr>
          <w:p w14:paraId="38B94F81"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382BDE8E"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AbstractDeployment</w:t>
            </w:r>
            <w:proofErr w:type="spellEnd"/>
          </w:p>
        </w:tc>
      </w:tr>
      <w:tr w:rsidR="007A1C65" w:rsidRPr="0047527C" w14:paraId="7E13A926" w14:textId="77777777" w:rsidTr="006A7C10">
        <w:tc>
          <w:tcPr>
            <w:tcW w:w="2402" w:type="dxa"/>
            <w:tcMar>
              <w:top w:w="45" w:type="dxa"/>
              <w:left w:w="45" w:type="dxa"/>
              <w:bottom w:w="45" w:type="dxa"/>
              <w:right w:w="45" w:type="dxa"/>
            </w:tcMar>
            <w:hideMark/>
          </w:tcPr>
          <w:p w14:paraId="27A947CC"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4341B9A"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AbstractDeployment</w:t>
            </w:r>
            <w:proofErr w:type="spellEnd"/>
          </w:p>
        </w:tc>
      </w:tr>
      <w:tr w:rsidR="007A1C65" w:rsidRPr="0047527C" w14:paraId="5D9DDE66" w14:textId="77777777" w:rsidTr="006A7C10">
        <w:tc>
          <w:tcPr>
            <w:tcW w:w="2402" w:type="dxa"/>
            <w:tcMar>
              <w:top w:w="45" w:type="dxa"/>
              <w:left w:w="45" w:type="dxa"/>
              <w:bottom w:w="45" w:type="dxa"/>
              <w:right w:w="45" w:type="dxa"/>
            </w:tcMar>
            <w:hideMark/>
          </w:tcPr>
          <w:p w14:paraId="534D1E9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09ACC56"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E541F68" w14:textId="77777777" w:rsidTr="006A7C10">
        <w:tc>
          <w:tcPr>
            <w:tcW w:w="2402" w:type="dxa"/>
            <w:tcMar>
              <w:top w:w="45" w:type="dxa"/>
              <w:left w:w="45" w:type="dxa"/>
              <w:bottom w:w="45" w:type="dxa"/>
              <w:right w:w="45" w:type="dxa"/>
            </w:tcMar>
            <w:hideMark/>
          </w:tcPr>
          <w:p w14:paraId="0C69E31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53ADD99"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7489643" w14:textId="77777777" w:rsidTr="006A7C10">
        <w:tc>
          <w:tcPr>
            <w:tcW w:w="2402" w:type="dxa"/>
            <w:tcMar>
              <w:top w:w="45" w:type="dxa"/>
              <w:left w:w="45" w:type="dxa"/>
              <w:bottom w:w="45" w:type="dxa"/>
              <w:right w:w="45" w:type="dxa"/>
            </w:tcMar>
            <w:hideMark/>
          </w:tcPr>
          <w:p w14:paraId="0C45B70B"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98BE7CD" w14:textId="77777777" w:rsidR="007A1C65" w:rsidRPr="00DC24FF" w:rsidRDefault="007A1C65" w:rsidP="00DC24FF">
            <w:pPr>
              <w:spacing w:before="60" w:after="60"/>
              <w:rPr>
                <w:sz w:val="20"/>
                <w:szCs w:val="20"/>
              </w:rPr>
            </w:pPr>
            <w:r w:rsidRPr="00DC24FF">
              <w:rPr>
                <w:sz w:val="20"/>
                <w:szCs w:val="20"/>
              </w:rPr>
              <w:t>Capability</w:t>
            </w:r>
          </w:p>
        </w:tc>
      </w:tr>
    </w:tbl>
    <w:p w14:paraId="76B96CAA" w14:textId="77777777" w:rsidR="007A1C65" w:rsidRPr="006A7C10" w:rsidRDefault="007A1C65" w:rsidP="007A1C65">
      <w:pPr>
        <w:pStyle w:val="a3"/>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5E2BB2A0" w14:textId="77777777" w:rsidTr="006A7C10">
        <w:tc>
          <w:tcPr>
            <w:tcW w:w="2402" w:type="dxa"/>
            <w:tcMar>
              <w:top w:w="45" w:type="dxa"/>
              <w:left w:w="45" w:type="dxa"/>
              <w:bottom w:w="45" w:type="dxa"/>
              <w:right w:w="45" w:type="dxa"/>
            </w:tcMar>
            <w:hideMark/>
          </w:tcPr>
          <w:p w14:paraId="428ABE47"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5FB281D5"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AbstractHost</w:t>
            </w:r>
            <w:proofErr w:type="spellEnd"/>
          </w:p>
        </w:tc>
      </w:tr>
      <w:tr w:rsidR="007A1C65" w:rsidRPr="0047527C" w14:paraId="6A33C319" w14:textId="77777777" w:rsidTr="006A7C10">
        <w:tc>
          <w:tcPr>
            <w:tcW w:w="2402" w:type="dxa"/>
            <w:tcMar>
              <w:top w:w="45" w:type="dxa"/>
              <w:left w:w="45" w:type="dxa"/>
              <w:bottom w:w="45" w:type="dxa"/>
              <w:right w:w="45" w:type="dxa"/>
            </w:tcMar>
            <w:hideMark/>
          </w:tcPr>
          <w:p w14:paraId="4D7093B1"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2DED8E5"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AbstractHost</w:t>
            </w:r>
            <w:proofErr w:type="spellEnd"/>
          </w:p>
        </w:tc>
      </w:tr>
      <w:tr w:rsidR="007A1C65" w:rsidRPr="0047527C" w14:paraId="72022B6E" w14:textId="77777777" w:rsidTr="006A7C10">
        <w:tc>
          <w:tcPr>
            <w:tcW w:w="2402" w:type="dxa"/>
            <w:tcMar>
              <w:top w:w="45" w:type="dxa"/>
              <w:left w:w="45" w:type="dxa"/>
              <w:bottom w:w="45" w:type="dxa"/>
              <w:right w:w="45" w:type="dxa"/>
            </w:tcMar>
            <w:hideMark/>
          </w:tcPr>
          <w:p w14:paraId="5ED0844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0705F3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34EA520" w14:textId="77777777" w:rsidTr="006A7C10">
        <w:tc>
          <w:tcPr>
            <w:tcW w:w="2402" w:type="dxa"/>
            <w:tcMar>
              <w:top w:w="45" w:type="dxa"/>
              <w:left w:w="45" w:type="dxa"/>
              <w:bottom w:w="45" w:type="dxa"/>
              <w:right w:w="45" w:type="dxa"/>
            </w:tcMar>
            <w:hideMark/>
          </w:tcPr>
          <w:p w14:paraId="5849025D"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3EC824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A11FFAE" w14:textId="77777777" w:rsidTr="006A7C10">
        <w:tc>
          <w:tcPr>
            <w:tcW w:w="2402" w:type="dxa"/>
            <w:tcMar>
              <w:top w:w="45" w:type="dxa"/>
              <w:left w:w="45" w:type="dxa"/>
              <w:bottom w:w="45" w:type="dxa"/>
              <w:right w:w="45" w:type="dxa"/>
            </w:tcMar>
            <w:hideMark/>
          </w:tcPr>
          <w:p w14:paraId="1B219378"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2232A13" w14:textId="77777777" w:rsidR="007A1C65" w:rsidRPr="00DC24FF" w:rsidRDefault="007A1C65" w:rsidP="00DC24FF">
            <w:pPr>
              <w:spacing w:before="60" w:after="60"/>
              <w:rPr>
                <w:sz w:val="20"/>
                <w:szCs w:val="20"/>
              </w:rPr>
            </w:pPr>
            <w:r w:rsidRPr="00DC24FF">
              <w:rPr>
                <w:sz w:val="20"/>
                <w:szCs w:val="20"/>
              </w:rPr>
              <w:t>Capability</w:t>
            </w:r>
          </w:p>
        </w:tc>
      </w:tr>
    </w:tbl>
    <w:p w14:paraId="2F8A9BE4" w14:textId="77777777" w:rsidR="007A1C65" w:rsidRPr="006A7C10" w:rsidRDefault="007A1C65" w:rsidP="00404354">
      <w:pPr>
        <w:pStyle w:val="a3"/>
      </w:pPr>
      <w:r>
        <w:lastRenderedPageBreak/>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643CB3F7" w14:textId="77777777" w:rsidTr="006A7C10">
        <w:tc>
          <w:tcPr>
            <w:tcW w:w="2402" w:type="dxa"/>
            <w:tcMar>
              <w:top w:w="45" w:type="dxa"/>
              <w:left w:w="45" w:type="dxa"/>
              <w:bottom w:w="45" w:type="dxa"/>
              <w:right w:w="45" w:type="dxa"/>
            </w:tcMar>
            <w:hideMark/>
          </w:tcPr>
          <w:p w14:paraId="738B3FF5" w14:textId="77777777" w:rsidR="007A1C65" w:rsidRPr="00DC24FF" w:rsidRDefault="007A1C65" w:rsidP="00404354">
            <w:pPr>
              <w:keepNext/>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0219ACE" w14:textId="77777777" w:rsidR="007A1C65" w:rsidRPr="00DC24FF" w:rsidRDefault="007A1C65" w:rsidP="00404354">
            <w:pPr>
              <w:keepNext/>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AbstractObservableProperty</w:t>
            </w:r>
            <w:proofErr w:type="spellEnd"/>
          </w:p>
        </w:tc>
      </w:tr>
      <w:tr w:rsidR="007A1C65" w:rsidRPr="0047527C" w14:paraId="12419220" w14:textId="77777777" w:rsidTr="006A7C10">
        <w:tc>
          <w:tcPr>
            <w:tcW w:w="2402" w:type="dxa"/>
            <w:tcMar>
              <w:top w:w="45" w:type="dxa"/>
              <w:left w:w="45" w:type="dxa"/>
              <w:bottom w:w="45" w:type="dxa"/>
              <w:right w:w="45" w:type="dxa"/>
            </w:tcMar>
            <w:hideMark/>
          </w:tcPr>
          <w:p w14:paraId="07D0F07D"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5A69225" w14:textId="77777777" w:rsidR="007A1C65" w:rsidRPr="00DC24FF" w:rsidRDefault="007A1C65"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AbstractObservableProperty</w:t>
            </w:r>
            <w:proofErr w:type="spellEnd"/>
          </w:p>
        </w:tc>
      </w:tr>
      <w:tr w:rsidR="007A1C65" w:rsidRPr="0047527C" w14:paraId="665A5671" w14:textId="77777777" w:rsidTr="006A7C10">
        <w:tc>
          <w:tcPr>
            <w:tcW w:w="2402" w:type="dxa"/>
            <w:tcMar>
              <w:top w:w="45" w:type="dxa"/>
              <w:left w:w="45" w:type="dxa"/>
              <w:bottom w:w="45" w:type="dxa"/>
              <w:right w:w="45" w:type="dxa"/>
            </w:tcMar>
            <w:hideMark/>
          </w:tcPr>
          <w:p w14:paraId="788F92B0"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FB6B90"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66530E81" w14:textId="77777777" w:rsidTr="006A7C10">
        <w:tc>
          <w:tcPr>
            <w:tcW w:w="2402" w:type="dxa"/>
            <w:tcMar>
              <w:top w:w="45" w:type="dxa"/>
              <w:left w:w="45" w:type="dxa"/>
              <w:bottom w:w="45" w:type="dxa"/>
              <w:right w:w="45" w:type="dxa"/>
            </w:tcMar>
            <w:hideMark/>
          </w:tcPr>
          <w:p w14:paraId="32B312CE"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AE535F1"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50A45435" w14:textId="77777777" w:rsidTr="006A7C10">
        <w:tc>
          <w:tcPr>
            <w:tcW w:w="2402" w:type="dxa"/>
            <w:tcMar>
              <w:top w:w="45" w:type="dxa"/>
              <w:left w:w="45" w:type="dxa"/>
              <w:bottom w:w="45" w:type="dxa"/>
              <w:right w:w="45" w:type="dxa"/>
            </w:tcMar>
            <w:hideMark/>
          </w:tcPr>
          <w:p w14:paraId="1B604E4C"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8A86E82" w14:textId="77777777" w:rsidR="007A1C65" w:rsidRPr="00DC24FF" w:rsidRDefault="007A1C65" w:rsidP="00404354">
            <w:pPr>
              <w:keepNext/>
              <w:spacing w:before="60" w:after="60"/>
              <w:rPr>
                <w:sz w:val="20"/>
                <w:szCs w:val="20"/>
              </w:rPr>
            </w:pPr>
            <w:r w:rsidRPr="00DC24FF">
              <w:rPr>
                <w:sz w:val="20"/>
                <w:szCs w:val="20"/>
              </w:rPr>
              <w:t>Capability</w:t>
            </w:r>
          </w:p>
        </w:tc>
      </w:tr>
    </w:tbl>
    <w:p w14:paraId="4B3F4D12" w14:textId="77777777" w:rsidR="007A1C65" w:rsidRPr="006A7C10" w:rsidRDefault="007A1C65" w:rsidP="007A1C65">
      <w:pPr>
        <w:pStyle w:val="a3"/>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3BF01198" w14:textId="77777777" w:rsidTr="00404354">
        <w:tc>
          <w:tcPr>
            <w:tcW w:w="2402" w:type="dxa"/>
            <w:tcMar>
              <w:top w:w="45" w:type="dxa"/>
              <w:left w:w="45" w:type="dxa"/>
              <w:bottom w:w="45" w:type="dxa"/>
              <w:right w:w="45" w:type="dxa"/>
            </w:tcMar>
            <w:hideMark/>
          </w:tcPr>
          <w:p w14:paraId="567C80E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016933AC" w14:textId="77777777" w:rsidR="007A1C65" w:rsidRPr="00DC24FF" w:rsidRDefault="007A1C65" w:rsidP="00DC24FF">
            <w:pPr>
              <w:spacing w:before="60" w:after="60"/>
              <w:rPr>
                <w:b/>
                <w:bCs/>
                <w:sz w:val="20"/>
                <w:szCs w:val="20"/>
              </w:rPr>
            </w:pPr>
            <w:r w:rsidRPr="00DC24FF">
              <w:rPr>
                <w:b/>
                <w:bCs/>
                <w:sz w:val="20"/>
                <w:szCs w:val="20"/>
              </w:rPr>
              <w:t>/conf/</w:t>
            </w:r>
            <w:proofErr w:type="spellStart"/>
            <w:r w:rsidRPr="00DC24FF">
              <w:rPr>
                <w:b/>
                <w:bCs/>
                <w:sz w:val="20"/>
                <w:szCs w:val="20"/>
              </w:rPr>
              <w:t>obs</w:t>
            </w:r>
            <w:proofErr w:type="spellEnd"/>
            <w:r w:rsidRPr="00DC24FF">
              <w:rPr>
                <w:b/>
                <w:bCs/>
                <w:sz w:val="20"/>
                <w:szCs w:val="20"/>
              </w:rPr>
              <w:t>-core/</w:t>
            </w:r>
            <w:proofErr w:type="spellStart"/>
            <w:r w:rsidRPr="00DC24FF">
              <w:rPr>
                <w:b/>
                <w:bCs/>
                <w:sz w:val="20"/>
                <w:szCs w:val="20"/>
              </w:rPr>
              <w:t>AbstractObservation</w:t>
            </w:r>
            <w:proofErr w:type="spellEnd"/>
          </w:p>
        </w:tc>
      </w:tr>
      <w:tr w:rsidR="007A1C65" w:rsidRPr="0047527C" w14:paraId="3344C9A2" w14:textId="77777777" w:rsidTr="00404354">
        <w:tc>
          <w:tcPr>
            <w:tcW w:w="2402" w:type="dxa"/>
            <w:tcMar>
              <w:top w:w="45" w:type="dxa"/>
              <w:left w:w="45" w:type="dxa"/>
              <w:bottom w:w="45" w:type="dxa"/>
              <w:right w:w="45" w:type="dxa"/>
            </w:tcMar>
            <w:hideMark/>
          </w:tcPr>
          <w:p w14:paraId="03DFD255"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C94CB37"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AbstractObservation</w:t>
            </w:r>
            <w:proofErr w:type="spellEnd"/>
          </w:p>
        </w:tc>
      </w:tr>
      <w:tr w:rsidR="007A1C65" w:rsidRPr="0047527C" w14:paraId="40F85A17" w14:textId="77777777" w:rsidTr="00404354">
        <w:tc>
          <w:tcPr>
            <w:tcW w:w="2402" w:type="dxa"/>
            <w:tcMar>
              <w:top w:w="45" w:type="dxa"/>
              <w:left w:w="45" w:type="dxa"/>
              <w:bottom w:w="45" w:type="dxa"/>
              <w:right w:w="45" w:type="dxa"/>
            </w:tcMar>
            <w:hideMark/>
          </w:tcPr>
          <w:p w14:paraId="70F81EB8"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9BF74FF"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627F41A9" w14:textId="77777777" w:rsidTr="00404354">
        <w:tc>
          <w:tcPr>
            <w:tcW w:w="2402" w:type="dxa"/>
            <w:tcMar>
              <w:top w:w="45" w:type="dxa"/>
              <w:left w:w="45" w:type="dxa"/>
              <w:bottom w:w="45" w:type="dxa"/>
              <w:right w:w="45" w:type="dxa"/>
            </w:tcMar>
            <w:hideMark/>
          </w:tcPr>
          <w:p w14:paraId="12A4FD26"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E9057A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D2C589A" w14:textId="77777777" w:rsidTr="00404354">
        <w:tc>
          <w:tcPr>
            <w:tcW w:w="2402" w:type="dxa"/>
            <w:tcMar>
              <w:top w:w="45" w:type="dxa"/>
              <w:left w:w="45" w:type="dxa"/>
              <w:bottom w:w="45" w:type="dxa"/>
              <w:right w:w="45" w:type="dxa"/>
            </w:tcMar>
            <w:hideMark/>
          </w:tcPr>
          <w:p w14:paraId="4706DFB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DC22C5A" w14:textId="77777777" w:rsidR="007A1C65" w:rsidRPr="00DC24FF" w:rsidRDefault="007A1C65" w:rsidP="00DC24FF">
            <w:pPr>
              <w:spacing w:before="60" w:after="60"/>
              <w:rPr>
                <w:sz w:val="20"/>
                <w:szCs w:val="20"/>
              </w:rPr>
            </w:pPr>
            <w:r w:rsidRPr="00DC24FF">
              <w:rPr>
                <w:sz w:val="20"/>
                <w:szCs w:val="20"/>
              </w:rPr>
              <w:t>Capability</w:t>
            </w:r>
          </w:p>
        </w:tc>
      </w:tr>
    </w:tbl>
    <w:p w14:paraId="394FF8F7" w14:textId="77777777" w:rsidR="007A1C65" w:rsidRPr="006A7C10" w:rsidRDefault="007A1C65" w:rsidP="007A1C65">
      <w:pPr>
        <w:pStyle w:val="a3"/>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7D3CF46E" w14:textId="77777777" w:rsidTr="00404354">
        <w:tc>
          <w:tcPr>
            <w:tcW w:w="2402" w:type="dxa"/>
            <w:tcMar>
              <w:top w:w="45" w:type="dxa"/>
              <w:left w:w="45" w:type="dxa"/>
              <w:bottom w:w="45" w:type="dxa"/>
              <w:right w:w="45" w:type="dxa"/>
            </w:tcMar>
            <w:hideMark/>
          </w:tcPr>
          <w:p w14:paraId="4C0F0095"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69640B2"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AbstractObservationCharacteristics</w:t>
            </w:r>
            <w:proofErr w:type="spellEnd"/>
          </w:p>
        </w:tc>
      </w:tr>
      <w:tr w:rsidR="007A1C65" w:rsidRPr="0047527C" w14:paraId="5183D049" w14:textId="77777777" w:rsidTr="00404354">
        <w:tc>
          <w:tcPr>
            <w:tcW w:w="2402" w:type="dxa"/>
            <w:tcMar>
              <w:top w:w="45" w:type="dxa"/>
              <w:left w:w="45" w:type="dxa"/>
              <w:bottom w:w="45" w:type="dxa"/>
              <w:right w:w="45" w:type="dxa"/>
            </w:tcMar>
            <w:hideMark/>
          </w:tcPr>
          <w:p w14:paraId="267A254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6F43436"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AbstractObservationCharacteristics</w:t>
            </w:r>
            <w:proofErr w:type="spellEnd"/>
          </w:p>
        </w:tc>
      </w:tr>
      <w:tr w:rsidR="007A1C65" w:rsidRPr="0047527C" w14:paraId="746130E4" w14:textId="77777777" w:rsidTr="00404354">
        <w:tc>
          <w:tcPr>
            <w:tcW w:w="2402" w:type="dxa"/>
            <w:tcMar>
              <w:top w:w="45" w:type="dxa"/>
              <w:left w:w="45" w:type="dxa"/>
              <w:bottom w:w="45" w:type="dxa"/>
              <w:right w:w="45" w:type="dxa"/>
            </w:tcMar>
            <w:hideMark/>
          </w:tcPr>
          <w:p w14:paraId="48DA6419"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3EFC47"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29C6FC7" w14:textId="77777777" w:rsidTr="00404354">
        <w:tc>
          <w:tcPr>
            <w:tcW w:w="2402" w:type="dxa"/>
            <w:tcMar>
              <w:top w:w="45" w:type="dxa"/>
              <w:left w:w="45" w:type="dxa"/>
              <w:bottom w:w="45" w:type="dxa"/>
              <w:right w:w="45" w:type="dxa"/>
            </w:tcMar>
            <w:hideMark/>
          </w:tcPr>
          <w:p w14:paraId="4F9D99D5"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2355B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1457D810" w14:textId="77777777" w:rsidTr="00404354">
        <w:tc>
          <w:tcPr>
            <w:tcW w:w="2402" w:type="dxa"/>
            <w:tcMar>
              <w:top w:w="45" w:type="dxa"/>
              <w:left w:w="45" w:type="dxa"/>
              <w:bottom w:w="45" w:type="dxa"/>
              <w:right w:w="45" w:type="dxa"/>
            </w:tcMar>
            <w:hideMark/>
          </w:tcPr>
          <w:p w14:paraId="6678E98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7A4B245" w14:textId="77777777" w:rsidR="007A1C65" w:rsidRPr="00DC24FF" w:rsidRDefault="007A1C65" w:rsidP="00DC24FF">
            <w:pPr>
              <w:spacing w:before="60" w:after="60"/>
              <w:rPr>
                <w:sz w:val="20"/>
                <w:szCs w:val="20"/>
              </w:rPr>
            </w:pPr>
            <w:r w:rsidRPr="00DC24FF">
              <w:rPr>
                <w:sz w:val="20"/>
                <w:szCs w:val="20"/>
              </w:rPr>
              <w:t>Capability</w:t>
            </w:r>
          </w:p>
        </w:tc>
      </w:tr>
    </w:tbl>
    <w:p w14:paraId="09088CDF" w14:textId="77777777" w:rsidR="007A1C65" w:rsidRPr="006A7C10" w:rsidRDefault="007A1C65" w:rsidP="007A1C65">
      <w:pPr>
        <w:pStyle w:val="a3"/>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2A416615" w14:textId="77777777" w:rsidTr="00404354">
        <w:tc>
          <w:tcPr>
            <w:tcW w:w="2402" w:type="dxa"/>
            <w:tcMar>
              <w:top w:w="45" w:type="dxa"/>
              <w:left w:w="45" w:type="dxa"/>
              <w:bottom w:w="45" w:type="dxa"/>
              <w:right w:w="45" w:type="dxa"/>
            </w:tcMar>
            <w:hideMark/>
          </w:tcPr>
          <w:p w14:paraId="2810FD30"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ECDDA6D"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AbstractObserver</w:t>
            </w:r>
            <w:proofErr w:type="spellEnd"/>
          </w:p>
        </w:tc>
      </w:tr>
      <w:tr w:rsidR="007A1C65" w:rsidRPr="0047527C" w14:paraId="195F0F5D" w14:textId="77777777" w:rsidTr="00404354">
        <w:tc>
          <w:tcPr>
            <w:tcW w:w="2402" w:type="dxa"/>
            <w:tcMar>
              <w:top w:w="45" w:type="dxa"/>
              <w:left w:w="45" w:type="dxa"/>
              <w:bottom w:w="45" w:type="dxa"/>
              <w:right w:w="45" w:type="dxa"/>
            </w:tcMar>
            <w:hideMark/>
          </w:tcPr>
          <w:p w14:paraId="29F60F5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FB76308"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AbstractObserver</w:t>
            </w:r>
            <w:proofErr w:type="spellEnd"/>
          </w:p>
        </w:tc>
      </w:tr>
      <w:tr w:rsidR="007A1C65" w:rsidRPr="0047527C" w14:paraId="199715C3" w14:textId="77777777" w:rsidTr="00404354">
        <w:tc>
          <w:tcPr>
            <w:tcW w:w="2402" w:type="dxa"/>
            <w:tcMar>
              <w:top w:w="45" w:type="dxa"/>
              <w:left w:w="45" w:type="dxa"/>
              <w:bottom w:w="45" w:type="dxa"/>
              <w:right w:w="45" w:type="dxa"/>
            </w:tcMar>
            <w:hideMark/>
          </w:tcPr>
          <w:p w14:paraId="6EDD140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2559DE5"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04F0EDD8" w14:textId="77777777" w:rsidTr="00404354">
        <w:tc>
          <w:tcPr>
            <w:tcW w:w="2402" w:type="dxa"/>
            <w:tcMar>
              <w:top w:w="45" w:type="dxa"/>
              <w:left w:w="45" w:type="dxa"/>
              <w:bottom w:w="45" w:type="dxa"/>
              <w:right w:w="45" w:type="dxa"/>
            </w:tcMar>
            <w:hideMark/>
          </w:tcPr>
          <w:p w14:paraId="542A9CD3"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1CF335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4B87AF3" w14:textId="77777777" w:rsidTr="00404354">
        <w:tc>
          <w:tcPr>
            <w:tcW w:w="2402" w:type="dxa"/>
            <w:tcMar>
              <w:top w:w="45" w:type="dxa"/>
              <w:left w:w="45" w:type="dxa"/>
              <w:bottom w:w="45" w:type="dxa"/>
              <w:right w:w="45" w:type="dxa"/>
            </w:tcMar>
            <w:hideMark/>
          </w:tcPr>
          <w:p w14:paraId="29E12029"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9B8134" w14:textId="77777777" w:rsidR="007A1C65" w:rsidRPr="00DC24FF" w:rsidRDefault="007A1C65" w:rsidP="00DC24FF">
            <w:pPr>
              <w:spacing w:before="60" w:after="60"/>
              <w:rPr>
                <w:sz w:val="20"/>
                <w:szCs w:val="20"/>
              </w:rPr>
            </w:pPr>
            <w:r w:rsidRPr="00DC24FF">
              <w:rPr>
                <w:sz w:val="20"/>
                <w:szCs w:val="20"/>
              </w:rPr>
              <w:t>Capability</w:t>
            </w:r>
          </w:p>
        </w:tc>
      </w:tr>
    </w:tbl>
    <w:p w14:paraId="24519059" w14:textId="77777777" w:rsidR="007A1C65" w:rsidRPr="0047527C" w:rsidRDefault="007A1C65" w:rsidP="00404354">
      <w:pPr>
        <w:pStyle w:val="a3"/>
      </w:pPr>
      <w:r w:rsidRPr="0047527C">
        <w:lastRenderedPageBreak/>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6DD27A92" w14:textId="77777777" w:rsidTr="00404354">
        <w:tc>
          <w:tcPr>
            <w:tcW w:w="2402" w:type="dxa"/>
            <w:tcMar>
              <w:top w:w="45" w:type="dxa"/>
              <w:left w:w="45" w:type="dxa"/>
              <w:bottom w:w="45" w:type="dxa"/>
              <w:right w:w="45" w:type="dxa"/>
            </w:tcMar>
            <w:hideMark/>
          </w:tcPr>
          <w:p w14:paraId="681B7887" w14:textId="77777777" w:rsidR="007A1C65" w:rsidRPr="00847459" w:rsidRDefault="007A1C65"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0EBB6DA" w14:textId="77777777" w:rsidR="007A1C65" w:rsidRPr="00847459" w:rsidRDefault="007A1C65" w:rsidP="00404354">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AbstractObservingProcedure</w:t>
            </w:r>
            <w:proofErr w:type="spellEnd"/>
          </w:p>
        </w:tc>
      </w:tr>
      <w:tr w:rsidR="007A1C65" w:rsidRPr="0047527C" w14:paraId="63D5F15D" w14:textId="77777777" w:rsidTr="00404354">
        <w:tc>
          <w:tcPr>
            <w:tcW w:w="2402" w:type="dxa"/>
            <w:tcMar>
              <w:top w:w="45" w:type="dxa"/>
              <w:left w:w="45" w:type="dxa"/>
              <w:bottom w:w="45" w:type="dxa"/>
              <w:right w:w="45" w:type="dxa"/>
            </w:tcMar>
            <w:hideMark/>
          </w:tcPr>
          <w:p w14:paraId="3EB527C7"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6C3E285" w14:textId="77777777" w:rsidR="007A1C65" w:rsidRPr="00DC24FF" w:rsidRDefault="007A1C65"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AbstractObservingProcedure</w:t>
            </w:r>
            <w:proofErr w:type="spellEnd"/>
          </w:p>
        </w:tc>
      </w:tr>
      <w:tr w:rsidR="007A1C65" w:rsidRPr="0047527C" w14:paraId="46857F8B" w14:textId="77777777" w:rsidTr="00404354">
        <w:tc>
          <w:tcPr>
            <w:tcW w:w="2402" w:type="dxa"/>
            <w:tcMar>
              <w:top w:w="45" w:type="dxa"/>
              <w:left w:w="45" w:type="dxa"/>
              <w:bottom w:w="45" w:type="dxa"/>
              <w:right w:w="45" w:type="dxa"/>
            </w:tcMar>
            <w:hideMark/>
          </w:tcPr>
          <w:p w14:paraId="21996FF4"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6689E16"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2BB2FD82" w14:textId="77777777" w:rsidTr="00404354">
        <w:tc>
          <w:tcPr>
            <w:tcW w:w="2402" w:type="dxa"/>
            <w:tcMar>
              <w:top w:w="45" w:type="dxa"/>
              <w:left w:w="45" w:type="dxa"/>
              <w:bottom w:w="45" w:type="dxa"/>
              <w:right w:w="45" w:type="dxa"/>
            </w:tcMar>
            <w:hideMark/>
          </w:tcPr>
          <w:p w14:paraId="0A7AD144"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4BAC20C"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18D8A6B8" w14:textId="77777777" w:rsidTr="00404354">
        <w:tc>
          <w:tcPr>
            <w:tcW w:w="2402" w:type="dxa"/>
            <w:tcMar>
              <w:top w:w="45" w:type="dxa"/>
              <w:left w:w="45" w:type="dxa"/>
              <w:bottom w:w="45" w:type="dxa"/>
              <w:right w:w="45" w:type="dxa"/>
            </w:tcMar>
            <w:hideMark/>
          </w:tcPr>
          <w:p w14:paraId="0CB43215"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F1F889" w14:textId="77777777" w:rsidR="007A1C65" w:rsidRPr="00DC24FF" w:rsidRDefault="007A1C65" w:rsidP="00404354">
            <w:pPr>
              <w:keepNext/>
              <w:spacing w:before="60" w:after="60"/>
              <w:rPr>
                <w:sz w:val="20"/>
                <w:szCs w:val="20"/>
              </w:rPr>
            </w:pPr>
            <w:r w:rsidRPr="00DC24FF">
              <w:rPr>
                <w:sz w:val="20"/>
                <w:szCs w:val="20"/>
              </w:rPr>
              <w:t>Capability</w:t>
            </w:r>
          </w:p>
        </w:tc>
      </w:tr>
    </w:tbl>
    <w:p w14:paraId="4A809990" w14:textId="77777777" w:rsidR="007A1C65" w:rsidRPr="006A7C10" w:rsidRDefault="007A1C65" w:rsidP="007A1C65">
      <w:pPr>
        <w:pStyle w:val="a3"/>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3D041F65" w14:textId="77777777" w:rsidTr="00404354">
        <w:tc>
          <w:tcPr>
            <w:tcW w:w="2402" w:type="dxa"/>
            <w:tcMar>
              <w:top w:w="45" w:type="dxa"/>
              <w:left w:w="45" w:type="dxa"/>
              <w:bottom w:w="45" w:type="dxa"/>
              <w:right w:w="45" w:type="dxa"/>
            </w:tcMar>
            <w:hideMark/>
          </w:tcPr>
          <w:p w14:paraId="42901669"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CB87F9B" w14:textId="77777777" w:rsidR="007A1C65" w:rsidRPr="00847459" w:rsidRDefault="007A1C65"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-core/</w:t>
            </w:r>
            <w:proofErr w:type="spellStart"/>
            <w:r w:rsidRPr="00847459">
              <w:rPr>
                <w:b/>
                <w:bCs/>
                <w:sz w:val="20"/>
                <w:szCs w:val="20"/>
              </w:rPr>
              <w:t>NamedValue</w:t>
            </w:r>
            <w:proofErr w:type="spellEnd"/>
          </w:p>
        </w:tc>
      </w:tr>
      <w:tr w:rsidR="007A1C65" w:rsidRPr="0047527C" w14:paraId="792AAF10" w14:textId="77777777" w:rsidTr="00404354">
        <w:tc>
          <w:tcPr>
            <w:tcW w:w="2402" w:type="dxa"/>
            <w:tcMar>
              <w:top w:w="45" w:type="dxa"/>
              <w:left w:w="45" w:type="dxa"/>
              <w:bottom w:w="45" w:type="dxa"/>
              <w:right w:w="45" w:type="dxa"/>
            </w:tcMar>
            <w:hideMark/>
          </w:tcPr>
          <w:p w14:paraId="62354779"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03C85F" w14:textId="77777777" w:rsidR="007A1C65" w:rsidRPr="00DC24FF" w:rsidRDefault="007A1C65"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-core/</w:t>
            </w:r>
            <w:proofErr w:type="spellStart"/>
            <w:r w:rsidRPr="00DC24FF">
              <w:rPr>
                <w:sz w:val="20"/>
                <w:szCs w:val="20"/>
              </w:rPr>
              <w:t>NamedValue</w:t>
            </w:r>
            <w:proofErr w:type="spellEnd"/>
          </w:p>
        </w:tc>
      </w:tr>
      <w:tr w:rsidR="007A1C65" w:rsidRPr="0047527C" w14:paraId="141D19D0" w14:textId="77777777" w:rsidTr="00404354">
        <w:tc>
          <w:tcPr>
            <w:tcW w:w="2402" w:type="dxa"/>
            <w:tcMar>
              <w:top w:w="45" w:type="dxa"/>
              <w:left w:w="45" w:type="dxa"/>
              <w:bottom w:w="45" w:type="dxa"/>
              <w:right w:w="45" w:type="dxa"/>
            </w:tcMar>
            <w:hideMark/>
          </w:tcPr>
          <w:p w14:paraId="758AEEBF"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611FD"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2B6085B" w14:textId="77777777" w:rsidTr="00404354">
        <w:tc>
          <w:tcPr>
            <w:tcW w:w="2402" w:type="dxa"/>
            <w:tcMar>
              <w:top w:w="45" w:type="dxa"/>
              <w:left w:w="45" w:type="dxa"/>
              <w:bottom w:w="45" w:type="dxa"/>
              <w:right w:w="45" w:type="dxa"/>
            </w:tcMar>
            <w:hideMark/>
          </w:tcPr>
          <w:p w14:paraId="3B7400A0"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8DF93"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691A8C6F" w14:textId="77777777" w:rsidTr="00404354">
        <w:tc>
          <w:tcPr>
            <w:tcW w:w="2402" w:type="dxa"/>
            <w:tcMar>
              <w:top w:w="45" w:type="dxa"/>
              <w:left w:w="45" w:type="dxa"/>
              <w:bottom w:w="45" w:type="dxa"/>
              <w:right w:w="45" w:type="dxa"/>
            </w:tcMar>
            <w:hideMark/>
          </w:tcPr>
          <w:p w14:paraId="5C6B71EF"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0FEC6BA" w14:textId="77777777" w:rsidR="007A1C65" w:rsidRPr="00DC24FF" w:rsidRDefault="007A1C65" w:rsidP="00DC24FF">
            <w:pPr>
              <w:spacing w:before="60" w:after="60"/>
              <w:rPr>
                <w:sz w:val="20"/>
                <w:szCs w:val="20"/>
              </w:rPr>
            </w:pPr>
            <w:r w:rsidRPr="00DC24FF">
              <w:rPr>
                <w:sz w:val="20"/>
                <w:szCs w:val="20"/>
              </w:rPr>
              <w:t>Capability</w:t>
            </w:r>
          </w:p>
        </w:tc>
      </w:tr>
    </w:tbl>
    <w:p w14:paraId="381928DC" w14:textId="5CB56398"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405"/>
        <w:gridCol w:w="7229"/>
      </w:tblGrid>
      <w:tr w:rsidR="002B4EBE" w:rsidRPr="00847459" w14:paraId="09AEABDC" w14:textId="77777777" w:rsidTr="00404354">
        <w:tc>
          <w:tcPr>
            <w:tcW w:w="2405" w:type="dxa"/>
            <w:tcMar>
              <w:top w:w="45" w:type="dxa"/>
              <w:left w:w="45" w:type="dxa"/>
              <w:bottom w:w="45" w:type="dxa"/>
              <w:right w:w="45" w:type="dxa"/>
            </w:tcMar>
            <w:hideMark/>
          </w:tcPr>
          <w:p w14:paraId="3BDE796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0E343D8" w14:textId="2EF6B410"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
        </w:tc>
      </w:tr>
      <w:tr w:rsidR="002B4EBE" w:rsidRPr="002B4EBE" w14:paraId="213C1D66" w14:textId="77777777" w:rsidTr="00404354">
        <w:tc>
          <w:tcPr>
            <w:tcW w:w="2405" w:type="dxa"/>
            <w:tcMar>
              <w:top w:w="45" w:type="dxa"/>
              <w:left w:w="45" w:type="dxa"/>
              <w:bottom w:w="45" w:type="dxa"/>
              <w:right w:w="45" w:type="dxa"/>
            </w:tcMar>
            <w:hideMark/>
          </w:tcPr>
          <w:p w14:paraId="0D03CA1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6CFD3E"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
        </w:tc>
      </w:tr>
      <w:tr w:rsidR="002B4EBE" w:rsidRPr="002B4EBE" w14:paraId="083C31D0" w14:textId="77777777" w:rsidTr="00404354">
        <w:tc>
          <w:tcPr>
            <w:tcW w:w="2405" w:type="dxa"/>
            <w:tcMar>
              <w:top w:w="45" w:type="dxa"/>
              <w:left w:w="45" w:type="dxa"/>
              <w:bottom w:w="45" w:type="dxa"/>
              <w:right w:w="45" w:type="dxa"/>
            </w:tcMar>
            <w:hideMark/>
          </w:tcPr>
          <w:p w14:paraId="1A409EC9"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C18387F"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26358762" w14:textId="77777777" w:rsidTr="00404354">
        <w:tc>
          <w:tcPr>
            <w:tcW w:w="2405" w:type="dxa"/>
            <w:tcMar>
              <w:top w:w="45" w:type="dxa"/>
              <w:left w:w="45" w:type="dxa"/>
              <w:bottom w:w="45" w:type="dxa"/>
              <w:right w:w="45" w:type="dxa"/>
            </w:tcMar>
            <w:hideMark/>
          </w:tcPr>
          <w:p w14:paraId="084FAB98"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3768E14"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46226ADD" w14:textId="77777777" w:rsidTr="00404354">
        <w:tc>
          <w:tcPr>
            <w:tcW w:w="2405" w:type="dxa"/>
            <w:tcMar>
              <w:top w:w="45" w:type="dxa"/>
              <w:left w:w="45" w:type="dxa"/>
              <w:bottom w:w="45" w:type="dxa"/>
              <w:right w:w="45" w:type="dxa"/>
            </w:tcMar>
            <w:hideMark/>
          </w:tcPr>
          <w:p w14:paraId="6E9786A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6159C85" w14:textId="77777777" w:rsidR="002B4EBE" w:rsidRPr="00DC24FF" w:rsidRDefault="002B4EBE" w:rsidP="00DC24FF">
            <w:pPr>
              <w:spacing w:before="60" w:after="60"/>
              <w:rPr>
                <w:sz w:val="20"/>
                <w:szCs w:val="20"/>
              </w:rPr>
            </w:pPr>
            <w:r w:rsidRPr="00DC24FF">
              <w:rPr>
                <w:sz w:val="20"/>
                <w:szCs w:val="20"/>
              </w:rPr>
              <w:t>Capability</w:t>
            </w:r>
          </w:p>
        </w:tc>
      </w:tr>
    </w:tbl>
    <w:p w14:paraId="316A843E" w14:textId="77777777" w:rsidR="002B4EBE" w:rsidRPr="006A7C10" w:rsidRDefault="002B4EBE" w:rsidP="002B4EBE">
      <w:pPr>
        <w:pStyle w:val="a3"/>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6248E999" w14:textId="77777777" w:rsidTr="00404354">
        <w:tc>
          <w:tcPr>
            <w:tcW w:w="2402" w:type="dxa"/>
            <w:tcMar>
              <w:top w:w="45" w:type="dxa"/>
              <w:left w:w="45" w:type="dxa"/>
              <w:bottom w:w="45" w:type="dxa"/>
              <w:right w:w="45" w:type="dxa"/>
            </w:tcMar>
            <w:hideMark/>
          </w:tcPr>
          <w:p w14:paraId="5E5FFDD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399E73E" w14:textId="0C5A86AF"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-basic/Deployment</w:t>
            </w:r>
          </w:p>
        </w:tc>
      </w:tr>
      <w:tr w:rsidR="002B4EBE" w:rsidRPr="002B4EBE" w14:paraId="5D044A39" w14:textId="77777777" w:rsidTr="00404354">
        <w:tc>
          <w:tcPr>
            <w:tcW w:w="2402" w:type="dxa"/>
            <w:tcMar>
              <w:top w:w="45" w:type="dxa"/>
              <w:left w:w="45" w:type="dxa"/>
              <w:bottom w:w="45" w:type="dxa"/>
              <w:right w:w="45" w:type="dxa"/>
            </w:tcMar>
            <w:hideMark/>
          </w:tcPr>
          <w:p w14:paraId="223675A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E4BCD00"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-basic/Deployment</w:t>
            </w:r>
          </w:p>
        </w:tc>
      </w:tr>
      <w:tr w:rsidR="002B4EBE" w:rsidRPr="002B4EBE" w14:paraId="67E7CA7B" w14:textId="77777777" w:rsidTr="00404354">
        <w:tc>
          <w:tcPr>
            <w:tcW w:w="2402" w:type="dxa"/>
            <w:tcMar>
              <w:top w:w="45" w:type="dxa"/>
              <w:left w:w="45" w:type="dxa"/>
              <w:bottom w:w="45" w:type="dxa"/>
              <w:right w:w="45" w:type="dxa"/>
            </w:tcMar>
            <w:hideMark/>
          </w:tcPr>
          <w:p w14:paraId="08A042A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729C143"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57EE7D7A" w14:textId="77777777" w:rsidTr="00404354">
        <w:tc>
          <w:tcPr>
            <w:tcW w:w="2402" w:type="dxa"/>
            <w:tcMar>
              <w:top w:w="45" w:type="dxa"/>
              <w:left w:w="45" w:type="dxa"/>
              <w:bottom w:w="45" w:type="dxa"/>
              <w:right w:w="45" w:type="dxa"/>
            </w:tcMar>
            <w:hideMark/>
          </w:tcPr>
          <w:p w14:paraId="424FB1CA"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647BD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1E2A94FD" w14:textId="77777777" w:rsidTr="00404354">
        <w:tc>
          <w:tcPr>
            <w:tcW w:w="2402" w:type="dxa"/>
            <w:tcMar>
              <w:top w:w="45" w:type="dxa"/>
              <w:left w:w="45" w:type="dxa"/>
              <w:bottom w:w="45" w:type="dxa"/>
              <w:right w:w="45" w:type="dxa"/>
            </w:tcMar>
            <w:hideMark/>
          </w:tcPr>
          <w:p w14:paraId="7350A3E2"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AC0AE3" w14:textId="77777777" w:rsidR="002B4EBE" w:rsidRPr="00DC24FF" w:rsidRDefault="002B4EBE" w:rsidP="00DC24FF">
            <w:pPr>
              <w:spacing w:before="60" w:after="60"/>
              <w:rPr>
                <w:sz w:val="20"/>
                <w:szCs w:val="20"/>
              </w:rPr>
            </w:pPr>
            <w:r w:rsidRPr="00DC24FF">
              <w:rPr>
                <w:sz w:val="20"/>
                <w:szCs w:val="20"/>
              </w:rPr>
              <w:t>Capability</w:t>
            </w:r>
          </w:p>
        </w:tc>
      </w:tr>
    </w:tbl>
    <w:p w14:paraId="62A25E63" w14:textId="77777777" w:rsidR="002B4EBE" w:rsidRPr="006A7C10" w:rsidRDefault="002B4EBE" w:rsidP="00404354">
      <w:pPr>
        <w:pStyle w:val="a3"/>
      </w:pPr>
      <w:r>
        <w:lastRenderedPageBreak/>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41AF26D" w14:textId="77777777" w:rsidTr="00404354">
        <w:tc>
          <w:tcPr>
            <w:tcW w:w="2402" w:type="dxa"/>
            <w:tcMar>
              <w:top w:w="45" w:type="dxa"/>
              <w:left w:w="45" w:type="dxa"/>
              <w:bottom w:w="45" w:type="dxa"/>
              <w:right w:w="45" w:type="dxa"/>
            </w:tcMar>
            <w:hideMark/>
          </w:tcPr>
          <w:p w14:paraId="0A0BE9D0" w14:textId="77777777" w:rsidR="002B4EBE" w:rsidRPr="00847459" w:rsidRDefault="002B4EBE"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6158EFB" w14:textId="2700A61A" w:rsidR="002B4EBE" w:rsidRPr="00847459" w:rsidRDefault="002B4EBE" w:rsidP="00404354">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GenericDomainFeature</w:t>
            </w:r>
            <w:proofErr w:type="spellEnd"/>
          </w:p>
        </w:tc>
      </w:tr>
      <w:tr w:rsidR="002B4EBE" w:rsidRPr="002B4EBE" w14:paraId="7DFFF4BB" w14:textId="77777777" w:rsidTr="00404354">
        <w:tc>
          <w:tcPr>
            <w:tcW w:w="2402" w:type="dxa"/>
            <w:tcMar>
              <w:top w:w="45" w:type="dxa"/>
              <w:left w:w="45" w:type="dxa"/>
              <w:bottom w:w="45" w:type="dxa"/>
              <w:right w:w="45" w:type="dxa"/>
            </w:tcMar>
            <w:hideMark/>
          </w:tcPr>
          <w:p w14:paraId="18D2FEC4" w14:textId="77777777" w:rsidR="002B4EBE" w:rsidRPr="00DC24FF" w:rsidRDefault="002B4EBE"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1845D66" w14:textId="77777777" w:rsidR="002B4EBE" w:rsidRPr="00DC24FF" w:rsidRDefault="002B4EBE" w:rsidP="00404354">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GenericDomainFeature</w:t>
            </w:r>
            <w:proofErr w:type="spellEnd"/>
          </w:p>
        </w:tc>
      </w:tr>
      <w:tr w:rsidR="002B4EBE" w:rsidRPr="002B4EBE" w14:paraId="59AD00C2" w14:textId="77777777" w:rsidTr="00404354">
        <w:tc>
          <w:tcPr>
            <w:tcW w:w="2402" w:type="dxa"/>
            <w:tcMar>
              <w:top w:w="45" w:type="dxa"/>
              <w:left w:w="45" w:type="dxa"/>
              <w:bottom w:w="45" w:type="dxa"/>
              <w:right w:w="45" w:type="dxa"/>
            </w:tcMar>
            <w:hideMark/>
          </w:tcPr>
          <w:p w14:paraId="5F5CB2AD" w14:textId="77777777" w:rsidR="002B4EBE" w:rsidRPr="00DC24FF" w:rsidRDefault="002B4EBE"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23F83B9" w14:textId="77777777" w:rsidR="002B4EBE" w:rsidRPr="00DC24FF" w:rsidRDefault="002B4EBE" w:rsidP="00404354">
            <w:pPr>
              <w:keepNext/>
              <w:spacing w:before="60" w:after="60"/>
              <w:rPr>
                <w:sz w:val="20"/>
                <w:szCs w:val="20"/>
              </w:rPr>
            </w:pPr>
            <w:r w:rsidRPr="00DC24FF">
              <w:rPr>
                <w:sz w:val="20"/>
                <w:szCs w:val="20"/>
              </w:rPr>
              <w:t>Verify that all requirements from the requirements class have been fulfilled.</w:t>
            </w:r>
          </w:p>
        </w:tc>
      </w:tr>
      <w:tr w:rsidR="002B4EBE" w:rsidRPr="002B4EBE" w14:paraId="017E4669" w14:textId="77777777" w:rsidTr="00404354">
        <w:tc>
          <w:tcPr>
            <w:tcW w:w="2402" w:type="dxa"/>
            <w:tcMar>
              <w:top w:w="45" w:type="dxa"/>
              <w:left w:w="45" w:type="dxa"/>
              <w:bottom w:w="45" w:type="dxa"/>
              <w:right w:w="45" w:type="dxa"/>
            </w:tcMar>
            <w:hideMark/>
          </w:tcPr>
          <w:p w14:paraId="5D03074A" w14:textId="77777777" w:rsidR="002B4EBE" w:rsidRPr="00DC24FF" w:rsidRDefault="002B4EBE"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83B998B" w14:textId="77777777" w:rsidR="002B4EBE" w:rsidRPr="00DC24FF" w:rsidRDefault="002B4EBE" w:rsidP="00404354">
            <w:pPr>
              <w:keepNext/>
              <w:spacing w:before="60" w:after="60"/>
              <w:rPr>
                <w:sz w:val="20"/>
                <w:szCs w:val="20"/>
              </w:rPr>
            </w:pPr>
            <w:r w:rsidRPr="00DC24FF">
              <w:rPr>
                <w:sz w:val="20"/>
                <w:szCs w:val="20"/>
              </w:rPr>
              <w:t>Inspect the documentation of the application, schema or profile.</w:t>
            </w:r>
          </w:p>
        </w:tc>
      </w:tr>
      <w:tr w:rsidR="002B4EBE" w:rsidRPr="002B4EBE" w14:paraId="115AA00F" w14:textId="77777777" w:rsidTr="00404354">
        <w:tc>
          <w:tcPr>
            <w:tcW w:w="2402" w:type="dxa"/>
            <w:tcMar>
              <w:top w:w="45" w:type="dxa"/>
              <w:left w:w="45" w:type="dxa"/>
              <w:bottom w:w="45" w:type="dxa"/>
              <w:right w:w="45" w:type="dxa"/>
            </w:tcMar>
            <w:hideMark/>
          </w:tcPr>
          <w:p w14:paraId="645FE69C" w14:textId="77777777" w:rsidR="002B4EBE" w:rsidRPr="00DC24FF" w:rsidRDefault="002B4EBE"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1EDEEA" w14:textId="77777777" w:rsidR="002B4EBE" w:rsidRPr="00DC24FF" w:rsidRDefault="002B4EBE" w:rsidP="00404354">
            <w:pPr>
              <w:keepNext/>
              <w:spacing w:before="60" w:after="60"/>
              <w:rPr>
                <w:sz w:val="20"/>
                <w:szCs w:val="20"/>
              </w:rPr>
            </w:pPr>
            <w:r w:rsidRPr="00DC24FF">
              <w:rPr>
                <w:sz w:val="20"/>
                <w:szCs w:val="20"/>
              </w:rPr>
              <w:t>Capability</w:t>
            </w:r>
          </w:p>
        </w:tc>
      </w:tr>
    </w:tbl>
    <w:p w14:paraId="5CBB2C40" w14:textId="77777777" w:rsidR="002B4EBE" w:rsidRPr="006A7C10" w:rsidRDefault="002B4EBE" w:rsidP="002B4EBE">
      <w:pPr>
        <w:pStyle w:val="a3"/>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CB6A6C3" w14:textId="77777777" w:rsidTr="00EC2138">
        <w:tc>
          <w:tcPr>
            <w:tcW w:w="2402" w:type="dxa"/>
            <w:tcMar>
              <w:top w:w="45" w:type="dxa"/>
              <w:left w:w="45" w:type="dxa"/>
              <w:bottom w:w="45" w:type="dxa"/>
              <w:right w:w="45" w:type="dxa"/>
            </w:tcMar>
            <w:hideMark/>
          </w:tcPr>
          <w:p w14:paraId="139D740F"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A7A3101" w14:textId="5EF0EF8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-basic/Host</w:t>
            </w:r>
          </w:p>
        </w:tc>
      </w:tr>
      <w:tr w:rsidR="002B4EBE" w:rsidRPr="002B4EBE" w14:paraId="6BFF2598" w14:textId="77777777" w:rsidTr="00EC2138">
        <w:tc>
          <w:tcPr>
            <w:tcW w:w="2402" w:type="dxa"/>
            <w:tcMar>
              <w:top w:w="45" w:type="dxa"/>
              <w:left w:w="45" w:type="dxa"/>
              <w:bottom w:w="45" w:type="dxa"/>
              <w:right w:w="45" w:type="dxa"/>
            </w:tcMar>
            <w:hideMark/>
          </w:tcPr>
          <w:p w14:paraId="662877E8"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98CDCCB"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-basic/Host</w:t>
            </w:r>
          </w:p>
        </w:tc>
      </w:tr>
      <w:tr w:rsidR="002B4EBE" w:rsidRPr="002B4EBE" w14:paraId="27DC02D5" w14:textId="77777777" w:rsidTr="00EC2138">
        <w:tc>
          <w:tcPr>
            <w:tcW w:w="2402" w:type="dxa"/>
            <w:tcMar>
              <w:top w:w="45" w:type="dxa"/>
              <w:left w:w="45" w:type="dxa"/>
              <w:bottom w:w="45" w:type="dxa"/>
              <w:right w:w="45" w:type="dxa"/>
            </w:tcMar>
            <w:hideMark/>
          </w:tcPr>
          <w:p w14:paraId="36522DDB"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9B60B4B"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B4055EA" w14:textId="77777777" w:rsidTr="00EC2138">
        <w:tc>
          <w:tcPr>
            <w:tcW w:w="2402" w:type="dxa"/>
            <w:tcMar>
              <w:top w:w="45" w:type="dxa"/>
              <w:left w:w="45" w:type="dxa"/>
              <w:bottom w:w="45" w:type="dxa"/>
              <w:right w:w="45" w:type="dxa"/>
            </w:tcMar>
            <w:hideMark/>
          </w:tcPr>
          <w:p w14:paraId="3E655C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1A9D43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53E1E884" w14:textId="77777777" w:rsidTr="00EC2138">
        <w:tc>
          <w:tcPr>
            <w:tcW w:w="2402" w:type="dxa"/>
            <w:tcMar>
              <w:top w:w="45" w:type="dxa"/>
              <w:left w:w="45" w:type="dxa"/>
              <w:bottom w:w="45" w:type="dxa"/>
              <w:right w:w="45" w:type="dxa"/>
            </w:tcMar>
            <w:hideMark/>
          </w:tcPr>
          <w:p w14:paraId="6E2CFAD3"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9F6491" w14:textId="77777777" w:rsidR="002B4EBE" w:rsidRPr="00DC24FF" w:rsidRDefault="002B4EBE" w:rsidP="00DC24FF">
            <w:pPr>
              <w:spacing w:before="60" w:after="60"/>
              <w:rPr>
                <w:sz w:val="20"/>
                <w:szCs w:val="20"/>
              </w:rPr>
            </w:pPr>
            <w:r w:rsidRPr="00DC24FF">
              <w:rPr>
                <w:sz w:val="20"/>
                <w:szCs w:val="20"/>
              </w:rPr>
              <w:t>Capability</w:t>
            </w:r>
          </w:p>
        </w:tc>
      </w:tr>
    </w:tbl>
    <w:p w14:paraId="1CA1E1A1" w14:textId="77777777" w:rsidR="002B4EBE" w:rsidRPr="006A7C10" w:rsidRDefault="002B4EBE" w:rsidP="002B4EBE">
      <w:pPr>
        <w:pStyle w:val="a3"/>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2D03E77" w14:textId="77777777" w:rsidTr="00EC2138">
        <w:tc>
          <w:tcPr>
            <w:tcW w:w="2402" w:type="dxa"/>
            <w:tcMar>
              <w:top w:w="45" w:type="dxa"/>
              <w:left w:w="45" w:type="dxa"/>
              <w:bottom w:w="45" w:type="dxa"/>
              <w:right w:w="45" w:type="dxa"/>
            </w:tcMar>
            <w:hideMark/>
          </w:tcPr>
          <w:p w14:paraId="09599085"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C09E62E" w14:textId="5C224E88"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ObservableProperty</w:t>
            </w:r>
            <w:proofErr w:type="spellEnd"/>
          </w:p>
        </w:tc>
      </w:tr>
      <w:tr w:rsidR="002B4EBE" w:rsidRPr="002B4EBE" w14:paraId="5838FC4F" w14:textId="77777777" w:rsidTr="00EC2138">
        <w:tc>
          <w:tcPr>
            <w:tcW w:w="2402" w:type="dxa"/>
            <w:tcMar>
              <w:top w:w="45" w:type="dxa"/>
              <w:left w:w="45" w:type="dxa"/>
              <w:bottom w:w="45" w:type="dxa"/>
              <w:right w:w="45" w:type="dxa"/>
            </w:tcMar>
            <w:hideMark/>
          </w:tcPr>
          <w:p w14:paraId="79F9273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661FD2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ObservableProperty</w:t>
            </w:r>
            <w:proofErr w:type="spellEnd"/>
          </w:p>
        </w:tc>
      </w:tr>
      <w:tr w:rsidR="002B4EBE" w:rsidRPr="002B4EBE" w14:paraId="21AD452F" w14:textId="77777777" w:rsidTr="00EC2138">
        <w:tc>
          <w:tcPr>
            <w:tcW w:w="2402" w:type="dxa"/>
            <w:tcMar>
              <w:top w:w="45" w:type="dxa"/>
              <w:left w:w="45" w:type="dxa"/>
              <w:bottom w:w="45" w:type="dxa"/>
              <w:right w:w="45" w:type="dxa"/>
            </w:tcMar>
            <w:hideMark/>
          </w:tcPr>
          <w:p w14:paraId="1D343F50"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86DA70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464DD815" w14:textId="77777777" w:rsidTr="00EC2138">
        <w:tc>
          <w:tcPr>
            <w:tcW w:w="2402" w:type="dxa"/>
            <w:tcMar>
              <w:top w:w="45" w:type="dxa"/>
              <w:left w:w="45" w:type="dxa"/>
              <w:bottom w:w="45" w:type="dxa"/>
              <w:right w:w="45" w:type="dxa"/>
            </w:tcMar>
            <w:hideMark/>
          </w:tcPr>
          <w:p w14:paraId="0F43D1F3"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DA21C2"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372D038C" w14:textId="77777777" w:rsidTr="00EC2138">
        <w:tc>
          <w:tcPr>
            <w:tcW w:w="2402" w:type="dxa"/>
            <w:tcMar>
              <w:top w:w="45" w:type="dxa"/>
              <w:left w:w="45" w:type="dxa"/>
              <w:bottom w:w="45" w:type="dxa"/>
              <w:right w:w="45" w:type="dxa"/>
            </w:tcMar>
            <w:hideMark/>
          </w:tcPr>
          <w:p w14:paraId="336777D8"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36D679F" w14:textId="77777777" w:rsidR="002B4EBE" w:rsidRPr="00DC24FF" w:rsidRDefault="002B4EBE" w:rsidP="00DC24FF">
            <w:pPr>
              <w:spacing w:before="60" w:after="60"/>
              <w:rPr>
                <w:sz w:val="20"/>
                <w:szCs w:val="20"/>
              </w:rPr>
            </w:pPr>
            <w:r w:rsidRPr="00DC24FF">
              <w:rPr>
                <w:sz w:val="20"/>
                <w:szCs w:val="20"/>
              </w:rPr>
              <w:t>Capability</w:t>
            </w:r>
          </w:p>
        </w:tc>
      </w:tr>
    </w:tbl>
    <w:p w14:paraId="54EDE1F5" w14:textId="77777777" w:rsidR="002B4EBE" w:rsidRPr="006A7C10" w:rsidRDefault="002B4EBE" w:rsidP="002B4EBE">
      <w:pPr>
        <w:pStyle w:val="a3"/>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ABEF3BC" w14:textId="77777777" w:rsidTr="00EC2138">
        <w:tc>
          <w:tcPr>
            <w:tcW w:w="2402" w:type="dxa"/>
            <w:tcMar>
              <w:top w:w="45" w:type="dxa"/>
              <w:left w:w="45" w:type="dxa"/>
              <w:bottom w:w="45" w:type="dxa"/>
              <w:right w:w="45" w:type="dxa"/>
            </w:tcMar>
            <w:hideMark/>
          </w:tcPr>
          <w:p w14:paraId="45025483"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570FDA2" w14:textId="2B2BA99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-basic/Observation</w:t>
            </w:r>
          </w:p>
        </w:tc>
      </w:tr>
      <w:tr w:rsidR="002B4EBE" w:rsidRPr="002B4EBE" w14:paraId="5E05E8A5" w14:textId="77777777" w:rsidTr="00EC2138">
        <w:tc>
          <w:tcPr>
            <w:tcW w:w="2402" w:type="dxa"/>
            <w:tcMar>
              <w:top w:w="45" w:type="dxa"/>
              <w:left w:w="45" w:type="dxa"/>
              <w:bottom w:w="45" w:type="dxa"/>
              <w:right w:w="45" w:type="dxa"/>
            </w:tcMar>
            <w:hideMark/>
          </w:tcPr>
          <w:p w14:paraId="6A9962DD"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72A3E3"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-basic/Observation</w:t>
            </w:r>
          </w:p>
        </w:tc>
      </w:tr>
      <w:tr w:rsidR="002B4EBE" w:rsidRPr="002B4EBE" w14:paraId="768FDD46" w14:textId="77777777" w:rsidTr="00EC2138">
        <w:tc>
          <w:tcPr>
            <w:tcW w:w="2402" w:type="dxa"/>
            <w:tcMar>
              <w:top w:w="45" w:type="dxa"/>
              <w:left w:w="45" w:type="dxa"/>
              <w:bottom w:w="45" w:type="dxa"/>
              <w:right w:w="45" w:type="dxa"/>
            </w:tcMar>
            <w:hideMark/>
          </w:tcPr>
          <w:p w14:paraId="23BAF01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5995648"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8F400AD" w14:textId="77777777" w:rsidTr="00EC2138">
        <w:tc>
          <w:tcPr>
            <w:tcW w:w="2402" w:type="dxa"/>
            <w:tcMar>
              <w:top w:w="45" w:type="dxa"/>
              <w:left w:w="45" w:type="dxa"/>
              <w:bottom w:w="45" w:type="dxa"/>
              <w:right w:w="45" w:type="dxa"/>
            </w:tcMar>
            <w:hideMark/>
          </w:tcPr>
          <w:p w14:paraId="0828AD76"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93320E"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0182B7A9" w14:textId="77777777" w:rsidTr="00EC2138">
        <w:tc>
          <w:tcPr>
            <w:tcW w:w="2402" w:type="dxa"/>
            <w:tcMar>
              <w:top w:w="45" w:type="dxa"/>
              <w:left w:w="45" w:type="dxa"/>
              <w:bottom w:w="45" w:type="dxa"/>
              <w:right w:w="45" w:type="dxa"/>
            </w:tcMar>
            <w:hideMark/>
          </w:tcPr>
          <w:p w14:paraId="43CAD28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6FB4B40" w14:textId="77777777" w:rsidR="002B4EBE" w:rsidRPr="00DC24FF" w:rsidRDefault="002B4EBE" w:rsidP="00DC24FF">
            <w:pPr>
              <w:spacing w:before="60" w:after="60"/>
              <w:rPr>
                <w:sz w:val="20"/>
                <w:szCs w:val="20"/>
              </w:rPr>
            </w:pPr>
            <w:r w:rsidRPr="00DC24FF">
              <w:rPr>
                <w:sz w:val="20"/>
                <w:szCs w:val="20"/>
              </w:rPr>
              <w:t>Capability</w:t>
            </w:r>
          </w:p>
        </w:tc>
      </w:tr>
    </w:tbl>
    <w:p w14:paraId="0ECC86F8" w14:textId="77777777" w:rsidR="002B4EBE" w:rsidRPr="006A7C10" w:rsidRDefault="002B4EBE" w:rsidP="00EC2138">
      <w:pPr>
        <w:pStyle w:val="a3"/>
      </w:pPr>
      <w:r>
        <w:lastRenderedPageBreak/>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466D86EE" w14:textId="77777777" w:rsidTr="00EC2138">
        <w:tc>
          <w:tcPr>
            <w:tcW w:w="2402" w:type="dxa"/>
            <w:tcMar>
              <w:top w:w="45" w:type="dxa"/>
              <w:left w:w="45" w:type="dxa"/>
              <w:bottom w:w="45" w:type="dxa"/>
              <w:right w:w="45" w:type="dxa"/>
            </w:tcMar>
            <w:hideMark/>
          </w:tcPr>
          <w:p w14:paraId="576290E4"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B5D5407" w14:textId="45162587"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ObservationCharacteristics</w:t>
            </w:r>
            <w:proofErr w:type="spellEnd"/>
          </w:p>
        </w:tc>
      </w:tr>
      <w:tr w:rsidR="002B4EBE" w:rsidRPr="0047527C" w14:paraId="60C63CEB" w14:textId="77777777" w:rsidTr="00EC2138">
        <w:tc>
          <w:tcPr>
            <w:tcW w:w="2402" w:type="dxa"/>
            <w:tcMar>
              <w:top w:w="45" w:type="dxa"/>
              <w:left w:w="45" w:type="dxa"/>
              <w:bottom w:w="45" w:type="dxa"/>
              <w:right w:w="45" w:type="dxa"/>
            </w:tcMar>
            <w:hideMark/>
          </w:tcPr>
          <w:p w14:paraId="72DE31FF"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310629"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ObservationCharacteristics</w:t>
            </w:r>
            <w:proofErr w:type="spellEnd"/>
          </w:p>
        </w:tc>
      </w:tr>
      <w:tr w:rsidR="002B4EBE" w:rsidRPr="0047527C" w14:paraId="0456A713" w14:textId="77777777" w:rsidTr="00EC2138">
        <w:tc>
          <w:tcPr>
            <w:tcW w:w="2402" w:type="dxa"/>
            <w:tcMar>
              <w:top w:w="45" w:type="dxa"/>
              <w:left w:w="45" w:type="dxa"/>
              <w:bottom w:w="45" w:type="dxa"/>
              <w:right w:w="45" w:type="dxa"/>
            </w:tcMar>
            <w:hideMark/>
          </w:tcPr>
          <w:p w14:paraId="301BDE09"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821D0DE"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0AB447F9" w14:textId="77777777" w:rsidTr="00EC2138">
        <w:tc>
          <w:tcPr>
            <w:tcW w:w="2402" w:type="dxa"/>
            <w:tcMar>
              <w:top w:w="45" w:type="dxa"/>
              <w:left w:w="45" w:type="dxa"/>
              <w:bottom w:w="45" w:type="dxa"/>
              <w:right w:w="45" w:type="dxa"/>
            </w:tcMar>
            <w:hideMark/>
          </w:tcPr>
          <w:p w14:paraId="0B542FE4"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BDE2D8"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2FFA532A" w14:textId="77777777" w:rsidTr="00EC2138">
        <w:tc>
          <w:tcPr>
            <w:tcW w:w="2402" w:type="dxa"/>
            <w:tcMar>
              <w:top w:w="45" w:type="dxa"/>
              <w:left w:w="45" w:type="dxa"/>
              <w:bottom w:w="45" w:type="dxa"/>
              <w:right w:w="45" w:type="dxa"/>
            </w:tcMar>
            <w:hideMark/>
          </w:tcPr>
          <w:p w14:paraId="4139C438"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0296AFD" w14:textId="77777777" w:rsidR="002B4EBE" w:rsidRPr="00DC24FF" w:rsidRDefault="002B4EBE" w:rsidP="00EC2138">
            <w:pPr>
              <w:keepNext/>
              <w:spacing w:before="60" w:after="60"/>
              <w:rPr>
                <w:sz w:val="20"/>
                <w:szCs w:val="20"/>
              </w:rPr>
            </w:pPr>
            <w:r w:rsidRPr="00DC24FF">
              <w:rPr>
                <w:sz w:val="20"/>
                <w:szCs w:val="20"/>
              </w:rPr>
              <w:t>Capability</w:t>
            </w:r>
          </w:p>
        </w:tc>
      </w:tr>
    </w:tbl>
    <w:p w14:paraId="31553146" w14:textId="77777777" w:rsidR="002B4EBE" w:rsidRPr="006A7C10" w:rsidRDefault="002B4EBE" w:rsidP="0047527C">
      <w:pPr>
        <w:pStyle w:val="a3"/>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82E1780" w14:textId="77777777" w:rsidTr="00EC2138">
        <w:tc>
          <w:tcPr>
            <w:tcW w:w="2402" w:type="dxa"/>
            <w:tcMar>
              <w:top w:w="45" w:type="dxa"/>
              <w:left w:w="45" w:type="dxa"/>
              <w:bottom w:w="45" w:type="dxa"/>
              <w:right w:w="45" w:type="dxa"/>
            </w:tcMar>
            <w:hideMark/>
          </w:tcPr>
          <w:p w14:paraId="2C501B0E"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82AACA6" w14:textId="13D69470"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ObservationCollection</w:t>
            </w:r>
            <w:proofErr w:type="spellEnd"/>
          </w:p>
        </w:tc>
      </w:tr>
      <w:tr w:rsidR="002B4EBE" w:rsidRPr="0047527C" w14:paraId="20F40F65" w14:textId="77777777" w:rsidTr="00EC2138">
        <w:tc>
          <w:tcPr>
            <w:tcW w:w="2402" w:type="dxa"/>
            <w:tcMar>
              <w:top w:w="45" w:type="dxa"/>
              <w:left w:w="45" w:type="dxa"/>
              <w:bottom w:w="45" w:type="dxa"/>
              <w:right w:w="45" w:type="dxa"/>
            </w:tcMar>
            <w:hideMark/>
          </w:tcPr>
          <w:p w14:paraId="5B485002"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03233A6"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ObservationCollection</w:t>
            </w:r>
            <w:proofErr w:type="spellEnd"/>
          </w:p>
        </w:tc>
      </w:tr>
      <w:tr w:rsidR="002B4EBE" w:rsidRPr="0047527C" w14:paraId="2F8E49DB" w14:textId="77777777" w:rsidTr="00EC2138">
        <w:tc>
          <w:tcPr>
            <w:tcW w:w="2402" w:type="dxa"/>
            <w:tcMar>
              <w:top w:w="45" w:type="dxa"/>
              <w:left w:w="45" w:type="dxa"/>
              <w:bottom w:w="45" w:type="dxa"/>
              <w:right w:w="45" w:type="dxa"/>
            </w:tcMar>
            <w:hideMark/>
          </w:tcPr>
          <w:p w14:paraId="4DFF4FFD"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6AC6AE9"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67A39525" w14:textId="77777777" w:rsidTr="00EC2138">
        <w:tc>
          <w:tcPr>
            <w:tcW w:w="2402" w:type="dxa"/>
            <w:tcMar>
              <w:top w:w="45" w:type="dxa"/>
              <w:left w:w="45" w:type="dxa"/>
              <w:bottom w:w="45" w:type="dxa"/>
              <w:right w:w="45" w:type="dxa"/>
            </w:tcMar>
            <w:hideMark/>
          </w:tcPr>
          <w:p w14:paraId="00B42E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780D51"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1A457F97" w14:textId="77777777" w:rsidTr="00EC2138">
        <w:tc>
          <w:tcPr>
            <w:tcW w:w="2402" w:type="dxa"/>
            <w:tcMar>
              <w:top w:w="45" w:type="dxa"/>
              <w:left w:w="45" w:type="dxa"/>
              <w:bottom w:w="45" w:type="dxa"/>
              <w:right w:w="45" w:type="dxa"/>
            </w:tcMar>
            <w:hideMark/>
          </w:tcPr>
          <w:p w14:paraId="099DA50B"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FD144B3" w14:textId="77777777" w:rsidR="002B4EBE" w:rsidRPr="00DC24FF" w:rsidRDefault="002B4EBE" w:rsidP="00DC24FF">
            <w:pPr>
              <w:spacing w:before="60" w:after="60"/>
              <w:rPr>
                <w:sz w:val="20"/>
                <w:szCs w:val="20"/>
              </w:rPr>
            </w:pPr>
            <w:r w:rsidRPr="00DC24FF">
              <w:rPr>
                <w:sz w:val="20"/>
                <w:szCs w:val="20"/>
              </w:rPr>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896F36E" w14:textId="77777777" w:rsidTr="00EC2138">
        <w:tc>
          <w:tcPr>
            <w:tcW w:w="2402" w:type="dxa"/>
            <w:tcMar>
              <w:top w:w="45" w:type="dxa"/>
              <w:left w:w="45" w:type="dxa"/>
              <w:bottom w:w="45" w:type="dxa"/>
              <w:right w:w="45" w:type="dxa"/>
            </w:tcMar>
            <w:hideMark/>
          </w:tcPr>
          <w:p w14:paraId="673BF838"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2AE6CF7" w14:textId="2A09476F"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-basic/Observer</w:t>
            </w:r>
          </w:p>
        </w:tc>
      </w:tr>
      <w:tr w:rsidR="002B4EBE" w:rsidRPr="0047527C" w14:paraId="1D27CC8B" w14:textId="77777777" w:rsidTr="00EC2138">
        <w:tc>
          <w:tcPr>
            <w:tcW w:w="2402" w:type="dxa"/>
            <w:tcMar>
              <w:top w:w="45" w:type="dxa"/>
              <w:left w:w="45" w:type="dxa"/>
              <w:bottom w:w="45" w:type="dxa"/>
              <w:right w:w="45" w:type="dxa"/>
            </w:tcMar>
            <w:hideMark/>
          </w:tcPr>
          <w:p w14:paraId="5205A98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E45F72A"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-basic/Observer</w:t>
            </w:r>
          </w:p>
        </w:tc>
      </w:tr>
      <w:tr w:rsidR="002B4EBE" w:rsidRPr="0047527C" w14:paraId="12D55F2B" w14:textId="77777777" w:rsidTr="00EC2138">
        <w:tc>
          <w:tcPr>
            <w:tcW w:w="2402" w:type="dxa"/>
            <w:tcMar>
              <w:top w:w="45" w:type="dxa"/>
              <w:left w:w="45" w:type="dxa"/>
              <w:bottom w:w="45" w:type="dxa"/>
              <w:right w:w="45" w:type="dxa"/>
            </w:tcMar>
            <w:hideMark/>
          </w:tcPr>
          <w:p w14:paraId="1ADEB283"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C73000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5E7BC44" w14:textId="77777777" w:rsidTr="00EC2138">
        <w:tc>
          <w:tcPr>
            <w:tcW w:w="2402" w:type="dxa"/>
            <w:tcMar>
              <w:top w:w="45" w:type="dxa"/>
              <w:left w:w="45" w:type="dxa"/>
              <w:bottom w:w="45" w:type="dxa"/>
              <w:right w:w="45" w:type="dxa"/>
            </w:tcMar>
            <w:hideMark/>
          </w:tcPr>
          <w:p w14:paraId="1EB0BEE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D97716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040DCD9A" w14:textId="77777777" w:rsidTr="00EC2138">
        <w:tc>
          <w:tcPr>
            <w:tcW w:w="2402" w:type="dxa"/>
            <w:tcMar>
              <w:top w:w="45" w:type="dxa"/>
              <w:left w:w="45" w:type="dxa"/>
              <w:bottom w:w="45" w:type="dxa"/>
              <w:right w:w="45" w:type="dxa"/>
            </w:tcMar>
            <w:hideMark/>
          </w:tcPr>
          <w:p w14:paraId="162E49CF"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8D23A28" w14:textId="77777777" w:rsidR="002B4EBE" w:rsidRPr="00DC24FF" w:rsidRDefault="002B4EBE" w:rsidP="00DC24FF">
            <w:pPr>
              <w:spacing w:before="60" w:after="60"/>
              <w:rPr>
                <w:sz w:val="20"/>
                <w:szCs w:val="20"/>
              </w:rPr>
            </w:pPr>
            <w:r w:rsidRPr="00DC24FF">
              <w:rPr>
                <w:sz w:val="20"/>
                <w:szCs w:val="20"/>
              </w:rPr>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B19D18F" w14:textId="77777777" w:rsidTr="00EC2138">
        <w:tc>
          <w:tcPr>
            <w:tcW w:w="2402" w:type="dxa"/>
            <w:tcMar>
              <w:top w:w="45" w:type="dxa"/>
              <w:left w:w="45" w:type="dxa"/>
              <w:bottom w:w="45" w:type="dxa"/>
              <w:right w:w="45" w:type="dxa"/>
            </w:tcMar>
            <w:hideMark/>
          </w:tcPr>
          <w:p w14:paraId="190BDE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761B997" w14:textId="37B9A732"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ObservingCapability</w:t>
            </w:r>
            <w:proofErr w:type="spellEnd"/>
          </w:p>
        </w:tc>
      </w:tr>
      <w:tr w:rsidR="002B4EBE" w:rsidRPr="0047527C" w14:paraId="37AD9F7D" w14:textId="77777777" w:rsidTr="00EC2138">
        <w:tc>
          <w:tcPr>
            <w:tcW w:w="2402" w:type="dxa"/>
            <w:tcMar>
              <w:top w:w="45" w:type="dxa"/>
              <w:left w:w="45" w:type="dxa"/>
              <w:bottom w:w="45" w:type="dxa"/>
              <w:right w:w="45" w:type="dxa"/>
            </w:tcMar>
            <w:hideMark/>
          </w:tcPr>
          <w:p w14:paraId="288956F5"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7D9C028"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ObservingCapability</w:t>
            </w:r>
            <w:proofErr w:type="spellEnd"/>
          </w:p>
        </w:tc>
      </w:tr>
      <w:tr w:rsidR="002B4EBE" w:rsidRPr="0047527C" w14:paraId="4F3A30B8" w14:textId="77777777" w:rsidTr="00EC2138">
        <w:tc>
          <w:tcPr>
            <w:tcW w:w="2402" w:type="dxa"/>
            <w:tcMar>
              <w:top w:w="45" w:type="dxa"/>
              <w:left w:w="45" w:type="dxa"/>
              <w:bottom w:w="45" w:type="dxa"/>
              <w:right w:w="45" w:type="dxa"/>
            </w:tcMar>
            <w:hideMark/>
          </w:tcPr>
          <w:p w14:paraId="1ACC59E6"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A19E1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1A26833" w14:textId="77777777" w:rsidTr="00EC2138">
        <w:tc>
          <w:tcPr>
            <w:tcW w:w="2402" w:type="dxa"/>
            <w:tcMar>
              <w:top w:w="45" w:type="dxa"/>
              <w:left w:w="45" w:type="dxa"/>
              <w:bottom w:w="45" w:type="dxa"/>
              <w:right w:w="45" w:type="dxa"/>
            </w:tcMar>
            <w:hideMark/>
          </w:tcPr>
          <w:p w14:paraId="066BD95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27C9D1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3940043A" w14:textId="77777777" w:rsidTr="00EC2138">
        <w:tc>
          <w:tcPr>
            <w:tcW w:w="2402" w:type="dxa"/>
            <w:tcMar>
              <w:top w:w="45" w:type="dxa"/>
              <w:left w:w="45" w:type="dxa"/>
              <w:bottom w:w="45" w:type="dxa"/>
              <w:right w:w="45" w:type="dxa"/>
            </w:tcMar>
            <w:hideMark/>
          </w:tcPr>
          <w:p w14:paraId="3E8429E5"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F4806F6" w14:textId="77777777" w:rsidR="002B4EBE" w:rsidRPr="00DC24FF" w:rsidRDefault="002B4EBE" w:rsidP="00DC24FF">
            <w:pPr>
              <w:spacing w:before="60" w:after="60"/>
              <w:rPr>
                <w:sz w:val="20"/>
                <w:szCs w:val="20"/>
              </w:rPr>
            </w:pPr>
            <w:r w:rsidRPr="00DC24FF">
              <w:rPr>
                <w:sz w:val="20"/>
                <w:szCs w:val="20"/>
              </w:rPr>
              <w:t>Capability</w:t>
            </w:r>
          </w:p>
        </w:tc>
      </w:tr>
    </w:tbl>
    <w:p w14:paraId="67EEFE75" w14:textId="77777777" w:rsidR="002B4EBE" w:rsidRPr="00EC2138" w:rsidRDefault="002B4EBE" w:rsidP="00EC2138">
      <w:pPr>
        <w:pStyle w:val="a3"/>
      </w:pPr>
      <w:r>
        <w:lastRenderedPageBreak/>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73F5CF0" w14:textId="77777777" w:rsidTr="00EC2138">
        <w:tc>
          <w:tcPr>
            <w:tcW w:w="2402" w:type="dxa"/>
            <w:tcMar>
              <w:top w:w="45" w:type="dxa"/>
              <w:left w:w="45" w:type="dxa"/>
              <w:bottom w:w="45" w:type="dxa"/>
              <w:right w:w="45" w:type="dxa"/>
            </w:tcMar>
            <w:hideMark/>
          </w:tcPr>
          <w:p w14:paraId="56A4C317"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9DD3B7A" w14:textId="685009F8"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obs</w:t>
            </w:r>
            <w:proofErr w:type="spellEnd"/>
            <w:r w:rsidRPr="00847459">
              <w:rPr>
                <w:b/>
                <w:bCs/>
                <w:sz w:val="20"/>
                <w:szCs w:val="20"/>
              </w:rPr>
              <w:t>-basic/</w:t>
            </w:r>
            <w:proofErr w:type="spellStart"/>
            <w:r w:rsidRPr="00847459">
              <w:rPr>
                <w:b/>
                <w:bCs/>
                <w:sz w:val="20"/>
                <w:szCs w:val="20"/>
              </w:rPr>
              <w:t>ObservingProcedure</w:t>
            </w:r>
            <w:proofErr w:type="spellEnd"/>
          </w:p>
        </w:tc>
      </w:tr>
      <w:tr w:rsidR="002B4EBE" w:rsidRPr="0047527C" w14:paraId="39D7BC13" w14:textId="77777777" w:rsidTr="00EC2138">
        <w:tc>
          <w:tcPr>
            <w:tcW w:w="2402" w:type="dxa"/>
            <w:tcMar>
              <w:top w:w="45" w:type="dxa"/>
              <w:left w:w="45" w:type="dxa"/>
              <w:bottom w:w="45" w:type="dxa"/>
              <w:right w:w="45" w:type="dxa"/>
            </w:tcMar>
            <w:hideMark/>
          </w:tcPr>
          <w:p w14:paraId="24DD1DB5"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C97D46"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obs</w:t>
            </w:r>
            <w:proofErr w:type="spellEnd"/>
            <w:r w:rsidRPr="00DC24FF">
              <w:rPr>
                <w:sz w:val="20"/>
                <w:szCs w:val="20"/>
              </w:rPr>
              <w:t>-basic/</w:t>
            </w:r>
            <w:proofErr w:type="spellStart"/>
            <w:r w:rsidRPr="00DC24FF">
              <w:rPr>
                <w:sz w:val="20"/>
                <w:szCs w:val="20"/>
              </w:rPr>
              <w:t>ObservingProcedure</w:t>
            </w:r>
            <w:proofErr w:type="spellEnd"/>
          </w:p>
        </w:tc>
      </w:tr>
      <w:tr w:rsidR="002B4EBE" w:rsidRPr="0047527C" w14:paraId="01C75999" w14:textId="77777777" w:rsidTr="00EC2138">
        <w:tc>
          <w:tcPr>
            <w:tcW w:w="2402" w:type="dxa"/>
            <w:tcMar>
              <w:top w:w="45" w:type="dxa"/>
              <w:left w:w="45" w:type="dxa"/>
              <w:bottom w:w="45" w:type="dxa"/>
              <w:right w:w="45" w:type="dxa"/>
            </w:tcMar>
            <w:hideMark/>
          </w:tcPr>
          <w:p w14:paraId="2456EFFC"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414A2C"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116BED57" w14:textId="77777777" w:rsidTr="00EC2138">
        <w:tc>
          <w:tcPr>
            <w:tcW w:w="2402" w:type="dxa"/>
            <w:tcMar>
              <w:top w:w="45" w:type="dxa"/>
              <w:left w:w="45" w:type="dxa"/>
              <w:bottom w:w="45" w:type="dxa"/>
              <w:right w:w="45" w:type="dxa"/>
            </w:tcMar>
            <w:hideMark/>
          </w:tcPr>
          <w:p w14:paraId="57C4ED5D"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8D2FE2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76C6A224" w14:textId="77777777" w:rsidTr="00EC2138">
        <w:tc>
          <w:tcPr>
            <w:tcW w:w="2402" w:type="dxa"/>
            <w:tcMar>
              <w:top w:w="45" w:type="dxa"/>
              <w:left w:w="45" w:type="dxa"/>
              <w:bottom w:w="45" w:type="dxa"/>
              <w:right w:w="45" w:type="dxa"/>
            </w:tcMar>
            <w:hideMark/>
          </w:tcPr>
          <w:p w14:paraId="747CE2AB"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6109F92" w14:textId="77777777" w:rsidR="002B4EBE" w:rsidRPr="00DC24FF" w:rsidRDefault="002B4EBE" w:rsidP="00EC2138">
            <w:pPr>
              <w:keepNext/>
              <w:spacing w:before="60" w:after="60"/>
              <w:rPr>
                <w:sz w:val="20"/>
                <w:szCs w:val="20"/>
              </w:rPr>
            </w:pPr>
            <w:r w:rsidRPr="00DC24FF">
              <w:rPr>
                <w:sz w:val="20"/>
                <w:szCs w:val="20"/>
              </w:rPr>
              <w:t>Capability</w:t>
            </w:r>
          </w:p>
        </w:tc>
      </w:tr>
    </w:tbl>
    <w:p w14:paraId="3F0BC1BB" w14:textId="489E2CDB"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F39F7C4" w14:textId="77777777" w:rsidTr="00EC2138">
        <w:tc>
          <w:tcPr>
            <w:tcW w:w="2402" w:type="dxa"/>
            <w:tcMar>
              <w:top w:w="45" w:type="dxa"/>
              <w:left w:w="45" w:type="dxa"/>
              <w:bottom w:w="45" w:type="dxa"/>
              <w:right w:w="45" w:type="dxa"/>
            </w:tcMar>
            <w:hideMark/>
          </w:tcPr>
          <w:p w14:paraId="33F80A9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DBAB837"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p>
        </w:tc>
      </w:tr>
      <w:tr w:rsidR="00E26089" w:rsidRPr="00F264E8" w14:paraId="455A3032" w14:textId="77777777" w:rsidTr="00EC2138">
        <w:tc>
          <w:tcPr>
            <w:tcW w:w="2402" w:type="dxa"/>
            <w:tcMar>
              <w:top w:w="45" w:type="dxa"/>
              <w:left w:w="45" w:type="dxa"/>
              <w:bottom w:w="45" w:type="dxa"/>
              <w:right w:w="45" w:type="dxa"/>
            </w:tcMar>
            <w:hideMark/>
          </w:tcPr>
          <w:p w14:paraId="3DE2CF4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135BB2B"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p>
        </w:tc>
      </w:tr>
      <w:tr w:rsidR="00E26089" w:rsidRPr="00F264E8" w14:paraId="2207A421" w14:textId="77777777" w:rsidTr="00EC2138">
        <w:tc>
          <w:tcPr>
            <w:tcW w:w="2402" w:type="dxa"/>
            <w:tcMar>
              <w:top w:w="45" w:type="dxa"/>
              <w:left w:w="45" w:type="dxa"/>
              <w:bottom w:w="45" w:type="dxa"/>
              <w:right w:w="45" w:type="dxa"/>
            </w:tcMar>
            <w:hideMark/>
          </w:tcPr>
          <w:p w14:paraId="2FF7C442"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F30E680"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4A55C89C" w14:textId="77777777" w:rsidTr="00EC2138">
        <w:tc>
          <w:tcPr>
            <w:tcW w:w="2402" w:type="dxa"/>
            <w:tcMar>
              <w:top w:w="45" w:type="dxa"/>
              <w:left w:w="45" w:type="dxa"/>
              <w:bottom w:w="45" w:type="dxa"/>
              <w:right w:w="45" w:type="dxa"/>
            </w:tcMar>
            <w:hideMark/>
          </w:tcPr>
          <w:p w14:paraId="1A30417C"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84CEE10"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ED4832A" w14:textId="77777777" w:rsidTr="00EC2138">
        <w:tc>
          <w:tcPr>
            <w:tcW w:w="2402" w:type="dxa"/>
            <w:tcMar>
              <w:top w:w="45" w:type="dxa"/>
              <w:left w:w="45" w:type="dxa"/>
              <w:bottom w:w="45" w:type="dxa"/>
              <w:right w:w="45" w:type="dxa"/>
            </w:tcMar>
            <w:hideMark/>
          </w:tcPr>
          <w:p w14:paraId="57FDD89F"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06C1E55" w14:textId="77777777" w:rsidR="00E26089" w:rsidRPr="00DC24FF" w:rsidRDefault="00E26089" w:rsidP="00DC24FF">
            <w:pPr>
              <w:spacing w:before="60" w:after="60"/>
              <w:rPr>
                <w:sz w:val="20"/>
                <w:szCs w:val="20"/>
              </w:rPr>
            </w:pPr>
            <w:r w:rsidRPr="00DC24FF">
              <w:rPr>
                <w:sz w:val="20"/>
                <w:szCs w:val="20"/>
              </w:rPr>
              <w:t>Capability</w:t>
            </w:r>
          </w:p>
        </w:tc>
      </w:tr>
    </w:tbl>
    <w:p w14:paraId="09B8A566" w14:textId="77777777" w:rsidR="00E26089" w:rsidRPr="006A7C10" w:rsidRDefault="00E26089" w:rsidP="00E26089">
      <w:pPr>
        <w:pStyle w:val="a3"/>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F264E8" w14:paraId="270482A7" w14:textId="77777777" w:rsidTr="00EC2138">
        <w:tc>
          <w:tcPr>
            <w:tcW w:w="2402" w:type="dxa"/>
            <w:tcMar>
              <w:top w:w="45" w:type="dxa"/>
              <w:left w:w="45" w:type="dxa"/>
              <w:bottom w:w="45" w:type="dxa"/>
              <w:right w:w="45" w:type="dxa"/>
            </w:tcMar>
            <w:hideMark/>
          </w:tcPr>
          <w:p w14:paraId="0BADE3F1" w14:textId="77777777" w:rsidR="00E26089" w:rsidRPr="00EC2138" w:rsidRDefault="00E26089" w:rsidP="00EC2138">
            <w:pPr>
              <w:spacing w:before="60" w:after="60"/>
              <w:rPr>
                <w:b/>
                <w:bCs/>
                <w:sz w:val="20"/>
                <w:szCs w:val="20"/>
              </w:rPr>
            </w:pPr>
            <w:r w:rsidRPr="00EC2138">
              <w:rPr>
                <w:b/>
                <w:bCs/>
                <w:sz w:val="20"/>
                <w:szCs w:val="20"/>
              </w:rPr>
              <w:t>Conformance Class</w:t>
            </w:r>
          </w:p>
        </w:tc>
        <w:tc>
          <w:tcPr>
            <w:tcW w:w="7229" w:type="dxa"/>
            <w:tcMar>
              <w:top w:w="45" w:type="dxa"/>
              <w:left w:w="45" w:type="dxa"/>
              <w:bottom w:w="45" w:type="dxa"/>
              <w:right w:w="45" w:type="dxa"/>
            </w:tcMar>
            <w:hideMark/>
          </w:tcPr>
          <w:p w14:paraId="290E5CA2" w14:textId="77777777" w:rsidR="00E26089" w:rsidRPr="00F264E8" w:rsidRDefault="00E26089" w:rsidP="00EC2138">
            <w:pPr>
              <w:spacing w:before="60" w:after="60"/>
              <w:rPr>
                <w:b/>
                <w:bCs/>
              </w:rPr>
            </w:pPr>
            <w:r w:rsidRPr="00EC2138">
              <w:rPr>
                <w:b/>
                <w:bCs/>
                <w:sz w:val="20"/>
                <w:szCs w:val="20"/>
              </w:rPr>
              <w:t>/conf/</w:t>
            </w:r>
            <w:proofErr w:type="spellStart"/>
            <w:r w:rsidRPr="00EC2138">
              <w:rPr>
                <w:b/>
                <w:bCs/>
                <w:sz w:val="20"/>
                <w:szCs w:val="20"/>
              </w:rPr>
              <w:t>sam-cpt</w:t>
            </w:r>
            <w:proofErr w:type="spellEnd"/>
            <w:r w:rsidRPr="00EC2138">
              <w:rPr>
                <w:b/>
                <w:bCs/>
                <w:sz w:val="20"/>
                <w:szCs w:val="20"/>
              </w:rPr>
              <w:t>/</w:t>
            </w:r>
            <w:proofErr w:type="spellStart"/>
            <w:r w:rsidRPr="00EC2138">
              <w:rPr>
                <w:b/>
                <w:bCs/>
                <w:sz w:val="20"/>
                <w:szCs w:val="20"/>
              </w:rPr>
              <w:t>PreparationProcedure</w:t>
            </w:r>
            <w:proofErr w:type="spellEnd"/>
          </w:p>
        </w:tc>
      </w:tr>
      <w:tr w:rsidR="00E26089" w:rsidRPr="00F264E8" w14:paraId="2F1F47F6" w14:textId="77777777" w:rsidTr="00EC2138">
        <w:tc>
          <w:tcPr>
            <w:tcW w:w="2402" w:type="dxa"/>
            <w:tcMar>
              <w:top w:w="45" w:type="dxa"/>
              <w:left w:w="45" w:type="dxa"/>
              <w:bottom w:w="45" w:type="dxa"/>
              <w:right w:w="45" w:type="dxa"/>
            </w:tcMar>
            <w:hideMark/>
          </w:tcPr>
          <w:p w14:paraId="7315054D"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8794380"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PreparationProcedure</w:t>
            </w:r>
            <w:proofErr w:type="spellEnd"/>
          </w:p>
        </w:tc>
      </w:tr>
      <w:tr w:rsidR="00E26089" w:rsidRPr="00F264E8" w14:paraId="67F95109" w14:textId="77777777" w:rsidTr="00EC2138">
        <w:tc>
          <w:tcPr>
            <w:tcW w:w="2402" w:type="dxa"/>
            <w:tcMar>
              <w:top w:w="45" w:type="dxa"/>
              <w:left w:w="45" w:type="dxa"/>
              <w:bottom w:w="45" w:type="dxa"/>
              <w:right w:w="45" w:type="dxa"/>
            </w:tcMar>
            <w:hideMark/>
          </w:tcPr>
          <w:p w14:paraId="5E1886A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1954B"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E42D78E" w14:textId="77777777" w:rsidTr="00EC2138">
        <w:tc>
          <w:tcPr>
            <w:tcW w:w="2402" w:type="dxa"/>
            <w:tcMar>
              <w:top w:w="45" w:type="dxa"/>
              <w:left w:w="45" w:type="dxa"/>
              <w:bottom w:w="45" w:type="dxa"/>
              <w:right w:w="45" w:type="dxa"/>
            </w:tcMar>
            <w:hideMark/>
          </w:tcPr>
          <w:p w14:paraId="62A6AA9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EEB91B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62755D5" w14:textId="77777777" w:rsidTr="00EC2138">
        <w:tc>
          <w:tcPr>
            <w:tcW w:w="2402" w:type="dxa"/>
            <w:tcMar>
              <w:top w:w="45" w:type="dxa"/>
              <w:left w:w="45" w:type="dxa"/>
              <w:bottom w:w="45" w:type="dxa"/>
              <w:right w:w="45" w:type="dxa"/>
            </w:tcMar>
            <w:hideMark/>
          </w:tcPr>
          <w:p w14:paraId="0554188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3E1138" w14:textId="77777777" w:rsidR="00E26089" w:rsidRPr="00DC24FF" w:rsidRDefault="00E26089" w:rsidP="00DC24FF">
            <w:pPr>
              <w:spacing w:before="60" w:after="60"/>
              <w:rPr>
                <w:sz w:val="20"/>
                <w:szCs w:val="20"/>
              </w:rPr>
            </w:pPr>
            <w:r w:rsidRPr="00DC24FF">
              <w:rPr>
                <w:sz w:val="20"/>
                <w:szCs w:val="20"/>
              </w:rPr>
              <w:t>Capability</w:t>
            </w:r>
          </w:p>
        </w:tc>
      </w:tr>
    </w:tbl>
    <w:p w14:paraId="7E14809A" w14:textId="77777777" w:rsidR="00E26089" w:rsidRPr="006A7C10" w:rsidRDefault="00E26089" w:rsidP="00E26089">
      <w:pPr>
        <w:pStyle w:val="a3"/>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6F2F4FC" w14:textId="77777777" w:rsidTr="00EC2138">
        <w:tc>
          <w:tcPr>
            <w:tcW w:w="2402" w:type="dxa"/>
            <w:tcMar>
              <w:top w:w="45" w:type="dxa"/>
              <w:left w:w="45" w:type="dxa"/>
              <w:bottom w:w="45" w:type="dxa"/>
              <w:right w:w="45" w:type="dxa"/>
            </w:tcMar>
            <w:hideMark/>
          </w:tcPr>
          <w:p w14:paraId="739684E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076C1BA"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w:t>
            </w:r>
            <w:proofErr w:type="spellStart"/>
            <w:r w:rsidRPr="00847459">
              <w:rPr>
                <w:b/>
                <w:bCs/>
                <w:sz w:val="20"/>
                <w:szCs w:val="20"/>
              </w:rPr>
              <w:t>PreparationStep</w:t>
            </w:r>
            <w:proofErr w:type="spellEnd"/>
          </w:p>
        </w:tc>
      </w:tr>
      <w:tr w:rsidR="00E26089" w:rsidRPr="00F264E8" w14:paraId="54DEB046" w14:textId="77777777" w:rsidTr="00EC2138">
        <w:tc>
          <w:tcPr>
            <w:tcW w:w="2402" w:type="dxa"/>
            <w:tcMar>
              <w:top w:w="45" w:type="dxa"/>
              <w:left w:w="45" w:type="dxa"/>
              <w:bottom w:w="45" w:type="dxa"/>
              <w:right w:w="45" w:type="dxa"/>
            </w:tcMar>
            <w:hideMark/>
          </w:tcPr>
          <w:p w14:paraId="01AD172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85D0D93"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PreparationStep</w:t>
            </w:r>
            <w:proofErr w:type="spellEnd"/>
          </w:p>
        </w:tc>
      </w:tr>
      <w:tr w:rsidR="00E26089" w:rsidRPr="00F264E8" w14:paraId="7835C701" w14:textId="77777777" w:rsidTr="00EC2138">
        <w:tc>
          <w:tcPr>
            <w:tcW w:w="2402" w:type="dxa"/>
            <w:tcMar>
              <w:top w:w="45" w:type="dxa"/>
              <w:left w:w="45" w:type="dxa"/>
              <w:bottom w:w="45" w:type="dxa"/>
              <w:right w:w="45" w:type="dxa"/>
            </w:tcMar>
            <w:hideMark/>
          </w:tcPr>
          <w:p w14:paraId="7E1D3F2C"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30D81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02DC223" w14:textId="77777777" w:rsidTr="00EC2138">
        <w:tc>
          <w:tcPr>
            <w:tcW w:w="2402" w:type="dxa"/>
            <w:tcMar>
              <w:top w:w="45" w:type="dxa"/>
              <w:left w:w="45" w:type="dxa"/>
              <w:bottom w:w="45" w:type="dxa"/>
              <w:right w:w="45" w:type="dxa"/>
            </w:tcMar>
            <w:hideMark/>
          </w:tcPr>
          <w:p w14:paraId="422071CA"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1BA391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D5ADF7C" w14:textId="77777777" w:rsidTr="00EC2138">
        <w:tc>
          <w:tcPr>
            <w:tcW w:w="2402" w:type="dxa"/>
            <w:tcMar>
              <w:top w:w="45" w:type="dxa"/>
              <w:left w:w="45" w:type="dxa"/>
              <w:bottom w:w="45" w:type="dxa"/>
              <w:right w:w="45" w:type="dxa"/>
            </w:tcMar>
            <w:hideMark/>
          </w:tcPr>
          <w:p w14:paraId="467D7FF9"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7A34354" w14:textId="77777777" w:rsidR="00E26089" w:rsidRPr="00DC24FF" w:rsidRDefault="00E26089" w:rsidP="00DC24FF">
            <w:pPr>
              <w:spacing w:before="60" w:after="60"/>
              <w:rPr>
                <w:sz w:val="20"/>
                <w:szCs w:val="20"/>
              </w:rPr>
            </w:pPr>
            <w:r w:rsidRPr="00DC24FF">
              <w:rPr>
                <w:sz w:val="20"/>
                <w:szCs w:val="20"/>
              </w:rPr>
              <w:t>Capability</w:t>
            </w:r>
          </w:p>
        </w:tc>
      </w:tr>
    </w:tbl>
    <w:p w14:paraId="123C5617" w14:textId="77777777" w:rsidR="00E26089" w:rsidRPr="006A7C10" w:rsidRDefault="00E26089" w:rsidP="00EC2138">
      <w:pPr>
        <w:pStyle w:val="a3"/>
      </w:pPr>
      <w:r>
        <w:lastRenderedPageBreak/>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24D591CF" w14:textId="77777777" w:rsidTr="00EC2138">
        <w:tc>
          <w:tcPr>
            <w:tcW w:w="2402" w:type="dxa"/>
            <w:tcMar>
              <w:top w:w="45" w:type="dxa"/>
              <w:left w:w="45" w:type="dxa"/>
              <w:bottom w:w="45" w:type="dxa"/>
              <w:right w:w="45" w:type="dxa"/>
            </w:tcMar>
            <w:hideMark/>
          </w:tcPr>
          <w:p w14:paraId="2FBF731E"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EB019AB" w14:textId="77777777" w:rsidR="00E26089" w:rsidRPr="00847459" w:rsidRDefault="00E26089" w:rsidP="00EC2138">
            <w:pPr>
              <w:keepNext/>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/Sample</w:t>
            </w:r>
          </w:p>
        </w:tc>
      </w:tr>
      <w:tr w:rsidR="00E26089" w:rsidRPr="00F264E8" w14:paraId="401F1E1C" w14:textId="77777777" w:rsidTr="00EC2138">
        <w:tc>
          <w:tcPr>
            <w:tcW w:w="2402" w:type="dxa"/>
            <w:tcMar>
              <w:top w:w="45" w:type="dxa"/>
              <w:left w:w="45" w:type="dxa"/>
              <w:bottom w:w="45" w:type="dxa"/>
              <w:right w:w="45" w:type="dxa"/>
            </w:tcMar>
            <w:hideMark/>
          </w:tcPr>
          <w:p w14:paraId="30478020"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20B21DE" w14:textId="77777777" w:rsidR="00E26089" w:rsidRPr="00DC24FF" w:rsidRDefault="00E26089"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/Sample</w:t>
            </w:r>
          </w:p>
        </w:tc>
      </w:tr>
      <w:tr w:rsidR="00E26089" w:rsidRPr="00F264E8" w14:paraId="5BB86423" w14:textId="77777777" w:rsidTr="00EC2138">
        <w:tc>
          <w:tcPr>
            <w:tcW w:w="2402" w:type="dxa"/>
            <w:tcMar>
              <w:top w:w="45" w:type="dxa"/>
              <w:left w:w="45" w:type="dxa"/>
              <w:bottom w:w="45" w:type="dxa"/>
              <w:right w:w="45" w:type="dxa"/>
            </w:tcMar>
            <w:hideMark/>
          </w:tcPr>
          <w:p w14:paraId="04D2F78F"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6FE531"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6CF98CDB" w14:textId="77777777" w:rsidTr="00EC2138">
        <w:tc>
          <w:tcPr>
            <w:tcW w:w="2402" w:type="dxa"/>
            <w:tcMar>
              <w:top w:w="45" w:type="dxa"/>
              <w:left w:w="45" w:type="dxa"/>
              <w:bottom w:w="45" w:type="dxa"/>
              <w:right w:w="45" w:type="dxa"/>
            </w:tcMar>
            <w:hideMark/>
          </w:tcPr>
          <w:p w14:paraId="4BE67CAA"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4495973"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7DCFCD38" w14:textId="77777777" w:rsidTr="00EC2138">
        <w:tc>
          <w:tcPr>
            <w:tcW w:w="2402" w:type="dxa"/>
            <w:tcMar>
              <w:top w:w="45" w:type="dxa"/>
              <w:left w:w="45" w:type="dxa"/>
              <w:bottom w:w="45" w:type="dxa"/>
              <w:right w:w="45" w:type="dxa"/>
            </w:tcMar>
            <w:hideMark/>
          </w:tcPr>
          <w:p w14:paraId="3C9DA5F8"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F4F10A" w14:textId="77777777" w:rsidR="00E26089" w:rsidRPr="00DC24FF" w:rsidRDefault="00E26089" w:rsidP="00EC2138">
            <w:pPr>
              <w:keepNext/>
              <w:spacing w:before="60" w:after="60"/>
              <w:rPr>
                <w:sz w:val="20"/>
                <w:szCs w:val="20"/>
              </w:rPr>
            </w:pPr>
            <w:r w:rsidRPr="00DC24FF">
              <w:rPr>
                <w:sz w:val="20"/>
                <w:szCs w:val="20"/>
              </w:rPr>
              <w:t>Capability</w:t>
            </w:r>
          </w:p>
        </w:tc>
      </w:tr>
    </w:tbl>
    <w:p w14:paraId="2800CD37" w14:textId="77777777" w:rsidR="00E26089" w:rsidRPr="006A7C10" w:rsidRDefault="00E26089" w:rsidP="00E26089">
      <w:pPr>
        <w:pStyle w:val="a3"/>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4F50D06" w14:textId="77777777" w:rsidTr="00EC2138">
        <w:tc>
          <w:tcPr>
            <w:tcW w:w="2402" w:type="dxa"/>
            <w:tcMar>
              <w:top w:w="45" w:type="dxa"/>
              <w:left w:w="45" w:type="dxa"/>
              <w:bottom w:w="45" w:type="dxa"/>
              <w:right w:w="45" w:type="dxa"/>
            </w:tcMar>
            <w:hideMark/>
          </w:tcPr>
          <w:p w14:paraId="41CD71CD"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1938F82"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/Sampler</w:t>
            </w:r>
          </w:p>
        </w:tc>
      </w:tr>
      <w:tr w:rsidR="00E26089" w:rsidRPr="00F264E8" w14:paraId="6C1A484C" w14:textId="77777777" w:rsidTr="00EC2138">
        <w:tc>
          <w:tcPr>
            <w:tcW w:w="2402" w:type="dxa"/>
            <w:tcMar>
              <w:top w:w="45" w:type="dxa"/>
              <w:left w:w="45" w:type="dxa"/>
              <w:bottom w:w="45" w:type="dxa"/>
              <w:right w:w="45" w:type="dxa"/>
            </w:tcMar>
            <w:hideMark/>
          </w:tcPr>
          <w:p w14:paraId="18016BC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98FC8E2"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/Sampler</w:t>
            </w:r>
          </w:p>
        </w:tc>
      </w:tr>
      <w:tr w:rsidR="00E26089" w:rsidRPr="00F264E8" w14:paraId="1CBFDB25" w14:textId="77777777" w:rsidTr="00EC2138">
        <w:tc>
          <w:tcPr>
            <w:tcW w:w="2402" w:type="dxa"/>
            <w:tcMar>
              <w:top w:w="45" w:type="dxa"/>
              <w:left w:w="45" w:type="dxa"/>
              <w:bottom w:w="45" w:type="dxa"/>
              <w:right w:w="45" w:type="dxa"/>
            </w:tcMar>
            <w:hideMark/>
          </w:tcPr>
          <w:p w14:paraId="47548B0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1664D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666DA91A" w14:textId="77777777" w:rsidTr="00EC2138">
        <w:tc>
          <w:tcPr>
            <w:tcW w:w="2402" w:type="dxa"/>
            <w:tcMar>
              <w:top w:w="45" w:type="dxa"/>
              <w:left w:w="45" w:type="dxa"/>
              <w:bottom w:w="45" w:type="dxa"/>
              <w:right w:w="45" w:type="dxa"/>
            </w:tcMar>
            <w:hideMark/>
          </w:tcPr>
          <w:p w14:paraId="0746CB6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1F4C671"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C4648BF" w14:textId="77777777" w:rsidTr="00EC2138">
        <w:tc>
          <w:tcPr>
            <w:tcW w:w="2402" w:type="dxa"/>
            <w:tcMar>
              <w:top w:w="45" w:type="dxa"/>
              <w:left w:w="45" w:type="dxa"/>
              <w:bottom w:w="45" w:type="dxa"/>
              <w:right w:w="45" w:type="dxa"/>
            </w:tcMar>
            <w:hideMark/>
          </w:tcPr>
          <w:p w14:paraId="17FD324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77F5E01" w14:textId="77777777" w:rsidR="00E26089" w:rsidRPr="00DC24FF" w:rsidRDefault="00E26089" w:rsidP="00DC24FF">
            <w:pPr>
              <w:spacing w:before="60" w:after="60"/>
              <w:rPr>
                <w:sz w:val="20"/>
                <w:szCs w:val="20"/>
              </w:rPr>
            </w:pPr>
            <w:r w:rsidRPr="00DC24FF">
              <w:rPr>
                <w:sz w:val="20"/>
                <w:szCs w:val="20"/>
              </w:rPr>
              <w:t>Capability</w:t>
            </w:r>
          </w:p>
        </w:tc>
      </w:tr>
    </w:tbl>
    <w:p w14:paraId="4F618EF1" w14:textId="77777777" w:rsidR="00E26089" w:rsidRPr="006A7C10" w:rsidRDefault="00E26089" w:rsidP="00E26089">
      <w:pPr>
        <w:pStyle w:val="a3"/>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F1C4056" w14:textId="77777777" w:rsidTr="00EC2138">
        <w:tc>
          <w:tcPr>
            <w:tcW w:w="2402" w:type="dxa"/>
            <w:tcMar>
              <w:top w:w="45" w:type="dxa"/>
              <w:left w:w="45" w:type="dxa"/>
              <w:bottom w:w="45" w:type="dxa"/>
              <w:right w:w="45" w:type="dxa"/>
            </w:tcMar>
            <w:hideMark/>
          </w:tcPr>
          <w:p w14:paraId="6CB59F4C"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EAD0818"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/Sampling</w:t>
            </w:r>
          </w:p>
        </w:tc>
      </w:tr>
      <w:tr w:rsidR="00E26089" w:rsidRPr="00F264E8" w14:paraId="6E02116C" w14:textId="77777777" w:rsidTr="00EC2138">
        <w:tc>
          <w:tcPr>
            <w:tcW w:w="2402" w:type="dxa"/>
            <w:tcMar>
              <w:top w:w="45" w:type="dxa"/>
              <w:left w:w="45" w:type="dxa"/>
              <w:bottom w:w="45" w:type="dxa"/>
              <w:right w:w="45" w:type="dxa"/>
            </w:tcMar>
            <w:hideMark/>
          </w:tcPr>
          <w:p w14:paraId="19DCDEE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5F746B"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/Sampling</w:t>
            </w:r>
          </w:p>
        </w:tc>
      </w:tr>
      <w:tr w:rsidR="00E26089" w:rsidRPr="00F264E8" w14:paraId="791B3A05" w14:textId="77777777" w:rsidTr="00EC2138">
        <w:tc>
          <w:tcPr>
            <w:tcW w:w="2402" w:type="dxa"/>
            <w:tcMar>
              <w:top w:w="45" w:type="dxa"/>
              <w:left w:w="45" w:type="dxa"/>
              <w:bottom w:w="45" w:type="dxa"/>
              <w:right w:w="45" w:type="dxa"/>
            </w:tcMar>
            <w:hideMark/>
          </w:tcPr>
          <w:p w14:paraId="6063534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D7F5636"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5B429D58" w14:textId="77777777" w:rsidTr="00EC2138">
        <w:tc>
          <w:tcPr>
            <w:tcW w:w="2402" w:type="dxa"/>
            <w:tcMar>
              <w:top w:w="45" w:type="dxa"/>
              <w:left w:w="45" w:type="dxa"/>
              <w:bottom w:w="45" w:type="dxa"/>
              <w:right w:w="45" w:type="dxa"/>
            </w:tcMar>
            <w:hideMark/>
          </w:tcPr>
          <w:p w14:paraId="248DBAF1"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9836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76E3B9A" w14:textId="77777777" w:rsidTr="00EC2138">
        <w:tc>
          <w:tcPr>
            <w:tcW w:w="2402" w:type="dxa"/>
            <w:tcMar>
              <w:top w:w="45" w:type="dxa"/>
              <w:left w:w="45" w:type="dxa"/>
              <w:bottom w:w="45" w:type="dxa"/>
              <w:right w:w="45" w:type="dxa"/>
            </w:tcMar>
            <w:hideMark/>
          </w:tcPr>
          <w:p w14:paraId="259B294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C8BBA13" w14:textId="77777777" w:rsidR="00E26089" w:rsidRPr="00DC24FF" w:rsidRDefault="00E26089" w:rsidP="00DC24FF">
            <w:pPr>
              <w:spacing w:before="60" w:after="60"/>
              <w:rPr>
                <w:sz w:val="20"/>
                <w:szCs w:val="20"/>
              </w:rPr>
            </w:pPr>
            <w:r w:rsidRPr="00DC24FF">
              <w:rPr>
                <w:sz w:val="20"/>
                <w:szCs w:val="20"/>
              </w:rPr>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4D1C3CCC" w14:textId="77777777" w:rsidTr="00EC2138">
        <w:tc>
          <w:tcPr>
            <w:tcW w:w="2402" w:type="dxa"/>
            <w:tcMar>
              <w:top w:w="45" w:type="dxa"/>
              <w:left w:w="45" w:type="dxa"/>
              <w:bottom w:w="45" w:type="dxa"/>
              <w:right w:w="45" w:type="dxa"/>
            </w:tcMar>
            <w:hideMark/>
          </w:tcPr>
          <w:p w14:paraId="265C556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F44CA93"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sam-cpt</w:t>
            </w:r>
            <w:proofErr w:type="spellEnd"/>
            <w:r w:rsidRPr="00847459">
              <w:rPr>
                <w:b/>
                <w:bCs/>
                <w:sz w:val="20"/>
                <w:szCs w:val="20"/>
              </w:rPr>
              <w:t>/</w:t>
            </w:r>
            <w:proofErr w:type="spellStart"/>
            <w:r w:rsidRPr="00847459">
              <w:rPr>
                <w:b/>
                <w:bCs/>
                <w:sz w:val="20"/>
                <w:szCs w:val="20"/>
              </w:rPr>
              <w:t>SamplingProcedure</w:t>
            </w:r>
            <w:proofErr w:type="spellEnd"/>
          </w:p>
        </w:tc>
      </w:tr>
      <w:tr w:rsidR="00E26089" w:rsidRPr="00F264E8" w14:paraId="24BA0A60" w14:textId="77777777" w:rsidTr="00EC2138">
        <w:tc>
          <w:tcPr>
            <w:tcW w:w="2402" w:type="dxa"/>
            <w:tcMar>
              <w:top w:w="45" w:type="dxa"/>
              <w:left w:w="45" w:type="dxa"/>
              <w:bottom w:w="45" w:type="dxa"/>
              <w:right w:w="45" w:type="dxa"/>
            </w:tcMar>
            <w:hideMark/>
          </w:tcPr>
          <w:p w14:paraId="4F553E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4448BF6"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sam-cpt</w:t>
            </w:r>
            <w:proofErr w:type="spellEnd"/>
            <w:r w:rsidRPr="00DC24FF">
              <w:rPr>
                <w:sz w:val="20"/>
                <w:szCs w:val="20"/>
              </w:rPr>
              <w:t>/</w:t>
            </w:r>
            <w:proofErr w:type="spellStart"/>
            <w:r w:rsidRPr="00DC24FF">
              <w:rPr>
                <w:sz w:val="20"/>
                <w:szCs w:val="20"/>
              </w:rPr>
              <w:t>SamplingProcedure</w:t>
            </w:r>
            <w:proofErr w:type="spellEnd"/>
          </w:p>
        </w:tc>
      </w:tr>
      <w:tr w:rsidR="00E26089" w:rsidRPr="00F264E8" w14:paraId="28756C05" w14:textId="77777777" w:rsidTr="00EC2138">
        <w:tc>
          <w:tcPr>
            <w:tcW w:w="2402" w:type="dxa"/>
            <w:tcMar>
              <w:top w:w="45" w:type="dxa"/>
              <w:left w:w="45" w:type="dxa"/>
              <w:bottom w:w="45" w:type="dxa"/>
              <w:right w:w="45" w:type="dxa"/>
            </w:tcMar>
            <w:hideMark/>
          </w:tcPr>
          <w:p w14:paraId="102CCC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1B1437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12B4911" w14:textId="77777777" w:rsidTr="00EC2138">
        <w:tc>
          <w:tcPr>
            <w:tcW w:w="2402" w:type="dxa"/>
            <w:tcMar>
              <w:top w:w="45" w:type="dxa"/>
              <w:left w:w="45" w:type="dxa"/>
              <w:bottom w:w="45" w:type="dxa"/>
              <w:right w:w="45" w:type="dxa"/>
            </w:tcMar>
            <w:hideMark/>
          </w:tcPr>
          <w:p w14:paraId="3BBDBC1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8E62BC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4FB0272" w14:textId="77777777" w:rsidTr="00EC2138">
        <w:tc>
          <w:tcPr>
            <w:tcW w:w="2402" w:type="dxa"/>
            <w:tcMar>
              <w:top w:w="45" w:type="dxa"/>
              <w:left w:w="45" w:type="dxa"/>
              <w:bottom w:w="45" w:type="dxa"/>
              <w:right w:w="45" w:type="dxa"/>
            </w:tcMar>
            <w:hideMark/>
          </w:tcPr>
          <w:p w14:paraId="649ED2B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077407" w14:textId="77777777" w:rsidR="00E26089" w:rsidRPr="00DC24FF" w:rsidRDefault="00E26089" w:rsidP="00DC24FF">
            <w:pPr>
              <w:spacing w:before="60" w:after="60"/>
              <w:rPr>
                <w:sz w:val="20"/>
                <w:szCs w:val="20"/>
              </w:rPr>
            </w:pPr>
            <w:r w:rsidRPr="00DC24FF">
              <w:rPr>
                <w:sz w:val="20"/>
                <w:szCs w:val="20"/>
              </w:rPr>
              <w:t>Capability</w:t>
            </w:r>
          </w:p>
        </w:tc>
      </w:tr>
    </w:tbl>
    <w:p w14:paraId="12C66343" w14:textId="5E9CF11C" w:rsidR="00E26089" w:rsidRPr="002423DA" w:rsidRDefault="00E26089" w:rsidP="00EC2138">
      <w:pPr>
        <w:pStyle w:val="a2"/>
        <w:keepNext w:val="0"/>
        <w:pageBreakBefore/>
      </w:pPr>
      <w:r w:rsidRPr="002423DA">
        <w:lastRenderedPageBreak/>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B2C3A0" w14:textId="77777777" w:rsidTr="00EC2138">
        <w:tc>
          <w:tcPr>
            <w:tcW w:w="2402" w:type="dxa"/>
            <w:tcMar>
              <w:top w:w="45" w:type="dxa"/>
              <w:left w:w="45" w:type="dxa"/>
              <w:bottom w:w="45" w:type="dxa"/>
              <w:right w:w="45" w:type="dxa"/>
            </w:tcMar>
            <w:hideMark/>
          </w:tcPr>
          <w:p w14:paraId="668DCE1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9294E6E"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
        </w:tc>
      </w:tr>
      <w:tr w:rsidR="00E26089" w:rsidRPr="002423DA" w14:paraId="6EA55F15" w14:textId="77777777" w:rsidTr="00EC2138">
        <w:tc>
          <w:tcPr>
            <w:tcW w:w="2402" w:type="dxa"/>
            <w:tcMar>
              <w:top w:w="45" w:type="dxa"/>
              <w:left w:w="45" w:type="dxa"/>
              <w:bottom w:w="45" w:type="dxa"/>
              <w:right w:w="45" w:type="dxa"/>
            </w:tcMar>
            <w:hideMark/>
          </w:tcPr>
          <w:p w14:paraId="1507C006"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5E530F"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
        </w:tc>
      </w:tr>
      <w:tr w:rsidR="00E26089" w:rsidRPr="002423DA" w14:paraId="5A26F040" w14:textId="77777777" w:rsidTr="00EC2138">
        <w:tc>
          <w:tcPr>
            <w:tcW w:w="2402" w:type="dxa"/>
            <w:tcMar>
              <w:top w:w="45" w:type="dxa"/>
              <w:left w:w="45" w:type="dxa"/>
              <w:bottom w:w="45" w:type="dxa"/>
              <w:right w:w="45" w:type="dxa"/>
            </w:tcMar>
            <w:hideMark/>
          </w:tcPr>
          <w:p w14:paraId="593D9367"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A4CAA1D"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3D95C653" w14:textId="77777777" w:rsidTr="00EC2138">
        <w:tc>
          <w:tcPr>
            <w:tcW w:w="2402" w:type="dxa"/>
            <w:tcMar>
              <w:top w:w="45" w:type="dxa"/>
              <w:left w:w="45" w:type="dxa"/>
              <w:bottom w:w="45" w:type="dxa"/>
              <w:right w:w="45" w:type="dxa"/>
            </w:tcMar>
            <w:hideMark/>
          </w:tcPr>
          <w:p w14:paraId="22DBBFA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3548C43"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24999D21" w14:textId="77777777" w:rsidTr="00EC2138">
        <w:tc>
          <w:tcPr>
            <w:tcW w:w="2402" w:type="dxa"/>
            <w:tcMar>
              <w:top w:w="45" w:type="dxa"/>
              <w:left w:w="45" w:type="dxa"/>
              <w:bottom w:w="45" w:type="dxa"/>
              <w:right w:w="45" w:type="dxa"/>
            </w:tcMar>
            <w:hideMark/>
          </w:tcPr>
          <w:p w14:paraId="35E62BC7"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A2A5206" w14:textId="77777777" w:rsidR="00E26089" w:rsidRPr="00DC24FF" w:rsidRDefault="00E26089" w:rsidP="00DC24FF">
            <w:pPr>
              <w:spacing w:before="60" w:after="60"/>
              <w:rPr>
                <w:sz w:val="20"/>
                <w:szCs w:val="20"/>
              </w:rPr>
            </w:pPr>
            <w:r w:rsidRPr="00DC24FF">
              <w:rPr>
                <w:sz w:val="20"/>
                <w:szCs w:val="20"/>
              </w:rPr>
              <w:t>Capability</w:t>
            </w:r>
          </w:p>
        </w:tc>
      </w:tr>
    </w:tbl>
    <w:p w14:paraId="342DB283" w14:textId="77777777" w:rsidR="00E26089" w:rsidRPr="006A7C10" w:rsidRDefault="00E26089" w:rsidP="00E26089">
      <w:pPr>
        <w:pStyle w:val="a3"/>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D8C86E0" w14:textId="77777777" w:rsidTr="00EC2138">
        <w:tc>
          <w:tcPr>
            <w:tcW w:w="2402" w:type="dxa"/>
            <w:tcMar>
              <w:top w:w="45" w:type="dxa"/>
              <w:left w:w="45" w:type="dxa"/>
              <w:bottom w:w="45" w:type="dxa"/>
              <w:right w:w="45" w:type="dxa"/>
            </w:tcMar>
            <w:hideMark/>
          </w:tcPr>
          <w:p w14:paraId="582615EB"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823B967"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AbstractPreparationProcedure</w:t>
            </w:r>
            <w:proofErr w:type="spellEnd"/>
          </w:p>
        </w:tc>
      </w:tr>
      <w:tr w:rsidR="00E26089" w:rsidRPr="002423DA" w14:paraId="503D4A35" w14:textId="77777777" w:rsidTr="00EC2138">
        <w:tc>
          <w:tcPr>
            <w:tcW w:w="2402" w:type="dxa"/>
            <w:tcMar>
              <w:top w:w="45" w:type="dxa"/>
              <w:left w:w="45" w:type="dxa"/>
              <w:bottom w:w="45" w:type="dxa"/>
              <w:right w:w="45" w:type="dxa"/>
            </w:tcMar>
            <w:hideMark/>
          </w:tcPr>
          <w:p w14:paraId="331F0CC7"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39FA1F"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AbstractPreparationProcedure</w:t>
            </w:r>
            <w:proofErr w:type="spellEnd"/>
          </w:p>
        </w:tc>
      </w:tr>
      <w:tr w:rsidR="00E26089" w:rsidRPr="002423DA" w14:paraId="2FBD4E74" w14:textId="77777777" w:rsidTr="00EC2138">
        <w:tc>
          <w:tcPr>
            <w:tcW w:w="2402" w:type="dxa"/>
            <w:tcMar>
              <w:top w:w="45" w:type="dxa"/>
              <w:left w:w="45" w:type="dxa"/>
              <w:bottom w:w="45" w:type="dxa"/>
              <w:right w:w="45" w:type="dxa"/>
            </w:tcMar>
            <w:hideMark/>
          </w:tcPr>
          <w:p w14:paraId="5A54B004"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F15E58"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72C20592" w14:textId="77777777" w:rsidTr="00EC2138">
        <w:tc>
          <w:tcPr>
            <w:tcW w:w="2402" w:type="dxa"/>
            <w:tcMar>
              <w:top w:w="45" w:type="dxa"/>
              <w:left w:w="45" w:type="dxa"/>
              <w:bottom w:w="45" w:type="dxa"/>
              <w:right w:w="45" w:type="dxa"/>
            </w:tcMar>
            <w:hideMark/>
          </w:tcPr>
          <w:p w14:paraId="0C7794F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29B16AE"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7AD6E2A1" w14:textId="77777777" w:rsidTr="00EC2138">
        <w:tc>
          <w:tcPr>
            <w:tcW w:w="2402" w:type="dxa"/>
            <w:tcMar>
              <w:top w:w="45" w:type="dxa"/>
              <w:left w:w="45" w:type="dxa"/>
              <w:bottom w:w="45" w:type="dxa"/>
              <w:right w:w="45" w:type="dxa"/>
            </w:tcMar>
            <w:hideMark/>
          </w:tcPr>
          <w:p w14:paraId="185CB59E"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7B02060" w14:textId="77777777" w:rsidR="00E26089" w:rsidRPr="00DC24FF" w:rsidRDefault="00E26089" w:rsidP="00DC24FF">
            <w:pPr>
              <w:spacing w:before="60" w:after="60"/>
              <w:rPr>
                <w:sz w:val="20"/>
                <w:szCs w:val="20"/>
              </w:rPr>
            </w:pPr>
            <w:r w:rsidRPr="00DC24FF">
              <w:rPr>
                <w:sz w:val="20"/>
                <w:szCs w:val="20"/>
              </w:rPr>
              <w:t>Capability</w:t>
            </w:r>
          </w:p>
        </w:tc>
      </w:tr>
    </w:tbl>
    <w:p w14:paraId="20C13FF0" w14:textId="77777777" w:rsidR="00E26089" w:rsidRPr="006A7C10" w:rsidRDefault="00E26089" w:rsidP="00E26089">
      <w:pPr>
        <w:pStyle w:val="a3"/>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D50124" w14:textId="77777777" w:rsidTr="00EC2138">
        <w:tc>
          <w:tcPr>
            <w:tcW w:w="2402" w:type="dxa"/>
            <w:tcMar>
              <w:top w:w="45" w:type="dxa"/>
              <w:left w:w="45" w:type="dxa"/>
              <w:bottom w:w="45" w:type="dxa"/>
              <w:right w:w="45" w:type="dxa"/>
            </w:tcMar>
            <w:hideMark/>
          </w:tcPr>
          <w:p w14:paraId="30BEA0F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C332311"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AbstractPreparationStep</w:t>
            </w:r>
            <w:proofErr w:type="spellEnd"/>
          </w:p>
        </w:tc>
      </w:tr>
      <w:tr w:rsidR="00E26089" w:rsidRPr="00F264E8" w14:paraId="586F20FD" w14:textId="77777777" w:rsidTr="00EC2138">
        <w:tc>
          <w:tcPr>
            <w:tcW w:w="2402" w:type="dxa"/>
            <w:tcMar>
              <w:top w:w="45" w:type="dxa"/>
              <w:left w:w="45" w:type="dxa"/>
              <w:bottom w:w="45" w:type="dxa"/>
              <w:right w:w="45" w:type="dxa"/>
            </w:tcMar>
            <w:hideMark/>
          </w:tcPr>
          <w:p w14:paraId="3699A43C"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F3E69D7"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AbstractPreparationStep</w:t>
            </w:r>
            <w:proofErr w:type="spellEnd"/>
          </w:p>
        </w:tc>
      </w:tr>
      <w:tr w:rsidR="00E26089" w:rsidRPr="00F264E8" w14:paraId="4E6492EA" w14:textId="77777777" w:rsidTr="00EC2138">
        <w:tc>
          <w:tcPr>
            <w:tcW w:w="2402" w:type="dxa"/>
            <w:tcMar>
              <w:top w:w="45" w:type="dxa"/>
              <w:left w:w="45" w:type="dxa"/>
              <w:bottom w:w="45" w:type="dxa"/>
              <w:right w:w="45" w:type="dxa"/>
            </w:tcMar>
            <w:hideMark/>
          </w:tcPr>
          <w:p w14:paraId="3A51797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2AE28EA"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4E18A0" w14:textId="77777777" w:rsidTr="00EC2138">
        <w:tc>
          <w:tcPr>
            <w:tcW w:w="2402" w:type="dxa"/>
            <w:tcMar>
              <w:top w:w="45" w:type="dxa"/>
              <w:left w:w="45" w:type="dxa"/>
              <w:bottom w:w="45" w:type="dxa"/>
              <w:right w:w="45" w:type="dxa"/>
            </w:tcMar>
            <w:hideMark/>
          </w:tcPr>
          <w:p w14:paraId="03650928"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61CF77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4E60D18B" w14:textId="77777777" w:rsidTr="00EC2138">
        <w:tc>
          <w:tcPr>
            <w:tcW w:w="2402" w:type="dxa"/>
            <w:tcMar>
              <w:top w:w="45" w:type="dxa"/>
              <w:left w:w="45" w:type="dxa"/>
              <w:bottom w:w="45" w:type="dxa"/>
              <w:right w:w="45" w:type="dxa"/>
            </w:tcMar>
            <w:hideMark/>
          </w:tcPr>
          <w:p w14:paraId="3F1372C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8277FDB" w14:textId="77777777" w:rsidR="00E26089" w:rsidRPr="00DC24FF" w:rsidRDefault="00E26089" w:rsidP="00DC24FF">
            <w:pPr>
              <w:spacing w:before="60" w:after="60"/>
              <w:rPr>
                <w:sz w:val="20"/>
                <w:szCs w:val="20"/>
              </w:rPr>
            </w:pPr>
            <w:r w:rsidRPr="00DC24FF">
              <w:rPr>
                <w:sz w:val="20"/>
                <w:szCs w:val="20"/>
              </w:rPr>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368E0F6A" w14:textId="77777777" w:rsidTr="00EC2138">
        <w:tc>
          <w:tcPr>
            <w:tcW w:w="2402" w:type="dxa"/>
            <w:tcMar>
              <w:top w:w="45" w:type="dxa"/>
              <w:left w:w="45" w:type="dxa"/>
              <w:bottom w:w="45" w:type="dxa"/>
              <w:right w:w="45" w:type="dxa"/>
            </w:tcMar>
            <w:hideMark/>
          </w:tcPr>
          <w:p w14:paraId="6BDF485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FE81C2E"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AbstractSample</w:t>
            </w:r>
            <w:proofErr w:type="spellEnd"/>
          </w:p>
        </w:tc>
      </w:tr>
      <w:tr w:rsidR="00E26089" w:rsidRPr="00F264E8" w14:paraId="79588601" w14:textId="77777777" w:rsidTr="00EC2138">
        <w:tc>
          <w:tcPr>
            <w:tcW w:w="2402" w:type="dxa"/>
            <w:tcMar>
              <w:top w:w="45" w:type="dxa"/>
              <w:left w:w="45" w:type="dxa"/>
              <w:bottom w:w="45" w:type="dxa"/>
              <w:right w:w="45" w:type="dxa"/>
            </w:tcMar>
            <w:hideMark/>
          </w:tcPr>
          <w:p w14:paraId="02F23558"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0F530A9"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AbstractSample</w:t>
            </w:r>
            <w:proofErr w:type="spellEnd"/>
          </w:p>
        </w:tc>
      </w:tr>
      <w:tr w:rsidR="00E26089" w:rsidRPr="00F264E8" w14:paraId="183DEB39" w14:textId="77777777" w:rsidTr="00EC2138">
        <w:tc>
          <w:tcPr>
            <w:tcW w:w="2402" w:type="dxa"/>
            <w:tcMar>
              <w:top w:w="45" w:type="dxa"/>
              <w:left w:w="45" w:type="dxa"/>
              <w:bottom w:w="45" w:type="dxa"/>
              <w:right w:w="45" w:type="dxa"/>
            </w:tcMar>
            <w:hideMark/>
          </w:tcPr>
          <w:p w14:paraId="5419D79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E6F8B3F"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165AA7" w14:textId="77777777" w:rsidTr="00EC2138">
        <w:tc>
          <w:tcPr>
            <w:tcW w:w="2402" w:type="dxa"/>
            <w:tcMar>
              <w:top w:w="45" w:type="dxa"/>
              <w:left w:w="45" w:type="dxa"/>
              <w:bottom w:w="45" w:type="dxa"/>
              <w:right w:w="45" w:type="dxa"/>
            </w:tcMar>
            <w:hideMark/>
          </w:tcPr>
          <w:p w14:paraId="1A759C96"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D04E6C8"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D6CE644" w14:textId="77777777" w:rsidTr="00EC2138">
        <w:tc>
          <w:tcPr>
            <w:tcW w:w="2402" w:type="dxa"/>
            <w:tcMar>
              <w:top w:w="45" w:type="dxa"/>
              <w:left w:w="45" w:type="dxa"/>
              <w:bottom w:w="45" w:type="dxa"/>
              <w:right w:w="45" w:type="dxa"/>
            </w:tcMar>
            <w:hideMark/>
          </w:tcPr>
          <w:p w14:paraId="64A083E5"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CF0D01D" w14:textId="77777777" w:rsidR="00E26089" w:rsidRPr="00DC24FF" w:rsidRDefault="00E26089" w:rsidP="00DC24FF">
            <w:pPr>
              <w:spacing w:before="60" w:after="60"/>
              <w:rPr>
                <w:sz w:val="20"/>
                <w:szCs w:val="20"/>
              </w:rPr>
            </w:pPr>
            <w:r w:rsidRPr="00DC24FF">
              <w:rPr>
                <w:sz w:val="20"/>
                <w:szCs w:val="20"/>
              </w:rPr>
              <w:t>Capability</w:t>
            </w:r>
          </w:p>
        </w:tc>
      </w:tr>
    </w:tbl>
    <w:p w14:paraId="15CA90C1" w14:textId="77777777" w:rsidR="00E26089" w:rsidRPr="006A7C10" w:rsidRDefault="00E26089" w:rsidP="00EC2138">
      <w:pPr>
        <w:pStyle w:val="a3"/>
      </w:pPr>
      <w:r>
        <w:lastRenderedPageBreak/>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1DF3939" w14:textId="77777777" w:rsidTr="00EC2138">
        <w:tc>
          <w:tcPr>
            <w:tcW w:w="2402" w:type="dxa"/>
            <w:tcMar>
              <w:top w:w="45" w:type="dxa"/>
              <w:left w:w="45" w:type="dxa"/>
              <w:bottom w:w="45" w:type="dxa"/>
              <w:right w:w="45" w:type="dxa"/>
            </w:tcMar>
            <w:hideMark/>
          </w:tcPr>
          <w:p w14:paraId="171FEB9F"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E9EEC62" w14:textId="77777777" w:rsidR="00E26089" w:rsidRPr="00847459" w:rsidRDefault="00E26089"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AbstractSampler</w:t>
            </w:r>
            <w:proofErr w:type="spellEnd"/>
          </w:p>
        </w:tc>
      </w:tr>
      <w:tr w:rsidR="00E26089" w:rsidRPr="00F264E8" w14:paraId="6C58ADA0" w14:textId="77777777" w:rsidTr="00EC2138">
        <w:tc>
          <w:tcPr>
            <w:tcW w:w="2402" w:type="dxa"/>
            <w:tcMar>
              <w:top w:w="45" w:type="dxa"/>
              <w:left w:w="45" w:type="dxa"/>
              <w:bottom w:w="45" w:type="dxa"/>
              <w:right w:w="45" w:type="dxa"/>
            </w:tcMar>
            <w:hideMark/>
          </w:tcPr>
          <w:p w14:paraId="1BA346CE"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1E0137E" w14:textId="77777777" w:rsidR="00E26089" w:rsidRPr="00DC24FF" w:rsidRDefault="00E26089"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AbstractSampler</w:t>
            </w:r>
            <w:proofErr w:type="spellEnd"/>
          </w:p>
        </w:tc>
      </w:tr>
      <w:tr w:rsidR="00E26089" w:rsidRPr="00F264E8" w14:paraId="7B2EFE57" w14:textId="77777777" w:rsidTr="00EC2138">
        <w:tc>
          <w:tcPr>
            <w:tcW w:w="2402" w:type="dxa"/>
            <w:tcMar>
              <w:top w:w="45" w:type="dxa"/>
              <w:left w:w="45" w:type="dxa"/>
              <w:bottom w:w="45" w:type="dxa"/>
              <w:right w:w="45" w:type="dxa"/>
            </w:tcMar>
            <w:hideMark/>
          </w:tcPr>
          <w:p w14:paraId="2109BFB3"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E0BF126"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0FB98787" w14:textId="77777777" w:rsidTr="00EC2138">
        <w:tc>
          <w:tcPr>
            <w:tcW w:w="2402" w:type="dxa"/>
            <w:tcMar>
              <w:top w:w="45" w:type="dxa"/>
              <w:left w:w="45" w:type="dxa"/>
              <w:bottom w:w="45" w:type="dxa"/>
              <w:right w:w="45" w:type="dxa"/>
            </w:tcMar>
            <w:hideMark/>
          </w:tcPr>
          <w:p w14:paraId="54E05101"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C9087E1"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0658E184" w14:textId="77777777" w:rsidTr="00EC2138">
        <w:tc>
          <w:tcPr>
            <w:tcW w:w="2402" w:type="dxa"/>
            <w:tcMar>
              <w:top w:w="45" w:type="dxa"/>
              <w:left w:w="45" w:type="dxa"/>
              <w:bottom w:w="45" w:type="dxa"/>
              <w:right w:w="45" w:type="dxa"/>
            </w:tcMar>
            <w:hideMark/>
          </w:tcPr>
          <w:p w14:paraId="5B90EFC7"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24B85CD" w14:textId="77777777" w:rsidR="00E26089" w:rsidRPr="00DC24FF" w:rsidRDefault="00E26089" w:rsidP="00EC2138">
            <w:pPr>
              <w:keepNext/>
              <w:spacing w:before="60" w:after="60"/>
              <w:rPr>
                <w:sz w:val="20"/>
                <w:szCs w:val="20"/>
              </w:rPr>
            </w:pPr>
            <w:r w:rsidRPr="00DC24FF">
              <w:rPr>
                <w:sz w:val="20"/>
                <w:szCs w:val="20"/>
              </w:rPr>
              <w:t>Capability</w:t>
            </w:r>
          </w:p>
        </w:tc>
      </w:tr>
    </w:tbl>
    <w:p w14:paraId="1AD048D7" w14:textId="77777777" w:rsidR="00E26089" w:rsidRPr="006A7C10" w:rsidRDefault="00E26089" w:rsidP="00E26089">
      <w:pPr>
        <w:pStyle w:val="a3"/>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546E229" w14:textId="77777777" w:rsidTr="00EC2138">
        <w:tc>
          <w:tcPr>
            <w:tcW w:w="2402" w:type="dxa"/>
            <w:tcMar>
              <w:top w:w="45" w:type="dxa"/>
              <w:left w:w="45" w:type="dxa"/>
              <w:bottom w:w="45" w:type="dxa"/>
              <w:right w:w="45" w:type="dxa"/>
            </w:tcMar>
            <w:hideMark/>
          </w:tcPr>
          <w:p w14:paraId="4387294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348A74C"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AbstractSampling</w:t>
            </w:r>
            <w:proofErr w:type="spellEnd"/>
          </w:p>
        </w:tc>
      </w:tr>
      <w:tr w:rsidR="00E26089" w:rsidRPr="00F264E8" w14:paraId="3BE84CD0" w14:textId="77777777" w:rsidTr="00EC2138">
        <w:tc>
          <w:tcPr>
            <w:tcW w:w="2402" w:type="dxa"/>
            <w:tcMar>
              <w:top w:w="45" w:type="dxa"/>
              <w:left w:w="45" w:type="dxa"/>
              <w:bottom w:w="45" w:type="dxa"/>
              <w:right w:w="45" w:type="dxa"/>
            </w:tcMar>
            <w:hideMark/>
          </w:tcPr>
          <w:p w14:paraId="0B5EE0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D0375A"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AbstractSampling</w:t>
            </w:r>
            <w:proofErr w:type="spellEnd"/>
          </w:p>
        </w:tc>
      </w:tr>
      <w:tr w:rsidR="00E26089" w:rsidRPr="00F264E8" w14:paraId="518D1E80" w14:textId="77777777" w:rsidTr="00EC2138">
        <w:tc>
          <w:tcPr>
            <w:tcW w:w="2402" w:type="dxa"/>
            <w:tcMar>
              <w:top w:w="45" w:type="dxa"/>
              <w:left w:w="45" w:type="dxa"/>
              <w:bottom w:w="45" w:type="dxa"/>
              <w:right w:w="45" w:type="dxa"/>
            </w:tcMar>
            <w:hideMark/>
          </w:tcPr>
          <w:p w14:paraId="59D7AE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251A75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05D404E6" w14:textId="77777777" w:rsidTr="00EC2138">
        <w:tc>
          <w:tcPr>
            <w:tcW w:w="2402" w:type="dxa"/>
            <w:tcMar>
              <w:top w:w="45" w:type="dxa"/>
              <w:left w:w="45" w:type="dxa"/>
              <w:bottom w:w="45" w:type="dxa"/>
              <w:right w:w="45" w:type="dxa"/>
            </w:tcMar>
            <w:hideMark/>
          </w:tcPr>
          <w:p w14:paraId="2DD7FE4D"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24395B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4832A9F" w14:textId="77777777" w:rsidTr="00EC2138">
        <w:tc>
          <w:tcPr>
            <w:tcW w:w="2402" w:type="dxa"/>
            <w:tcMar>
              <w:top w:w="45" w:type="dxa"/>
              <w:left w:w="45" w:type="dxa"/>
              <w:bottom w:w="45" w:type="dxa"/>
              <w:right w:w="45" w:type="dxa"/>
            </w:tcMar>
            <w:hideMark/>
          </w:tcPr>
          <w:p w14:paraId="31CC967D"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0B61653" w14:textId="77777777" w:rsidR="00E26089" w:rsidRPr="00DC24FF" w:rsidRDefault="00E26089" w:rsidP="00DC24FF">
            <w:pPr>
              <w:spacing w:before="60" w:after="60"/>
              <w:rPr>
                <w:sz w:val="20"/>
                <w:szCs w:val="20"/>
              </w:rPr>
            </w:pPr>
            <w:r w:rsidRPr="00DC24FF">
              <w:rPr>
                <w:sz w:val="20"/>
                <w:szCs w:val="20"/>
              </w:rPr>
              <w:t>Capability</w:t>
            </w:r>
          </w:p>
        </w:tc>
      </w:tr>
    </w:tbl>
    <w:p w14:paraId="2706DFA5" w14:textId="77777777" w:rsidR="00E26089" w:rsidRPr="006A7C10" w:rsidRDefault="00E26089" w:rsidP="00E26089">
      <w:pPr>
        <w:pStyle w:val="a3"/>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9EF7E6A" w14:textId="77777777" w:rsidTr="00EC2138">
        <w:tc>
          <w:tcPr>
            <w:tcW w:w="2402" w:type="dxa"/>
            <w:tcMar>
              <w:top w:w="45" w:type="dxa"/>
              <w:left w:w="45" w:type="dxa"/>
              <w:bottom w:w="45" w:type="dxa"/>
              <w:right w:w="45" w:type="dxa"/>
            </w:tcMar>
            <w:hideMark/>
          </w:tcPr>
          <w:p w14:paraId="4DBE742A"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E7B4414" w14:textId="77777777" w:rsidR="00E26089" w:rsidRPr="00847459" w:rsidRDefault="00E26089"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-core/</w:t>
            </w:r>
            <w:proofErr w:type="spellStart"/>
            <w:r w:rsidRPr="00847459">
              <w:rPr>
                <w:b/>
                <w:bCs/>
                <w:sz w:val="20"/>
                <w:szCs w:val="20"/>
              </w:rPr>
              <w:t>AbstractSamplingProcedure</w:t>
            </w:r>
            <w:proofErr w:type="spellEnd"/>
          </w:p>
        </w:tc>
      </w:tr>
      <w:tr w:rsidR="00E26089" w:rsidRPr="00F264E8" w14:paraId="68F16D33" w14:textId="77777777" w:rsidTr="00EC2138">
        <w:tc>
          <w:tcPr>
            <w:tcW w:w="2402" w:type="dxa"/>
            <w:tcMar>
              <w:top w:w="45" w:type="dxa"/>
              <w:left w:w="45" w:type="dxa"/>
              <w:bottom w:w="45" w:type="dxa"/>
              <w:right w:w="45" w:type="dxa"/>
            </w:tcMar>
            <w:hideMark/>
          </w:tcPr>
          <w:p w14:paraId="73D1AFD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E5333A7" w14:textId="77777777" w:rsidR="00E26089" w:rsidRPr="00DC24FF" w:rsidRDefault="00E26089"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-core/</w:t>
            </w:r>
            <w:proofErr w:type="spellStart"/>
            <w:r w:rsidRPr="00DC24FF">
              <w:rPr>
                <w:sz w:val="20"/>
                <w:szCs w:val="20"/>
              </w:rPr>
              <w:t>AbstractSamplingProcedure</w:t>
            </w:r>
            <w:proofErr w:type="spellEnd"/>
          </w:p>
        </w:tc>
      </w:tr>
      <w:tr w:rsidR="00E26089" w:rsidRPr="00F264E8" w14:paraId="5E8FA08C" w14:textId="77777777" w:rsidTr="00EC2138">
        <w:tc>
          <w:tcPr>
            <w:tcW w:w="2402" w:type="dxa"/>
            <w:tcMar>
              <w:top w:w="45" w:type="dxa"/>
              <w:left w:w="45" w:type="dxa"/>
              <w:bottom w:w="45" w:type="dxa"/>
              <w:right w:w="45" w:type="dxa"/>
            </w:tcMar>
            <w:hideMark/>
          </w:tcPr>
          <w:p w14:paraId="10F72E13"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5AF3BA2"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7832CFAD" w14:textId="77777777" w:rsidTr="00EC2138">
        <w:tc>
          <w:tcPr>
            <w:tcW w:w="2402" w:type="dxa"/>
            <w:tcMar>
              <w:top w:w="45" w:type="dxa"/>
              <w:left w:w="45" w:type="dxa"/>
              <w:bottom w:w="45" w:type="dxa"/>
              <w:right w:w="45" w:type="dxa"/>
            </w:tcMar>
            <w:hideMark/>
          </w:tcPr>
          <w:p w14:paraId="470F0DE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7941D3F"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6CC9C348" w14:textId="77777777" w:rsidTr="00EC2138">
        <w:tc>
          <w:tcPr>
            <w:tcW w:w="2402" w:type="dxa"/>
            <w:tcMar>
              <w:top w:w="45" w:type="dxa"/>
              <w:left w:w="45" w:type="dxa"/>
              <w:bottom w:w="45" w:type="dxa"/>
              <w:right w:w="45" w:type="dxa"/>
            </w:tcMar>
            <w:hideMark/>
          </w:tcPr>
          <w:p w14:paraId="50561F3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2F8C5D2" w14:textId="77777777" w:rsidR="00E26089" w:rsidRPr="00DC24FF" w:rsidRDefault="00E26089" w:rsidP="00DC24FF">
            <w:pPr>
              <w:spacing w:before="60" w:after="60"/>
              <w:rPr>
                <w:sz w:val="20"/>
                <w:szCs w:val="20"/>
              </w:rPr>
            </w:pPr>
            <w:r w:rsidRPr="00DC24FF">
              <w:rPr>
                <w:sz w:val="20"/>
                <w:szCs w:val="20"/>
              </w:rPr>
              <w:t>Capability</w:t>
            </w:r>
          </w:p>
        </w:tc>
      </w:tr>
    </w:tbl>
    <w:p w14:paraId="2A9CE1B1" w14:textId="4914F55D"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EDF309" w14:textId="77777777" w:rsidTr="00EC2138">
        <w:tc>
          <w:tcPr>
            <w:tcW w:w="2544" w:type="dxa"/>
            <w:tcMar>
              <w:top w:w="45" w:type="dxa"/>
              <w:left w:w="45" w:type="dxa"/>
              <w:bottom w:w="45" w:type="dxa"/>
              <w:right w:w="45" w:type="dxa"/>
            </w:tcMar>
            <w:hideMark/>
          </w:tcPr>
          <w:p w14:paraId="72CACF3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97C3444" w14:textId="261EFA82"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
        </w:tc>
      </w:tr>
      <w:tr w:rsidR="002B4EBE" w:rsidRPr="002423DA" w14:paraId="6FA3487A" w14:textId="77777777" w:rsidTr="00EC2138">
        <w:tc>
          <w:tcPr>
            <w:tcW w:w="2544" w:type="dxa"/>
            <w:tcMar>
              <w:top w:w="45" w:type="dxa"/>
              <w:left w:w="45" w:type="dxa"/>
              <w:bottom w:w="45" w:type="dxa"/>
              <w:right w:w="45" w:type="dxa"/>
            </w:tcMar>
            <w:hideMark/>
          </w:tcPr>
          <w:p w14:paraId="2F919469"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EF7487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
        </w:tc>
      </w:tr>
      <w:tr w:rsidR="002B4EBE" w:rsidRPr="002423DA" w14:paraId="1BF72CF6" w14:textId="77777777" w:rsidTr="00EC2138">
        <w:tc>
          <w:tcPr>
            <w:tcW w:w="2544" w:type="dxa"/>
            <w:tcMar>
              <w:top w:w="45" w:type="dxa"/>
              <w:left w:w="45" w:type="dxa"/>
              <w:bottom w:w="45" w:type="dxa"/>
              <w:right w:w="45" w:type="dxa"/>
            </w:tcMar>
            <w:hideMark/>
          </w:tcPr>
          <w:p w14:paraId="66207551"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06418E2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D4C1A70" w14:textId="77777777" w:rsidTr="00EC2138">
        <w:tc>
          <w:tcPr>
            <w:tcW w:w="2544" w:type="dxa"/>
            <w:tcMar>
              <w:top w:w="45" w:type="dxa"/>
              <w:left w:w="45" w:type="dxa"/>
              <w:bottom w:w="45" w:type="dxa"/>
              <w:right w:w="45" w:type="dxa"/>
            </w:tcMar>
            <w:hideMark/>
          </w:tcPr>
          <w:p w14:paraId="74849515"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D583DE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241B8AF" w14:textId="77777777" w:rsidTr="00EC2138">
        <w:tc>
          <w:tcPr>
            <w:tcW w:w="2544" w:type="dxa"/>
            <w:tcMar>
              <w:top w:w="45" w:type="dxa"/>
              <w:left w:w="45" w:type="dxa"/>
              <w:bottom w:w="45" w:type="dxa"/>
              <w:right w:w="45" w:type="dxa"/>
            </w:tcMar>
            <w:hideMark/>
          </w:tcPr>
          <w:p w14:paraId="4B9F321F"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552BDA2" w14:textId="77777777" w:rsidR="002B4EBE" w:rsidRPr="00DC24FF" w:rsidRDefault="002B4EBE" w:rsidP="00DC24FF">
            <w:pPr>
              <w:spacing w:before="60" w:after="60"/>
              <w:rPr>
                <w:sz w:val="20"/>
                <w:szCs w:val="20"/>
              </w:rPr>
            </w:pPr>
            <w:r w:rsidRPr="00DC24FF">
              <w:rPr>
                <w:sz w:val="20"/>
                <w:szCs w:val="20"/>
              </w:rPr>
              <w:t>Capability</w:t>
            </w:r>
          </w:p>
        </w:tc>
      </w:tr>
    </w:tbl>
    <w:p w14:paraId="6E56DA54" w14:textId="77777777" w:rsidR="002B4EBE" w:rsidRPr="006A7C10" w:rsidRDefault="002B4EBE" w:rsidP="00EC2138">
      <w:pPr>
        <w:pStyle w:val="a3"/>
      </w:pPr>
      <w:r>
        <w:lastRenderedPageBreak/>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636F62E" w14:textId="77777777" w:rsidTr="00EC2138">
        <w:tc>
          <w:tcPr>
            <w:tcW w:w="2544" w:type="dxa"/>
            <w:tcMar>
              <w:top w:w="45" w:type="dxa"/>
              <w:left w:w="45" w:type="dxa"/>
              <w:bottom w:w="45" w:type="dxa"/>
              <w:right w:w="45" w:type="dxa"/>
            </w:tcMar>
            <w:hideMark/>
          </w:tcPr>
          <w:p w14:paraId="1502B0AB"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2340562E" w14:textId="0D7D15C3"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MaterialSample</w:t>
            </w:r>
            <w:proofErr w:type="spellEnd"/>
          </w:p>
        </w:tc>
      </w:tr>
      <w:tr w:rsidR="002B4EBE" w:rsidRPr="002423DA" w14:paraId="467190FD" w14:textId="77777777" w:rsidTr="00EC2138">
        <w:tc>
          <w:tcPr>
            <w:tcW w:w="2544" w:type="dxa"/>
            <w:tcMar>
              <w:top w:w="45" w:type="dxa"/>
              <w:left w:w="45" w:type="dxa"/>
              <w:bottom w:w="45" w:type="dxa"/>
              <w:right w:w="45" w:type="dxa"/>
            </w:tcMar>
            <w:hideMark/>
          </w:tcPr>
          <w:p w14:paraId="358F29E3"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046C7F3"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MaterialSample</w:t>
            </w:r>
            <w:proofErr w:type="spellEnd"/>
          </w:p>
        </w:tc>
      </w:tr>
      <w:tr w:rsidR="002B4EBE" w:rsidRPr="002423DA" w14:paraId="1E624C42" w14:textId="77777777" w:rsidTr="00EC2138">
        <w:tc>
          <w:tcPr>
            <w:tcW w:w="2544" w:type="dxa"/>
            <w:tcMar>
              <w:top w:w="45" w:type="dxa"/>
              <w:left w:w="45" w:type="dxa"/>
              <w:bottom w:w="45" w:type="dxa"/>
              <w:right w:w="45" w:type="dxa"/>
            </w:tcMar>
            <w:hideMark/>
          </w:tcPr>
          <w:p w14:paraId="0DD42057"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E968B3"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18CF260A" w14:textId="77777777" w:rsidTr="00EC2138">
        <w:tc>
          <w:tcPr>
            <w:tcW w:w="2544" w:type="dxa"/>
            <w:tcMar>
              <w:top w:w="45" w:type="dxa"/>
              <w:left w:w="45" w:type="dxa"/>
              <w:bottom w:w="45" w:type="dxa"/>
              <w:right w:w="45" w:type="dxa"/>
            </w:tcMar>
            <w:hideMark/>
          </w:tcPr>
          <w:p w14:paraId="3C14406A"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FF8047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0858D1FF" w14:textId="77777777" w:rsidTr="00EC2138">
        <w:tc>
          <w:tcPr>
            <w:tcW w:w="2544" w:type="dxa"/>
            <w:tcMar>
              <w:top w:w="45" w:type="dxa"/>
              <w:left w:w="45" w:type="dxa"/>
              <w:bottom w:w="45" w:type="dxa"/>
              <w:right w:w="45" w:type="dxa"/>
            </w:tcMar>
            <w:hideMark/>
          </w:tcPr>
          <w:p w14:paraId="5DF31018"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0BD46FA" w14:textId="77777777" w:rsidR="002B4EBE" w:rsidRPr="00DC24FF" w:rsidRDefault="002B4EBE" w:rsidP="00EC2138">
            <w:pPr>
              <w:keepNext/>
              <w:spacing w:before="60" w:after="60"/>
              <w:rPr>
                <w:sz w:val="20"/>
                <w:szCs w:val="20"/>
              </w:rPr>
            </w:pPr>
            <w:r w:rsidRPr="00DC24FF">
              <w:rPr>
                <w:sz w:val="20"/>
                <w:szCs w:val="20"/>
              </w:rPr>
              <w:t>Capability</w:t>
            </w:r>
          </w:p>
        </w:tc>
      </w:tr>
    </w:tbl>
    <w:p w14:paraId="527CC9B3" w14:textId="77777777" w:rsidR="002B4EBE" w:rsidRPr="006A7C10" w:rsidRDefault="002B4EBE" w:rsidP="002423DA">
      <w:pPr>
        <w:pStyle w:val="a3"/>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53702DF" w14:textId="77777777" w:rsidTr="00EC2138">
        <w:tc>
          <w:tcPr>
            <w:tcW w:w="2544" w:type="dxa"/>
            <w:tcMar>
              <w:top w:w="45" w:type="dxa"/>
              <w:left w:w="45" w:type="dxa"/>
              <w:bottom w:w="45" w:type="dxa"/>
              <w:right w:w="45" w:type="dxa"/>
            </w:tcMar>
            <w:hideMark/>
          </w:tcPr>
          <w:p w14:paraId="1852BC5C"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3910D137" w14:textId="12B886BA"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NamedLocation</w:t>
            </w:r>
            <w:proofErr w:type="spellEnd"/>
          </w:p>
        </w:tc>
      </w:tr>
      <w:tr w:rsidR="002B4EBE" w:rsidRPr="002423DA" w14:paraId="775A3E6D" w14:textId="77777777" w:rsidTr="00EC2138">
        <w:tc>
          <w:tcPr>
            <w:tcW w:w="2544" w:type="dxa"/>
            <w:tcMar>
              <w:top w:w="45" w:type="dxa"/>
              <w:left w:w="45" w:type="dxa"/>
              <w:bottom w:w="45" w:type="dxa"/>
              <w:right w:w="45" w:type="dxa"/>
            </w:tcMar>
            <w:hideMark/>
          </w:tcPr>
          <w:p w14:paraId="3A760153"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C1D9E99"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NamedLocation</w:t>
            </w:r>
            <w:proofErr w:type="spellEnd"/>
          </w:p>
        </w:tc>
      </w:tr>
      <w:tr w:rsidR="002B4EBE" w:rsidRPr="002423DA" w14:paraId="0B1E7C9D" w14:textId="77777777" w:rsidTr="00EC2138">
        <w:tc>
          <w:tcPr>
            <w:tcW w:w="2544" w:type="dxa"/>
            <w:tcMar>
              <w:top w:w="45" w:type="dxa"/>
              <w:left w:w="45" w:type="dxa"/>
              <w:bottom w:w="45" w:type="dxa"/>
              <w:right w:w="45" w:type="dxa"/>
            </w:tcMar>
            <w:hideMark/>
          </w:tcPr>
          <w:p w14:paraId="5C19DC8C"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72ED7ED"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BAC7239" w14:textId="77777777" w:rsidTr="00EC2138">
        <w:tc>
          <w:tcPr>
            <w:tcW w:w="2544" w:type="dxa"/>
            <w:tcMar>
              <w:top w:w="45" w:type="dxa"/>
              <w:left w:w="45" w:type="dxa"/>
              <w:bottom w:w="45" w:type="dxa"/>
              <w:right w:w="45" w:type="dxa"/>
            </w:tcMar>
            <w:hideMark/>
          </w:tcPr>
          <w:p w14:paraId="2B9F3A86"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694F5F5"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27B89F41" w14:textId="77777777" w:rsidTr="00EC2138">
        <w:tc>
          <w:tcPr>
            <w:tcW w:w="2544" w:type="dxa"/>
            <w:tcMar>
              <w:top w:w="45" w:type="dxa"/>
              <w:left w:w="45" w:type="dxa"/>
              <w:bottom w:w="45" w:type="dxa"/>
              <w:right w:w="45" w:type="dxa"/>
            </w:tcMar>
            <w:hideMark/>
          </w:tcPr>
          <w:p w14:paraId="51A6D3B7"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814F99D" w14:textId="77777777" w:rsidR="002B4EBE" w:rsidRPr="00DC24FF" w:rsidRDefault="002B4EBE" w:rsidP="00DC24FF">
            <w:pPr>
              <w:spacing w:before="60" w:after="60"/>
              <w:rPr>
                <w:sz w:val="20"/>
                <w:szCs w:val="20"/>
              </w:rPr>
            </w:pPr>
            <w:r w:rsidRPr="00DC24FF">
              <w:rPr>
                <w:sz w:val="20"/>
                <w:szCs w:val="20"/>
              </w:rPr>
              <w:t>Capability</w:t>
            </w:r>
          </w:p>
        </w:tc>
      </w:tr>
    </w:tbl>
    <w:p w14:paraId="70C24253" w14:textId="77777777" w:rsidR="002B4EBE" w:rsidRPr="006A7C10" w:rsidRDefault="002B4EBE" w:rsidP="002423DA">
      <w:pPr>
        <w:pStyle w:val="a3"/>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842BE93" w14:textId="77777777" w:rsidTr="00EC2138">
        <w:tc>
          <w:tcPr>
            <w:tcW w:w="2544" w:type="dxa"/>
            <w:tcMar>
              <w:top w:w="45" w:type="dxa"/>
              <w:left w:w="45" w:type="dxa"/>
              <w:bottom w:w="45" w:type="dxa"/>
              <w:right w:w="45" w:type="dxa"/>
            </w:tcMar>
            <w:hideMark/>
          </w:tcPr>
          <w:p w14:paraId="67774F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300528" w14:textId="4C15397A"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PhysicalDimension</w:t>
            </w:r>
            <w:proofErr w:type="spellEnd"/>
          </w:p>
        </w:tc>
      </w:tr>
      <w:tr w:rsidR="002B4EBE" w:rsidRPr="002423DA" w14:paraId="36766BD7" w14:textId="77777777" w:rsidTr="00EC2138">
        <w:tc>
          <w:tcPr>
            <w:tcW w:w="2544" w:type="dxa"/>
            <w:tcMar>
              <w:top w:w="45" w:type="dxa"/>
              <w:left w:w="45" w:type="dxa"/>
              <w:bottom w:w="45" w:type="dxa"/>
              <w:right w:w="45" w:type="dxa"/>
            </w:tcMar>
            <w:hideMark/>
          </w:tcPr>
          <w:p w14:paraId="7395EE95"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9EEBA85"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PhysicalDimension</w:t>
            </w:r>
            <w:proofErr w:type="spellEnd"/>
          </w:p>
        </w:tc>
      </w:tr>
      <w:tr w:rsidR="002B4EBE" w:rsidRPr="002423DA" w14:paraId="163E2E50" w14:textId="77777777" w:rsidTr="00EC2138">
        <w:tc>
          <w:tcPr>
            <w:tcW w:w="2544" w:type="dxa"/>
            <w:tcMar>
              <w:top w:w="45" w:type="dxa"/>
              <w:left w:w="45" w:type="dxa"/>
              <w:bottom w:w="45" w:type="dxa"/>
              <w:right w:w="45" w:type="dxa"/>
            </w:tcMar>
            <w:hideMark/>
          </w:tcPr>
          <w:p w14:paraId="7813E3A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E127C7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7D7CACE" w14:textId="77777777" w:rsidTr="00EC2138">
        <w:tc>
          <w:tcPr>
            <w:tcW w:w="2544" w:type="dxa"/>
            <w:tcMar>
              <w:top w:w="45" w:type="dxa"/>
              <w:left w:w="45" w:type="dxa"/>
              <w:bottom w:w="45" w:type="dxa"/>
              <w:right w:w="45" w:type="dxa"/>
            </w:tcMar>
            <w:hideMark/>
          </w:tcPr>
          <w:p w14:paraId="6A836C4E"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4EDEE3D9"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7ADD5A8E" w14:textId="77777777" w:rsidTr="00EC2138">
        <w:tc>
          <w:tcPr>
            <w:tcW w:w="2544" w:type="dxa"/>
            <w:tcMar>
              <w:top w:w="45" w:type="dxa"/>
              <w:left w:w="45" w:type="dxa"/>
              <w:bottom w:w="45" w:type="dxa"/>
              <w:right w:w="45" w:type="dxa"/>
            </w:tcMar>
            <w:hideMark/>
          </w:tcPr>
          <w:p w14:paraId="0C8C2BE9"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87D52C5" w14:textId="77777777" w:rsidR="002B4EBE" w:rsidRPr="00DC24FF" w:rsidRDefault="002B4EBE" w:rsidP="00DC24FF">
            <w:pPr>
              <w:spacing w:before="60" w:after="60"/>
              <w:rPr>
                <w:sz w:val="20"/>
                <w:szCs w:val="20"/>
              </w:rPr>
            </w:pPr>
            <w:r w:rsidRPr="00DC24FF">
              <w:rPr>
                <w:sz w:val="20"/>
                <w:szCs w:val="20"/>
              </w:rPr>
              <w:t>Capability</w:t>
            </w:r>
          </w:p>
        </w:tc>
      </w:tr>
    </w:tbl>
    <w:p w14:paraId="18E7F7B1" w14:textId="77777777" w:rsidR="002B4EBE" w:rsidRPr="006A7C10" w:rsidRDefault="002B4EBE" w:rsidP="002423DA">
      <w:pPr>
        <w:pStyle w:val="a3"/>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94690C1" w14:textId="77777777" w:rsidTr="00EC2138">
        <w:tc>
          <w:tcPr>
            <w:tcW w:w="2544" w:type="dxa"/>
            <w:tcMar>
              <w:top w:w="45" w:type="dxa"/>
              <w:left w:w="45" w:type="dxa"/>
              <w:bottom w:w="45" w:type="dxa"/>
              <w:right w:w="45" w:type="dxa"/>
            </w:tcMar>
            <w:hideMark/>
          </w:tcPr>
          <w:p w14:paraId="16160FC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671968" w14:textId="654AE817"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-basic/Sample</w:t>
            </w:r>
          </w:p>
        </w:tc>
      </w:tr>
      <w:tr w:rsidR="002B4EBE" w:rsidRPr="002423DA" w14:paraId="2581CB8E" w14:textId="77777777" w:rsidTr="00EC2138">
        <w:tc>
          <w:tcPr>
            <w:tcW w:w="2544" w:type="dxa"/>
            <w:tcMar>
              <w:top w:w="45" w:type="dxa"/>
              <w:left w:w="45" w:type="dxa"/>
              <w:bottom w:w="45" w:type="dxa"/>
              <w:right w:w="45" w:type="dxa"/>
            </w:tcMar>
            <w:hideMark/>
          </w:tcPr>
          <w:p w14:paraId="232C447C"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44C1300"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-basic/Sample</w:t>
            </w:r>
          </w:p>
        </w:tc>
      </w:tr>
      <w:tr w:rsidR="002B4EBE" w:rsidRPr="002423DA" w14:paraId="29C098BA" w14:textId="77777777" w:rsidTr="00EC2138">
        <w:tc>
          <w:tcPr>
            <w:tcW w:w="2544" w:type="dxa"/>
            <w:tcMar>
              <w:top w:w="45" w:type="dxa"/>
              <w:left w:w="45" w:type="dxa"/>
              <w:bottom w:w="45" w:type="dxa"/>
              <w:right w:w="45" w:type="dxa"/>
            </w:tcMar>
            <w:hideMark/>
          </w:tcPr>
          <w:p w14:paraId="7F6AD76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0D796C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1DDD098D" w14:textId="77777777" w:rsidTr="00EC2138">
        <w:tc>
          <w:tcPr>
            <w:tcW w:w="2544" w:type="dxa"/>
            <w:tcMar>
              <w:top w:w="45" w:type="dxa"/>
              <w:left w:w="45" w:type="dxa"/>
              <w:bottom w:w="45" w:type="dxa"/>
              <w:right w:w="45" w:type="dxa"/>
            </w:tcMar>
            <w:hideMark/>
          </w:tcPr>
          <w:p w14:paraId="5CAFED2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429423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120A98C" w14:textId="77777777" w:rsidTr="00EC2138">
        <w:tc>
          <w:tcPr>
            <w:tcW w:w="2544" w:type="dxa"/>
            <w:tcMar>
              <w:top w:w="45" w:type="dxa"/>
              <w:left w:w="45" w:type="dxa"/>
              <w:bottom w:w="45" w:type="dxa"/>
              <w:right w:w="45" w:type="dxa"/>
            </w:tcMar>
            <w:hideMark/>
          </w:tcPr>
          <w:p w14:paraId="43C41F18"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5E9B063" w14:textId="77777777" w:rsidR="002B4EBE" w:rsidRPr="00DC24FF" w:rsidRDefault="002B4EBE" w:rsidP="00DC24FF">
            <w:pPr>
              <w:spacing w:before="60" w:after="60"/>
              <w:rPr>
                <w:sz w:val="20"/>
                <w:szCs w:val="20"/>
              </w:rPr>
            </w:pPr>
            <w:r w:rsidRPr="00DC24FF">
              <w:rPr>
                <w:sz w:val="20"/>
                <w:szCs w:val="20"/>
              </w:rPr>
              <w:t>Capability</w:t>
            </w:r>
          </w:p>
        </w:tc>
      </w:tr>
    </w:tbl>
    <w:p w14:paraId="5D1522B2" w14:textId="77777777" w:rsidR="002B4EBE" w:rsidRPr="006A7C10" w:rsidRDefault="002B4EBE" w:rsidP="00EC2138">
      <w:pPr>
        <w:pStyle w:val="a3"/>
      </w:pPr>
      <w:r>
        <w:lastRenderedPageBreak/>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C67D210" w14:textId="77777777" w:rsidTr="00EC2138">
        <w:tc>
          <w:tcPr>
            <w:tcW w:w="2544" w:type="dxa"/>
            <w:tcMar>
              <w:top w:w="45" w:type="dxa"/>
              <w:left w:w="45" w:type="dxa"/>
              <w:bottom w:w="45" w:type="dxa"/>
              <w:right w:w="45" w:type="dxa"/>
            </w:tcMar>
            <w:hideMark/>
          </w:tcPr>
          <w:p w14:paraId="0EE0E168"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4341072" w14:textId="05B6B458" w:rsidR="002B4EBE" w:rsidRPr="00847459" w:rsidRDefault="002B4EBE" w:rsidP="00EC213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SampleCollection</w:t>
            </w:r>
            <w:proofErr w:type="spellEnd"/>
          </w:p>
        </w:tc>
      </w:tr>
      <w:tr w:rsidR="002B4EBE" w:rsidRPr="002423DA" w14:paraId="7C0462C3" w14:textId="77777777" w:rsidTr="00EC2138">
        <w:tc>
          <w:tcPr>
            <w:tcW w:w="2544" w:type="dxa"/>
            <w:tcMar>
              <w:top w:w="45" w:type="dxa"/>
              <w:left w:w="45" w:type="dxa"/>
              <w:bottom w:w="45" w:type="dxa"/>
              <w:right w:w="45" w:type="dxa"/>
            </w:tcMar>
            <w:hideMark/>
          </w:tcPr>
          <w:p w14:paraId="75F271D2"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1058676" w14:textId="77777777" w:rsidR="002B4EBE" w:rsidRPr="00DC24FF" w:rsidRDefault="002B4EBE" w:rsidP="00EC213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SampleCollection</w:t>
            </w:r>
            <w:proofErr w:type="spellEnd"/>
          </w:p>
        </w:tc>
      </w:tr>
      <w:tr w:rsidR="002B4EBE" w:rsidRPr="002423DA" w14:paraId="21C03620" w14:textId="77777777" w:rsidTr="00EC2138">
        <w:tc>
          <w:tcPr>
            <w:tcW w:w="2544" w:type="dxa"/>
            <w:tcMar>
              <w:top w:w="45" w:type="dxa"/>
              <w:left w:w="45" w:type="dxa"/>
              <w:bottom w:w="45" w:type="dxa"/>
              <w:right w:w="45" w:type="dxa"/>
            </w:tcMar>
            <w:hideMark/>
          </w:tcPr>
          <w:p w14:paraId="4F4DC375"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755039A4"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3BF5B8CD" w14:textId="77777777" w:rsidTr="00EC2138">
        <w:tc>
          <w:tcPr>
            <w:tcW w:w="2544" w:type="dxa"/>
            <w:tcMar>
              <w:top w:w="45" w:type="dxa"/>
              <w:left w:w="45" w:type="dxa"/>
              <w:bottom w:w="45" w:type="dxa"/>
              <w:right w:w="45" w:type="dxa"/>
            </w:tcMar>
            <w:hideMark/>
          </w:tcPr>
          <w:p w14:paraId="65E932AE"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E4A1ADF"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3C424321" w14:textId="77777777" w:rsidTr="00EC2138">
        <w:tc>
          <w:tcPr>
            <w:tcW w:w="2544" w:type="dxa"/>
            <w:tcMar>
              <w:top w:w="45" w:type="dxa"/>
              <w:left w:w="45" w:type="dxa"/>
              <w:bottom w:w="45" w:type="dxa"/>
              <w:right w:w="45" w:type="dxa"/>
            </w:tcMar>
            <w:hideMark/>
          </w:tcPr>
          <w:p w14:paraId="5CBF5781"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38CD132" w14:textId="77777777" w:rsidR="002B4EBE" w:rsidRPr="00DC24FF" w:rsidRDefault="002B4EBE" w:rsidP="00EC2138">
            <w:pPr>
              <w:keepNext/>
              <w:spacing w:before="60" w:after="60"/>
              <w:rPr>
                <w:sz w:val="20"/>
                <w:szCs w:val="20"/>
              </w:rPr>
            </w:pPr>
            <w:r w:rsidRPr="00DC24FF">
              <w:rPr>
                <w:sz w:val="20"/>
                <w:szCs w:val="20"/>
              </w:rPr>
              <w:t>Capability</w:t>
            </w:r>
          </w:p>
        </w:tc>
      </w:tr>
    </w:tbl>
    <w:p w14:paraId="55162C44" w14:textId="77777777" w:rsidR="002B4EBE" w:rsidRPr="006A7C10" w:rsidRDefault="002B4EBE" w:rsidP="002423DA">
      <w:pPr>
        <w:pStyle w:val="a3"/>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0F1D034B" w14:textId="77777777" w:rsidTr="00606488">
        <w:tc>
          <w:tcPr>
            <w:tcW w:w="2544" w:type="dxa"/>
            <w:tcMar>
              <w:top w:w="45" w:type="dxa"/>
              <w:left w:w="45" w:type="dxa"/>
              <w:bottom w:w="45" w:type="dxa"/>
              <w:right w:w="45" w:type="dxa"/>
            </w:tcMar>
            <w:hideMark/>
          </w:tcPr>
          <w:p w14:paraId="4EAD206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2C0878C" w14:textId="4D313C5B"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-basic/Sampler</w:t>
            </w:r>
          </w:p>
        </w:tc>
      </w:tr>
      <w:tr w:rsidR="002B4EBE" w:rsidRPr="002423DA" w14:paraId="13A3426A" w14:textId="77777777" w:rsidTr="00606488">
        <w:tc>
          <w:tcPr>
            <w:tcW w:w="2544" w:type="dxa"/>
            <w:tcMar>
              <w:top w:w="45" w:type="dxa"/>
              <w:left w:w="45" w:type="dxa"/>
              <w:bottom w:w="45" w:type="dxa"/>
              <w:right w:w="45" w:type="dxa"/>
            </w:tcMar>
            <w:hideMark/>
          </w:tcPr>
          <w:p w14:paraId="67140A4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DAD17C"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-basic/Sampler</w:t>
            </w:r>
          </w:p>
        </w:tc>
      </w:tr>
      <w:tr w:rsidR="002B4EBE" w:rsidRPr="002423DA" w14:paraId="56E5DA2B" w14:textId="77777777" w:rsidTr="00606488">
        <w:tc>
          <w:tcPr>
            <w:tcW w:w="2544" w:type="dxa"/>
            <w:tcMar>
              <w:top w:w="45" w:type="dxa"/>
              <w:left w:w="45" w:type="dxa"/>
              <w:bottom w:w="45" w:type="dxa"/>
              <w:right w:w="45" w:type="dxa"/>
            </w:tcMar>
            <w:hideMark/>
          </w:tcPr>
          <w:p w14:paraId="7937911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3C6A64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7E1B8D19" w14:textId="77777777" w:rsidTr="00606488">
        <w:tc>
          <w:tcPr>
            <w:tcW w:w="2544" w:type="dxa"/>
            <w:tcMar>
              <w:top w:w="45" w:type="dxa"/>
              <w:left w:w="45" w:type="dxa"/>
              <w:bottom w:w="45" w:type="dxa"/>
              <w:right w:w="45" w:type="dxa"/>
            </w:tcMar>
            <w:hideMark/>
          </w:tcPr>
          <w:p w14:paraId="4AEF7E6F"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D247D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69E08E8" w14:textId="77777777" w:rsidTr="00606488">
        <w:tc>
          <w:tcPr>
            <w:tcW w:w="2544" w:type="dxa"/>
            <w:tcMar>
              <w:top w:w="45" w:type="dxa"/>
              <w:left w:w="45" w:type="dxa"/>
              <w:bottom w:w="45" w:type="dxa"/>
              <w:right w:w="45" w:type="dxa"/>
            </w:tcMar>
            <w:hideMark/>
          </w:tcPr>
          <w:p w14:paraId="0200F18B"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93F25E7" w14:textId="77777777" w:rsidR="002B4EBE" w:rsidRPr="00DC24FF" w:rsidRDefault="002B4EBE" w:rsidP="00DC24FF">
            <w:pPr>
              <w:spacing w:before="60" w:after="60"/>
              <w:rPr>
                <w:sz w:val="20"/>
                <w:szCs w:val="20"/>
              </w:rPr>
            </w:pPr>
            <w:r w:rsidRPr="00DC24FF">
              <w:rPr>
                <w:sz w:val="20"/>
                <w:szCs w:val="20"/>
              </w:rPr>
              <w:t>Capability</w:t>
            </w:r>
          </w:p>
        </w:tc>
      </w:tr>
    </w:tbl>
    <w:p w14:paraId="77C86BBE" w14:textId="77777777" w:rsidR="002B4EBE" w:rsidRPr="006A7C10" w:rsidRDefault="002B4EBE" w:rsidP="002423DA">
      <w:pPr>
        <w:pStyle w:val="a3"/>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C848A93" w14:textId="77777777" w:rsidTr="00606488">
        <w:tc>
          <w:tcPr>
            <w:tcW w:w="2544" w:type="dxa"/>
            <w:tcMar>
              <w:top w:w="45" w:type="dxa"/>
              <w:left w:w="45" w:type="dxa"/>
              <w:bottom w:w="45" w:type="dxa"/>
              <w:right w:w="45" w:type="dxa"/>
            </w:tcMar>
            <w:hideMark/>
          </w:tcPr>
          <w:p w14:paraId="5EDA52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789A24D9" w14:textId="74E54539"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-basic/Sampling</w:t>
            </w:r>
          </w:p>
        </w:tc>
      </w:tr>
      <w:tr w:rsidR="002B4EBE" w:rsidRPr="002423DA" w14:paraId="5AC29D6C" w14:textId="77777777" w:rsidTr="00606488">
        <w:tc>
          <w:tcPr>
            <w:tcW w:w="2544" w:type="dxa"/>
            <w:tcMar>
              <w:top w:w="45" w:type="dxa"/>
              <w:left w:w="45" w:type="dxa"/>
              <w:bottom w:w="45" w:type="dxa"/>
              <w:right w:w="45" w:type="dxa"/>
            </w:tcMar>
            <w:hideMark/>
          </w:tcPr>
          <w:p w14:paraId="13C4F90E"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9344CA"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-basic/Sampling</w:t>
            </w:r>
          </w:p>
        </w:tc>
      </w:tr>
      <w:tr w:rsidR="002B4EBE" w:rsidRPr="002423DA" w14:paraId="54F1F233" w14:textId="77777777" w:rsidTr="00606488">
        <w:tc>
          <w:tcPr>
            <w:tcW w:w="2544" w:type="dxa"/>
            <w:tcMar>
              <w:top w:w="45" w:type="dxa"/>
              <w:left w:w="45" w:type="dxa"/>
              <w:bottom w:w="45" w:type="dxa"/>
              <w:right w:w="45" w:type="dxa"/>
            </w:tcMar>
            <w:hideMark/>
          </w:tcPr>
          <w:p w14:paraId="771E203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59C77C21"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C2E5A1D" w14:textId="77777777" w:rsidTr="00606488">
        <w:tc>
          <w:tcPr>
            <w:tcW w:w="2544" w:type="dxa"/>
            <w:tcMar>
              <w:top w:w="45" w:type="dxa"/>
              <w:left w:w="45" w:type="dxa"/>
              <w:bottom w:w="45" w:type="dxa"/>
              <w:right w:w="45" w:type="dxa"/>
            </w:tcMar>
            <w:hideMark/>
          </w:tcPr>
          <w:p w14:paraId="60E5842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0C1FD7"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4799251" w14:textId="77777777" w:rsidTr="00606488">
        <w:tc>
          <w:tcPr>
            <w:tcW w:w="2544" w:type="dxa"/>
            <w:tcMar>
              <w:top w:w="45" w:type="dxa"/>
              <w:left w:w="45" w:type="dxa"/>
              <w:bottom w:w="45" w:type="dxa"/>
              <w:right w:w="45" w:type="dxa"/>
            </w:tcMar>
            <w:hideMark/>
          </w:tcPr>
          <w:p w14:paraId="2943F0AA"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2E747357" w14:textId="77777777" w:rsidR="002B4EBE" w:rsidRPr="00DC24FF" w:rsidRDefault="002B4EBE" w:rsidP="00DC24FF">
            <w:pPr>
              <w:spacing w:before="60" w:after="60"/>
              <w:rPr>
                <w:sz w:val="20"/>
                <w:szCs w:val="20"/>
              </w:rPr>
            </w:pPr>
            <w:r w:rsidRPr="00DC24FF">
              <w:rPr>
                <w:sz w:val="20"/>
                <w:szCs w:val="20"/>
              </w:rPr>
              <w:t>Capability</w:t>
            </w:r>
          </w:p>
        </w:tc>
      </w:tr>
    </w:tbl>
    <w:p w14:paraId="06EF12BC" w14:textId="77777777" w:rsidR="002B4EBE" w:rsidRPr="006A7C10" w:rsidRDefault="002B4EBE" w:rsidP="002423DA">
      <w:pPr>
        <w:pStyle w:val="a3"/>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2D6EF3" w14:textId="77777777" w:rsidTr="00606488">
        <w:tc>
          <w:tcPr>
            <w:tcW w:w="2544" w:type="dxa"/>
            <w:tcMar>
              <w:top w:w="45" w:type="dxa"/>
              <w:left w:w="45" w:type="dxa"/>
              <w:bottom w:w="45" w:type="dxa"/>
              <w:right w:w="45" w:type="dxa"/>
            </w:tcMar>
            <w:hideMark/>
          </w:tcPr>
          <w:p w14:paraId="1CAE5997"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AFBE89" w14:textId="1A9D9791"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SpatialSample</w:t>
            </w:r>
            <w:proofErr w:type="spellEnd"/>
          </w:p>
        </w:tc>
      </w:tr>
      <w:tr w:rsidR="002B4EBE" w:rsidRPr="002423DA" w14:paraId="14CCD585" w14:textId="77777777" w:rsidTr="00606488">
        <w:tc>
          <w:tcPr>
            <w:tcW w:w="2544" w:type="dxa"/>
            <w:tcMar>
              <w:top w:w="45" w:type="dxa"/>
              <w:left w:w="45" w:type="dxa"/>
              <w:bottom w:w="45" w:type="dxa"/>
              <w:right w:w="45" w:type="dxa"/>
            </w:tcMar>
            <w:hideMark/>
          </w:tcPr>
          <w:p w14:paraId="560650AB"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4B519BA5"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SpatialSample</w:t>
            </w:r>
            <w:proofErr w:type="spellEnd"/>
          </w:p>
        </w:tc>
      </w:tr>
      <w:tr w:rsidR="002B4EBE" w:rsidRPr="002423DA" w14:paraId="526E759E" w14:textId="77777777" w:rsidTr="00606488">
        <w:tc>
          <w:tcPr>
            <w:tcW w:w="2544" w:type="dxa"/>
            <w:tcMar>
              <w:top w:w="45" w:type="dxa"/>
              <w:left w:w="45" w:type="dxa"/>
              <w:bottom w:w="45" w:type="dxa"/>
              <w:right w:w="45" w:type="dxa"/>
            </w:tcMar>
            <w:hideMark/>
          </w:tcPr>
          <w:p w14:paraId="11281B3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AA90D42"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4A6D283" w14:textId="77777777" w:rsidTr="00606488">
        <w:tc>
          <w:tcPr>
            <w:tcW w:w="2544" w:type="dxa"/>
            <w:tcMar>
              <w:top w:w="45" w:type="dxa"/>
              <w:left w:w="45" w:type="dxa"/>
              <w:bottom w:w="45" w:type="dxa"/>
              <w:right w:w="45" w:type="dxa"/>
            </w:tcMar>
            <w:hideMark/>
          </w:tcPr>
          <w:p w14:paraId="72A303A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72D085B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0022A48" w14:textId="77777777" w:rsidTr="00606488">
        <w:tc>
          <w:tcPr>
            <w:tcW w:w="2544" w:type="dxa"/>
            <w:tcMar>
              <w:top w:w="45" w:type="dxa"/>
              <w:left w:w="45" w:type="dxa"/>
              <w:bottom w:w="45" w:type="dxa"/>
              <w:right w:w="45" w:type="dxa"/>
            </w:tcMar>
            <w:hideMark/>
          </w:tcPr>
          <w:p w14:paraId="4EE6D05E"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7D48BC1" w14:textId="77777777" w:rsidR="002B4EBE" w:rsidRPr="00DC24FF" w:rsidRDefault="002B4EBE" w:rsidP="00DC24FF">
            <w:pPr>
              <w:spacing w:before="60" w:after="60"/>
              <w:rPr>
                <w:sz w:val="20"/>
                <w:szCs w:val="20"/>
              </w:rPr>
            </w:pPr>
            <w:r w:rsidRPr="00DC24FF">
              <w:rPr>
                <w:sz w:val="20"/>
                <w:szCs w:val="20"/>
              </w:rPr>
              <w:t>Capability</w:t>
            </w:r>
          </w:p>
        </w:tc>
      </w:tr>
    </w:tbl>
    <w:p w14:paraId="6E1CC45A" w14:textId="77777777" w:rsidR="002B4EBE" w:rsidRPr="002423DA" w:rsidRDefault="002B4EBE" w:rsidP="00606488">
      <w:pPr>
        <w:pStyle w:val="a3"/>
      </w:pPr>
      <w:r w:rsidRPr="002423DA">
        <w:lastRenderedPageBreak/>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ED50E9D" w14:textId="77777777" w:rsidTr="00606488">
        <w:tc>
          <w:tcPr>
            <w:tcW w:w="2544" w:type="dxa"/>
            <w:tcMar>
              <w:top w:w="45" w:type="dxa"/>
              <w:left w:w="45" w:type="dxa"/>
              <w:bottom w:w="45" w:type="dxa"/>
              <w:right w:w="45" w:type="dxa"/>
            </w:tcMar>
            <w:hideMark/>
          </w:tcPr>
          <w:p w14:paraId="60A59360" w14:textId="77777777" w:rsidR="002B4EBE" w:rsidRPr="00847459" w:rsidRDefault="002B4EBE" w:rsidP="0060648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4B13BA0B" w14:textId="2ACC52E5" w:rsidR="002B4EBE" w:rsidRPr="00847459" w:rsidRDefault="002B4EBE" w:rsidP="00606488">
            <w:pPr>
              <w:keepNext/>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StatisticalClassification</w:t>
            </w:r>
            <w:proofErr w:type="spellEnd"/>
          </w:p>
        </w:tc>
      </w:tr>
      <w:tr w:rsidR="002B4EBE" w:rsidRPr="002423DA" w14:paraId="03D64C11" w14:textId="77777777" w:rsidTr="00606488">
        <w:tc>
          <w:tcPr>
            <w:tcW w:w="2544" w:type="dxa"/>
            <w:tcMar>
              <w:top w:w="45" w:type="dxa"/>
              <w:left w:w="45" w:type="dxa"/>
              <w:bottom w:w="45" w:type="dxa"/>
              <w:right w:w="45" w:type="dxa"/>
            </w:tcMar>
            <w:hideMark/>
          </w:tcPr>
          <w:p w14:paraId="5E9E75F9" w14:textId="77777777" w:rsidR="002B4EBE" w:rsidRPr="00DC24FF" w:rsidRDefault="002B4EBE" w:rsidP="0060648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020C29A" w14:textId="77777777" w:rsidR="002B4EBE" w:rsidRPr="00DC24FF" w:rsidRDefault="002B4EBE" w:rsidP="00606488">
            <w:pPr>
              <w:keepNext/>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StatisticalClassification</w:t>
            </w:r>
            <w:proofErr w:type="spellEnd"/>
          </w:p>
        </w:tc>
      </w:tr>
      <w:tr w:rsidR="002B4EBE" w:rsidRPr="002423DA" w14:paraId="1EF8BCBB" w14:textId="77777777" w:rsidTr="00606488">
        <w:tc>
          <w:tcPr>
            <w:tcW w:w="2544" w:type="dxa"/>
            <w:tcMar>
              <w:top w:w="45" w:type="dxa"/>
              <w:left w:w="45" w:type="dxa"/>
              <w:bottom w:w="45" w:type="dxa"/>
              <w:right w:w="45" w:type="dxa"/>
            </w:tcMar>
            <w:hideMark/>
          </w:tcPr>
          <w:p w14:paraId="4F30CB8B" w14:textId="77777777" w:rsidR="002B4EBE" w:rsidRPr="00DC24FF" w:rsidRDefault="002B4EBE" w:rsidP="0060648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FD7185" w14:textId="77777777" w:rsidR="002B4EBE" w:rsidRPr="00DC24FF" w:rsidRDefault="002B4EBE" w:rsidP="00606488">
            <w:pPr>
              <w:keepNext/>
              <w:spacing w:before="60" w:after="60"/>
              <w:rPr>
                <w:sz w:val="20"/>
                <w:szCs w:val="20"/>
              </w:rPr>
            </w:pPr>
            <w:r w:rsidRPr="00DC24FF">
              <w:rPr>
                <w:sz w:val="20"/>
                <w:szCs w:val="20"/>
              </w:rPr>
              <w:t>Verify that all requirements from the requirements class have been fulfilled.</w:t>
            </w:r>
          </w:p>
        </w:tc>
      </w:tr>
      <w:tr w:rsidR="002B4EBE" w:rsidRPr="002423DA" w14:paraId="345A8348" w14:textId="77777777" w:rsidTr="00606488">
        <w:tc>
          <w:tcPr>
            <w:tcW w:w="2544" w:type="dxa"/>
            <w:tcMar>
              <w:top w:w="45" w:type="dxa"/>
              <w:left w:w="45" w:type="dxa"/>
              <w:bottom w:w="45" w:type="dxa"/>
              <w:right w:w="45" w:type="dxa"/>
            </w:tcMar>
            <w:hideMark/>
          </w:tcPr>
          <w:p w14:paraId="476D1B5D" w14:textId="77777777" w:rsidR="002B4EBE" w:rsidRPr="00DC24FF" w:rsidRDefault="002B4EBE" w:rsidP="0060648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FBF98ED" w14:textId="77777777" w:rsidR="002B4EBE" w:rsidRPr="00DC24FF" w:rsidRDefault="002B4EBE" w:rsidP="00606488">
            <w:pPr>
              <w:keepNext/>
              <w:spacing w:before="60" w:after="60"/>
              <w:rPr>
                <w:sz w:val="20"/>
                <w:szCs w:val="20"/>
              </w:rPr>
            </w:pPr>
            <w:r w:rsidRPr="00DC24FF">
              <w:rPr>
                <w:sz w:val="20"/>
                <w:szCs w:val="20"/>
              </w:rPr>
              <w:t>Inspect the documentation of the application, schema or profile.</w:t>
            </w:r>
          </w:p>
        </w:tc>
      </w:tr>
      <w:tr w:rsidR="002B4EBE" w:rsidRPr="002423DA" w14:paraId="40ABA6CD" w14:textId="77777777" w:rsidTr="00606488">
        <w:tc>
          <w:tcPr>
            <w:tcW w:w="2544" w:type="dxa"/>
            <w:tcMar>
              <w:top w:w="45" w:type="dxa"/>
              <w:left w:w="45" w:type="dxa"/>
              <w:bottom w:w="45" w:type="dxa"/>
              <w:right w:w="45" w:type="dxa"/>
            </w:tcMar>
            <w:hideMark/>
          </w:tcPr>
          <w:p w14:paraId="0F6B2A11" w14:textId="77777777" w:rsidR="002B4EBE" w:rsidRPr="00DC24FF" w:rsidRDefault="002B4EBE" w:rsidP="0060648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1D39778A" w14:textId="77777777" w:rsidR="002B4EBE" w:rsidRPr="00DC24FF" w:rsidRDefault="002B4EBE" w:rsidP="00606488">
            <w:pPr>
              <w:keepNext/>
              <w:spacing w:before="60" w:after="60"/>
              <w:rPr>
                <w:sz w:val="20"/>
                <w:szCs w:val="20"/>
              </w:rPr>
            </w:pPr>
            <w:r w:rsidRPr="00DC24FF">
              <w:rPr>
                <w:sz w:val="20"/>
                <w:szCs w:val="20"/>
              </w:rPr>
              <w:t>Capability</w:t>
            </w:r>
          </w:p>
        </w:tc>
      </w:tr>
    </w:tbl>
    <w:p w14:paraId="142ACCC2" w14:textId="77777777" w:rsidR="002B4EBE" w:rsidRPr="006A7C10" w:rsidRDefault="002B4EBE" w:rsidP="002423DA">
      <w:pPr>
        <w:pStyle w:val="a3"/>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F64583D" w14:textId="77777777" w:rsidTr="00606488">
        <w:tc>
          <w:tcPr>
            <w:tcW w:w="2544" w:type="dxa"/>
            <w:tcMar>
              <w:top w:w="45" w:type="dxa"/>
              <w:left w:w="45" w:type="dxa"/>
              <w:bottom w:w="45" w:type="dxa"/>
              <w:right w:w="45" w:type="dxa"/>
            </w:tcMar>
            <w:hideMark/>
          </w:tcPr>
          <w:p w14:paraId="48FDF07D"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50FFC639" w14:textId="7B94DE06" w:rsidR="002B4EBE" w:rsidRPr="00847459" w:rsidRDefault="002B4EBE" w:rsidP="00847459">
            <w:pPr>
              <w:spacing w:before="60" w:after="60"/>
              <w:rPr>
                <w:b/>
                <w:bCs/>
                <w:sz w:val="20"/>
                <w:szCs w:val="20"/>
              </w:rPr>
            </w:pPr>
            <w:r w:rsidRPr="00847459">
              <w:rPr>
                <w:b/>
                <w:bCs/>
                <w:sz w:val="20"/>
                <w:szCs w:val="20"/>
              </w:rPr>
              <w:t>/conf/</w:t>
            </w:r>
            <w:proofErr w:type="spellStart"/>
            <w:r w:rsidRPr="00847459">
              <w:rPr>
                <w:b/>
                <w:bCs/>
                <w:sz w:val="20"/>
                <w:szCs w:val="20"/>
              </w:rPr>
              <w:t>sam</w:t>
            </w:r>
            <w:proofErr w:type="spellEnd"/>
            <w:r w:rsidRPr="00847459">
              <w:rPr>
                <w:b/>
                <w:bCs/>
                <w:sz w:val="20"/>
                <w:szCs w:val="20"/>
              </w:rPr>
              <w:t>-basic/</w:t>
            </w:r>
            <w:proofErr w:type="spellStart"/>
            <w:r w:rsidRPr="00847459">
              <w:rPr>
                <w:b/>
                <w:bCs/>
                <w:sz w:val="20"/>
                <w:szCs w:val="20"/>
              </w:rPr>
              <w:t>StatisticalSample</w:t>
            </w:r>
            <w:proofErr w:type="spellEnd"/>
          </w:p>
        </w:tc>
      </w:tr>
      <w:tr w:rsidR="002B4EBE" w:rsidRPr="002423DA" w14:paraId="47B1C77C" w14:textId="77777777" w:rsidTr="00606488">
        <w:tc>
          <w:tcPr>
            <w:tcW w:w="2544" w:type="dxa"/>
            <w:tcMar>
              <w:top w:w="45" w:type="dxa"/>
              <w:left w:w="45" w:type="dxa"/>
              <w:bottom w:w="45" w:type="dxa"/>
              <w:right w:w="45" w:type="dxa"/>
            </w:tcMar>
            <w:hideMark/>
          </w:tcPr>
          <w:p w14:paraId="479A0CB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BE628A2" w14:textId="77777777" w:rsidR="002B4EBE" w:rsidRPr="00DC24FF" w:rsidRDefault="002B4EBE" w:rsidP="00DC24FF">
            <w:pPr>
              <w:spacing w:before="60" w:after="60"/>
              <w:rPr>
                <w:sz w:val="20"/>
                <w:szCs w:val="20"/>
              </w:rPr>
            </w:pPr>
            <w:r w:rsidRPr="00DC24FF">
              <w:rPr>
                <w:sz w:val="20"/>
                <w:szCs w:val="20"/>
              </w:rPr>
              <w:t>/</w:t>
            </w:r>
            <w:proofErr w:type="spellStart"/>
            <w:r w:rsidRPr="00DC24FF">
              <w:rPr>
                <w:sz w:val="20"/>
                <w:szCs w:val="20"/>
              </w:rPr>
              <w:t>req</w:t>
            </w:r>
            <w:proofErr w:type="spellEnd"/>
            <w:r w:rsidRPr="00DC24FF">
              <w:rPr>
                <w:sz w:val="20"/>
                <w:szCs w:val="20"/>
              </w:rPr>
              <w:t>/</w:t>
            </w:r>
            <w:proofErr w:type="spellStart"/>
            <w:r w:rsidRPr="00DC24FF">
              <w:rPr>
                <w:sz w:val="20"/>
                <w:szCs w:val="20"/>
              </w:rPr>
              <w:t>sam</w:t>
            </w:r>
            <w:proofErr w:type="spellEnd"/>
            <w:r w:rsidRPr="00DC24FF">
              <w:rPr>
                <w:sz w:val="20"/>
                <w:szCs w:val="20"/>
              </w:rPr>
              <w:t>-basic/</w:t>
            </w:r>
            <w:proofErr w:type="spellStart"/>
            <w:r w:rsidRPr="00DC24FF">
              <w:rPr>
                <w:sz w:val="20"/>
                <w:szCs w:val="20"/>
              </w:rPr>
              <w:t>StatisticalSample</w:t>
            </w:r>
            <w:proofErr w:type="spellEnd"/>
          </w:p>
        </w:tc>
      </w:tr>
      <w:tr w:rsidR="002B4EBE" w:rsidRPr="002423DA" w14:paraId="0664662E" w14:textId="77777777" w:rsidTr="00606488">
        <w:tc>
          <w:tcPr>
            <w:tcW w:w="2544" w:type="dxa"/>
            <w:tcMar>
              <w:top w:w="45" w:type="dxa"/>
              <w:left w:w="45" w:type="dxa"/>
              <w:bottom w:w="45" w:type="dxa"/>
              <w:right w:w="45" w:type="dxa"/>
            </w:tcMar>
            <w:hideMark/>
          </w:tcPr>
          <w:p w14:paraId="0A3ECAF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5FD6DA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04E56D3" w14:textId="77777777" w:rsidTr="00606488">
        <w:tc>
          <w:tcPr>
            <w:tcW w:w="2544" w:type="dxa"/>
            <w:tcMar>
              <w:top w:w="45" w:type="dxa"/>
              <w:left w:w="45" w:type="dxa"/>
              <w:bottom w:w="45" w:type="dxa"/>
              <w:right w:w="45" w:type="dxa"/>
            </w:tcMar>
            <w:hideMark/>
          </w:tcPr>
          <w:p w14:paraId="54B0A34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774362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1BFCDE18" w14:textId="77777777" w:rsidTr="00606488">
        <w:tc>
          <w:tcPr>
            <w:tcW w:w="2544" w:type="dxa"/>
            <w:tcMar>
              <w:top w:w="45" w:type="dxa"/>
              <w:left w:w="45" w:type="dxa"/>
              <w:bottom w:w="45" w:type="dxa"/>
              <w:right w:w="45" w:type="dxa"/>
            </w:tcMar>
            <w:hideMark/>
          </w:tcPr>
          <w:p w14:paraId="3865C2A1"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2E87C7F" w14:textId="77777777" w:rsidR="002B4EBE" w:rsidRPr="00DC24FF" w:rsidRDefault="002B4EBE" w:rsidP="00DC24FF">
            <w:pPr>
              <w:spacing w:before="60" w:after="60"/>
              <w:rPr>
                <w:sz w:val="20"/>
                <w:szCs w:val="20"/>
              </w:rPr>
            </w:pPr>
            <w:r w:rsidRPr="00DC24FF">
              <w:rPr>
                <w:sz w:val="20"/>
                <w:szCs w:val="20"/>
              </w:rPr>
              <w:t>Capability</w:t>
            </w:r>
          </w:p>
        </w:tc>
      </w:tr>
    </w:tbl>
    <w:p w14:paraId="4B79AC05" w14:textId="08112DA8" w:rsidR="00920189" w:rsidRDefault="00920189" w:rsidP="00220B53">
      <w:pPr>
        <w:pStyle w:val="ANNEX"/>
        <w:numPr>
          <w:ilvl w:val="0"/>
          <w:numId w:val="3"/>
        </w:numPr>
      </w:pPr>
      <w:r w:rsidRPr="00F02BC7">
        <w:lastRenderedPageBreak/>
        <w:br/>
      </w:r>
      <w:bookmarkStart w:id="135" w:name="_Toc52962395"/>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35"/>
    </w:p>
    <w:p w14:paraId="15C92B03" w14:textId="2398735B"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0C85730E" w:rsidR="00F90523" w:rsidRDefault="00B577B2" w:rsidP="00A10CB4">
      <w:pPr>
        <w:pStyle w:val="a2"/>
      </w:pPr>
      <w:r>
        <w:t>Earth Observations (EO)</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DC24FF" w14:paraId="5676FEAA" w14:textId="77777777" w:rsidTr="000F4699">
        <w:trPr>
          <w:jc w:val="center"/>
        </w:trPr>
        <w:tc>
          <w:tcPr>
            <w:tcW w:w="4082" w:type="dxa"/>
          </w:tcPr>
          <w:p w14:paraId="2E3C2233" w14:textId="77777777" w:rsidR="00F90523" w:rsidRPr="00DC24FF" w:rsidRDefault="00F90523" w:rsidP="00DC24FF">
            <w:pPr>
              <w:spacing w:before="60" w:after="60"/>
              <w:jc w:val="center"/>
              <w:rPr>
                <w:b/>
                <w:bCs/>
                <w:sz w:val="20"/>
                <w:szCs w:val="20"/>
              </w:rPr>
            </w:pPr>
            <w:r w:rsidRPr="00DC24FF">
              <w:rPr>
                <w:b/>
                <w:bCs/>
                <w:sz w:val="20"/>
                <w:szCs w:val="20"/>
              </w:rPr>
              <w:t>O&amp;M</w:t>
            </w:r>
          </w:p>
        </w:tc>
        <w:tc>
          <w:tcPr>
            <w:tcW w:w="2835" w:type="dxa"/>
          </w:tcPr>
          <w:p w14:paraId="53F8BB98" w14:textId="77777777" w:rsidR="00F90523" w:rsidRPr="00DC24FF" w:rsidRDefault="00F90523" w:rsidP="00DC24FF">
            <w:pPr>
              <w:spacing w:before="60" w:after="60"/>
              <w:jc w:val="center"/>
              <w:rPr>
                <w:b/>
                <w:bCs/>
                <w:sz w:val="20"/>
                <w:szCs w:val="20"/>
              </w:rPr>
            </w:pPr>
            <w:r w:rsidRPr="00DC24FF">
              <w:rPr>
                <w:b/>
                <w:bCs/>
                <w:sz w:val="20"/>
                <w:szCs w:val="20"/>
              </w:rPr>
              <w:t>EO</w:t>
            </w:r>
          </w:p>
        </w:tc>
        <w:tc>
          <w:tcPr>
            <w:tcW w:w="2835" w:type="dxa"/>
          </w:tcPr>
          <w:p w14:paraId="0841917C" w14:textId="77777777" w:rsidR="00F90523" w:rsidRPr="00DC24FF" w:rsidRDefault="00F90523" w:rsidP="00DC24FF">
            <w:pPr>
              <w:spacing w:before="60" w:after="60"/>
              <w:jc w:val="center"/>
              <w:rPr>
                <w:b/>
                <w:bCs/>
                <w:sz w:val="20"/>
                <w:szCs w:val="20"/>
              </w:rPr>
            </w:pPr>
            <w:r w:rsidRPr="00DC24FF">
              <w:rPr>
                <w:b/>
                <w:bCs/>
                <w:sz w:val="20"/>
                <w:szCs w:val="20"/>
              </w:rPr>
              <w:t>Example</w:t>
            </w:r>
          </w:p>
        </w:tc>
      </w:tr>
      <w:tr w:rsidR="00F90523" w:rsidRPr="00DC24FF" w14:paraId="40A24E1D" w14:textId="77777777" w:rsidTr="000F4699">
        <w:trPr>
          <w:jc w:val="center"/>
        </w:trPr>
        <w:tc>
          <w:tcPr>
            <w:tcW w:w="4082" w:type="dxa"/>
          </w:tcPr>
          <w:p w14:paraId="2E149793" w14:textId="77777777" w:rsidR="00F90523" w:rsidRPr="00DC24FF" w:rsidRDefault="00F90523" w:rsidP="00DC24FF">
            <w:pPr>
              <w:spacing w:before="60" w:after="60"/>
              <w:rPr>
                <w:sz w:val="20"/>
                <w:szCs w:val="20"/>
              </w:rPr>
            </w:pPr>
            <w:r w:rsidRPr="00DC24FF">
              <w:rPr>
                <w:sz w:val="20"/>
                <w:szCs w:val="20"/>
              </w:rPr>
              <w:t>Observation::result</w:t>
            </w:r>
          </w:p>
        </w:tc>
        <w:tc>
          <w:tcPr>
            <w:tcW w:w="2835" w:type="dxa"/>
          </w:tcPr>
          <w:p w14:paraId="6707B7BE" w14:textId="77777777" w:rsidR="00F90523" w:rsidRPr="00DC24FF" w:rsidRDefault="00F90523" w:rsidP="00DC24FF">
            <w:pPr>
              <w:spacing w:before="60" w:after="60"/>
              <w:rPr>
                <w:sz w:val="20"/>
                <w:szCs w:val="20"/>
              </w:rPr>
            </w:pPr>
            <w:r w:rsidRPr="00DC24FF">
              <w:rPr>
                <w:sz w:val="20"/>
                <w:szCs w:val="20"/>
              </w:rPr>
              <w:t>Observation value, measurement value, observation</w:t>
            </w:r>
          </w:p>
        </w:tc>
        <w:tc>
          <w:tcPr>
            <w:tcW w:w="2835" w:type="dxa"/>
          </w:tcPr>
          <w:p w14:paraId="2E20EFF5" w14:textId="77777777" w:rsidR="00F90523" w:rsidRPr="00DC24FF" w:rsidRDefault="00F90523" w:rsidP="00DC24FF">
            <w:pPr>
              <w:spacing w:before="60" w:after="60"/>
              <w:rPr>
                <w:sz w:val="20"/>
                <w:szCs w:val="20"/>
              </w:rPr>
            </w:pPr>
            <w:r w:rsidRPr="00DC24FF">
              <w:rPr>
                <w:sz w:val="20"/>
                <w:szCs w:val="20"/>
              </w:rPr>
              <w:t>35 µg/m3</w:t>
            </w:r>
          </w:p>
        </w:tc>
      </w:tr>
      <w:tr w:rsidR="00F90523" w:rsidRPr="00DC24FF" w14:paraId="5FDFC108" w14:textId="77777777" w:rsidTr="000F4699">
        <w:trPr>
          <w:jc w:val="center"/>
        </w:trPr>
        <w:tc>
          <w:tcPr>
            <w:tcW w:w="4082" w:type="dxa"/>
          </w:tcPr>
          <w:p w14:paraId="2D9B8CA6" w14:textId="77777777" w:rsidR="00F90523" w:rsidRPr="00DC24FF" w:rsidRDefault="00F90523" w:rsidP="00DC24FF">
            <w:pPr>
              <w:spacing w:before="60" w:after="60"/>
              <w:rPr>
                <w:sz w:val="20"/>
                <w:szCs w:val="20"/>
              </w:rPr>
            </w:pPr>
            <w:r w:rsidRPr="00DC24FF">
              <w:rPr>
                <w:sz w:val="20"/>
                <w:szCs w:val="20"/>
              </w:rPr>
              <w:t>Observation::procedure</w:t>
            </w:r>
          </w:p>
        </w:tc>
        <w:tc>
          <w:tcPr>
            <w:tcW w:w="2835" w:type="dxa"/>
          </w:tcPr>
          <w:p w14:paraId="436F752D" w14:textId="77777777" w:rsidR="00F90523" w:rsidRPr="00DC24FF" w:rsidRDefault="00F90523" w:rsidP="00DC24FF">
            <w:pPr>
              <w:spacing w:before="60" w:after="60"/>
              <w:rPr>
                <w:sz w:val="20"/>
                <w:szCs w:val="20"/>
              </w:rPr>
            </w:pPr>
            <w:r w:rsidRPr="00DC24FF">
              <w:rPr>
                <w:sz w:val="20"/>
                <w:szCs w:val="20"/>
              </w:rPr>
              <w:t>Method, sensor</w:t>
            </w:r>
          </w:p>
        </w:tc>
        <w:tc>
          <w:tcPr>
            <w:tcW w:w="2835" w:type="dxa"/>
          </w:tcPr>
          <w:p w14:paraId="25EF1405" w14:textId="77777777" w:rsidR="00F90523" w:rsidRPr="00DC24FF" w:rsidRDefault="00F90523" w:rsidP="00DC24FF">
            <w:pPr>
              <w:spacing w:before="60" w:after="60"/>
              <w:rPr>
                <w:sz w:val="20"/>
                <w:szCs w:val="20"/>
              </w:rPr>
            </w:pPr>
            <w:r w:rsidRPr="00DC24FF">
              <w:rPr>
                <w:sz w:val="20"/>
                <w:szCs w:val="20"/>
              </w:rPr>
              <w:t>ASTER, U.S. EPA Federal Reference Method for PM 2.5</w:t>
            </w:r>
          </w:p>
        </w:tc>
      </w:tr>
      <w:tr w:rsidR="00F90523" w:rsidRPr="00DC24FF" w14:paraId="5D457E0C" w14:textId="77777777" w:rsidTr="000F4699">
        <w:trPr>
          <w:jc w:val="center"/>
        </w:trPr>
        <w:tc>
          <w:tcPr>
            <w:tcW w:w="4082" w:type="dxa"/>
          </w:tcPr>
          <w:p w14:paraId="25FD391C"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2835" w:type="dxa"/>
          </w:tcPr>
          <w:p w14:paraId="7E849B8B" w14:textId="77777777" w:rsidR="00F90523" w:rsidRPr="00DC24FF" w:rsidRDefault="00F90523" w:rsidP="00DC24FF">
            <w:pPr>
              <w:spacing w:before="60" w:after="60"/>
              <w:rPr>
                <w:sz w:val="20"/>
                <w:szCs w:val="20"/>
              </w:rPr>
            </w:pPr>
            <w:r w:rsidRPr="00DC24FF">
              <w:rPr>
                <w:sz w:val="20"/>
                <w:szCs w:val="20"/>
              </w:rPr>
              <w:t>Parameter, variable</w:t>
            </w:r>
          </w:p>
        </w:tc>
        <w:tc>
          <w:tcPr>
            <w:tcW w:w="2835" w:type="dxa"/>
          </w:tcPr>
          <w:p w14:paraId="4050226D" w14:textId="77777777" w:rsidR="00F90523" w:rsidRPr="00DC24FF" w:rsidRDefault="00F90523" w:rsidP="00DC24FF">
            <w:pPr>
              <w:spacing w:before="60" w:after="60"/>
              <w:rPr>
                <w:sz w:val="20"/>
                <w:szCs w:val="20"/>
              </w:rPr>
            </w:pPr>
            <w:r w:rsidRPr="00DC24FF">
              <w:rPr>
                <w:sz w:val="20"/>
                <w:szCs w:val="20"/>
              </w:rPr>
              <w:t>Reflectance, Particulate Matter 2.5</w:t>
            </w:r>
          </w:p>
        </w:tc>
      </w:tr>
      <w:tr w:rsidR="00F90523" w:rsidRPr="00DC24FF" w14:paraId="36E5B30D" w14:textId="77777777" w:rsidTr="000F4699">
        <w:trPr>
          <w:jc w:val="center"/>
        </w:trPr>
        <w:tc>
          <w:tcPr>
            <w:tcW w:w="4082" w:type="dxa"/>
          </w:tcPr>
          <w:p w14:paraId="4E017304"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2835" w:type="dxa"/>
          </w:tcPr>
          <w:p w14:paraId="28A6466F" w14:textId="77777777" w:rsidR="00F90523" w:rsidRPr="00DC24FF" w:rsidRDefault="00F90523" w:rsidP="00DC24FF">
            <w:pPr>
              <w:spacing w:before="60" w:after="60"/>
              <w:rPr>
                <w:sz w:val="20"/>
                <w:szCs w:val="20"/>
              </w:rPr>
            </w:pPr>
            <w:r w:rsidRPr="00DC24FF">
              <w:rPr>
                <w:sz w:val="20"/>
                <w:szCs w:val="20"/>
              </w:rPr>
              <w:t>2-D swath or scene</w:t>
            </w:r>
          </w:p>
        </w:tc>
        <w:tc>
          <w:tcPr>
            <w:tcW w:w="2835" w:type="dxa"/>
          </w:tcPr>
          <w:p w14:paraId="0DE8CBF8"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23844298" w14:textId="77777777" w:rsidTr="000F4699">
        <w:trPr>
          <w:jc w:val="center"/>
        </w:trPr>
        <w:tc>
          <w:tcPr>
            <w:tcW w:w="4082" w:type="dxa"/>
          </w:tcPr>
          <w:p w14:paraId="2512B7EA" w14:textId="77777777" w:rsidR="00F90523" w:rsidRPr="00DC24FF" w:rsidRDefault="00F90523" w:rsidP="00DC24FF">
            <w:pPr>
              <w:spacing w:before="60" w:after="60"/>
              <w:rPr>
                <w:sz w:val="20"/>
                <w:szCs w:val="20"/>
              </w:rPr>
            </w:pPr>
            <w:proofErr w:type="spellStart"/>
            <w:r w:rsidRPr="00DC24FF">
              <w:rPr>
                <w:sz w:val="20"/>
                <w:szCs w:val="20"/>
              </w:rPr>
              <w:t>SpatialSample:sampledFeature</w:t>
            </w:r>
            <w:proofErr w:type="spellEnd"/>
          </w:p>
        </w:tc>
        <w:tc>
          <w:tcPr>
            <w:tcW w:w="2835" w:type="dxa"/>
          </w:tcPr>
          <w:p w14:paraId="5A265CB4"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0CBF5749"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5A2CB798" w14:textId="77777777" w:rsidTr="000F4699">
        <w:trPr>
          <w:jc w:val="center"/>
        </w:trPr>
        <w:tc>
          <w:tcPr>
            <w:tcW w:w="4082" w:type="dxa"/>
          </w:tcPr>
          <w:p w14:paraId="23FB881A"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2835" w:type="dxa"/>
          </w:tcPr>
          <w:p w14:paraId="03A120D8"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5775B850"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326FAC98" w14:textId="77777777" w:rsidTr="000F4699">
        <w:trPr>
          <w:jc w:val="center"/>
        </w:trPr>
        <w:tc>
          <w:tcPr>
            <w:tcW w:w="4082" w:type="dxa"/>
          </w:tcPr>
          <w:p w14:paraId="008C1698"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2835" w:type="dxa"/>
          </w:tcPr>
          <w:p w14:paraId="194B6691" w14:textId="77777777" w:rsidR="00F90523" w:rsidRPr="00DC24FF" w:rsidRDefault="00F90523" w:rsidP="00DC24FF">
            <w:pPr>
              <w:spacing w:before="60" w:after="60"/>
              <w:rPr>
                <w:sz w:val="20"/>
                <w:szCs w:val="20"/>
              </w:rPr>
            </w:pPr>
            <w:r w:rsidRPr="00DC24FF">
              <w:rPr>
                <w:sz w:val="20"/>
                <w:szCs w:val="20"/>
              </w:rPr>
              <w:t>3-D sampling space</w:t>
            </w:r>
          </w:p>
        </w:tc>
        <w:tc>
          <w:tcPr>
            <w:tcW w:w="2835" w:type="dxa"/>
          </w:tcPr>
          <w:p w14:paraId="7CAA75A1"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67827332" w14:textId="77777777" w:rsidTr="000F4699">
        <w:trPr>
          <w:jc w:val="center"/>
        </w:trPr>
        <w:tc>
          <w:tcPr>
            <w:tcW w:w="4082" w:type="dxa"/>
          </w:tcPr>
          <w:p w14:paraId="013D1246" w14:textId="77777777" w:rsidR="00F90523" w:rsidRPr="00DC24FF" w:rsidRDefault="00F90523" w:rsidP="00DC24FF">
            <w:pPr>
              <w:spacing w:before="60" w:after="60"/>
              <w:rPr>
                <w:sz w:val="20"/>
                <w:szCs w:val="20"/>
              </w:rPr>
            </w:pPr>
            <w:proofErr w:type="spellStart"/>
            <w:r w:rsidRPr="00DC24FF">
              <w:rPr>
                <w:sz w:val="20"/>
                <w:szCs w:val="20"/>
              </w:rPr>
              <w:t>SpatialSample</w:t>
            </w:r>
            <w:proofErr w:type="spellEnd"/>
            <w:r w:rsidRPr="00DC24FF">
              <w:rPr>
                <w:sz w:val="20"/>
                <w:szCs w:val="20"/>
              </w:rPr>
              <w:t>::</w:t>
            </w:r>
            <w:proofErr w:type="spellStart"/>
            <w:r w:rsidRPr="00DC24FF">
              <w:rPr>
                <w:sz w:val="20"/>
                <w:szCs w:val="20"/>
              </w:rPr>
              <w:t>sampledFeature</w:t>
            </w:r>
            <w:proofErr w:type="spellEnd"/>
          </w:p>
        </w:tc>
        <w:tc>
          <w:tcPr>
            <w:tcW w:w="2835" w:type="dxa"/>
          </w:tcPr>
          <w:p w14:paraId="1EF2ACBF"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5ED9E065" w14:textId="77777777" w:rsidR="00F90523" w:rsidRPr="00DC24FF" w:rsidRDefault="00F90523" w:rsidP="00DC24FF">
            <w:pPr>
              <w:spacing w:before="60" w:after="60"/>
              <w:rPr>
                <w:sz w:val="20"/>
                <w:szCs w:val="20"/>
              </w:rPr>
            </w:pPr>
            <w:r w:rsidRPr="00DC24FF">
              <w:rPr>
                <w:sz w:val="20"/>
                <w:szCs w:val="20"/>
              </w:rPr>
              <w:t>Troposphere</w:t>
            </w:r>
          </w:p>
        </w:tc>
      </w:tr>
      <w:tr w:rsidR="00F90523" w:rsidRPr="00DC24FF" w14:paraId="3D64E6C0" w14:textId="77777777" w:rsidTr="000F4699">
        <w:trPr>
          <w:jc w:val="center"/>
        </w:trPr>
        <w:tc>
          <w:tcPr>
            <w:tcW w:w="4082" w:type="dxa"/>
          </w:tcPr>
          <w:p w14:paraId="128A27EC" w14:textId="77777777" w:rsidR="00F90523" w:rsidRPr="00DC24FF" w:rsidRDefault="00F90523"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2835" w:type="dxa"/>
          </w:tcPr>
          <w:p w14:paraId="592A4BA5"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46A4DAA6" w14:textId="77777777" w:rsidR="00F90523" w:rsidRPr="00DC24FF" w:rsidRDefault="00F90523" w:rsidP="00DC24FF">
            <w:pPr>
              <w:spacing w:before="60" w:after="60"/>
              <w:rPr>
                <w:sz w:val="20"/>
                <w:szCs w:val="20"/>
              </w:rPr>
            </w:pPr>
            <w:r w:rsidRPr="00DC24FF">
              <w:rPr>
                <w:sz w:val="20"/>
                <w:szCs w:val="20"/>
              </w:rPr>
              <w:t>Troposphere</w:t>
            </w:r>
          </w:p>
        </w:tc>
      </w:tr>
    </w:tbl>
    <w:p w14:paraId="5485DB55" w14:textId="587C1C12" w:rsidR="00F90523" w:rsidRPr="00F90523" w:rsidRDefault="00B577B2" w:rsidP="00606488">
      <w:pPr>
        <w:pStyle w:val="a2"/>
        <w:keepNext w:val="0"/>
        <w:pageBreakBefore/>
      </w:pPr>
      <w:r>
        <w:lastRenderedPageBreak/>
        <w:t>Metrology</w:t>
      </w: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DC24FF" w14:paraId="624495A4" w14:textId="77777777" w:rsidTr="000F4699">
        <w:trPr>
          <w:jc w:val="center"/>
        </w:trPr>
        <w:tc>
          <w:tcPr>
            <w:tcW w:w="3402" w:type="dxa"/>
          </w:tcPr>
          <w:p w14:paraId="17A8FC98"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2948" w:type="dxa"/>
          </w:tcPr>
          <w:p w14:paraId="48EF1EAC" w14:textId="77777777" w:rsidR="009876F9" w:rsidRPr="00DC24FF" w:rsidRDefault="009876F9" w:rsidP="00DC24FF">
            <w:pPr>
              <w:spacing w:before="60" w:after="60"/>
              <w:jc w:val="center"/>
              <w:rPr>
                <w:b/>
                <w:bCs/>
                <w:sz w:val="20"/>
                <w:szCs w:val="20"/>
              </w:rPr>
            </w:pPr>
            <w:r w:rsidRPr="00DC24FF">
              <w:rPr>
                <w:b/>
                <w:bCs/>
                <w:sz w:val="20"/>
                <w:szCs w:val="20"/>
              </w:rPr>
              <w:t>Metrology</w:t>
            </w:r>
          </w:p>
        </w:tc>
        <w:tc>
          <w:tcPr>
            <w:tcW w:w="3402" w:type="dxa"/>
          </w:tcPr>
          <w:p w14:paraId="187882F4" w14:textId="77777777" w:rsidR="009876F9" w:rsidRPr="00DC24FF" w:rsidRDefault="009876F9" w:rsidP="00DC24FF">
            <w:pPr>
              <w:spacing w:before="60" w:after="60"/>
              <w:jc w:val="center"/>
              <w:rPr>
                <w:b/>
                <w:bCs/>
                <w:sz w:val="20"/>
                <w:szCs w:val="20"/>
              </w:rPr>
            </w:pPr>
            <w:r w:rsidRPr="00DC24FF">
              <w:rPr>
                <w:b/>
                <w:bCs/>
                <w:sz w:val="20"/>
                <w:szCs w:val="20"/>
              </w:rPr>
              <w:t>Example: mass measurement</w:t>
            </w:r>
          </w:p>
        </w:tc>
      </w:tr>
      <w:tr w:rsidR="009876F9" w:rsidRPr="00DC24FF" w14:paraId="2D086100" w14:textId="77777777" w:rsidTr="000F4699">
        <w:trPr>
          <w:jc w:val="center"/>
        </w:trPr>
        <w:tc>
          <w:tcPr>
            <w:tcW w:w="3402" w:type="dxa"/>
          </w:tcPr>
          <w:p w14:paraId="7C2DADF5" w14:textId="77777777" w:rsidR="009876F9" w:rsidRPr="00DC24FF" w:rsidRDefault="009876F9" w:rsidP="00DC24FF">
            <w:pPr>
              <w:spacing w:before="60" w:after="60"/>
              <w:rPr>
                <w:sz w:val="20"/>
                <w:szCs w:val="20"/>
              </w:rPr>
            </w:pPr>
            <w:r w:rsidRPr="00DC24FF">
              <w:rPr>
                <w:sz w:val="20"/>
                <w:szCs w:val="20"/>
              </w:rPr>
              <w:t>Observation::result</w:t>
            </w:r>
          </w:p>
        </w:tc>
        <w:tc>
          <w:tcPr>
            <w:tcW w:w="2948" w:type="dxa"/>
          </w:tcPr>
          <w:p w14:paraId="7F779A18" w14:textId="77777777" w:rsidR="009876F9" w:rsidRPr="00DC24FF" w:rsidRDefault="009876F9" w:rsidP="00DC24FF">
            <w:pPr>
              <w:spacing w:before="60" w:after="60"/>
              <w:rPr>
                <w:sz w:val="20"/>
                <w:szCs w:val="20"/>
              </w:rPr>
            </w:pPr>
            <w:r w:rsidRPr="00DC24FF">
              <w:rPr>
                <w:sz w:val="20"/>
                <w:szCs w:val="20"/>
              </w:rPr>
              <w:t>Value</w:t>
            </w:r>
          </w:p>
        </w:tc>
        <w:tc>
          <w:tcPr>
            <w:tcW w:w="3402" w:type="dxa"/>
          </w:tcPr>
          <w:p w14:paraId="2A5F81EE" w14:textId="77777777" w:rsidR="009876F9" w:rsidRPr="00DC24FF" w:rsidRDefault="009876F9" w:rsidP="00DC24FF">
            <w:pPr>
              <w:spacing w:before="60" w:after="60"/>
              <w:rPr>
                <w:sz w:val="20"/>
                <w:szCs w:val="20"/>
              </w:rPr>
            </w:pPr>
            <w:r w:rsidRPr="00DC24FF">
              <w:rPr>
                <w:sz w:val="20"/>
                <w:szCs w:val="20"/>
              </w:rPr>
              <w:t>35 mg</w:t>
            </w:r>
          </w:p>
        </w:tc>
      </w:tr>
      <w:tr w:rsidR="009876F9" w:rsidRPr="00DC24FF" w14:paraId="30EE5C16" w14:textId="77777777" w:rsidTr="000F4699">
        <w:trPr>
          <w:jc w:val="center"/>
        </w:trPr>
        <w:tc>
          <w:tcPr>
            <w:tcW w:w="3402" w:type="dxa"/>
          </w:tcPr>
          <w:p w14:paraId="357E192A" w14:textId="77777777" w:rsidR="009876F9" w:rsidRPr="00DC24FF" w:rsidRDefault="009876F9" w:rsidP="00DC24FF">
            <w:pPr>
              <w:spacing w:before="60" w:after="60"/>
              <w:rPr>
                <w:sz w:val="20"/>
                <w:szCs w:val="20"/>
              </w:rPr>
            </w:pPr>
            <w:r w:rsidRPr="00DC24FF">
              <w:rPr>
                <w:sz w:val="20"/>
                <w:szCs w:val="20"/>
              </w:rPr>
              <w:t>Observation::procedure</w:t>
            </w:r>
          </w:p>
        </w:tc>
        <w:tc>
          <w:tcPr>
            <w:tcW w:w="2948" w:type="dxa"/>
          </w:tcPr>
          <w:p w14:paraId="419823C5" w14:textId="77777777" w:rsidR="009876F9" w:rsidRPr="00DC24FF" w:rsidRDefault="009876F9" w:rsidP="00DC24FF">
            <w:pPr>
              <w:spacing w:before="60" w:after="60"/>
              <w:rPr>
                <w:sz w:val="20"/>
                <w:szCs w:val="20"/>
              </w:rPr>
            </w:pPr>
            <w:r w:rsidRPr="00DC24FF">
              <w:rPr>
                <w:sz w:val="20"/>
                <w:szCs w:val="20"/>
              </w:rPr>
              <w:t>Instrument</w:t>
            </w:r>
          </w:p>
        </w:tc>
        <w:tc>
          <w:tcPr>
            <w:tcW w:w="3402" w:type="dxa"/>
          </w:tcPr>
          <w:p w14:paraId="04A1094C" w14:textId="77777777" w:rsidR="009876F9" w:rsidRPr="00DC24FF" w:rsidRDefault="009876F9" w:rsidP="00DC24FF">
            <w:pPr>
              <w:spacing w:before="60" w:after="60"/>
              <w:rPr>
                <w:sz w:val="20"/>
                <w:szCs w:val="20"/>
              </w:rPr>
            </w:pPr>
            <w:r w:rsidRPr="00DC24FF">
              <w:rPr>
                <w:sz w:val="20"/>
                <w:szCs w:val="20"/>
              </w:rPr>
              <w:t>Balance</w:t>
            </w:r>
          </w:p>
        </w:tc>
      </w:tr>
      <w:tr w:rsidR="009876F9" w:rsidRPr="00DC24FF" w14:paraId="17BA56A9" w14:textId="77777777" w:rsidTr="000F4699">
        <w:trPr>
          <w:jc w:val="center"/>
        </w:trPr>
        <w:tc>
          <w:tcPr>
            <w:tcW w:w="3402" w:type="dxa"/>
          </w:tcPr>
          <w:p w14:paraId="434F89AA"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2948" w:type="dxa"/>
          </w:tcPr>
          <w:p w14:paraId="5D611825" w14:textId="77777777" w:rsidR="009876F9" w:rsidRPr="00DC24FF" w:rsidRDefault="009876F9" w:rsidP="00DC24FF">
            <w:pPr>
              <w:spacing w:before="60" w:after="60"/>
              <w:rPr>
                <w:sz w:val="20"/>
                <w:szCs w:val="20"/>
              </w:rPr>
            </w:pPr>
            <w:r w:rsidRPr="00DC24FF">
              <w:rPr>
                <w:sz w:val="20"/>
                <w:szCs w:val="20"/>
              </w:rPr>
              <w:t>Measurand</w:t>
            </w:r>
          </w:p>
        </w:tc>
        <w:tc>
          <w:tcPr>
            <w:tcW w:w="3402" w:type="dxa"/>
          </w:tcPr>
          <w:p w14:paraId="70E83807" w14:textId="77777777" w:rsidR="009876F9" w:rsidRPr="00DC24FF" w:rsidRDefault="009876F9" w:rsidP="00DC24FF">
            <w:pPr>
              <w:spacing w:before="60" w:after="60"/>
              <w:rPr>
                <w:sz w:val="20"/>
                <w:szCs w:val="20"/>
              </w:rPr>
            </w:pPr>
            <w:r w:rsidRPr="00DC24FF">
              <w:rPr>
                <w:sz w:val="20"/>
                <w:szCs w:val="20"/>
              </w:rPr>
              <w:t>Mass</w:t>
            </w:r>
          </w:p>
        </w:tc>
      </w:tr>
    </w:tbl>
    <w:p w14:paraId="3309F311" w14:textId="2397FFAC" w:rsidR="00B577B2" w:rsidRPr="00B577B2" w:rsidRDefault="00B577B2" w:rsidP="00A10CB4">
      <w:pPr>
        <w:pStyle w:val="a2"/>
      </w:pPr>
      <w:r w:rsidRPr="00B577B2">
        <w:t>Earth science simulations</w:t>
      </w: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DC24FF" w14:paraId="3DFDF8DD" w14:textId="77777777" w:rsidTr="00847459">
        <w:trPr>
          <w:jc w:val="center"/>
        </w:trPr>
        <w:tc>
          <w:tcPr>
            <w:tcW w:w="5669" w:type="dxa"/>
          </w:tcPr>
          <w:p w14:paraId="6FE28CD7"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4104" w:type="dxa"/>
          </w:tcPr>
          <w:p w14:paraId="61420D1D" w14:textId="77777777" w:rsidR="009876F9" w:rsidRPr="00DC24FF" w:rsidRDefault="009876F9" w:rsidP="00DC24FF">
            <w:pPr>
              <w:spacing w:before="60" w:after="60"/>
              <w:jc w:val="center"/>
              <w:rPr>
                <w:b/>
                <w:bCs/>
                <w:sz w:val="20"/>
                <w:szCs w:val="20"/>
              </w:rPr>
            </w:pPr>
            <w:r w:rsidRPr="00DC24FF">
              <w:rPr>
                <w:b/>
                <w:bCs/>
                <w:sz w:val="20"/>
                <w:szCs w:val="20"/>
              </w:rPr>
              <w:t>Earth science</w:t>
            </w:r>
          </w:p>
        </w:tc>
      </w:tr>
      <w:tr w:rsidR="009876F9" w:rsidRPr="00DC24FF" w14:paraId="3DCE38F9" w14:textId="77777777" w:rsidTr="00847459">
        <w:trPr>
          <w:jc w:val="center"/>
        </w:trPr>
        <w:tc>
          <w:tcPr>
            <w:tcW w:w="5669" w:type="dxa"/>
          </w:tcPr>
          <w:p w14:paraId="5340FC44" w14:textId="77777777" w:rsidR="009876F9" w:rsidRPr="00DC24FF" w:rsidRDefault="009876F9" w:rsidP="00DC24FF">
            <w:pPr>
              <w:spacing w:before="60" w:after="60"/>
              <w:rPr>
                <w:sz w:val="20"/>
                <w:szCs w:val="20"/>
              </w:rPr>
            </w:pPr>
            <w:r w:rsidRPr="00DC24FF">
              <w:rPr>
                <w:sz w:val="20"/>
                <w:szCs w:val="20"/>
              </w:rPr>
              <w:t>Observation::result</w:t>
            </w:r>
          </w:p>
        </w:tc>
        <w:tc>
          <w:tcPr>
            <w:tcW w:w="4104" w:type="dxa"/>
          </w:tcPr>
          <w:p w14:paraId="7F1AAF91" w14:textId="77777777" w:rsidR="009876F9" w:rsidRPr="00DC24FF" w:rsidRDefault="009876F9" w:rsidP="00DC24FF">
            <w:pPr>
              <w:spacing w:before="60" w:after="60"/>
              <w:rPr>
                <w:sz w:val="20"/>
                <w:szCs w:val="20"/>
              </w:rPr>
            </w:pPr>
            <w:r w:rsidRPr="00DC24FF">
              <w:rPr>
                <w:sz w:val="20"/>
                <w:szCs w:val="20"/>
              </w:rPr>
              <w:t>A model or field</w:t>
            </w:r>
          </w:p>
        </w:tc>
      </w:tr>
      <w:tr w:rsidR="009876F9" w:rsidRPr="00DC24FF" w14:paraId="5C54206C" w14:textId="77777777" w:rsidTr="00847459">
        <w:trPr>
          <w:jc w:val="center"/>
        </w:trPr>
        <w:tc>
          <w:tcPr>
            <w:tcW w:w="5669" w:type="dxa"/>
          </w:tcPr>
          <w:p w14:paraId="2B6C867E"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observedProperty</w:t>
            </w:r>
            <w:proofErr w:type="spellEnd"/>
          </w:p>
        </w:tc>
        <w:tc>
          <w:tcPr>
            <w:tcW w:w="4104" w:type="dxa"/>
          </w:tcPr>
          <w:p w14:paraId="7D706809" w14:textId="77777777" w:rsidR="009876F9" w:rsidRPr="00DC24FF" w:rsidRDefault="009876F9" w:rsidP="00DC24FF">
            <w:pPr>
              <w:spacing w:before="60" w:after="60"/>
              <w:rPr>
                <w:sz w:val="20"/>
                <w:szCs w:val="20"/>
              </w:rPr>
            </w:pPr>
            <w:r w:rsidRPr="00DC24FF">
              <w:rPr>
                <w:sz w:val="20"/>
                <w:szCs w:val="20"/>
              </w:rPr>
              <w:t>Variable, parameter</w:t>
            </w:r>
          </w:p>
        </w:tc>
      </w:tr>
      <w:tr w:rsidR="009876F9" w:rsidRPr="00DC24FF" w14:paraId="60CD7204" w14:textId="77777777" w:rsidTr="00847459">
        <w:trPr>
          <w:jc w:val="center"/>
        </w:trPr>
        <w:tc>
          <w:tcPr>
            <w:tcW w:w="5669" w:type="dxa"/>
          </w:tcPr>
          <w:p w14:paraId="226CB284"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proximateFeatureofInterest:SpatialSample</w:t>
            </w:r>
            <w:proofErr w:type="spellEnd"/>
          </w:p>
        </w:tc>
        <w:tc>
          <w:tcPr>
            <w:tcW w:w="4104" w:type="dxa"/>
          </w:tcPr>
          <w:p w14:paraId="3F093F48" w14:textId="77777777" w:rsidR="009876F9" w:rsidRPr="00DC24FF" w:rsidRDefault="009876F9" w:rsidP="00DC24FF">
            <w:pPr>
              <w:spacing w:before="60" w:after="60"/>
              <w:rPr>
                <w:sz w:val="20"/>
                <w:szCs w:val="20"/>
              </w:rPr>
            </w:pPr>
            <w:r w:rsidRPr="00DC24FF">
              <w:rPr>
                <w:sz w:val="20"/>
                <w:szCs w:val="20"/>
              </w:rPr>
              <w:t>Section, swath, volume, grid</w:t>
            </w:r>
          </w:p>
        </w:tc>
      </w:tr>
      <w:tr w:rsidR="009876F9" w:rsidRPr="00DC24FF" w14:paraId="685D5DCE" w14:textId="77777777" w:rsidTr="00847459">
        <w:trPr>
          <w:jc w:val="center"/>
        </w:trPr>
        <w:tc>
          <w:tcPr>
            <w:tcW w:w="5669" w:type="dxa"/>
          </w:tcPr>
          <w:p w14:paraId="449BDA85" w14:textId="77777777" w:rsidR="009876F9" w:rsidRPr="00DC24FF" w:rsidRDefault="009876F9" w:rsidP="00DC24FF">
            <w:pPr>
              <w:spacing w:before="60" w:after="60"/>
              <w:rPr>
                <w:sz w:val="20"/>
                <w:szCs w:val="20"/>
              </w:rPr>
            </w:pPr>
            <w:r w:rsidRPr="00DC24FF">
              <w:rPr>
                <w:sz w:val="20"/>
                <w:szCs w:val="20"/>
              </w:rPr>
              <w:t xml:space="preserve">Observation::proximateFeatureofInterest:SpatialSample::sampledFeature </w:t>
            </w:r>
          </w:p>
        </w:tc>
        <w:tc>
          <w:tcPr>
            <w:tcW w:w="4104" w:type="dxa"/>
          </w:tcPr>
          <w:p w14:paraId="2A1AFCB4"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555D3BE6" w14:textId="77777777" w:rsidTr="00847459">
        <w:trPr>
          <w:jc w:val="center"/>
        </w:trPr>
        <w:tc>
          <w:tcPr>
            <w:tcW w:w="5669" w:type="dxa"/>
          </w:tcPr>
          <w:p w14:paraId="60E48E90"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ultimateFeatureofInterest</w:t>
            </w:r>
            <w:proofErr w:type="spellEnd"/>
          </w:p>
        </w:tc>
        <w:tc>
          <w:tcPr>
            <w:tcW w:w="4104" w:type="dxa"/>
          </w:tcPr>
          <w:p w14:paraId="3B3E0547"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156E0227" w14:textId="77777777" w:rsidTr="00847459">
        <w:trPr>
          <w:jc w:val="center"/>
        </w:trPr>
        <w:tc>
          <w:tcPr>
            <w:tcW w:w="5669" w:type="dxa"/>
          </w:tcPr>
          <w:p w14:paraId="74CFCEDA" w14:textId="77777777" w:rsidR="009876F9" w:rsidRPr="00DC24FF" w:rsidRDefault="009876F9" w:rsidP="00DC24FF">
            <w:pPr>
              <w:spacing w:before="60" w:after="60"/>
              <w:rPr>
                <w:sz w:val="20"/>
                <w:szCs w:val="20"/>
              </w:rPr>
            </w:pPr>
            <w:r w:rsidRPr="00DC24FF">
              <w:rPr>
                <w:sz w:val="20"/>
                <w:szCs w:val="20"/>
              </w:rPr>
              <w:t>Observation::procedure</w:t>
            </w:r>
          </w:p>
        </w:tc>
        <w:tc>
          <w:tcPr>
            <w:tcW w:w="4104" w:type="dxa"/>
          </w:tcPr>
          <w:p w14:paraId="633F7B67" w14:textId="77777777" w:rsidR="009876F9" w:rsidRPr="00DC24FF" w:rsidRDefault="009876F9" w:rsidP="00DC24FF">
            <w:pPr>
              <w:spacing w:before="60" w:after="60"/>
              <w:rPr>
                <w:sz w:val="20"/>
                <w:szCs w:val="20"/>
              </w:rPr>
            </w:pPr>
            <w:r w:rsidRPr="00DC24FF">
              <w:rPr>
                <w:sz w:val="20"/>
                <w:szCs w:val="20"/>
              </w:rPr>
              <w:t>Earth process simulator</w:t>
            </w:r>
          </w:p>
        </w:tc>
      </w:tr>
      <w:tr w:rsidR="009876F9" w:rsidRPr="00DC24FF" w14:paraId="1505FFA8" w14:textId="77777777" w:rsidTr="00847459">
        <w:trPr>
          <w:jc w:val="center"/>
        </w:trPr>
        <w:tc>
          <w:tcPr>
            <w:tcW w:w="5669" w:type="dxa"/>
          </w:tcPr>
          <w:p w14:paraId="38553C94"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phenomenonTime</w:t>
            </w:r>
            <w:proofErr w:type="spellEnd"/>
          </w:p>
        </w:tc>
        <w:tc>
          <w:tcPr>
            <w:tcW w:w="4104" w:type="dxa"/>
          </w:tcPr>
          <w:p w14:paraId="3901CC43" w14:textId="77777777" w:rsidR="009876F9" w:rsidRPr="00DC24FF" w:rsidRDefault="009876F9" w:rsidP="00DC24FF">
            <w:pPr>
              <w:spacing w:before="60" w:after="60"/>
              <w:rPr>
                <w:sz w:val="20"/>
                <w:szCs w:val="20"/>
              </w:rPr>
            </w:pPr>
            <w:r w:rsidRPr="00DC24FF">
              <w:rPr>
                <w:sz w:val="20"/>
                <w:szCs w:val="20"/>
              </w:rPr>
              <w:t>Future date (forecasts), past date (hindcasts)</w:t>
            </w:r>
          </w:p>
        </w:tc>
      </w:tr>
      <w:tr w:rsidR="009876F9" w:rsidRPr="00DC24FF" w14:paraId="2642FB15" w14:textId="77777777" w:rsidTr="00847459">
        <w:trPr>
          <w:jc w:val="center"/>
        </w:trPr>
        <w:tc>
          <w:tcPr>
            <w:tcW w:w="5669" w:type="dxa"/>
          </w:tcPr>
          <w:p w14:paraId="222D974A"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resultTime</w:t>
            </w:r>
            <w:proofErr w:type="spellEnd"/>
          </w:p>
        </w:tc>
        <w:tc>
          <w:tcPr>
            <w:tcW w:w="4104" w:type="dxa"/>
          </w:tcPr>
          <w:p w14:paraId="4A11C1C2" w14:textId="77777777" w:rsidR="009876F9" w:rsidRPr="00DC24FF" w:rsidRDefault="009876F9" w:rsidP="00DC24FF">
            <w:pPr>
              <w:spacing w:before="60" w:after="60"/>
              <w:rPr>
                <w:sz w:val="20"/>
                <w:szCs w:val="20"/>
              </w:rPr>
            </w:pPr>
            <w:r w:rsidRPr="00DC24FF">
              <w:rPr>
                <w:sz w:val="20"/>
                <w:szCs w:val="20"/>
              </w:rPr>
              <w:t>Simulator execution date</w:t>
            </w:r>
          </w:p>
        </w:tc>
      </w:tr>
      <w:tr w:rsidR="009876F9" w:rsidRPr="00DC24FF" w14:paraId="7BE32BBA" w14:textId="77777777" w:rsidTr="00847459">
        <w:trPr>
          <w:jc w:val="center"/>
        </w:trPr>
        <w:tc>
          <w:tcPr>
            <w:tcW w:w="5669" w:type="dxa"/>
          </w:tcPr>
          <w:p w14:paraId="72A712AB" w14:textId="77777777" w:rsidR="009876F9" w:rsidRPr="00DC24FF" w:rsidRDefault="009876F9" w:rsidP="00DC24FF">
            <w:pPr>
              <w:spacing w:before="60" w:after="60"/>
              <w:rPr>
                <w:sz w:val="20"/>
                <w:szCs w:val="20"/>
              </w:rPr>
            </w:pPr>
            <w:r w:rsidRPr="00DC24FF">
              <w:rPr>
                <w:sz w:val="20"/>
                <w:szCs w:val="20"/>
              </w:rPr>
              <w:t>Observation::</w:t>
            </w:r>
            <w:proofErr w:type="spellStart"/>
            <w:r w:rsidRPr="00DC24FF">
              <w:rPr>
                <w:sz w:val="20"/>
                <w:szCs w:val="20"/>
              </w:rPr>
              <w:t>validTime</w:t>
            </w:r>
            <w:proofErr w:type="spellEnd"/>
          </w:p>
        </w:tc>
        <w:tc>
          <w:tcPr>
            <w:tcW w:w="4104" w:type="dxa"/>
          </w:tcPr>
          <w:p w14:paraId="0E841340" w14:textId="77777777" w:rsidR="009876F9" w:rsidRPr="00DC24FF" w:rsidRDefault="009876F9" w:rsidP="00DC24FF">
            <w:pPr>
              <w:spacing w:before="60" w:after="60"/>
              <w:rPr>
                <w:sz w:val="20"/>
                <w:szCs w:val="20"/>
              </w:rPr>
            </w:pPr>
            <w:r w:rsidRPr="00DC24FF">
              <w:rPr>
                <w:sz w:val="20"/>
                <w:szCs w:val="20"/>
              </w:rPr>
              <w:t>Period when result is intended to be used</w:t>
            </w:r>
          </w:p>
        </w:tc>
      </w:tr>
    </w:tbl>
    <w:p w14:paraId="458FD63C" w14:textId="59E222A3" w:rsidR="00B577B2" w:rsidRPr="009876F9" w:rsidRDefault="00B577B2" w:rsidP="00A10CB4">
      <w:pPr>
        <w:pStyle w:val="a2"/>
      </w:pPr>
      <w:r w:rsidRPr="00B577B2">
        <w:t>Assay/Chemistry</w:t>
      </w: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2"/>
        <w:gridCol w:w="4111"/>
      </w:tblGrid>
      <w:tr w:rsidR="00BB6BDA" w:rsidRPr="00847459" w14:paraId="656480A8" w14:textId="77777777" w:rsidTr="00847459">
        <w:trPr>
          <w:jc w:val="center"/>
        </w:trPr>
        <w:tc>
          <w:tcPr>
            <w:tcW w:w="5662" w:type="dxa"/>
          </w:tcPr>
          <w:p w14:paraId="4DBFE4E9" w14:textId="77777777" w:rsidR="00BB6BDA" w:rsidRPr="00847459" w:rsidRDefault="00BB6BDA" w:rsidP="00606488">
            <w:pPr>
              <w:spacing w:before="60" w:after="60"/>
              <w:jc w:val="center"/>
              <w:rPr>
                <w:b/>
                <w:bCs/>
                <w:sz w:val="20"/>
                <w:szCs w:val="20"/>
              </w:rPr>
            </w:pPr>
            <w:r w:rsidRPr="00847459">
              <w:rPr>
                <w:b/>
                <w:bCs/>
                <w:sz w:val="20"/>
                <w:szCs w:val="20"/>
              </w:rPr>
              <w:t>O&amp;M</w:t>
            </w:r>
          </w:p>
        </w:tc>
        <w:tc>
          <w:tcPr>
            <w:tcW w:w="4111" w:type="dxa"/>
          </w:tcPr>
          <w:p w14:paraId="55BD975C" w14:textId="77777777" w:rsidR="00BB6BDA" w:rsidRPr="00847459" w:rsidRDefault="00BB6BDA" w:rsidP="00606488">
            <w:pPr>
              <w:spacing w:before="60" w:after="60"/>
              <w:jc w:val="center"/>
              <w:rPr>
                <w:b/>
                <w:bCs/>
                <w:sz w:val="20"/>
                <w:szCs w:val="20"/>
              </w:rPr>
            </w:pPr>
            <w:r w:rsidRPr="00847459">
              <w:rPr>
                <w:b/>
                <w:bCs/>
                <w:sz w:val="20"/>
                <w:szCs w:val="20"/>
              </w:rPr>
              <w:t>Geochemistry</w:t>
            </w:r>
          </w:p>
        </w:tc>
      </w:tr>
      <w:tr w:rsidR="00BB6BDA" w:rsidRPr="00847459" w14:paraId="728B1165" w14:textId="77777777" w:rsidTr="00847459">
        <w:trPr>
          <w:jc w:val="center"/>
        </w:trPr>
        <w:tc>
          <w:tcPr>
            <w:tcW w:w="5662" w:type="dxa"/>
          </w:tcPr>
          <w:p w14:paraId="5BA89DDF"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proximateFeatureOfInterest:MaterialSample</w:t>
            </w:r>
            <w:proofErr w:type="spellEnd"/>
          </w:p>
        </w:tc>
        <w:tc>
          <w:tcPr>
            <w:tcW w:w="4111" w:type="dxa"/>
          </w:tcPr>
          <w:p w14:paraId="6EBD62FA" w14:textId="77777777" w:rsidR="00BB6BDA" w:rsidRPr="00847459" w:rsidRDefault="00BB6BDA" w:rsidP="00847459">
            <w:pPr>
              <w:spacing w:before="60" w:after="60"/>
              <w:rPr>
                <w:sz w:val="20"/>
                <w:szCs w:val="20"/>
              </w:rPr>
            </w:pPr>
            <w:r w:rsidRPr="00847459">
              <w:rPr>
                <w:sz w:val="20"/>
                <w:szCs w:val="20"/>
              </w:rPr>
              <w:t>Sample</w:t>
            </w:r>
          </w:p>
        </w:tc>
      </w:tr>
      <w:tr w:rsidR="00BB6BDA" w:rsidRPr="00847459" w14:paraId="18A3B19B" w14:textId="77777777" w:rsidTr="00847459">
        <w:trPr>
          <w:jc w:val="center"/>
        </w:trPr>
        <w:tc>
          <w:tcPr>
            <w:tcW w:w="5662" w:type="dxa"/>
          </w:tcPr>
          <w:p w14:paraId="5C274434"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sampledFeature:GeologicUnit</w:t>
            </w:r>
            <w:proofErr w:type="spellEnd"/>
          </w:p>
        </w:tc>
        <w:tc>
          <w:tcPr>
            <w:tcW w:w="4111" w:type="dxa"/>
          </w:tcPr>
          <w:p w14:paraId="69706A1C" w14:textId="77777777" w:rsidR="00BB6BDA" w:rsidRPr="00847459" w:rsidRDefault="00BB6BDA" w:rsidP="00847459">
            <w:pPr>
              <w:spacing w:before="60" w:after="60"/>
              <w:rPr>
                <w:sz w:val="20"/>
                <w:szCs w:val="20"/>
              </w:rPr>
            </w:pPr>
            <w:r w:rsidRPr="00847459">
              <w:rPr>
                <w:sz w:val="20"/>
                <w:szCs w:val="20"/>
              </w:rPr>
              <w:t>Ore body, Geologic Unit</w:t>
            </w:r>
          </w:p>
        </w:tc>
      </w:tr>
      <w:tr w:rsidR="00BB6BDA" w:rsidRPr="00847459" w14:paraId="676329F8" w14:textId="77777777" w:rsidTr="00847459">
        <w:trPr>
          <w:jc w:val="center"/>
        </w:trPr>
        <w:tc>
          <w:tcPr>
            <w:tcW w:w="5662" w:type="dxa"/>
          </w:tcPr>
          <w:p w14:paraId="5AE13D55"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relatedSample:MaterialSample</w:t>
            </w:r>
            <w:proofErr w:type="spellEnd"/>
          </w:p>
        </w:tc>
        <w:tc>
          <w:tcPr>
            <w:tcW w:w="4111" w:type="dxa"/>
          </w:tcPr>
          <w:p w14:paraId="0DFABE4C" w14:textId="77777777" w:rsidR="00BB6BDA" w:rsidRPr="00847459" w:rsidRDefault="00BB6BDA" w:rsidP="00847459">
            <w:pPr>
              <w:spacing w:before="60" w:after="60"/>
              <w:rPr>
                <w:sz w:val="20"/>
                <w:szCs w:val="20"/>
              </w:rPr>
            </w:pPr>
            <w:r w:rsidRPr="00847459">
              <w:rPr>
                <w:sz w:val="20"/>
                <w:szCs w:val="20"/>
              </w:rPr>
              <w:t>Pulp, separation</w:t>
            </w:r>
          </w:p>
        </w:tc>
      </w:tr>
      <w:tr w:rsidR="00BB6BDA" w:rsidRPr="00847459" w14:paraId="023DDFE9" w14:textId="77777777" w:rsidTr="00847459">
        <w:trPr>
          <w:jc w:val="center"/>
        </w:trPr>
        <w:tc>
          <w:tcPr>
            <w:tcW w:w="5662" w:type="dxa"/>
          </w:tcPr>
          <w:p w14:paraId="624E106B"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preparationStep</w:t>
            </w:r>
            <w:proofErr w:type="spellEnd"/>
          </w:p>
        </w:tc>
        <w:tc>
          <w:tcPr>
            <w:tcW w:w="4111" w:type="dxa"/>
          </w:tcPr>
          <w:p w14:paraId="67D8C657" w14:textId="77777777" w:rsidR="00BB6BDA" w:rsidRPr="00847459" w:rsidRDefault="00BB6BDA" w:rsidP="00847459">
            <w:pPr>
              <w:spacing w:before="60" w:after="60"/>
              <w:rPr>
                <w:sz w:val="20"/>
                <w:szCs w:val="20"/>
              </w:rPr>
            </w:pPr>
            <w:r w:rsidRPr="00847459">
              <w:rPr>
                <w:sz w:val="20"/>
                <w:szCs w:val="20"/>
              </w:rPr>
              <w:t>Sample preparation process</w:t>
            </w:r>
          </w:p>
        </w:tc>
      </w:tr>
      <w:tr w:rsidR="00BB6BDA" w:rsidRPr="00847459" w14:paraId="2281F0F7" w14:textId="77777777" w:rsidTr="00847459">
        <w:trPr>
          <w:jc w:val="center"/>
        </w:trPr>
        <w:tc>
          <w:tcPr>
            <w:tcW w:w="5662" w:type="dxa"/>
          </w:tcPr>
          <w:p w14:paraId="1AC39B21"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sampling:Sampling:samplingProcedure</w:t>
            </w:r>
            <w:proofErr w:type="spellEnd"/>
          </w:p>
        </w:tc>
        <w:tc>
          <w:tcPr>
            <w:tcW w:w="4111" w:type="dxa"/>
          </w:tcPr>
          <w:p w14:paraId="5D22FE48" w14:textId="77777777" w:rsidR="00BB6BDA" w:rsidRPr="00847459" w:rsidRDefault="00BB6BDA" w:rsidP="00847459">
            <w:pPr>
              <w:spacing w:before="60" w:after="60"/>
              <w:rPr>
                <w:sz w:val="20"/>
                <w:szCs w:val="20"/>
              </w:rPr>
            </w:pPr>
            <w:r w:rsidRPr="00847459">
              <w:rPr>
                <w:sz w:val="20"/>
                <w:szCs w:val="20"/>
              </w:rPr>
              <w:t>Sample collection process</w:t>
            </w:r>
          </w:p>
        </w:tc>
      </w:tr>
      <w:tr w:rsidR="00BB6BDA" w:rsidRPr="00847459" w14:paraId="056C2897" w14:textId="77777777" w:rsidTr="00847459">
        <w:trPr>
          <w:jc w:val="center"/>
        </w:trPr>
        <w:tc>
          <w:tcPr>
            <w:tcW w:w="5662" w:type="dxa"/>
          </w:tcPr>
          <w:p w14:paraId="6E060147"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sourceLocation</w:t>
            </w:r>
            <w:proofErr w:type="spellEnd"/>
          </w:p>
        </w:tc>
        <w:tc>
          <w:tcPr>
            <w:tcW w:w="4111" w:type="dxa"/>
          </w:tcPr>
          <w:p w14:paraId="776C00EB" w14:textId="77777777" w:rsidR="00BB6BDA" w:rsidRPr="00847459" w:rsidRDefault="00BB6BDA" w:rsidP="00847459">
            <w:pPr>
              <w:spacing w:before="60" w:after="60"/>
              <w:rPr>
                <w:sz w:val="20"/>
                <w:szCs w:val="20"/>
              </w:rPr>
            </w:pPr>
            <w:r w:rsidRPr="00847459">
              <w:rPr>
                <w:sz w:val="20"/>
                <w:szCs w:val="20"/>
              </w:rPr>
              <w:t>Sample collection location</w:t>
            </w:r>
          </w:p>
        </w:tc>
      </w:tr>
      <w:tr w:rsidR="00BB6BDA" w:rsidRPr="00847459" w14:paraId="0985EAD0" w14:textId="77777777" w:rsidTr="00847459">
        <w:trPr>
          <w:jc w:val="center"/>
        </w:trPr>
        <w:tc>
          <w:tcPr>
            <w:tcW w:w="5662" w:type="dxa"/>
          </w:tcPr>
          <w:p w14:paraId="215DEE04"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::size</w:t>
            </w:r>
          </w:p>
        </w:tc>
        <w:tc>
          <w:tcPr>
            <w:tcW w:w="4111" w:type="dxa"/>
          </w:tcPr>
          <w:p w14:paraId="2B80DC08" w14:textId="77777777" w:rsidR="00BB6BDA" w:rsidRPr="00847459" w:rsidRDefault="00BB6BDA" w:rsidP="00847459">
            <w:pPr>
              <w:spacing w:before="60" w:after="60"/>
              <w:rPr>
                <w:sz w:val="20"/>
                <w:szCs w:val="20"/>
              </w:rPr>
            </w:pPr>
            <w:r w:rsidRPr="00847459">
              <w:rPr>
                <w:sz w:val="20"/>
                <w:szCs w:val="20"/>
              </w:rPr>
              <w:t>Mass, length</w:t>
            </w:r>
          </w:p>
        </w:tc>
      </w:tr>
      <w:tr w:rsidR="00BB6BDA" w:rsidRPr="00847459" w14:paraId="441B09B1" w14:textId="77777777" w:rsidTr="00847459">
        <w:trPr>
          <w:jc w:val="center"/>
        </w:trPr>
        <w:tc>
          <w:tcPr>
            <w:tcW w:w="5662" w:type="dxa"/>
          </w:tcPr>
          <w:p w14:paraId="718DE11C"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storageLocation</w:t>
            </w:r>
            <w:proofErr w:type="spellEnd"/>
          </w:p>
        </w:tc>
        <w:tc>
          <w:tcPr>
            <w:tcW w:w="4111" w:type="dxa"/>
          </w:tcPr>
          <w:p w14:paraId="6B01EE2C" w14:textId="77777777" w:rsidR="00BB6BDA" w:rsidRPr="00847459" w:rsidRDefault="00BB6BDA" w:rsidP="00847459">
            <w:pPr>
              <w:spacing w:before="60" w:after="60"/>
              <w:rPr>
                <w:sz w:val="20"/>
                <w:szCs w:val="20"/>
              </w:rPr>
            </w:pPr>
            <w:r w:rsidRPr="00847459">
              <w:rPr>
                <w:sz w:val="20"/>
                <w:szCs w:val="20"/>
              </w:rPr>
              <w:t>Store location</w:t>
            </w:r>
          </w:p>
        </w:tc>
      </w:tr>
      <w:tr w:rsidR="00BB6BDA" w:rsidRPr="00847459" w14:paraId="67BDA043" w14:textId="77777777" w:rsidTr="00847459">
        <w:trPr>
          <w:jc w:val="center"/>
        </w:trPr>
        <w:tc>
          <w:tcPr>
            <w:tcW w:w="5662" w:type="dxa"/>
          </w:tcPr>
          <w:p w14:paraId="5C4FA0F1" w14:textId="77777777" w:rsidR="00BB6BDA" w:rsidRPr="00847459" w:rsidRDefault="00BB6BDA"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sampling:Sampling:time</w:t>
            </w:r>
            <w:proofErr w:type="spellEnd"/>
          </w:p>
        </w:tc>
        <w:tc>
          <w:tcPr>
            <w:tcW w:w="4111" w:type="dxa"/>
          </w:tcPr>
          <w:p w14:paraId="75DE2EFD"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4ABE0E76" w14:textId="77777777" w:rsidTr="00847459">
        <w:trPr>
          <w:jc w:val="center"/>
        </w:trPr>
        <w:tc>
          <w:tcPr>
            <w:tcW w:w="5662" w:type="dxa"/>
          </w:tcPr>
          <w:p w14:paraId="70BA0A05"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phenomenonTime</w:t>
            </w:r>
            <w:proofErr w:type="spellEnd"/>
          </w:p>
        </w:tc>
        <w:tc>
          <w:tcPr>
            <w:tcW w:w="4111" w:type="dxa"/>
          </w:tcPr>
          <w:p w14:paraId="2C1F604C"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690FFE5E" w14:textId="77777777" w:rsidTr="00847459">
        <w:trPr>
          <w:jc w:val="center"/>
        </w:trPr>
        <w:tc>
          <w:tcPr>
            <w:tcW w:w="5662" w:type="dxa"/>
          </w:tcPr>
          <w:p w14:paraId="783DB050" w14:textId="77777777" w:rsidR="00BB6BDA" w:rsidRPr="00847459" w:rsidRDefault="00BB6BDA" w:rsidP="00847459">
            <w:pPr>
              <w:spacing w:before="60" w:after="60"/>
              <w:rPr>
                <w:sz w:val="20"/>
                <w:szCs w:val="20"/>
              </w:rPr>
            </w:pPr>
            <w:r w:rsidRPr="00847459">
              <w:rPr>
                <w:sz w:val="20"/>
                <w:szCs w:val="20"/>
              </w:rPr>
              <w:t>Observation::</w:t>
            </w:r>
            <w:proofErr w:type="spellStart"/>
            <w:r w:rsidRPr="00847459">
              <w:rPr>
                <w:sz w:val="20"/>
                <w:szCs w:val="20"/>
              </w:rPr>
              <w:t>resultTime</w:t>
            </w:r>
            <w:proofErr w:type="spellEnd"/>
          </w:p>
        </w:tc>
        <w:tc>
          <w:tcPr>
            <w:tcW w:w="4111" w:type="dxa"/>
          </w:tcPr>
          <w:p w14:paraId="71A1D908" w14:textId="77777777" w:rsidR="00BB6BDA" w:rsidRPr="00847459" w:rsidRDefault="00BB6BDA" w:rsidP="00847459">
            <w:pPr>
              <w:spacing w:before="60" w:after="60"/>
              <w:rPr>
                <w:sz w:val="20"/>
                <w:szCs w:val="20"/>
              </w:rPr>
            </w:pPr>
            <w:r w:rsidRPr="00847459">
              <w:rPr>
                <w:sz w:val="20"/>
                <w:szCs w:val="20"/>
              </w:rPr>
              <w:t>Analysis date</w:t>
            </w:r>
          </w:p>
        </w:tc>
      </w:tr>
      <w:tr w:rsidR="00BB6BDA" w:rsidRPr="00847459" w14:paraId="2A6CF3AE" w14:textId="77777777" w:rsidTr="00847459">
        <w:trPr>
          <w:jc w:val="center"/>
        </w:trPr>
        <w:tc>
          <w:tcPr>
            <w:tcW w:w="5662" w:type="dxa"/>
          </w:tcPr>
          <w:p w14:paraId="259E3CBC" w14:textId="77777777" w:rsidR="00BB6BDA" w:rsidRPr="00847459" w:rsidRDefault="00BB6BDA" w:rsidP="00847459">
            <w:pPr>
              <w:spacing w:before="60" w:after="60"/>
              <w:rPr>
                <w:sz w:val="20"/>
                <w:szCs w:val="20"/>
              </w:rPr>
            </w:pPr>
            <w:r w:rsidRPr="00847459">
              <w:rPr>
                <w:sz w:val="20"/>
                <w:szCs w:val="20"/>
              </w:rPr>
              <w:t>Observation::result</w:t>
            </w:r>
          </w:p>
        </w:tc>
        <w:tc>
          <w:tcPr>
            <w:tcW w:w="4111" w:type="dxa"/>
          </w:tcPr>
          <w:p w14:paraId="428CB0F1" w14:textId="77777777" w:rsidR="00BB6BDA" w:rsidRPr="00847459" w:rsidRDefault="00BB6BDA" w:rsidP="00847459">
            <w:pPr>
              <w:spacing w:before="60" w:after="60"/>
              <w:rPr>
                <w:sz w:val="20"/>
                <w:szCs w:val="20"/>
              </w:rPr>
            </w:pPr>
            <w:r w:rsidRPr="00847459">
              <w:rPr>
                <w:sz w:val="20"/>
                <w:szCs w:val="20"/>
              </w:rPr>
              <w:t>Analysis</w:t>
            </w:r>
          </w:p>
        </w:tc>
      </w:tr>
      <w:tr w:rsidR="00BB6BDA" w:rsidRPr="00847459" w14:paraId="436341CF" w14:textId="77777777" w:rsidTr="00847459">
        <w:trPr>
          <w:jc w:val="center"/>
        </w:trPr>
        <w:tc>
          <w:tcPr>
            <w:tcW w:w="5662" w:type="dxa"/>
          </w:tcPr>
          <w:p w14:paraId="30CD23CB" w14:textId="77777777" w:rsidR="00BB6BDA" w:rsidRPr="00847459" w:rsidRDefault="00BB6BDA" w:rsidP="00847459">
            <w:pPr>
              <w:spacing w:before="60" w:after="60"/>
              <w:rPr>
                <w:sz w:val="20"/>
                <w:szCs w:val="20"/>
              </w:rPr>
            </w:pPr>
            <w:r w:rsidRPr="00847459">
              <w:rPr>
                <w:sz w:val="20"/>
                <w:szCs w:val="20"/>
              </w:rPr>
              <w:lastRenderedPageBreak/>
              <w:t>Observation::</w:t>
            </w:r>
            <w:proofErr w:type="spellStart"/>
            <w:r w:rsidRPr="00847459">
              <w:rPr>
                <w:sz w:val="20"/>
                <w:szCs w:val="20"/>
              </w:rPr>
              <w:t>observedProperty</w:t>
            </w:r>
            <w:proofErr w:type="spellEnd"/>
          </w:p>
        </w:tc>
        <w:tc>
          <w:tcPr>
            <w:tcW w:w="4111" w:type="dxa"/>
          </w:tcPr>
          <w:p w14:paraId="48E2E475" w14:textId="77777777" w:rsidR="00BB6BDA" w:rsidRPr="00847459" w:rsidRDefault="00BB6BDA" w:rsidP="00847459">
            <w:pPr>
              <w:spacing w:before="60" w:after="60"/>
              <w:rPr>
                <w:sz w:val="20"/>
                <w:szCs w:val="20"/>
              </w:rPr>
            </w:pPr>
            <w:r w:rsidRPr="00847459">
              <w:rPr>
                <w:sz w:val="20"/>
                <w:szCs w:val="20"/>
              </w:rPr>
              <w:t>Analyte</w:t>
            </w:r>
          </w:p>
        </w:tc>
      </w:tr>
      <w:tr w:rsidR="00BB6BDA" w:rsidRPr="00847459" w14:paraId="0CB5FA58" w14:textId="77777777" w:rsidTr="00847459">
        <w:trPr>
          <w:jc w:val="center"/>
        </w:trPr>
        <w:tc>
          <w:tcPr>
            <w:tcW w:w="5662" w:type="dxa"/>
          </w:tcPr>
          <w:p w14:paraId="51E06BDA" w14:textId="77777777" w:rsidR="00BB6BDA" w:rsidRPr="00847459" w:rsidRDefault="00BB6BDA" w:rsidP="00847459">
            <w:pPr>
              <w:spacing w:before="60" w:after="60"/>
              <w:rPr>
                <w:sz w:val="20"/>
                <w:szCs w:val="20"/>
              </w:rPr>
            </w:pPr>
            <w:r w:rsidRPr="00847459">
              <w:rPr>
                <w:sz w:val="20"/>
                <w:szCs w:val="20"/>
              </w:rPr>
              <w:t>Observation::procedure</w:t>
            </w:r>
          </w:p>
        </w:tc>
        <w:tc>
          <w:tcPr>
            <w:tcW w:w="4111" w:type="dxa"/>
          </w:tcPr>
          <w:p w14:paraId="2996793E" w14:textId="77777777" w:rsidR="00BB6BDA" w:rsidRPr="00847459" w:rsidRDefault="00BB6BDA" w:rsidP="00847459">
            <w:pPr>
              <w:spacing w:before="60" w:after="60"/>
              <w:rPr>
                <w:sz w:val="20"/>
                <w:szCs w:val="20"/>
              </w:rPr>
            </w:pPr>
            <w:r w:rsidRPr="00847459">
              <w:rPr>
                <w:sz w:val="20"/>
                <w:szCs w:val="20"/>
              </w:rPr>
              <w:t>Instrument, analytical process</w:t>
            </w:r>
          </w:p>
        </w:tc>
      </w:tr>
    </w:tbl>
    <w:p w14:paraId="4C0C9F18" w14:textId="30A54442" w:rsidR="00B577B2" w:rsidRPr="00BB6BDA" w:rsidRDefault="00B577B2" w:rsidP="00A10CB4">
      <w:pPr>
        <w:pStyle w:val="a2"/>
      </w:pPr>
      <w:r w:rsidRPr="00B577B2">
        <w:t>Geology field observations</w:t>
      </w: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56"/>
        <w:gridCol w:w="4095"/>
      </w:tblGrid>
      <w:tr w:rsidR="0050774B" w:rsidRPr="00847459" w14:paraId="08B6A32A" w14:textId="77777777" w:rsidTr="00847459">
        <w:trPr>
          <w:jc w:val="center"/>
        </w:trPr>
        <w:tc>
          <w:tcPr>
            <w:tcW w:w="5669" w:type="dxa"/>
          </w:tcPr>
          <w:p w14:paraId="275FB83C" w14:textId="77777777" w:rsidR="0050774B" w:rsidRPr="00847459" w:rsidRDefault="0050774B" w:rsidP="00847459">
            <w:pPr>
              <w:spacing w:before="60" w:after="60"/>
              <w:jc w:val="center"/>
              <w:rPr>
                <w:b/>
                <w:bCs/>
                <w:sz w:val="20"/>
                <w:szCs w:val="20"/>
              </w:rPr>
            </w:pPr>
            <w:r w:rsidRPr="00847459">
              <w:rPr>
                <w:b/>
                <w:bCs/>
                <w:sz w:val="20"/>
                <w:szCs w:val="20"/>
              </w:rPr>
              <w:t>O&amp;M</w:t>
            </w:r>
          </w:p>
        </w:tc>
        <w:tc>
          <w:tcPr>
            <w:tcW w:w="4105" w:type="dxa"/>
          </w:tcPr>
          <w:p w14:paraId="1E2B9317" w14:textId="77777777" w:rsidR="0050774B" w:rsidRPr="00847459" w:rsidRDefault="0050774B" w:rsidP="00847459">
            <w:pPr>
              <w:spacing w:before="60" w:after="60"/>
              <w:jc w:val="center"/>
              <w:rPr>
                <w:b/>
                <w:bCs/>
                <w:sz w:val="20"/>
                <w:szCs w:val="20"/>
              </w:rPr>
            </w:pPr>
            <w:r w:rsidRPr="00847459">
              <w:rPr>
                <w:b/>
                <w:bCs/>
                <w:sz w:val="20"/>
                <w:szCs w:val="20"/>
              </w:rPr>
              <w:t>Geology</w:t>
            </w:r>
          </w:p>
        </w:tc>
      </w:tr>
      <w:tr w:rsidR="0050774B" w:rsidRPr="00847459" w14:paraId="0628C030" w14:textId="77777777" w:rsidTr="00847459">
        <w:trPr>
          <w:jc w:val="center"/>
        </w:trPr>
        <w:tc>
          <w:tcPr>
            <w:tcW w:w="5669" w:type="dxa"/>
          </w:tcPr>
          <w:p w14:paraId="619E3283"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proximateFeatureOfInterest:SampleCollection</w:t>
            </w:r>
            <w:proofErr w:type="spellEnd"/>
          </w:p>
        </w:tc>
        <w:tc>
          <w:tcPr>
            <w:tcW w:w="4105" w:type="dxa"/>
          </w:tcPr>
          <w:p w14:paraId="0D04A488" w14:textId="77777777" w:rsidR="0050774B" w:rsidRPr="00847459" w:rsidRDefault="0050774B" w:rsidP="00847459">
            <w:pPr>
              <w:spacing w:before="60" w:after="60"/>
              <w:rPr>
                <w:sz w:val="20"/>
                <w:szCs w:val="20"/>
              </w:rPr>
            </w:pPr>
            <w:r w:rsidRPr="00847459">
              <w:rPr>
                <w:sz w:val="20"/>
                <w:szCs w:val="20"/>
              </w:rPr>
              <w:t>Outcrop</w:t>
            </w:r>
          </w:p>
        </w:tc>
      </w:tr>
      <w:tr w:rsidR="0050774B" w:rsidRPr="00847459" w14:paraId="04E48714" w14:textId="77777777" w:rsidTr="00847459">
        <w:trPr>
          <w:jc w:val="center"/>
        </w:trPr>
        <w:tc>
          <w:tcPr>
            <w:tcW w:w="5669" w:type="dxa"/>
          </w:tcPr>
          <w:p w14:paraId="6461AF8D" w14:textId="77777777" w:rsidR="0050774B" w:rsidRPr="00847459" w:rsidRDefault="0050774B" w:rsidP="00847459">
            <w:pPr>
              <w:spacing w:before="60" w:after="60"/>
              <w:rPr>
                <w:sz w:val="20"/>
                <w:szCs w:val="20"/>
              </w:rPr>
            </w:pPr>
            <w:proofErr w:type="spellStart"/>
            <w:r w:rsidRPr="00847459">
              <w:rPr>
                <w:sz w:val="20"/>
                <w:szCs w:val="20"/>
              </w:rPr>
              <w:t>SampleCollection</w:t>
            </w:r>
            <w:proofErr w:type="spellEnd"/>
            <w:r w:rsidRPr="00847459">
              <w:rPr>
                <w:sz w:val="20"/>
                <w:szCs w:val="20"/>
              </w:rPr>
              <w:t>::</w:t>
            </w:r>
            <w:proofErr w:type="spellStart"/>
            <w:r w:rsidRPr="00847459">
              <w:rPr>
                <w:sz w:val="20"/>
                <w:szCs w:val="20"/>
              </w:rPr>
              <w:t>member:SpatialSample</w:t>
            </w:r>
            <w:proofErr w:type="spellEnd"/>
          </w:p>
        </w:tc>
        <w:tc>
          <w:tcPr>
            <w:tcW w:w="4105" w:type="dxa"/>
          </w:tcPr>
          <w:p w14:paraId="1298A452" w14:textId="77777777" w:rsidR="0050774B" w:rsidRPr="00847459" w:rsidRDefault="0050774B" w:rsidP="00847459">
            <w:pPr>
              <w:spacing w:before="60" w:after="60"/>
              <w:rPr>
                <w:sz w:val="20"/>
                <w:szCs w:val="20"/>
              </w:rPr>
            </w:pPr>
            <w:r w:rsidRPr="00847459">
              <w:rPr>
                <w:sz w:val="20"/>
                <w:szCs w:val="20"/>
              </w:rPr>
              <w:t>Location of structure observation</w:t>
            </w:r>
          </w:p>
        </w:tc>
      </w:tr>
      <w:tr w:rsidR="0050774B" w:rsidRPr="00847459" w14:paraId="2AA2965B" w14:textId="77777777" w:rsidTr="00847459">
        <w:trPr>
          <w:jc w:val="center"/>
        </w:trPr>
        <w:tc>
          <w:tcPr>
            <w:tcW w:w="5669" w:type="dxa"/>
          </w:tcPr>
          <w:p w14:paraId="4E1EC0F6" w14:textId="77777777" w:rsidR="0050774B" w:rsidRPr="00847459" w:rsidRDefault="0050774B" w:rsidP="00847459">
            <w:pPr>
              <w:spacing w:before="60" w:after="60"/>
              <w:rPr>
                <w:sz w:val="20"/>
                <w:szCs w:val="20"/>
              </w:rPr>
            </w:pPr>
            <w:proofErr w:type="spellStart"/>
            <w:r w:rsidRPr="00847459">
              <w:rPr>
                <w:sz w:val="20"/>
                <w:szCs w:val="20"/>
              </w:rPr>
              <w:t>SpatialSample</w:t>
            </w:r>
            <w:proofErr w:type="spellEnd"/>
            <w:r w:rsidRPr="00847459">
              <w:rPr>
                <w:sz w:val="20"/>
                <w:szCs w:val="20"/>
              </w:rPr>
              <w:t>::</w:t>
            </w:r>
            <w:proofErr w:type="spellStart"/>
            <w:r w:rsidRPr="00847459">
              <w:rPr>
                <w:sz w:val="20"/>
                <w:szCs w:val="20"/>
              </w:rPr>
              <w:t>sampledFeature:GeologicUnit</w:t>
            </w:r>
            <w:proofErr w:type="spellEnd"/>
          </w:p>
        </w:tc>
        <w:tc>
          <w:tcPr>
            <w:tcW w:w="4105" w:type="dxa"/>
          </w:tcPr>
          <w:p w14:paraId="0CDD8E23" w14:textId="77777777" w:rsidR="0050774B" w:rsidRPr="00847459" w:rsidRDefault="0050774B" w:rsidP="00847459">
            <w:pPr>
              <w:spacing w:before="60" w:after="60"/>
              <w:rPr>
                <w:sz w:val="20"/>
                <w:szCs w:val="20"/>
              </w:rPr>
            </w:pPr>
            <w:r w:rsidRPr="00847459">
              <w:rPr>
                <w:sz w:val="20"/>
                <w:szCs w:val="20"/>
              </w:rPr>
              <w:t>Geologic Unit</w:t>
            </w:r>
          </w:p>
        </w:tc>
      </w:tr>
      <w:tr w:rsidR="0050774B" w:rsidRPr="00847459" w14:paraId="217A62E2" w14:textId="77777777" w:rsidTr="00847459">
        <w:trPr>
          <w:jc w:val="center"/>
        </w:trPr>
        <w:tc>
          <w:tcPr>
            <w:tcW w:w="5669" w:type="dxa"/>
          </w:tcPr>
          <w:p w14:paraId="3A6ED908"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phenomenonTime</w:t>
            </w:r>
            <w:proofErr w:type="spellEnd"/>
          </w:p>
        </w:tc>
        <w:tc>
          <w:tcPr>
            <w:tcW w:w="4105" w:type="dxa"/>
          </w:tcPr>
          <w:p w14:paraId="4988D5AE" w14:textId="77777777" w:rsidR="0050774B" w:rsidRPr="00847459" w:rsidRDefault="0050774B" w:rsidP="00847459">
            <w:pPr>
              <w:spacing w:before="60" w:after="60"/>
              <w:rPr>
                <w:sz w:val="20"/>
                <w:szCs w:val="20"/>
              </w:rPr>
            </w:pPr>
            <w:r w:rsidRPr="00847459">
              <w:rPr>
                <w:sz w:val="20"/>
                <w:szCs w:val="20"/>
              </w:rPr>
              <w:t>Outcrop visit date</w:t>
            </w:r>
          </w:p>
        </w:tc>
      </w:tr>
      <w:tr w:rsidR="0050774B" w:rsidRPr="00847459" w14:paraId="1021024D" w14:textId="77777777" w:rsidTr="00847459">
        <w:trPr>
          <w:jc w:val="center"/>
        </w:trPr>
        <w:tc>
          <w:tcPr>
            <w:tcW w:w="5669" w:type="dxa"/>
          </w:tcPr>
          <w:p w14:paraId="6F303670" w14:textId="77777777" w:rsidR="0050774B" w:rsidRPr="00847459" w:rsidRDefault="0050774B" w:rsidP="00847459">
            <w:pPr>
              <w:spacing w:before="60" w:after="60"/>
              <w:rPr>
                <w:sz w:val="20"/>
                <w:szCs w:val="20"/>
              </w:rPr>
            </w:pPr>
            <w:r w:rsidRPr="00847459">
              <w:rPr>
                <w:sz w:val="20"/>
                <w:szCs w:val="20"/>
              </w:rPr>
              <w:t>Observation::</w:t>
            </w:r>
            <w:proofErr w:type="spellStart"/>
            <w:r w:rsidRPr="00847459">
              <w:rPr>
                <w:sz w:val="20"/>
                <w:szCs w:val="20"/>
              </w:rPr>
              <w:t>observedProperty</w:t>
            </w:r>
            <w:proofErr w:type="spellEnd"/>
          </w:p>
        </w:tc>
        <w:tc>
          <w:tcPr>
            <w:tcW w:w="4105" w:type="dxa"/>
          </w:tcPr>
          <w:p w14:paraId="27A56BB0" w14:textId="77777777" w:rsidR="0050774B" w:rsidRPr="00847459" w:rsidRDefault="0050774B" w:rsidP="00847459">
            <w:pPr>
              <w:spacing w:before="60" w:after="60"/>
              <w:rPr>
                <w:sz w:val="20"/>
                <w:szCs w:val="20"/>
              </w:rPr>
            </w:pPr>
            <w:r w:rsidRPr="00847459">
              <w:rPr>
                <w:sz w:val="20"/>
                <w:szCs w:val="20"/>
              </w:rPr>
              <w:t>Strike and dip, lithology, alteration state, etc.</w:t>
            </w:r>
          </w:p>
        </w:tc>
      </w:tr>
      <w:tr w:rsidR="0050774B" w:rsidRPr="00847459" w14:paraId="64C532A8" w14:textId="77777777" w:rsidTr="00847459">
        <w:trPr>
          <w:jc w:val="center"/>
        </w:trPr>
        <w:tc>
          <w:tcPr>
            <w:tcW w:w="5669" w:type="dxa"/>
          </w:tcPr>
          <w:p w14:paraId="5D6202C3" w14:textId="77777777" w:rsidR="0050774B" w:rsidRPr="00847459" w:rsidRDefault="0050774B" w:rsidP="00847459">
            <w:pPr>
              <w:spacing w:before="60" w:after="60"/>
              <w:rPr>
                <w:sz w:val="20"/>
                <w:szCs w:val="20"/>
              </w:rPr>
            </w:pPr>
            <w:proofErr w:type="spellStart"/>
            <w:r w:rsidRPr="00847459">
              <w:rPr>
                <w:sz w:val="20"/>
                <w:szCs w:val="20"/>
              </w:rPr>
              <w:t>SampleCollection</w:t>
            </w:r>
            <w:proofErr w:type="spellEnd"/>
            <w:r w:rsidRPr="00847459">
              <w:rPr>
                <w:sz w:val="20"/>
                <w:szCs w:val="20"/>
              </w:rPr>
              <w:t>::</w:t>
            </w:r>
            <w:proofErr w:type="spellStart"/>
            <w:r w:rsidRPr="00847459">
              <w:rPr>
                <w:sz w:val="20"/>
                <w:szCs w:val="20"/>
              </w:rPr>
              <w:t>member:MaterialSample</w:t>
            </w:r>
            <w:proofErr w:type="spellEnd"/>
          </w:p>
        </w:tc>
        <w:tc>
          <w:tcPr>
            <w:tcW w:w="4105" w:type="dxa"/>
          </w:tcPr>
          <w:p w14:paraId="1410D4ED" w14:textId="77777777" w:rsidR="0050774B" w:rsidRPr="00847459" w:rsidRDefault="0050774B" w:rsidP="00847459">
            <w:pPr>
              <w:spacing w:before="60" w:after="60"/>
              <w:rPr>
                <w:sz w:val="20"/>
                <w:szCs w:val="20"/>
              </w:rPr>
            </w:pPr>
            <w:r w:rsidRPr="00847459">
              <w:rPr>
                <w:sz w:val="20"/>
                <w:szCs w:val="20"/>
              </w:rPr>
              <w:t>Rock sample</w:t>
            </w:r>
          </w:p>
        </w:tc>
      </w:tr>
      <w:tr w:rsidR="0050774B" w:rsidRPr="00847459" w14:paraId="5A41F57E" w14:textId="77777777" w:rsidTr="00847459">
        <w:trPr>
          <w:jc w:val="center"/>
        </w:trPr>
        <w:tc>
          <w:tcPr>
            <w:tcW w:w="5669" w:type="dxa"/>
          </w:tcPr>
          <w:p w14:paraId="7C353776" w14:textId="77777777" w:rsidR="0050774B" w:rsidRPr="00847459" w:rsidRDefault="0050774B" w:rsidP="00847459">
            <w:pPr>
              <w:spacing w:before="60" w:after="60"/>
              <w:rPr>
                <w:sz w:val="20"/>
                <w:szCs w:val="20"/>
              </w:rPr>
            </w:pPr>
            <w:proofErr w:type="spellStart"/>
            <w:r w:rsidRPr="00847459">
              <w:rPr>
                <w:sz w:val="20"/>
                <w:szCs w:val="20"/>
              </w:rPr>
              <w:t>MaterialSample</w:t>
            </w:r>
            <w:proofErr w:type="spellEnd"/>
            <w:r w:rsidRPr="00847459">
              <w:rPr>
                <w:sz w:val="20"/>
                <w:szCs w:val="20"/>
              </w:rPr>
              <w:t>::</w:t>
            </w:r>
            <w:proofErr w:type="spellStart"/>
            <w:r w:rsidRPr="00847459">
              <w:rPr>
                <w:sz w:val="20"/>
                <w:szCs w:val="20"/>
              </w:rPr>
              <w:t>sampledFeature:GeologicUnit</w:t>
            </w:r>
            <w:proofErr w:type="spellEnd"/>
          </w:p>
        </w:tc>
        <w:tc>
          <w:tcPr>
            <w:tcW w:w="4105" w:type="dxa"/>
          </w:tcPr>
          <w:p w14:paraId="209DA14E" w14:textId="77777777" w:rsidR="0050774B" w:rsidRPr="00847459" w:rsidRDefault="0050774B" w:rsidP="00847459">
            <w:pPr>
              <w:spacing w:before="60" w:after="60"/>
              <w:rPr>
                <w:sz w:val="20"/>
                <w:szCs w:val="20"/>
              </w:rPr>
            </w:pPr>
            <w:r w:rsidRPr="00847459">
              <w:rPr>
                <w:sz w:val="20"/>
                <w:szCs w:val="20"/>
              </w:rPr>
              <w:t>Ore body, Geologic Unit</w:t>
            </w:r>
          </w:p>
        </w:tc>
      </w:tr>
    </w:tbl>
    <w:p w14:paraId="72FE47B1" w14:textId="636888E8" w:rsidR="00F90523" w:rsidRDefault="00F90523" w:rsidP="00F90523">
      <w:pPr>
        <w:rPr>
          <w:lang w:eastAsia="ja-JP"/>
        </w:rPr>
      </w:pPr>
    </w:p>
    <w:p w14:paraId="3C590991" w14:textId="466106E3" w:rsidR="00B577B2" w:rsidRDefault="00B577B2" w:rsidP="00A10CB4">
      <w:pPr>
        <w:pStyle w:val="a2"/>
      </w:pPr>
      <w:r w:rsidRPr="00B577B2">
        <w:t>Geotechnics observations</w:t>
      </w: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655"/>
        <w:gridCol w:w="4116"/>
      </w:tblGrid>
      <w:tr w:rsidR="0050774B" w:rsidRPr="00606488" w14:paraId="2CD1A2BF" w14:textId="77777777" w:rsidTr="00606488">
        <w:trPr>
          <w:trHeight w:val="362"/>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1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606488" w:rsidRDefault="0050774B" w:rsidP="00606488">
            <w:pPr>
              <w:spacing w:before="60" w:after="60"/>
              <w:jc w:val="center"/>
              <w:rPr>
                <w:b/>
                <w:bCs/>
                <w:sz w:val="20"/>
                <w:szCs w:val="20"/>
              </w:rPr>
            </w:pPr>
            <w:r w:rsidRPr="00606488">
              <w:rPr>
                <w:b/>
                <w:bCs/>
                <w:sz w:val="20"/>
                <w:szCs w:val="20"/>
              </w:rPr>
              <w:t>Geotechnical in situ test</w:t>
            </w:r>
          </w:p>
        </w:tc>
      </w:tr>
      <w:tr w:rsidR="0050774B" w:rsidRPr="00606488" w14:paraId="2652FD3B" w14:textId="77777777" w:rsidTr="00606488">
        <w:trPr>
          <w:trHeight w:val="36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606488" w:rsidRDefault="0050774B" w:rsidP="00606488">
            <w:pPr>
              <w:spacing w:before="60" w:after="60"/>
              <w:rPr>
                <w:sz w:val="20"/>
                <w:szCs w:val="20"/>
              </w:rPr>
            </w:pPr>
            <w:r w:rsidRPr="00606488">
              <w:rPr>
                <w:sz w:val="20"/>
                <w:szCs w:val="20"/>
              </w:rPr>
              <w:t>Observation::result</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606488" w:rsidRDefault="0050774B" w:rsidP="00606488">
            <w:pPr>
              <w:spacing w:before="60" w:after="60"/>
              <w:rPr>
                <w:sz w:val="20"/>
                <w:szCs w:val="20"/>
              </w:rPr>
            </w:pPr>
            <w:r w:rsidRPr="00606488">
              <w:rPr>
                <w:sz w:val="20"/>
                <w:szCs w:val="20"/>
              </w:rPr>
              <w:t>A log</w:t>
            </w:r>
          </w:p>
        </w:tc>
      </w:tr>
      <w:tr w:rsidR="0050774B" w:rsidRPr="00606488" w14:paraId="61EBF0E1" w14:textId="77777777" w:rsidTr="00606488">
        <w:trPr>
          <w:trHeight w:val="51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606488" w:rsidRDefault="0050774B" w:rsidP="00606488">
            <w:pPr>
              <w:spacing w:before="60" w:after="60"/>
              <w:rPr>
                <w:sz w:val="20"/>
                <w:szCs w:val="20"/>
              </w:rPr>
            </w:pPr>
            <w:r w:rsidRPr="00606488">
              <w:rPr>
                <w:sz w:val="20"/>
                <w:szCs w:val="20"/>
              </w:rPr>
              <w:t>A soil property (</w:t>
            </w:r>
            <w:proofErr w:type="spellStart"/>
            <w:r w:rsidRPr="00606488">
              <w:rPr>
                <w:sz w:val="20"/>
                <w:szCs w:val="20"/>
              </w:rPr>
              <w:t>eg.</w:t>
            </w:r>
            <w:proofErr w:type="spellEnd"/>
            <w:r w:rsidRPr="00606488">
              <w:rPr>
                <w:sz w:val="20"/>
                <w:szCs w:val="20"/>
              </w:rPr>
              <w:t xml:space="preserve"> gamma ray, resistivity, sound speed propagation)</w:t>
            </w:r>
          </w:p>
        </w:tc>
      </w:tr>
      <w:tr w:rsidR="0050774B" w:rsidRPr="00606488" w14:paraId="3A4B825B" w14:textId="77777777" w:rsidTr="00606488">
        <w:trPr>
          <w:trHeight w:val="424"/>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proximateFeatureofInterest:SpatialSample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606488" w:rsidRDefault="0050774B" w:rsidP="00606488">
            <w:pPr>
              <w:spacing w:before="60" w:after="60"/>
              <w:rPr>
                <w:sz w:val="20"/>
                <w:szCs w:val="20"/>
              </w:rPr>
            </w:pPr>
            <w:r w:rsidRPr="00606488">
              <w:rPr>
                <w:sz w:val="20"/>
                <w:szCs w:val="20"/>
              </w:rPr>
              <w:t>The borehole trajectory</w:t>
            </w:r>
          </w:p>
        </w:tc>
      </w:tr>
      <w:tr w:rsidR="0050774B" w:rsidRPr="00606488" w14:paraId="45D405BE" w14:textId="77777777" w:rsidTr="00606488">
        <w:trPr>
          <w:trHeight w:val="503"/>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606488" w:rsidRDefault="0050774B" w:rsidP="00606488">
            <w:pPr>
              <w:spacing w:before="60" w:after="60"/>
              <w:rPr>
                <w:sz w:val="20"/>
                <w:szCs w:val="20"/>
              </w:rPr>
            </w:pPr>
            <w:r w:rsidRPr="00606488">
              <w:rPr>
                <w:sz w:val="20"/>
                <w:szCs w:val="20"/>
              </w:rPr>
              <w:t>Observation::proximateFeatureofInterest:SpatialSample::sampledFeature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658312D4"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ultimateFeatureofInterest</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3ABCB07A"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606488" w:rsidRDefault="0050774B" w:rsidP="00606488">
            <w:pPr>
              <w:spacing w:before="60" w:after="60"/>
              <w:rPr>
                <w:sz w:val="20"/>
                <w:szCs w:val="20"/>
              </w:rPr>
            </w:pPr>
            <w:r w:rsidRPr="00606488">
              <w:rPr>
                <w:sz w:val="20"/>
                <w:szCs w:val="20"/>
              </w:rPr>
              <w:t>Observation::procedure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606488" w:rsidRDefault="0050774B" w:rsidP="00606488">
            <w:pPr>
              <w:spacing w:before="60" w:after="60"/>
              <w:rPr>
                <w:sz w:val="20"/>
                <w:szCs w:val="20"/>
              </w:rPr>
            </w:pPr>
            <w:r w:rsidRPr="00606488">
              <w:rPr>
                <w:sz w:val="20"/>
                <w:szCs w:val="20"/>
              </w:rPr>
              <w:t>Geotechnical test procedure</w:t>
            </w:r>
          </w:p>
        </w:tc>
      </w:tr>
      <w:tr w:rsidR="0050774B" w:rsidRPr="00606488" w14:paraId="534038F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47B080B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6F41EAFE"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validTime</w:t>
            </w:r>
            <w:proofErr w:type="spellEnd"/>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606488" w:rsidRDefault="0050774B" w:rsidP="00606488">
            <w:pPr>
              <w:spacing w:before="60" w:after="60"/>
              <w:rPr>
                <w:sz w:val="20"/>
                <w:szCs w:val="20"/>
              </w:rPr>
            </w:pPr>
            <w:r w:rsidRPr="00606488">
              <w:rPr>
                <w:sz w:val="20"/>
                <w:szCs w:val="20"/>
              </w:rPr>
              <w:t>Date and time of the test</w:t>
            </w:r>
          </w:p>
        </w:tc>
      </w:tr>
    </w:tbl>
    <w:p w14:paraId="07E70B30" w14:textId="25D318F6" w:rsidR="00B577B2" w:rsidRDefault="00B577B2" w:rsidP="00A10CB4">
      <w:pPr>
        <w:pStyle w:val="a2"/>
      </w:pPr>
      <w:r w:rsidRPr="00B577B2">
        <w:lastRenderedPageBreak/>
        <w:t>Water quality observations</w:t>
      </w: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606488"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610" w:type="dxa"/>
            <w:shd w:val="clear" w:color="auto" w:fill="auto"/>
            <w:tcMar>
              <w:top w:w="100" w:type="dxa"/>
              <w:left w:w="100" w:type="dxa"/>
              <w:bottom w:w="100" w:type="dxa"/>
              <w:right w:w="100" w:type="dxa"/>
            </w:tcMar>
          </w:tcPr>
          <w:p w14:paraId="7D6AB19C" w14:textId="77777777" w:rsidR="0050774B" w:rsidRPr="00606488" w:rsidRDefault="0050774B" w:rsidP="00606488">
            <w:pPr>
              <w:spacing w:before="60" w:after="60"/>
              <w:jc w:val="center"/>
              <w:rPr>
                <w:b/>
                <w:bCs/>
                <w:sz w:val="20"/>
                <w:szCs w:val="20"/>
              </w:rPr>
            </w:pPr>
            <w:r w:rsidRPr="00606488">
              <w:rPr>
                <w:b/>
                <w:bCs/>
                <w:sz w:val="20"/>
                <w:szCs w:val="20"/>
              </w:rPr>
              <w:t>Water quality</w:t>
            </w:r>
          </w:p>
        </w:tc>
      </w:tr>
      <w:tr w:rsidR="0050774B" w:rsidRPr="00606488"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606488" w:rsidRDefault="0050774B" w:rsidP="00606488">
            <w:pPr>
              <w:spacing w:before="60" w:after="60"/>
              <w:rPr>
                <w:sz w:val="20"/>
                <w:szCs w:val="20"/>
              </w:rPr>
            </w:pPr>
            <w:r w:rsidRPr="00606488">
              <w:rPr>
                <w:sz w:val="20"/>
                <w:szCs w:val="20"/>
              </w:rPr>
              <w:t xml:space="preserve">Water quality station at </w:t>
            </w:r>
            <w:proofErr w:type="spellStart"/>
            <w:r w:rsidRPr="00606488">
              <w:rPr>
                <w:sz w:val="20"/>
                <w:szCs w:val="20"/>
              </w:rPr>
              <w:t>Cénac</w:t>
            </w:r>
            <w:proofErr w:type="spellEnd"/>
            <w:r w:rsidRPr="00606488">
              <w:rPr>
                <w:sz w:val="20"/>
                <w:szCs w:val="20"/>
              </w:rPr>
              <w:t xml:space="preserve"> (France)</w:t>
            </w:r>
          </w:p>
        </w:tc>
      </w:tr>
      <w:tr w:rsidR="0050774B" w:rsidRPr="00606488"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606488" w:rsidRDefault="0050774B" w:rsidP="00606488">
            <w:pPr>
              <w:spacing w:before="60" w:after="60"/>
              <w:rPr>
                <w:sz w:val="20"/>
                <w:szCs w:val="20"/>
              </w:rPr>
            </w:pPr>
            <w:proofErr w:type="spellStart"/>
            <w:r w:rsidRPr="00606488">
              <w:rPr>
                <w:sz w:val="20"/>
                <w:szCs w:val="20"/>
              </w:rPr>
              <w:t>SpatialSample</w:t>
            </w:r>
            <w:proofErr w:type="spellEnd"/>
            <w:r w:rsidRPr="00606488">
              <w:rPr>
                <w:sz w:val="20"/>
                <w:szCs w:val="20"/>
              </w:rPr>
              <w:t>::</w:t>
            </w:r>
            <w:proofErr w:type="spellStart"/>
            <w:r w:rsidRPr="00606488">
              <w:rPr>
                <w:sz w:val="20"/>
                <w:szCs w:val="20"/>
              </w:rPr>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606488" w:rsidRDefault="0050774B" w:rsidP="00606488">
            <w:pPr>
              <w:spacing w:before="60" w:after="60"/>
              <w:rPr>
                <w:sz w:val="20"/>
                <w:szCs w:val="20"/>
              </w:rPr>
            </w:pPr>
            <w:proofErr w:type="spellStart"/>
            <w:r w:rsidRPr="00606488">
              <w:rPr>
                <w:sz w:val="20"/>
                <w:szCs w:val="20"/>
              </w:rPr>
              <w:t>SpatialSample</w:t>
            </w:r>
            <w:proofErr w:type="spellEnd"/>
            <w:r w:rsidRPr="00606488">
              <w:rPr>
                <w:sz w:val="20"/>
                <w:szCs w:val="20"/>
              </w:rPr>
              <w:t>::</w:t>
            </w:r>
            <w:proofErr w:type="spellStart"/>
            <w:r w:rsidRPr="00606488">
              <w:rPr>
                <w:sz w:val="20"/>
                <w:szCs w:val="20"/>
              </w:rPr>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606488" w:rsidRDefault="0050774B" w:rsidP="00606488">
            <w:pPr>
              <w:spacing w:before="60" w:after="60"/>
              <w:rPr>
                <w:sz w:val="20"/>
                <w:szCs w:val="20"/>
              </w:rPr>
            </w:pPr>
            <w:r w:rsidRPr="00606488">
              <w:rPr>
                <w:sz w:val="20"/>
                <w:szCs w:val="20"/>
              </w:rPr>
              <w:t>Water Sample as sampled on-site</w:t>
            </w:r>
          </w:p>
        </w:tc>
      </w:tr>
      <w:tr w:rsidR="0050774B" w:rsidRPr="00606488"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606488" w:rsidRDefault="0050774B" w:rsidP="00606488">
            <w:pPr>
              <w:spacing w:before="60" w:after="60"/>
              <w:rPr>
                <w:sz w:val="20"/>
                <w:szCs w:val="20"/>
              </w:rPr>
            </w:pPr>
            <w:r w:rsidRPr="00606488">
              <w:rPr>
                <w:sz w:val="20"/>
                <w:szCs w:val="20"/>
              </w:rPr>
              <w:t>Filtered sample (sub-sample of the initial one)</w:t>
            </w:r>
          </w:p>
        </w:tc>
      </w:tr>
      <w:tr w:rsidR="0050774B" w:rsidRPr="00606488"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606488" w:rsidRDefault="0050774B" w:rsidP="00606488">
            <w:pPr>
              <w:spacing w:before="60" w:after="60"/>
              <w:rPr>
                <w:sz w:val="20"/>
                <w:szCs w:val="20"/>
              </w:rPr>
            </w:pPr>
            <w:r w:rsidRPr="00606488">
              <w:rPr>
                <w:sz w:val="20"/>
                <w:szCs w:val="20"/>
              </w:rPr>
              <w:t>The initial water sample that was sub-sampled</w:t>
            </w:r>
          </w:p>
        </w:tc>
      </w:tr>
      <w:tr w:rsidR="0050774B" w:rsidRPr="00606488"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606488" w:rsidRDefault="0050774B" w:rsidP="00606488">
            <w:pPr>
              <w:spacing w:before="60" w:after="60"/>
              <w:rPr>
                <w:sz w:val="20"/>
                <w:szCs w:val="20"/>
              </w:rPr>
            </w:pPr>
            <w:r w:rsidRPr="00606488">
              <w:rPr>
                <w:sz w:val="20"/>
                <w:szCs w:val="20"/>
              </w:rPr>
              <w:t>Sample preparation process</w:t>
            </w:r>
          </w:p>
        </w:tc>
      </w:tr>
      <w:tr w:rsidR="0050774B" w:rsidRPr="00606488"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606488" w:rsidRDefault="0050774B" w:rsidP="00606488">
            <w:pPr>
              <w:spacing w:before="60" w:after="60"/>
              <w:rPr>
                <w:sz w:val="20"/>
                <w:szCs w:val="20"/>
              </w:rPr>
            </w:pPr>
            <w:r w:rsidRPr="00606488">
              <w:rPr>
                <w:sz w:val="20"/>
                <w:szCs w:val="20"/>
              </w:rPr>
              <w:t>Sample collection process</w:t>
            </w:r>
          </w:p>
        </w:tc>
      </w:tr>
      <w:tr w:rsidR="0050774B" w:rsidRPr="00606488"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606488" w:rsidRDefault="0050774B" w:rsidP="00606488">
            <w:pPr>
              <w:spacing w:before="60" w:after="60"/>
              <w:rPr>
                <w:sz w:val="20"/>
                <w:szCs w:val="20"/>
              </w:rPr>
            </w:pPr>
            <w:r w:rsidRPr="00606488">
              <w:rPr>
                <w:sz w:val="20"/>
                <w:szCs w:val="20"/>
              </w:rPr>
              <w:t>Sample collection location</w:t>
            </w:r>
          </w:p>
        </w:tc>
      </w:tr>
      <w:tr w:rsidR="0050774B" w:rsidRPr="00606488"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606488" w:rsidRDefault="0050774B" w:rsidP="00606488">
            <w:pPr>
              <w:spacing w:before="60" w:after="60"/>
              <w:rPr>
                <w:sz w:val="20"/>
                <w:szCs w:val="20"/>
              </w:rPr>
            </w:pPr>
            <w:r w:rsidRPr="00606488">
              <w:rPr>
                <w:sz w:val="20"/>
                <w:szCs w:val="20"/>
              </w:rPr>
              <w:t>Volume of the water sampled</w:t>
            </w:r>
          </w:p>
        </w:tc>
      </w:tr>
      <w:tr w:rsidR="0050774B" w:rsidRPr="00606488"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606488" w:rsidRDefault="0050774B" w:rsidP="00606488">
            <w:pPr>
              <w:spacing w:before="60" w:after="60"/>
              <w:rPr>
                <w:sz w:val="20"/>
                <w:szCs w:val="20"/>
              </w:rPr>
            </w:pPr>
            <w:r w:rsidRPr="00606488">
              <w:rPr>
                <w:sz w:val="20"/>
                <w:szCs w:val="20"/>
              </w:rPr>
              <w:t>Store location</w:t>
            </w:r>
          </w:p>
        </w:tc>
      </w:tr>
      <w:tr w:rsidR="0050774B" w:rsidRPr="00606488"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606488" w:rsidRDefault="0050774B"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606488" w:rsidRDefault="0050774B" w:rsidP="00606488">
            <w:pPr>
              <w:spacing w:before="60" w:after="60"/>
              <w:rPr>
                <w:sz w:val="20"/>
                <w:szCs w:val="20"/>
              </w:rPr>
            </w:pPr>
            <w:r w:rsidRPr="00606488">
              <w:rPr>
                <w:sz w:val="20"/>
                <w:szCs w:val="20"/>
              </w:rPr>
              <w:t>Analysis date</w:t>
            </w:r>
          </w:p>
        </w:tc>
      </w:tr>
      <w:tr w:rsidR="0050774B" w:rsidRPr="00606488"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606488" w:rsidRDefault="0050774B" w:rsidP="00606488">
            <w:pPr>
              <w:spacing w:before="60" w:after="60"/>
              <w:rPr>
                <w:sz w:val="20"/>
                <w:szCs w:val="20"/>
              </w:rPr>
            </w:pPr>
            <w:r w:rsidRPr="00606488">
              <w:rPr>
                <w:sz w:val="20"/>
                <w:szCs w:val="20"/>
              </w:rPr>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606488" w:rsidRDefault="0050774B" w:rsidP="00606488">
            <w:pPr>
              <w:spacing w:before="60" w:after="60"/>
              <w:rPr>
                <w:sz w:val="20"/>
                <w:szCs w:val="20"/>
              </w:rPr>
            </w:pPr>
            <w:r w:rsidRPr="00606488">
              <w:rPr>
                <w:sz w:val="20"/>
                <w:szCs w:val="20"/>
              </w:rPr>
              <w:t>Analysis</w:t>
            </w:r>
          </w:p>
        </w:tc>
      </w:tr>
      <w:tr w:rsidR="0050774B" w:rsidRPr="00606488"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606488" w:rsidRDefault="0050774B"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606488" w:rsidRDefault="0050774B" w:rsidP="00606488">
            <w:pPr>
              <w:spacing w:before="60" w:after="60"/>
              <w:rPr>
                <w:sz w:val="20"/>
                <w:szCs w:val="20"/>
              </w:rPr>
            </w:pPr>
            <w:r w:rsidRPr="00606488">
              <w:rPr>
                <w:sz w:val="20"/>
                <w:szCs w:val="20"/>
              </w:rPr>
              <w:t>Analyte (Nitrates, Phosphates …)</w:t>
            </w:r>
          </w:p>
        </w:tc>
      </w:tr>
      <w:tr w:rsidR="0050774B" w:rsidRPr="00CD3FAC"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606488" w:rsidRDefault="0050774B" w:rsidP="00606488">
            <w:pPr>
              <w:spacing w:before="60" w:after="60"/>
              <w:rPr>
                <w:sz w:val="20"/>
                <w:szCs w:val="20"/>
              </w:rPr>
            </w:pPr>
            <w:r w:rsidRPr="00606488">
              <w:rPr>
                <w:sz w:val="20"/>
                <w:szCs w:val="20"/>
              </w:rPr>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606488" w:rsidRDefault="0050774B" w:rsidP="00606488">
            <w:pPr>
              <w:spacing w:before="60" w:after="60"/>
              <w:rPr>
                <w:sz w:val="20"/>
                <w:szCs w:val="20"/>
                <w:lang w:val="fr-FR"/>
              </w:rPr>
            </w:pPr>
            <w:r w:rsidRPr="00606488">
              <w:rPr>
                <w:sz w:val="20"/>
                <w:szCs w:val="20"/>
                <w:lang w:val="fr-FR"/>
              </w:rPr>
              <w:t xml:space="preserve">Instrument, </w:t>
            </w:r>
            <w:proofErr w:type="spellStart"/>
            <w:r w:rsidRPr="00606488">
              <w:rPr>
                <w:sz w:val="20"/>
                <w:szCs w:val="20"/>
                <w:lang w:val="fr-FR"/>
              </w:rPr>
              <w:t>analytical</w:t>
            </w:r>
            <w:proofErr w:type="spellEnd"/>
            <w:r w:rsidRPr="00606488">
              <w:rPr>
                <w:sz w:val="20"/>
                <w:szCs w:val="20"/>
                <w:lang w:val="fr-FR"/>
              </w:rPr>
              <w:t xml:space="preserve"> </w:t>
            </w:r>
            <w:proofErr w:type="spellStart"/>
            <w:r w:rsidRPr="00606488">
              <w:rPr>
                <w:sz w:val="20"/>
                <w:szCs w:val="20"/>
                <w:lang w:val="fr-FR"/>
              </w:rPr>
              <w:t>process</w:t>
            </w:r>
            <w:proofErr w:type="spellEnd"/>
            <w:r w:rsidRPr="00606488">
              <w:rPr>
                <w:sz w:val="20"/>
                <w:szCs w:val="20"/>
                <w:lang w:val="fr-FR"/>
              </w:rPr>
              <w:t xml:space="preserve"> (</w:t>
            </w:r>
            <w:proofErr w:type="spellStart"/>
            <w:r w:rsidRPr="00606488">
              <w:rPr>
                <w:sz w:val="20"/>
                <w:szCs w:val="20"/>
                <w:lang w:val="fr-FR"/>
              </w:rPr>
              <w:t>e.g</w:t>
            </w:r>
            <w:proofErr w:type="spellEnd"/>
            <w:r w:rsidRPr="00606488">
              <w:rPr>
                <w:sz w:val="20"/>
                <w:szCs w:val="20"/>
                <w:lang w:val="fr-FR"/>
              </w:rPr>
              <w:t>. NF EN ISO 13395 Octobre 1996 / T90-012)</w:t>
            </w:r>
          </w:p>
        </w:tc>
      </w:tr>
    </w:tbl>
    <w:p w14:paraId="7CFEEDC4" w14:textId="7D29C2E2" w:rsidR="00B577B2" w:rsidRDefault="00B577B2" w:rsidP="00606488">
      <w:pPr>
        <w:pStyle w:val="a2"/>
        <w:keepNext w:val="0"/>
        <w:pageBreakBefore/>
      </w:pPr>
      <w:r w:rsidRPr="00B577B2">
        <w:lastRenderedPageBreak/>
        <w:t>Soil quality observations</w:t>
      </w: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06488"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06488" w:rsidRDefault="006328C0" w:rsidP="00606488">
            <w:pPr>
              <w:spacing w:before="60" w:after="60"/>
              <w:jc w:val="center"/>
              <w:rPr>
                <w:b/>
                <w:bCs/>
                <w:sz w:val="20"/>
                <w:szCs w:val="20"/>
              </w:rPr>
            </w:pPr>
            <w:r w:rsidRPr="00606488">
              <w:rPr>
                <w:b/>
                <w:bCs/>
                <w:sz w:val="20"/>
                <w:szCs w:val="20"/>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06488" w:rsidRDefault="006328C0" w:rsidP="00606488">
            <w:pPr>
              <w:spacing w:before="60" w:after="60"/>
              <w:jc w:val="center"/>
              <w:rPr>
                <w:b/>
                <w:bCs/>
                <w:sz w:val="20"/>
                <w:szCs w:val="20"/>
              </w:rPr>
            </w:pPr>
            <w:r w:rsidRPr="00606488">
              <w:rPr>
                <w:b/>
                <w:bCs/>
                <w:sz w:val="20"/>
                <w:szCs w:val="20"/>
              </w:rPr>
              <w:t>Soil quality</w:t>
            </w:r>
          </w:p>
        </w:tc>
      </w:tr>
      <w:tr w:rsidR="006328C0" w:rsidRPr="00606488"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06488" w:rsidRDefault="006328C0" w:rsidP="00606488">
            <w:pPr>
              <w:spacing w:before="60" w:after="60"/>
              <w:rPr>
                <w:sz w:val="20"/>
                <w:szCs w:val="20"/>
              </w:rPr>
            </w:pPr>
            <w:r w:rsidRPr="00606488">
              <w:rPr>
                <w:sz w:val="20"/>
                <w:szCs w:val="20"/>
              </w:rPr>
              <w:t>A sub sample or the initial soil sample</w:t>
            </w:r>
          </w:p>
        </w:tc>
      </w:tr>
      <w:tr w:rsidR="006328C0" w:rsidRPr="00606488"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06488" w:rsidRDefault="006328C0" w:rsidP="00606488">
            <w:pPr>
              <w:spacing w:before="60" w:after="60"/>
              <w:rPr>
                <w:sz w:val="20"/>
                <w:szCs w:val="20"/>
              </w:rPr>
            </w:pPr>
            <w:r w:rsidRPr="00606488">
              <w:rPr>
                <w:sz w:val="20"/>
                <w:szCs w:val="20"/>
              </w:rPr>
              <w:t>Soil sample (can be a drilling core)</w:t>
            </w:r>
          </w:p>
        </w:tc>
      </w:tr>
      <w:tr w:rsidR="006328C0" w:rsidRPr="00606488"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06488" w:rsidRDefault="006328C0" w:rsidP="00606488">
            <w:pPr>
              <w:spacing w:before="60" w:after="60"/>
              <w:rPr>
                <w:sz w:val="20"/>
                <w:szCs w:val="20"/>
              </w:rPr>
            </w:pPr>
            <w:proofErr w:type="spellStart"/>
            <w:r w:rsidRPr="00606488">
              <w:rPr>
                <w:sz w:val="20"/>
                <w:szCs w:val="20"/>
              </w:rPr>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06488" w:rsidRDefault="006328C0" w:rsidP="00606488">
            <w:pPr>
              <w:spacing w:before="60" w:after="60"/>
              <w:rPr>
                <w:sz w:val="20"/>
                <w:szCs w:val="20"/>
              </w:rPr>
            </w:pPr>
            <w:r w:rsidRPr="00606488">
              <w:rPr>
                <w:sz w:val="20"/>
                <w:szCs w:val="20"/>
              </w:rPr>
              <w:t>The borehole that was drilled and the core extracted from</w:t>
            </w:r>
          </w:p>
        </w:tc>
      </w:tr>
      <w:tr w:rsidR="006328C0" w:rsidRPr="00606488"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06488" w:rsidRDefault="006328C0" w:rsidP="00606488">
            <w:pPr>
              <w:spacing w:before="60" w:after="60"/>
              <w:rPr>
                <w:sz w:val="20"/>
                <w:szCs w:val="20"/>
              </w:rPr>
            </w:pPr>
            <w:r w:rsidRPr="00606488">
              <w:rPr>
                <w:sz w:val="20"/>
                <w:szCs w:val="20"/>
              </w:rPr>
              <w:t>Part of the lithosphere</w:t>
            </w:r>
          </w:p>
        </w:tc>
      </w:tr>
      <w:tr w:rsidR="006328C0" w:rsidRPr="00606488"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06488" w:rsidRDefault="006328C0" w:rsidP="00606488">
            <w:pPr>
              <w:spacing w:before="60" w:after="60"/>
              <w:rPr>
                <w:sz w:val="20"/>
                <w:szCs w:val="20"/>
              </w:rPr>
            </w:pPr>
            <w:r w:rsidRPr="00606488">
              <w:rPr>
                <w:sz w:val="20"/>
                <w:szCs w:val="20"/>
              </w:rPr>
              <w:t>Sample preparation process</w:t>
            </w:r>
          </w:p>
        </w:tc>
      </w:tr>
      <w:tr w:rsidR="006328C0" w:rsidRPr="00606488"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06488" w:rsidRDefault="006328C0" w:rsidP="00606488">
            <w:pPr>
              <w:spacing w:before="60" w:after="60"/>
              <w:rPr>
                <w:sz w:val="20"/>
                <w:szCs w:val="20"/>
              </w:rPr>
            </w:pPr>
            <w:r w:rsidRPr="00606488">
              <w:rPr>
                <w:sz w:val="20"/>
                <w:szCs w:val="20"/>
              </w:rPr>
              <w:t>How the sample was collected or prepared</w:t>
            </w:r>
          </w:p>
        </w:tc>
      </w:tr>
      <w:tr w:rsidR="006328C0" w:rsidRPr="00606488"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06488" w:rsidRDefault="006328C0" w:rsidP="00606488">
            <w:pPr>
              <w:spacing w:before="60" w:after="60"/>
              <w:rPr>
                <w:sz w:val="20"/>
                <w:szCs w:val="20"/>
              </w:rPr>
            </w:pPr>
            <w:r w:rsidRPr="00606488">
              <w:rPr>
                <w:sz w:val="20"/>
                <w:szCs w:val="20"/>
              </w:rPr>
              <w:t>Where the sample has been collected</w:t>
            </w:r>
          </w:p>
        </w:tc>
      </w:tr>
      <w:tr w:rsidR="006328C0" w:rsidRPr="00606488"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06488" w:rsidRDefault="006328C0" w:rsidP="00606488">
            <w:pPr>
              <w:spacing w:before="60" w:after="60"/>
              <w:rPr>
                <w:sz w:val="20"/>
                <w:szCs w:val="20"/>
              </w:rPr>
            </w:pPr>
            <w:r w:rsidRPr="00606488">
              <w:rPr>
                <w:sz w:val="20"/>
                <w:szCs w:val="20"/>
              </w:rPr>
              <w:t>Where the sample is stored</w:t>
            </w:r>
          </w:p>
        </w:tc>
      </w:tr>
      <w:tr w:rsidR="006328C0" w:rsidRPr="00606488"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06488" w:rsidRDefault="006328C0" w:rsidP="00606488">
            <w:pPr>
              <w:spacing w:before="60" w:after="60"/>
              <w:rPr>
                <w:sz w:val="20"/>
                <w:szCs w:val="20"/>
              </w:rPr>
            </w:pPr>
            <w:proofErr w:type="spellStart"/>
            <w:r w:rsidRPr="00606488">
              <w:rPr>
                <w:sz w:val="20"/>
                <w:szCs w:val="20"/>
              </w:rPr>
              <w:t>MaterialSample</w:t>
            </w:r>
            <w:proofErr w:type="spellEnd"/>
            <w:r w:rsidRPr="00606488">
              <w:rPr>
                <w:sz w:val="20"/>
                <w:szCs w:val="20"/>
              </w:rPr>
              <w:t>::</w:t>
            </w:r>
            <w:proofErr w:type="spellStart"/>
            <w:r w:rsidRPr="00606488">
              <w:rPr>
                <w:sz w:val="20"/>
                <w:szCs w:val="20"/>
              </w:rPr>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06488" w:rsidRDefault="006328C0" w:rsidP="00606488">
            <w:pPr>
              <w:spacing w:before="60" w:after="60"/>
              <w:rPr>
                <w:sz w:val="20"/>
                <w:szCs w:val="20"/>
              </w:rPr>
            </w:pPr>
            <w:r w:rsidRPr="00606488">
              <w:rPr>
                <w:sz w:val="20"/>
                <w:szCs w:val="20"/>
              </w:rPr>
              <w:t>When the sample was collected</w:t>
            </w:r>
          </w:p>
        </w:tc>
      </w:tr>
      <w:tr w:rsidR="006328C0" w:rsidRPr="00606488"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06488" w:rsidRDefault="006328C0" w:rsidP="00606488">
            <w:pPr>
              <w:spacing w:before="60" w:after="60"/>
              <w:rPr>
                <w:sz w:val="20"/>
                <w:szCs w:val="20"/>
              </w:rPr>
            </w:pPr>
            <w:r w:rsidRPr="00606488">
              <w:rPr>
                <w:sz w:val="20"/>
                <w:szCs w:val="20"/>
              </w:rPr>
              <w:t>Sample collection date</w:t>
            </w:r>
          </w:p>
        </w:tc>
      </w:tr>
      <w:tr w:rsidR="006328C0" w:rsidRPr="00606488"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06488" w:rsidRDefault="006328C0" w:rsidP="00606488">
            <w:pPr>
              <w:spacing w:before="60" w:after="60"/>
              <w:rPr>
                <w:sz w:val="20"/>
                <w:szCs w:val="20"/>
              </w:rPr>
            </w:pPr>
            <w:r w:rsidRPr="00606488">
              <w:rPr>
                <w:sz w:val="20"/>
                <w:szCs w:val="20"/>
              </w:rPr>
              <w:t>Analysis date</w:t>
            </w:r>
          </w:p>
        </w:tc>
      </w:tr>
      <w:tr w:rsidR="006328C0" w:rsidRPr="00606488"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06488" w:rsidRDefault="006328C0" w:rsidP="00606488">
            <w:pPr>
              <w:spacing w:before="60" w:after="60"/>
              <w:rPr>
                <w:sz w:val="20"/>
                <w:szCs w:val="20"/>
              </w:rPr>
            </w:pPr>
            <w:r w:rsidRPr="00606488">
              <w:rPr>
                <w:sz w:val="20"/>
                <w:szCs w:val="20"/>
              </w:rPr>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06488" w:rsidRDefault="006328C0" w:rsidP="00606488">
            <w:pPr>
              <w:spacing w:before="60" w:after="60"/>
              <w:rPr>
                <w:sz w:val="20"/>
                <w:szCs w:val="20"/>
              </w:rPr>
            </w:pPr>
            <w:r w:rsidRPr="00606488">
              <w:rPr>
                <w:sz w:val="20"/>
                <w:szCs w:val="20"/>
              </w:rPr>
              <w:t>The result of the analysis</w:t>
            </w:r>
          </w:p>
        </w:tc>
      </w:tr>
      <w:tr w:rsidR="006328C0" w:rsidRPr="00606488"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06488" w:rsidRDefault="006328C0" w:rsidP="00606488">
            <w:pPr>
              <w:spacing w:before="60" w:after="60"/>
              <w:rPr>
                <w:sz w:val="20"/>
                <w:szCs w:val="20"/>
              </w:rPr>
            </w:pPr>
            <w:r w:rsidRPr="00606488">
              <w:rPr>
                <w:sz w:val="20"/>
                <w:szCs w:val="20"/>
              </w:rPr>
              <w:t>Observation::</w:t>
            </w:r>
            <w:proofErr w:type="spellStart"/>
            <w:r w:rsidRPr="00606488">
              <w:rPr>
                <w:sz w:val="20"/>
                <w:szCs w:val="20"/>
              </w:rPr>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06488" w:rsidRDefault="006328C0" w:rsidP="00606488">
            <w:pPr>
              <w:spacing w:before="60" w:after="60"/>
              <w:rPr>
                <w:sz w:val="20"/>
                <w:szCs w:val="20"/>
              </w:rPr>
            </w:pPr>
            <w:r w:rsidRPr="00606488">
              <w:rPr>
                <w:sz w:val="20"/>
                <w:szCs w:val="20"/>
              </w:rPr>
              <w:t>The analysed property (generally concentration of a constituent)</w:t>
            </w:r>
          </w:p>
        </w:tc>
      </w:tr>
      <w:tr w:rsidR="006328C0" w:rsidRPr="00606488"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06488" w:rsidRDefault="006328C0" w:rsidP="00606488">
            <w:pPr>
              <w:spacing w:before="60" w:after="60"/>
              <w:rPr>
                <w:sz w:val="20"/>
                <w:szCs w:val="20"/>
              </w:rPr>
            </w:pPr>
            <w:r w:rsidRPr="00606488">
              <w:rPr>
                <w:sz w:val="20"/>
                <w:szCs w:val="20"/>
              </w:rPr>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06488" w:rsidRDefault="006328C0" w:rsidP="00606488">
            <w:pPr>
              <w:spacing w:before="60" w:after="60"/>
              <w:rPr>
                <w:sz w:val="20"/>
                <w:szCs w:val="20"/>
              </w:rPr>
            </w:pPr>
            <w:r w:rsidRPr="00606488">
              <w:rPr>
                <w:sz w:val="20"/>
                <w:szCs w:val="20"/>
              </w:rPr>
              <w:t>The analysis method</w:t>
            </w:r>
          </w:p>
        </w:tc>
      </w:tr>
    </w:tbl>
    <w:p w14:paraId="6FEA68FA" w14:textId="4A3740F2" w:rsidR="001A33D0" w:rsidRDefault="001A33D0" w:rsidP="001A33D0"/>
    <w:p w14:paraId="4C50F095" w14:textId="55985AA5" w:rsidR="00491C3C" w:rsidRDefault="00491C3C" w:rsidP="00220B53">
      <w:pPr>
        <w:pStyle w:val="ANNEX"/>
        <w:numPr>
          <w:ilvl w:val="0"/>
          <w:numId w:val="3"/>
        </w:numPr>
      </w:pPr>
      <w:r w:rsidRPr="00F02BC7">
        <w:lastRenderedPageBreak/>
        <w:br/>
      </w:r>
      <w:bookmarkStart w:id="136" w:name="_Toc52962396"/>
      <w:r w:rsidRPr="00F02BC7">
        <w:rPr>
          <w:b w:val="0"/>
        </w:rPr>
        <w:t>(</w:t>
      </w:r>
      <w:r>
        <w:rPr>
          <w:b w:val="0"/>
        </w:rPr>
        <w:t>informative</w:t>
      </w:r>
      <w:r w:rsidRPr="00F02BC7">
        <w:rPr>
          <w:b w:val="0"/>
        </w:rPr>
        <w:t>)</w:t>
      </w:r>
      <w:r w:rsidRPr="00F02BC7">
        <w:br/>
      </w:r>
      <w:r w:rsidRPr="00F02BC7">
        <w:br/>
      </w:r>
      <w:r>
        <w:t>Alignment with ISO 19156:2011</w:t>
      </w:r>
      <w:bookmarkEnd w:id="136"/>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4FFA6B3F" w:rsidR="006E753C" w:rsidRDefault="006E753C" w:rsidP="006E753C">
      <w:pPr>
        <w:rPr>
          <w:lang w:eastAsia="ja-JP"/>
        </w:rPr>
      </w:pPr>
      <w:r>
        <w:rPr>
          <w:lang w:eastAsia="ja-JP"/>
        </w:rPr>
        <w:t>For the sake of readability:</w:t>
      </w:r>
    </w:p>
    <w:p w14:paraId="42431125" w14:textId="42F8CBDC" w:rsidR="006E753C" w:rsidRDefault="00F06BA2" w:rsidP="00F06BA2">
      <w:pPr>
        <w:rPr>
          <w:lang w:eastAsia="ja-JP"/>
        </w:rPr>
      </w:pPr>
      <w:r w:rsidRPr="00C63000">
        <w:rPr>
          <w:b/>
          <w:bCs/>
          <w:sz w:val="20"/>
          <w:szCs w:val="20"/>
        </w:rPr>
        <w:t>—</w:t>
      </w:r>
      <w:r>
        <w:rPr>
          <w:b/>
          <w:bCs/>
          <w:sz w:val="20"/>
          <w:szCs w:val="20"/>
        </w:rPr>
        <w:tab/>
      </w:r>
      <w:r w:rsidR="006E753C">
        <w:rPr>
          <w:lang w:eastAsia="ja-JP"/>
        </w:rPr>
        <w:t>it starts with this revised version and maps it to ISO 19156:2011,</w:t>
      </w:r>
      <w:r>
        <w:rPr>
          <w:lang w:eastAsia="ja-JP"/>
        </w:rPr>
        <w:t xml:space="preserve"> and</w:t>
      </w:r>
    </w:p>
    <w:p w14:paraId="21F58B64" w14:textId="54A58466" w:rsidR="006E753C" w:rsidRDefault="00F06BA2" w:rsidP="00F06BA2">
      <w:pPr>
        <w:rPr>
          <w:lang w:eastAsia="ja-JP"/>
        </w:rPr>
      </w:pPr>
      <w:r w:rsidRPr="00C63000">
        <w:rPr>
          <w:b/>
          <w:bCs/>
          <w:sz w:val="20"/>
          <w:szCs w:val="20"/>
        </w:rPr>
        <w:t>—</w:t>
      </w:r>
      <w:r>
        <w:rPr>
          <w:b/>
          <w:bCs/>
          <w:sz w:val="20"/>
          <w:szCs w:val="20"/>
        </w:rPr>
        <w:tab/>
      </w:r>
      <w:r w:rsidR="006E753C">
        <w:rPr>
          <w:lang w:eastAsia="ja-JP"/>
        </w:rPr>
        <w:t>elements introduced by this version don’t appear in the alignment proposed</w:t>
      </w:r>
      <w:r>
        <w:rPr>
          <w:lang w:eastAsia="ja-JP"/>
        </w:rPr>
        <w:t>.</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68417329"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06488" w14:paraId="0172814C" w14:textId="77777777" w:rsidTr="00606488">
        <w:trPr>
          <w:trHeight w:val="413"/>
        </w:trPr>
        <w:tc>
          <w:tcPr>
            <w:tcW w:w="4440" w:type="dxa"/>
            <w:shd w:val="clear" w:color="auto" w:fill="auto"/>
            <w:tcMar>
              <w:top w:w="100" w:type="dxa"/>
              <w:left w:w="100" w:type="dxa"/>
              <w:bottom w:w="100" w:type="dxa"/>
              <w:right w:w="100" w:type="dxa"/>
            </w:tcMar>
          </w:tcPr>
          <w:p w14:paraId="20A11A8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5E3A6646" w14:textId="77777777" w:rsidR="006E753C" w:rsidRPr="00606488" w:rsidRDefault="006E753C" w:rsidP="00606488">
            <w:pPr>
              <w:spacing w:before="60" w:after="60"/>
              <w:rPr>
                <w:sz w:val="20"/>
                <w:szCs w:val="20"/>
              </w:rPr>
            </w:pPr>
            <w:r w:rsidRPr="00606488">
              <w:rPr>
                <w:sz w:val="20"/>
                <w:szCs w:val="20"/>
              </w:rPr>
              <w:t>19156:2011:OM_Observation</w:t>
            </w:r>
          </w:p>
        </w:tc>
      </w:tr>
      <w:tr w:rsidR="006E753C" w:rsidRPr="00606488" w14:paraId="75280F0B" w14:textId="77777777" w:rsidTr="006E753C">
        <w:tc>
          <w:tcPr>
            <w:tcW w:w="4440" w:type="dxa"/>
            <w:shd w:val="clear" w:color="auto" w:fill="auto"/>
            <w:tcMar>
              <w:top w:w="100" w:type="dxa"/>
              <w:left w:w="100" w:type="dxa"/>
              <w:bottom w:w="100" w:type="dxa"/>
              <w:right w:w="100" w:type="dxa"/>
            </w:tcMar>
          </w:tcPr>
          <w:p w14:paraId="6FC3B428" w14:textId="6CD50E33"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Observations:Observation.parameter</w:t>
            </w:r>
            <w:proofErr w:type="spellEnd"/>
          </w:p>
        </w:tc>
        <w:tc>
          <w:tcPr>
            <w:tcW w:w="2190" w:type="dxa"/>
            <w:shd w:val="clear" w:color="auto" w:fill="auto"/>
            <w:tcMar>
              <w:top w:w="100" w:type="dxa"/>
              <w:left w:w="100" w:type="dxa"/>
              <w:bottom w:w="100" w:type="dxa"/>
              <w:right w:w="100" w:type="dxa"/>
            </w:tcMar>
          </w:tcPr>
          <w:p w14:paraId="41E35549"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94B9F38" w14:textId="77777777" w:rsidR="006E753C" w:rsidRPr="00606488" w:rsidRDefault="006E753C" w:rsidP="00606488">
            <w:pPr>
              <w:spacing w:before="60" w:after="60"/>
              <w:rPr>
                <w:sz w:val="20"/>
                <w:szCs w:val="20"/>
              </w:rPr>
            </w:pPr>
            <w:r w:rsidRPr="00606488">
              <w:rPr>
                <w:sz w:val="20"/>
                <w:szCs w:val="20"/>
              </w:rPr>
              <w:t>19156:2011:OM_Observation.parameter</w:t>
            </w:r>
          </w:p>
        </w:tc>
      </w:tr>
      <w:tr w:rsidR="006E753C" w:rsidRPr="00606488"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70C7CEE6" w14:textId="77777777" w:rsidR="006E753C" w:rsidRPr="00606488" w:rsidRDefault="006E753C" w:rsidP="00606488">
            <w:pPr>
              <w:spacing w:before="60" w:after="60"/>
              <w:rPr>
                <w:sz w:val="20"/>
                <w:szCs w:val="20"/>
              </w:rPr>
            </w:pPr>
            <w:r w:rsidRPr="00606488">
              <w:rPr>
                <w:sz w:val="20"/>
                <w:szCs w:val="20"/>
              </w:rPr>
              <w:t>19156:2011:OM_Observation.phenomenonTime</w:t>
            </w:r>
          </w:p>
        </w:tc>
      </w:tr>
      <w:tr w:rsidR="006E753C" w:rsidRPr="00606488"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2166AD5" w14:textId="77777777" w:rsidR="006E753C" w:rsidRPr="00606488" w:rsidRDefault="006E753C" w:rsidP="00606488">
            <w:pPr>
              <w:spacing w:before="60" w:after="60"/>
              <w:rPr>
                <w:sz w:val="20"/>
                <w:szCs w:val="20"/>
              </w:rPr>
            </w:pPr>
            <w:r w:rsidRPr="00606488">
              <w:rPr>
                <w:sz w:val="20"/>
                <w:szCs w:val="20"/>
              </w:rPr>
              <w:t>19156:2011:OM_Observation.resultQuality</w:t>
            </w:r>
          </w:p>
        </w:tc>
      </w:tr>
      <w:tr w:rsidR="006E753C" w:rsidRPr="00606488"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2E031C78" w14:textId="77777777" w:rsidR="006E753C" w:rsidRPr="00606488" w:rsidRDefault="006E753C" w:rsidP="00606488">
            <w:pPr>
              <w:spacing w:before="60" w:after="60"/>
              <w:rPr>
                <w:sz w:val="20"/>
                <w:szCs w:val="20"/>
              </w:rPr>
            </w:pPr>
            <w:r w:rsidRPr="00606488">
              <w:rPr>
                <w:sz w:val="20"/>
                <w:szCs w:val="20"/>
              </w:rPr>
              <w:t>19156:2011:OM_Observation.resultTime</w:t>
            </w:r>
          </w:p>
        </w:tc>
      </w:tr>
      <w:tr w:rsidR="006E753C" w:rsidRPr="00606488"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5DCDB27" w14:textId="77777777" w:rsidR="006E753C" w:rsidRPr="00606488" w:rsidRDefault="006E753C" w:rsidP="00606488">
            <w:pPr>
              <w:spacing w:before="60" w:after="60"/>
              <w:rPr>
                <w:sz w:val="20"/>
                <w:szCs w:val="20"/>
              </w:rPr>
            </w:pPr>
            <w:r w:rsidRPr="00606488">
              <w:rPr>
                <w:sz w:val="20"/>
                <w:szCs w:val="20"/>
              </w:rPr>
              <w:t>19156:2011:OM_Observation.validTime</w:t>
            </w:r>
          </w:p>
        </w:tc>
      </w:tr>
      <w:tr w:rsidR="006E753C" w:rsidRPr="00606488"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DB2896F" w14:textId="77777777" w:rsidR="006E753C" w:rsidRPr="00606488" w:rsidRDefault="006E753C" w:rsidP="00606488">
            <w:pPr>
              <w:spacing w:before="60" w:after="60"/>
              <w:rPr>
                <w:sz w:val="20"/>
                <w:szCs w:val="20"/>
              </w:rPr>
            </w:pPr>
            <w:r w:rsidRPr="00606488">
              <w:rPr>
                <w:sz w:val="20"/>
                <w:szCs w:val="20"/>
              </w:rPr>
              <w:t>19156:2011:OM_Observation.result</w:t>
            </w:r>
          </w:p>
        </w:tc>
      </w:tr>
      <w:tr w:rsidR="006E753C" w:rsidRPr="00606488" w14:paraId="14766F79" w14:textId="77777777" w:rsidTr="00606488">
        <w:trPr>
          <w:trHeight w:val="677"/>
        </w:trPr>
        <w:tc>
          <w:tcPr>
            <w:tcW w:w="4440" w:type="dxa"/>
            <w:shd w:val="clear" w:color="auto" w:fill="auto"/>
            <w:tcMar>
              <w:top w:w="100" w:type="dxa"/>
              <w:left w:w="100" w:type="dxa"/>
              <w:bottom w:w="100" w:type="dxa"/>
              <w:right w:w="100" w:type="dxa"/>
            </w:tcMar>
          </w:tcPr>
          <w:p w14:paraId="5AAC4F2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C5CF02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5C81E5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A0A64B1" w14:textId="77777777" w:rsidR="006E753C" w:rsidRPr="00606488" w:rsidRDefault="006E753C" w:rsidP="00606488">
            <w:pPr>
              <w:spacing w:before="60" w:after="60"/>
              <w:rPr>
                <w:sz w:val="20"/>
                <w:szCs w:val="20"/>
              </w:rPr>
            </w:pPr>
            <w:r w:rsidRPr="00606488">
              <w:rPr>
                <w:sz w:val="20"/>
                <w:szCs w:val="20"/>
              </w:rPr>
              <w:t>19156:2011:OM_Observation.observedProperty</w:t>
            </w:r>
          </w:p>
        </w:tc>
      </w:tr>
      <w:tr w:rsidR="006E753C" w:rsidRPr="00606488"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06488" w:rsidRDefault="006E753C" w:rsidP="00606488">
            <w:pPr>
              <w:spacing w:before="60" w:after="60"/>
              <w:rPr>
                <w:sz w:val="20"/>
                <w:szCs w:val="20"/>
              </w:rPr>
            </w:pPr>
            <w:r w:rsidRPr="00606488">
              <w:rPr>
                <w:sz w:val="20"/>
                <w:szCs w:val="20"/>
              </w:rPr>
              <w:lastRenderedPageBreak/>
              <w:t xml:space="preserve">Basic </w:t>
            </w:r>
            <w:proofErr w:type="spellStart"/>
            <w:r w:rsidRPr="00606488">
              <w:rPr>
                <w:sz w:val="20"/>
                <w:szCs w:val="20"/>
              </w:rPr>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15F9296" w14:textId="77777777" w:rsidR="006E753C" w:rsidRPr="00606488" w:rsidRDefault="006E753C" w:rsidP="00606488">
            <w:pPr>
              <w:spacing w:before="60" w:after="60"/>
              <w:rPr>
                <w:sz w:val="20"/>
                <w:szCs w:val="20"/>
              </w:rPr>
            </w:pPr>
            <w:r w:rsidRPr="00606488">
              <w:rPr>
                <w:sz w:val="20"/>
                <w:szCs w:val="20"/>
              </w:rPr>
              <w:t>19156:2011:OM_Observation.procedure</w:t>
            </w:r>
          </w:p>
        </w:tc>
      </w:tr>
      <w:tr w:rsidR="006E753C" w:rsidRPr="00606488"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60EE9549" w14:textId="77777777" w:rsidR="006E753C" w:rsidRPr="00606488" w:rsidRDefault="006E753C" w:rsidP="00606488">
            <w:pPr>
              <w:spacing w:before="60" w:after="60"/>
              <w:rPr>
                <w:sz w:val="20"/>
                <w:szCs w:val="20"/>
              </w:rPr>
            </w:pPr>
            <w:r w:rsidRPr="00606488">
              <w:rPr>
                <w:sz w:val="20"/>
                <w:szCs w:val="20"/>
              </w:rPr>
              <w:t>19156:2011:OM_Process</w:t>
            </w:r>
          </w:p>
        </w:tc>
      </w:tr>
      <w:tr w:rsidR="006E753C" w:rsidRPr="00606488"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13D70F3D" w14:textId="77777777" w:rsidR="006E753C" w:rsidRPr="00606488" w:rsidRDefault="006E753C" w:rsidP="00606488">
            <w:pPr>
              <w:spacing w:before="60" w:after="60"/>
              <w:rPr>
                <w:sz w:val="20"/>
                <w:szCs w:val="20"/>
              </w:rPr>
            </w:pPr>
            <w:r w:rsidRPr="00606488">
              <w:rPr>
                <w:sz w:val="20"/>
                <w:szCs w:val="20"/>
              </w:rPr>
              <w:t>19156:2011:OM_Observation .metadata</w:t>
            </w:r>
          </w:p>
        </w:tc>
      </w:tr>
      <w:tr w:rsidR="006E753C" w:rsidRPr="00606488"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0887D81" w14:textId="77777777" w:rsidR="006E753C" w:rsidRPr="00606488" w:rsidRDefault="006E753C" w:rsidP="00606488">
            <w:pPr>
              <w:spacing w:before="60" w:after="60"/>
              <w:rPr>
                <w:sz w:val="20"/>
                <w:szCs w:val="20"/>
              </w:rPr>
            </w:pPr>
            <w:r w:rsidRPr="00606488">
              <w:rPr>
                <w:sz w:val="20"/>
                <w:szCs w:val="20"/>
              </w:rPr>
              <w:t>19156:2011:OM_Observation.relatedObservation</w:t>
            </w:r>
          </w:p>
        </w:tc>
      </w:tr>
    </w:tbl>
    <w:p w14:paraId="3537CBEC" w14:textId="2014F6B2"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2268"/>
        <w:gridCol w:w="3118"/>
      </w:tblGrid>
      <w:tr w:rsidR="006E753C" w:rsidRPr="00606488" w14:paraId="67405D90" w14:textId="77777777" w:rsidTr="00606488">
        <w:tc>
          <w:tcPr>
            <w:tcW w:w="4385" w:type="dxa"/>
            <w:shd w:val="clear" w:color="auto" w:fill="auto"/>
            <w:tcMar>
              <w:top w:w="100" w:type="dxa"/>
              <w:left w:w="100" w:type="dxa"/>
              <w:bottom w:w="100" w:type="dxa"/>
              <w:right w:w="100" w:type="dxa"/>
            </w:tcMar>
          </w:tcPr>
          <w:p w14:paraId="016F6C9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w:t>
            </w:r>
            <w:proofErr w:type="spellEnd"/>
          </w:p>
        </w:tc>
        <w:tc>
          <w:tcPr>
            <w:tcW w:w="2268" w:type="dxa"/>
            <w:shd w:val="clear" w:color="auto" w:fill="auto"/>
            <w:tcMar>
              <w:top w:w="100" w:type="dxa"/>
              <w:left w:w="100" w:type="dxa"/>
              <w:bottom w:w="100" w:type="dxa"/>
              <w:right w:w="100" w:type="dxa"/>
            </w:tcMar>
          </w:tcPr>
          <w:p w14:paraId="2AA642E3"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760CA5E" w14:textId="77777777" w:rsidR="006E753C" w:rsidRPr="00606488" w:rsidRDefault="006E753C" w:rsidP="00606488">
            <w:pPr>
              <w:spacing w:before="60" w:after="60"/>
              <w:rPr>
                <w:sz w:val="20"/>
                <w:szCs w:val="20"/>
              </w:rPr>
            </w:pPr>
            <w:r w:rsidRPr="00606488">
              <w:rPr>
                <w:sz w:val="20"/>
                <w:szCs w:val="20"/>
              </w:rPr>
              <w:t>19156:2011:SF_SamplingFeature</w:t>
            </w:r>
          </w:p>
        </w:tc>
      </w:tr>
      <w:tr w:rsidR="006E753C" w:rsidRPr="00606488" w14:paraId="015FDBA9" w14:textId="77777777" w:rsidTr="00606488">
        <w:tc>
          <w:tcPr>
            <w:tcW w:w="4385" w:type="dxa"/>
            <w:shd w:val="clear" w:color="auto" w:fill="auto"/>
            <w:tcMar>
              <w:top w:w="100" w:type="dxa"/>
              <w:left w:w="100" w:type="dxa"/>
              <w:bottom w:w="100" w:type="dxa"/>
              <w:right w:w="100" w:type="dxa"/>
            </w:tcMar>
          </w:tcPr>
          <w:p w14:paraId="2B524491"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Samples:Sample.metadata</w:t>
            </w:r>
            <w:proofErr w:type="spellEnd"/>
          </w:p>
        </w:tc>
        <w:tc>
          <w:tcPr>
            <w:tcW w:w="2268" w:type="dxa"/>
            <w:shd w:val="clear" w:color="auto" w:fill="auto"/>
            <w:tcMar>
              <w:top w:w="100" w:type="dxa"/>
              <w:left w:w="100" w:type="dxa"/>
              <w:bottom w:w="100" w:type="dxa"/>
              <w:right w:w="100" w:type="dxa"/>
            </w:tcMar>
          </w:tcPr>
          <w:p w14:paraId="0E1D2DB2" w14:textId="77777777" w:rsidR="006E753C" w:rsidRPr="00606488" w:rsidRDefault="006E753C" w:rsidP="00606488">
            <w:pPr>
              <w:spacing w:before="60" w:after="60"/>
              <w:rPr>
                <w:sz w:val="20"/>
                <w:szCs w:val="20"/>
              </w:rPr>
            </w:pPr>
            <w:r w:rsidRPr="00606488">
              <w:rPr>
                <w:sz w:val="20"/>
                <w:szCs w:val="20"/>
              </w:rPr>
              <w:t xml:space="preserve">has </w:t>
            </w:r>
            <w:proofErr w:type="spellStart"/>
            <w:r w:rsidRPr="00606488">
              <w:rPr>
                <w:sz w:val="20"/>
                <w:szCs w:val="20"/>
              </w:rPr>
              <w:t>subProperty</w:t>
            </w:r>
            <w:proofErr w:type="spellEnd"/>
          </w:p>
        </w:tc>
        <w:tc>
          <w:tcPr>
            <w:tcW w:w="3118" w:type="dxa"/>
            <w:shd w:val="clear" w:color="auto" w:fill="auto"/>
            <w:tcMar>
              <w:top w:w="100" w:type="dxa"/>
              <w:left w:w="100" w:type="dxa"/>
              <w:bottom w:w="100" w:type="dxa"/>
              <w:right w:w="100" w:type="dxa"/>
            </w:tcMar>
          </w:tcPr>
          <w:p w14:paraId="106EAFED" w14:textId="77777777" w:rsidR="006E753C" w:rsidRPr="00606488" w:rsidRDefault="006E753C" w:rsidP="00606488">
            <w:pPr>
              <w:spacing w:before="60" w:after="60"/>
              <w:rPr>
                <w:sz w:val="20"/>
                <w:szCs w:val="20"/>
              </w:rPr>
            </w:pPr>
            <w:r w:rsidRPr="00606488">
              <w:rPr>
                <w:sz w:val="20"/>
                <w:szCs w:val="20"/>
              </w:rPr>
              <w:t>19156:2011:SF_SamplingFeature.lineage</w:t>
            </w:r>
          </w:p>
        </w:tc>
      </w:tr>
      <w:tr w:rsidR="006E753C" w:rsidRPr="00606488" w14:paraId="16E1720E" w14:textId="77777777" w:rsidTr="00606488">
        <w:tc>
          <w:tcPr>
            <w:tcW w:w="4385" w:type="dxa"/>
            <w:shd w:val="clear" w:color="auto" w:fill="auto"/>
            <w:tcMar>
              <w:top w:w="100" w:type="dxa"/>
              <w:left w:w="100" w:type="dxa"/>
              <w:bottom w:w="100" w:type="dxa"/>
              <w:right w:w="100" w:type="dxa"/>
            </w:tcMar>
          </w:tcPr>
          <w:p w14:paraId="557A9D96"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Samples:Sample.parameter</w:t>
            </w:r>
            <w:proofErr w:type="spellEnd"/>
          </w:p>
        </w:tc>
        <w:tc>
          <w:tcPr>
            <w:tcW w:w="2268" w:type="dxa"/>
            <w:shd w:val="clear" w:color="auto" w:fill="auto"/>
            <w:tcMar>
              <w:top w:w="100" w:type="dxa"/>
              <w:left w:w="100" w:type="dxa"/>
              <w:bottom w:w="100" w:type="dxa"/>
              <w:right w:w="100" w:type="dxa"/>
            </w:tcMar>
          </w:tcPr>
          <w:p w14:paraId="5BFC705D"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E6F822A" w14:textId="77777777" w:rsidR="006E753C" w:rsidRPr="00606488" w:rsidRDefault="006E753C" w:rsidP="00606488">
            <w:pPr>
              <w:spacing w:before="60" w:after="60"/>
              <w:rPr>
                <w:sz w:val="20"/>
                <w:szCs w:val="20"/>
              </w:rPr>
            </w:pPr>
            <w:r w:rsidRPr="00606488">
              <w:rPr>
                <w:sz w:val="20"/>
                <w:szCs w:val="20"/>
              </w:rPr>
              <w:t>19156:2011:SF_SamplingFeature.parameter</w:t>
            </w:r>
          </w:p>
        </w:tc>
      </w:tr>
      <w:tr w:rsidR="006E753C" w:rsidRPr="00606488" w14:paraId="502AD977" w14:textId="77777777" w:rsidTr="00606488">
        <w:tc>
          <w:tcPr>
            <w:tcW w:w="4385" w:type="dxa"/>
            <w:shd w:val="clear" w:color="auto" w:fill="auto"/>
            <w:tcMar>
              <w:top w:w="100" w:type="dxa"/>
              <w:left w:w="100" w:type="dxa"/>
              <w:bottom w:w="100" w:type="dxa"/>
              <w:right w:w="100" w:type="dxa"/>
            </w:tcMar>
          </w:tcPr>
          <w:p w14:paraId="61E1530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Samples:Sample.sampledFeature</w:t>
            </w:r>
            <w:proofErr w:type="spellEnd"/>
          </w:p>
        </w:tc>
        <w:tc>
          <w:tcPr>
            <w:tcW w:w="2268" w:type="dxa"/>
            <w:shd w:val="clear" w:color="auto" w:fill="auto"/>
            <w:tcMar>
              <w:top w:w="100" w:type="dxa"/>
              <w:left w:w="100" w:type="dxa"/>
              <w:bottom w:w="100" w:type="dxa"/>
              <w:right w:w="100" w:type="dxa"/>
            </w:tcMar>
          </w:tcPr>
          <w:p w14:paraId="1C3B52D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AE5E264" w14:textId="77777777" w:rsidR="006E753C" w:rsidRPr="00606488" w:rsidRDefault="006E753C" w:rsidP="00606488">
            <w:pPr>
              <w:spacing w:before="60" w:after="60"/>
              <w:rPr>
                <w:sz w:val="20"/>
                <w:szCs w:val="20"/>
              </w:rPr>
            </w:pPr>
            <w:r w:rsidRPr="00606488">
              <w:rPr>
                <w:sz w:val="20"/>
                <w:szCs w:val="20"/>
              </w:rPr>
              <w:t>19156:2011:SF_SamplingFeature.sampledFeature</w:t>
            </w:r>
          </w:p>
        </w:tc>
      </w:tr>
      <w:tr w:rsidR="006E753C" w:rsidRPr="00606488" w14:paraId="2484C613" w14:textId="77777777" w:rsidTr="00606488">
        <w:tc>
          <w:tcPr>
            <w:tcW w:w="4385" w:type="dxa"/>
            <w:shd w:val="clear" w:color="auto" w:fill="auto"/>
            <w:tcMar>
              <w:top w:w="100" w:type="dxa"/>
              <w:left w:w="100" w:type="dxa"/>
              <w:bottom w:w="100" w:type="dxa"/>
              <w:right w:w="100" w:type="dxa"/>
            </w:tcMar>
          </w:tcPr>
          <w:p w14:paraId="16E57A7B"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Samples:Sample.relatedObservation</w:t>
            </w:r>
            <w:proofErr w:type="spellEnd"/>
          </w:p>
        </w:tc>
        <w:tc>
          <w:tcPr>
            <w:tcW w:w="2268" w:type="dxa"/>
            <w:shd w:val="clear" w:color="auto" w:fill="auto"/>
            <w:tcMar>
              <w:top w:w="100" w:type="dxa"/>
              <w:left w:w="100" w:type="dxa"/>
              <w:bottom w:w="100" w:type="dxa"/>
              <w:right w:w="100" w:type="dxa"/>
            </w:tcMar>
          </w:tcPr>
          <w:p w14:paraId="7C9888C3"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2C39701" w14:textId="77777777" w:rsidR="006E753C" w:rsidRPr="00606488" w:rsidRDefault="006E753C" w:rsidP="00606488">
            <w:pPr>
              <w:spacing w:before="60" w:after="60"/>
              <w:rPr>
                <w:sz w:val="20"/>
                <w:szCs w:val="20"/>
              </w:rPr>
            </w:pPr>
            <w:r w:rsidRPr="00606488">
              <w:rPr>
                <w:sz w:val="20"/>
                <w:szCs w:val="20"/>
              </w:rPr>
              <w:t>19156:2011:SF_SamplingFeature.relatedObservation</w:t>
            </w:r>
          </w:p>
        </w:tc>
      </w:tr>
      <w:tr w:rsidR="006E753C" w:rsidRPr="00606488" w14:paraId="36C0EE87" w14:textId="77777777" w:rsidTr="00606488">
        <w:tc>
          <w:tcPr>
            <w:tcW w:w="4385" w:type="dxa"/>
            <w:shd w:val="clear" w:color="auto" w:fill="auto"/>
            <w:tcMar>
              <w:top w:w="100" w:type="dxa"/>
              <w:left w:w="100" w:type="dxa"/>
              <w:bottom w:w="100" w:type="dxa"/>
              <w:right w:w="100" w:type="dxa"/>
            </w:tcMar>
          </w:tcPr>
          <w:p w14:paraId="14AF900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Samples:Sample.relatedSample</w:t>
            </w:r>
            <w:proofErr w:type="spellEnd"/>
          </w:p>
        </w:tc>
        <w:tc>
          <w:tcPr>
            <w:tcW w:w="2268" w:type="dxa"/>
            <w:shd w:val="clear" w:color="auto" w:fill="auto"/>
            <w:tcMar>
              <w:top w:w="100" w:type="dxa"/>
              <w:left w:w="100" w:type="dxa"/>
              <w:bottom w:w="100" w:type="dxa"/>
              <w:right w:w="100" w:type="dxa"/>
            </w:tcMar>
          </w:tcPr>
          <w:p w14:paraId="2E357E8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54442BB" w14:textId="77777777" w:rsidR="006E753C" w:rsidRPr="00606488" w:rsidRDefault="006E753C" w:rsidP="00606488">
            <w:pPr>
              <w:spacing w:before="60" w:after="60"/>
              <w:rPr>
                <w:sz w:val="20"/>
                <w:szCs w:val="20"/>
              </w:rPr>
            </w:pPr>
            <w:r w:rsidRPr="00606488">
              <w:rPr>
                <w:sz w:val="20"/>
                <w:szCs w:val="20"/>
              </w:rPr>
              <w:t>19156:2011:SF_SamplingFeature.relatedSamplingFeature</w:t>
            </w:r>
          </w:p>
        </w:tc>
      </w:tr>
      <w:tr w:rsidR="006E753C" w:rsidRPr="00606488" w14:paraId="432DCC8F" w14:textId="77777777" w:rsidTr="00606488">
        <w:tc>
          <w:tcPr>
            <w:tcW w:w="4385" w:type="dxa"/>
            <w:shd w:val="clear" w:color="auto" w:fill="auto"/>
            <w:tcMar>
              <w:top w:w="100" w:type="dxa"/>
              <w:left w:w="100" w:type="dxa"/>
              <w:bottom w:w="100" w:type="dxa"/>
              <w:right w:w="100" w:type="dxa"/>
            </w:tcMar>
          </w:tcPr>
          <w:p w14:paraId="228B8EC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w:t>
            </w:r>
            <w:proofErr w:type="spellEnd"/>
          </w:p>
        </w:tc>
        <w:tc>
          <w:tcPr>
            <w:tcW w:w="2268" w:type="dxa"/>
            <w:shd w:val="clear" w:color="auto" w:fill="auto"/>
            <w:tcMar>
              <w:top w:w="100" w:type="dxa"/>
              <w:left w:w="100" w:type="dxa"/>
              <w:bottom w:w="100" w:type="dxa"/>
              <w:right w:w="100" w:type="dxa"/>
            </w:tcMar>
          </w:tcPr>
          <w:p w14:paraId="5EF14B0C"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9D8F4A2" w14:textId="77777777" w:rsidR="006E753C" w:rsidRPr="00606488" w:rsidRDefault="006E753C" w:rsidP="00606488">
            <w:pPr>
              <w:spacing w:before="60" w:after="60"/>
              <w:rPr>
                <w:sz w:val="20"/>
                <w:szCs w:val="20"/>
              </w:rPr>
            </w:pPr>
            <w:r w:rsidRPr="00606488">
              <w:rPr>
                <w:sz w:val="20"/>
                <w:szCs w:val="20"/>
              </w:rPr>
              <w:t>19156:2011:SF_SpatialSamplingFeature</w:t>
            </w:r>
          </w:p>
        </w:tc>
      </w:tr>
      <w:tr w:rsidR="006E753C" w:rsidRPr="00606488" w14:paraId="216D6FF3" w14:textId="77777777" w:rsidTr="00606488">
        <w:tc>
          <w:tcPr>
            <w:tcW w:w="4385" w:type="dxa"/>
            <w:shd w:val="clear" w:color="auto" w:fill="auto"/>
            <w:tcMar>
              <w:top w:w="100" w:type="dxa"/>
              <w:left w:w="100" w:type="dxa"/>
              <w:bottom w:w="100" w:type="dxa"/>
              <w:right w:w="100" w:type="dxa"/>
            </w:tcMar>
          </w:tcPr>
          <w:p w14:paraId="4F0D5E6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Samples:SpatialSample.horizontalPositionalAccuracy</w:t>
            </w:r>
            <w:proofErr w:type="spellEnd"/>
          </w:p>
        </w:tc>
        <w:tc>
          <w:tcPr>
            <w:tcW w:w="2268" w:type="dxa"/>
            <w:shd w:val="clear" w:color="auto" w:fill="auto"/>
            <w:tcMar>
              <w:top w:w="100" w:type="dxa"/>
              <w:left w:w="100" w:type="dxa"/>
              <w:bottom w:w="100" w:type="dxa"/>
              <w:right w:w="100" w:type="dxa"/>
            </w:tcMar>
          </w:tcPr>
          <w:p w14:paraId="4EEB175E"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BEC4059"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1A71D042" w14:textId="77777777" w:rsidTr="00606488">
        <w:tc>
          <w:tcPr>
            <w:tcW w:w="4385" w:type="dxa"/>
            <w:shd w:val="clear" w:color="auto" w:fill="auto"/>
            <w:tcMar>
              <w:top w:w="100" w:type="dxa"/>
              <w:left w:w="100" w:type="dxa"/>
              <w:bottom w:w="100" w:type="dxa"/>
              <w:right w:w="100" w:type="dxa"/>
            </w:tcMar>
          </w:tcPr>
          <w:p w14:paraId="7E6C7A0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Samples:SpatialSample.verticalPositionalAccuracy</w:t>
            </w:r>
            <w:proofErr w:type="spellEnd"/>
          </w:p>
        </w:tc>
        <w:tc>
          <w:tcPr>
            <w:tcW w:w="2268" w:type="dxa"/>
            <w:shd w:val="clear" w:color="auto" w:fill="auto"/>
            <w:tcMar>
              <w:top w:w="100" w:type="dxa"/>
              <w:left w:w="100" w:type="dxa"/>
              <w:bottom w:w="100" w:type="dxa"/>
              <w:right w:w="100" w:type="dxa"/>
            </w:tcMar>
          </w:tcPr>
          <w:p w14:paraId="2292DDC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751DBFF"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6C1DE4EB" w14:textId="77777777" w:rsidTr="00606488">
        <w:tc>
          <w:tcPr>
            <w:tcW w:w="4385" w:type="dxa"/>
            <w:shd w:val="clear" w:color="auto" w:fill="auto"/>
            <w:tcMar>
              <w:top w:w="100" w:type="dxa"/>
              <w:left w:w="100" w:type="dxa"/>
              <w:bottom w:w="100" w:type="dxa"/>
              <w:right w:w="100" w:type="dxa"/>
            </w:tcMar>
          </w:tcPr>
          <w:p w14:paraId="1B4F28F4"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Samples:SpatialSample.shape</w:t>
            </w:r>
            <w:proofErr w:type="spellEnd"/>
          </w:p>
        </w:tc>
        <w:tc>
          <w:tcPr>
            <w:tcW w:w="2268" w:type="dxa"/>
            <w:shd w:val="clear" w:color="auto" w:fill="auto"/>
            <w:tcMar>
              <w:top w:w="100" w:type="dxa"/>
              <w:left w:w="100" w:type="dxa"/>
              <w:bottom w:w="100" w:type="dxa"/>
              <w:right w:w="100" w:type="dxa"/>
            </w:tcMar>
          </w:tcPr>
          <w:p w14:paraId="46E2DC3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82770C5" w14:textId="77777777" w:rsidR="006E753C" w:rsidRPr="00606488" w:rsidRDefault="006E753C" w:rsidP="00606488">
            <w:pPr>
              <w:spacing w:before="60" w:after="60"/>
              <w:rPr>
                <w:sz w:val="20"/>
                <w:szCs w:val="20"/>
              </w:rPr>
            </w:pPr>
            <w:r w:rsidRPr="00606488">
              <w:rPr>
                <w:sz w:val="20"/>
                <w:szCs w:val="20"/>
              </w:rPr>
              <w:t>19156:2011:SF_SpatialSamplingFeature.shape</w:t>
            </w:r>
          </w:p>
        </w:tc>
      </w:tr>
      <w:tr w:rsidR="006E753C" w:rsidRPr="00606488" w14:paraId="1E1B2247" w14:textId="77777777" w:rsidTr="00606488">
        <w:tc>
          <w:tcPr>
            <w:tcW w:w="4385" w:type="dxa"/>
            <w:shd w:val="clear" w:color="auto" w:fill="auto"/>
            <w:tcMar>
              <w:top w:w="100" w:type="dxa"/>
              <w:left w:w="100" w:type="dxa"/>
              <w:bottom w:w="100" w:type="dxa"/>
              <w:right w:w="100" w:type="dxa"/>
            </w:tcMar>
          </w:tcPr>
          <w:p w14:paraId="51E403C8"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Samples:Sample.preparationStep</w:t>
            </w:r>
            <w:proofErr w:type="spellEnd"/>
          </w:p>
        </w:tc>
        <w:tc>
          <w:tcPr>
            <w:tcW w:w="2268" w:type="dxa"/>
            <w:shd w:val="clear" w:color="auto" w:fill="auto"/>
            <w:tcMar>
              <w:top w:w="100" w:type="dxa"/>
              <w:left w:w="100" w:type="dxa"/>
              <w:bottom w:w="100" w:type="dxa"/>
              <w:right w:w="100" w:type="dxa"/>
            </w:tcMar>
          </w:tcPr>
          <w:p w14:paraId="3371E59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33820589" w14:textId="77777777" w:rsidR="006E753C" w:rsidRPr="00606488" w:rsidRDefault="006E753C" w:rsidP="00606488">
            <w:pPr>
              <w:spacing w:before="60" w:after="60"/>
              <w:rPr>
                <w:sz w:val="20"/>
                <w:szCs w:val="20"/>
              </w:rPr>
            </w:pPr>
            <w:r w:rsidRPr="00606488">
              <w:rPr>
                <w:sz w:val="20"/>
                <w:szCs w:val="20"/>
              </w:rPr>
              <w:t>19156:2011:SF_SpatialSamplingFeature.hostedProcedure</w:t>
            </w:r>
          </w:p>
        </w:tc>
      </w:tr>
      <w:tr w:rsidR="006E753C" w:rsidRPr="00606488" w14:paraId="426DFDC4" w14:textId="77777777" w:rsidTr="00606488">
        <w:tc>
          <w:tcPr>
            <w:tcW w:w="4385" w:type="dxa"/>
            <w:shd w:val="clear" w:color="auto" w:fill="auto"/>
            <w:tcMar>
              <w:top w:w="100" w:type="dxa"/>
              <w:left w:w="100" w:type="dxa"/>
              <w:bottom w:w="100" w:type="dxa"/>
              <w:right w:w="100" w:type="dxa"/>
            </w:tcMar>
          </w:tcPr>
          <w:p w14:paraId="11FEB88A"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w:t>
            </w:r>
            <w:proofErr w:type="spellEnd"/>
          </w:p>
        </w:tc>
        <w:tc>
          <w:tcPr>
            <w:tcW w:w="2268" w:type="dxa"/>
            <w:shd w:val="clear" w:color="auto" w:fill="auto"/>
            <w:tcMar>
              <w:top w:w="100" w:type="dxa"/>
              <w:left w:w="100" w:type="dxa"/>
              <w:bottom w:w="100" w:type="dxa"/>
              <w:right w:w="100" w:type="dxa"/>
            </w:tcMar>
          </w:tcPr>
          <w:p w14:paraId="73FA4931"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3D6CC71" w14:textId="77777777" w:rsidR="006E753C" w:rsidRPr="00606488" w:rsidRDefault="006E753C" w:rsidP="00606488">
            <w:pPr>
              <w:spacing w:before="60" w:after="60"/>
              <w:rPr>
                <w:sz w:val="20"/>
                <w:szCs w:val="20"/>
              </w:rPr>
            </w:pPr>
            <w:r w:rsidRPr="00606488">
              <w:rPr>
                <w:sz w:val="20"/>
                <w:szCs w:val="20"/>
              </w:rPr>
              <w:t>19156:2011:SF_Specimen</w:t>
            </w:r>
          </w:p>
        </w:tc>
      </w:tr>
      <w:tr w:rsidR="006E753C" w:rsidRPr="00606488" w14:paraId="1A3B3759" w14:textId="77777777" w:rsidTr="00606488">
        <w:tc>
          <w:tcPr>
            <w:tcW w:w="4385" w:type="dxa"/>
            <w:shd w:val="clear" w:color="auto" w:fill="auto"/>
            <w:tcMar>
              <w:top w:w="100" w:type="dxa"/>
              <w:left w:w="100" w:type="dxa"/>
              <w:bottom w:w="100" w:type="dxa"/>
              <w:right w:w="100" w:type="dxa"/>
            </w:tcMar>
          </w:tcPr>
          <w:p w14:paraId="10AD2591" w14:textId="77777777" w:rsidR="006E753C" w:rsidRPr="00606488" w:rsidRDefault="006E753C" w:rsidP="00606488">
            <w:pPr>
              <w:spacing w:before="60" w:after="60"/>
              <w:rPr>
                <w:sz w:val="20"/>
                <w:szCs w:val="20"/>
              </w:rPr>
            </w:pPr>
            <w:r w:rsidRPr="00606488">
              <w:rPr>
                <w:sz w:val="20"/>
                <w:szCs w:val="20"/>
              </w:rPr>
              <w:lastRenderedPageBreak/>
              <w:t xml:space="preserve">Basic </w:t>
            </w:r>
            <w:proofErr w:type="spellStart"/>
            <w:r w:rsidRPr="00606488">
              <w:rPr>
                <w:sz w:val="20"/>
                <w:szCs w:val="20"/>
              </w:rPr>
              <w:t>Samples:MaterialSample.storageLocation</w:t>
            </w:r>
            <w:proofErr w:type="spellEnd"/>
          </w:p>
        </w:tc>
        <w:tc>
          <w:tcPr>
            <w:tcW w:w="2268" w:type="dxa"/>
            <w:shd w:val="clear" w:color="auto" w:fill="auto"/>
            <w:tcMar>
              <w:top w:w="100" w:type="dxa"/>
              <w:left w:w="100" w:type="dxa"/>
              <w:bottom w:w="100" w:type="dxa"/>
              <w:right w:w="100" w:type="dxa"/>
            </w:tcMar>
          </w:tcPr>
          <w:p w14:paraId="5D86EB97"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1C08D760" w14:textId="77777777" w:rsidR="006E753C" w:rsidRPr="00606488" w:rsidRDefault="006E753C" w:rsidP="00606488">
            <w:pPr>
              <w:spacing w:before="60" w:after="60"/>
              <w:rPr>
                <w:sz w:val="20"/>
                <w:szCs w:val="20"/>
              </w:rPr>
            </w:pPr>
            <w:r w:rsidRPr="00606488">
              <w:rPr>
                <w:sz w:val="20"/>
                <w:szCs w:val="20"/>
              </w:rPr>
              <w:t>19156:2011:SF_Specimen.currenLocation</w:t>
            </w:r>
          </w:p>
        </w:tc>
      </w:tr>
      <w:tr w:rsidR="006E753C" w:rsidRPr="00606488" w14:paraId="3608FC91" w14:textId="77777777" w:rsidTr="00606488">
        <w:tc>
          <w:tcPr>
            <w:tcW w:w="4385" w:type="dxa"/>
            <w:shd w:val="clear" w:color="auto" w:fill="auto"/>
            <w:tcMar>
              <w:top w:w="100" w:type="dxa"/>
              <w:left w:w="100" w:type="dxa"/>
              <w:bottom w:w="100" w:type="dxa"/>
              <w:right w:w="100" w:type="dxa"/>
            </w:tcMar>
          </w:tcPr>
          <w:p w14:paraId="6CC71105"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Samples:MaterialSample.sourceLocation</w:t>
            </w:r>
            <w:proofErr w:type="spellEnd"/>
          </w:p>
        </w:tc>
        <w:tc>
          <w:tcPr>
            <w:tcW w:w="2268" w:type="dxa"/>
            <w:shd w:val="clear" w:color="auto" w:fill="auto"/>
            <w:tcMar>
              <w:top w:w="100" w:type="dxa"/>
              <w:left w:w="100" w:type="dxa"/>
              <w:bottom w:w="100" w:type="dxa"/>
              <w:right w:w="100" w:type="dxa"/>
            </w:tcMar>
          </w:tcPr>
          <w:p w14:paraId="2BE4D5CB"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4EA92A8" w14:textId="77777777" w:rsidR="006E753C" w:rsidRPr="00606488" w:rsidRDefault="006E753C" w:rsidP="00606488">
            <w:pPr>
              <w:spacing w:before="60" w:after="60"/>
              <w:rPr>
                <w:sz w:val="20"/>
                <w:szCs w:val="20"/>
              </w:rPr>
            </w:pPr>
            <w:r w:rsidRPr="00606488">
              <w:rPr>
                <w:sz w:val="20"/>
                <w:szCs w:val="20"/>
              </w:rPr>
              <w:t>19156:2011:SF_Specimen.samplingLocation</w:t>
            </w:r>
          </w:p>
        </w:tc>
      </w:tr>
      <w:tr w:rsidR="006E753C" w:rsidRPr="00606488" w14:paraId="52A0D0C2" w14:textId="77777777" w:rsidTr="00606488">
        <w:tc>
          <w:tcPr>
            <w:tcW w:w="4385" w:type="dxa"/>
            <w:shd w:val="clear" w:color="auto" w:fill="auto"/>
            <w:tcMar>
              <w:top w:w="100" w:type="dxa"/>
              <w:left w:w="100" w:type="dxa"/>
              <w:bottom w:w="100" w:type="dxa"/>
              <w:right w:w="100" w:type="dxa"/>
            </w:tcMar>
          </w:tcPr>
          <w:p w14:paraId="11CE0FBC"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Samples:MaterialSample.sampling.Sampling.samplingProcedure</w:t>
            </w:r>
            <w:proofErr w:type="spellEnd"/>
          </w:p>
        </w:tc>
        <w:tc>
          <w:tcPr>
            <w:tcW w:w="2268" w:type="dxa"/>
            <w:shd w:val="clear" w:color="auto" w:fill="auto"/>
            <w:tcMar>
              <w:top w:w="100" w:type="dxa"/>
              <w:left w:w="100" w:type="dxa"/>
              <w:bottom w:w="100" w:type="dxa"/>
              <w:right w:w="100" w:type="dxa"/>
            </w:tcMar>
          </w:tcPr>
          <w:p w14:paraId="293E569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78CE101" w14:textId="77777777" w:rsidR="006E753C" w:rsidRPr="00606488" w:rsidRDefault="006E753C" w:rsidP="00606488">
            <w:pPr>
              <w:spacing w:before="60" w:after="60"/>
              <w:rPr>
                <w:sz w:val="20"/>
                <w:szCs w:val="20"/>
              </w:rPr>
            </w:pPr>
            <w:r w:rsidRPr="00606488">
              <w:rPr>
                <w:sz w:val="20"/>
                <w:szCs w:val="20"/>
              </w:rPr>
              <w:t>19156:2011:SF_Specimen.samplingMethod</w:t>
            </w:r>
          </w:p>
        </w:tc>
      </w:tr>
      <w:tr w:rsidR="006E753C" w:rsidRPr="00606488" w14:paraId="24300547" w14:textId="77777777" w:rsidTr="00606488">
        <w:tc>
          <w:tcPr>
            <w:tcW w:w="4385" w:type="dxa"/>
            <w:shd w:val="clear" w:color="auto" w:fill="auto"/>
            <w:tcMar>
              <w:top w:w="100" w:type="dxa"/>
              <w:left w:w="100" w:type="dxa"/>
              <w:bottom w:w="100" w:type="dxa"/>
              <w:right w:w="100" w:type="dxa"/>
            </w:tcMar>
          </w:tcPr>
          <w:p w14:paraId="7E7583C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Samples:MaterialSample.sampling.Sampling.time</w:t>
            </w:r>
            <w:proofErr w:type="spellEnd"/>
          </w:p>
        </w:tc>
        <w:tc>
          <w:tcPr>
            <w:tcW w:w="2268" w:type="dxa"/>
            <w:shd w:val="clear" w:color="auto" w:fill="auto"/>
            <w:tcMar>
              <w:top w:w="100" w:type="dxa"/>
              <w:left w:w="100" w:type="dxa"/>
              <w:bottom w:w="100" w:type="dxa"/>
              <w:right w:w="100" w:type="dxa"/>
            </w:tcMar>
          </w:tcPr>
          <w:p w14:paraId="7D4E7429"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5CB52B0" w14:textId="77777777" w:rsidR="006E753C" w:rsidRPr="00606488" w:rsidRDefault="006E753C" w:rsidP="00606488">
            <w:pPr>
              <w:spacing w:before="60" w:after="60"/>
              <w:rPr>
                <w:sz w:val="20"/>
                <w:szCs w:val="20"/>
              </w:rPr>
            </w:pPr>
            <w:r w:rsidRPr="00606488">
              <w:rPr>
                <w:sz w:val="20"/>
                <w:szCs w:val="20"/>
              </w:rPr>
              <w:t>19156:2011:SF_Specimen.samplingTime</w:t>
            </w:r>
          </w:p>
        </w:tc>
      </w:tr>
      <w:tr w:rsidR="006E753C" w:rsidRPr="00606488" w14:paraId="05FD488C" w14:textId="77777777" w:rsidTr="00606488">
        <w:tc>
          <w:tcPr>
            <w:tcW w:w="4385" w:type="dxa"/>
            <w:shd w:val="clear" w:color="auto" w:fill="auto"/>
            <w:tcMar>
              <w:top w:w="100" w:type="dxa"/>
              <w:left w:w="100" w:type="dxa"/>
              <w:bottom w:w="100" w:type="dxa"/>
              <w:right w:w="100" w:type="dxa"/>
            </w:tcMar>
          </w:tcPr>
          <w:p w14:paraId="61473860"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Samples:MaterialSample.size</w:t>
            </w:r>
            <w:proofErr w:type="spellEnd"/>
          </w:p>
        </w:tc>
        <w:tc>
          <w:tcPr>
            <w:tcW w:w="2268" w:type="dxa"/>
            <w:shd w:val="clear" w:color="auto" w:fill="auto"/>
            <w:tcMar>
              <w:top w:w="100" w:type="dxa"/>
              <w:left w:w="100" w:type="dxa"/>
              <w:bottom w:w="100" w:type="dxa"/>
              <w:right w:w="100" w:type="dxa"/>
            </w:tcMar>
          </w:tcPr>
          <w:p w14:paraId="044AB4F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10C0A8B" w14:textId="77777777" w:rsidR="006E753C" w:rsidRPr="00606488" w:rsidRDefault="006E753C" w:rsidP="00606488">
            <w:pPr>
              <w:spacing w:before="60" w:after="60"/>
              <w:rPr>
                <w:sz w:val="20"/>
                <w:szCs w:val="20"/>
              </w:rPr>
            </w:pPr>
            <w:r w:rsidRPr="00606488">
              <w:rPr>
                <w:sz w:val="20"/>
                <w:szCs w:val="20"/>
              </w:rPr>
              <w:t>19156:2011:SF_Specimen.size</w:t>
            </w:r>
          </w:p>
        </w:tc>
      </w:tr>
      <w:tr w:rsidR="006E753C" w:rsidRPr="00606488" w14:paraId="03DE008A" w14:textId="77777777" w:rsidTr="00606488">
        <w:tc>
          <w:tcPr>
            <w:tcW w:w="4385" w:type="dxa"/>
            <w:shd w:val="clear" w:color="auto" w:fill="auto"/>
            <w:tcMar>
              <w:top w:w="100" w:type="dxa"/>
              <w:left w:w="100" w:type="dxa"/>
              <w:bottom w:w="100" w:type="dxa"/>
              <w:right w:w="100" w:type="dxa"/>
            </w:tcMar>
          </w:tcPr>
          <w:p w14:paraId="60D4D25D"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Samples:Sample.sampleType</w:t>
            </w:r>
            <w:proofErr w:type="spellEnd"/>
          </w:p>
        </w:tc>
        <w:tc>
          <w:tcPr>
            <w:tcW w:w="2268" w:type="dxa"/>
            <w:shd w:val="clear" w:color="auto" w:fill="auto"/>
            <w:tcMar>
              <w:top w:w="100" w:type="dxa"/>
              <w:left w:w="100" w:type="dxa"/>
              <w:bottom w:w="100" w:type="dxa"/>
              <w:right w:w="100" w:type="dxa"/>
            </w:tcMar>
          </w:tcPr>
          <w:p w14:paraId="5F9719C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2C46831" w14:textId="77777777" w:rsidR="006E753C" w:rsidRPr="00606488" w:rsidRDefault="006E753C" w:rsidP="00606488">
            <w:pPr>
              <w:spacing w:before="60" w:after="60"/>
              <w:rPr>
                <w:sz w:val="20"/>
                <w:szCs w:val="20"/>
              </w:rPr>
            </w:pPr>
            <w:r w:rsidRPr="00606488">
              <w:rPr>
                <w:sz w:val="20"/>
                <w:szCs w:val="20"/>
              </w:rPr>
              <w:t>19156:2011:SF_Specimen.specimenType</w:t>
            </w:r>
          </w:p>
        </w:tc>
      </w:tr>
      <w:tr w:rsidR="006E753C" w:rsidRPr="00606488" w14:paraId="604E5F68" w14:textId="77777777" w:rsidTr="00606488">
        <w:tc>
          <w:tcPr>
            <w:tcW w:w="4385" w:type="dxa"/>
            <w:shd w:val="clear" w:color="auto" w:fill="auto"/>
            <w:tcMar>
              <w:top w:w="100" w:type="dxa"/>
              <w:left w:w="100" w:type="dxa"/>
              <w:bottom w:w="100" w:type="dxa"/>
              <w:right w:w="100" w:type="dxa"/>
            </w:tcMar>
          </w:tcPr>
          <w:p w14:paraId="76C74E59"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Samples:Sample.preparationStep</w:t>
            </w:r>
            <w:proofErr w:type="spellEnd"/>
          </w:p>
        </w:tc>
        <w:tc>
          <w:tcPr>
            <w:tcW w:w="2268" w:type="dxa"/>
            <w:shd w:val="clear" w:color="auto" w:fill="auto"/>
            <w:tcMar>
              <w:top w:w="100" w:type="dxa"/>
              <w:left w:w="100" w:type="dxa"/>
              <w:bottom w:w="100" w:type="dxa"/>
              <w:right w:w="100" w:type="dxa"/>
            </w:tcMar>
          </w:tcPr>
          <w:p w14:paraId="5715B09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6240E88" w14:textId="77777777" w:rsidR="006E753C" w:rsidRPr="00606488" w:rsidRDefault="006E753C" w:rsidP="00606488">
            <w:pPr>
              <w:spacing w:before="60" w:after="60"/>
              <w:rPr>
                <w:sz w:val="20"/>
                <w:szCs w:val="20"/>
              </w:rPr>
            </w:pPr>
            <w:r w:rsidRPr="00606488">
              <w:rPr>
                <w:sz w:val="20"/>
                <w:szCs w:val="20"/>
              </w:rPr>
              <w:t>19156:2011:SF_Specimen.processingDetails</w:t>
            </w:r>
          </w:p>
        </w:tc>
      </w:tr>
      <w:tr w:rsidR="006E753C" w:rsidRPr="00606488" w14:paraId="5713FCDF" w14:textId="77777777" w:rsidTr="00606488">
        <w:tc>
          <w:tcPr>
            <w:tcW w:w="4385" w:type="dxa"/>
            <w:shd w:val="clear" w:color="auto" w:fill="auto"/>
            <w:tcMar>
              <w:top w:w="100" w:type="dxa"/>
              <w:left w:w="100" w:type="dxa"/>
              <w:bottom w:w="100" w:type="dxa"/>
              <w:right w:w="100" w:type="dxa"/>
            </w:tcMar>
          </w:tcPr>
          <w:p w14:paraId="39AEF71E" w14:textId="77777777" w:rsidR="006E753C" w:rsidRPr="00606488" w:rsidRDefault="006E753C" w:rsidP="00606488">
            <w:pPr>
              <w:spacing w:before="60" w:after="60"/>
              <w:rPr>
                <w:sz w:val="20"/>
                <w:szCs w:val="20"/>
              </w:rPr>
            </w:pPr>
            <w:r w:rsidRPr="00606488">
              <w:rPr>
                <w:sz w:val="20"/>
                <w:szCs w:val="20"/>
              </w:rPr>
              <w:t xml:space="preserve">Basic </w:t>
            </w:r>
            <w:proofErr w:type="spellStart"/>
            <w:r w:rsidRPr="00606488">
              <w:rPr>
                <w:sz w:val="20"/>
                <w:szCs w:val="20"/>
              </w:rPr>
              <w:t>Samples:SampleCollection</w:t>
            </w:r>
            <w:proofErr w:type="spellEnd"/>
          </w:p>
        </w:tc>
        <w:tc>
          <w:tcPr>
            <w:tcW w:w="2268" w:type="dxa"/>
            <w:shd w:val="clear" w:color="auto" w:fill="auto"/>
            <w:tcMar>
              <w:top w:w="100" w:type="dxa"/>
              <w:left w:w="100" w:type="dxa"/>
              <w:bottom w:w="100" w:type="dxa"/>
              <w:right w:w="100" w:type="dxa"/>
            </w:tcMar>
          </w:tcPr>
          <w:p w14:paraId="084B07AD"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1724027" w14:textId="77777777" w:rsidR="006E753C" w:rsidRPr="00606488" w:rsidRDefault="006E753C" w:rsidP="00606488">
            <w:pPr>
              <w:spacing w:before="60" w:after="60"/>
              <w:rPr>
                <w:sz w:val="20"/>
                <w:szCs w:val="20"/>
              </w:rPr>
            </w:pPr>
            <w:r w:rsidRPr="00606488">
              <w:rPr>
                <w:sz w:val="20"/>
                <w:szCs w:val="20"/>
              </w:rPr>
              <w:t>19156:2011:SF_SamplingFeatureCollection</w:t>
            </w:r>
          </w:p>
        </w:tc>
      </w:tr>
    </w:tbl>
    <w:p w14:paraId="6B78CD32" w14:textId="77777777" w:rsidR="00491C3C" w:rsidRPr="006E753C" w:rsidRDefault="00491C3C" w:rsidP="006E753C"/>
    <w:p w14:paraId="3B7C779D" w14:textId="21F24E52" w:rsidR="00491C3C" w:rsidRDefault="00491C3C" w:rsidP="00220B53">
      <w:pPr>
        <w:pStyle w:val="ANNEX"/>
        <w:numPr>
          <w:ilvl w:val="0"/>
          <w:numId w:val="3"/>
        </w:numPr>
      </w:pPr>
      <w:r w:rsidRPr="00F02BC7">
        <w:lastRenderedPageBreak/>
        <w:br/>
      </w:r>
      <w:bookmarkStart w:id="137" w:name="_Toc52962397"/>
      <w:r w:rsidRPr="00F02BC7">
        <w:rPr>
          <w:b w:val="0"/>
        </w:rPr>
        <w:t>(</w:t>
      </w:r>
      <w:r>
        <w:rPr>
          <w:b w:val="0"/>
        </w:rPr>
        <w:t>informative</w:t>
      </w:r>
      <w:r w:rsidRPr="00F02BC7">
        <w:rPr>
          <w:b w:val="0"/>
        </w:rPr>
        <w:t>)</w:t>
      </w:r>
      <w:r w:rsidRPr="00F02BC7">
        <w:br/>
      </w:r>
      <w:r w:rsidRPr="00F02BC7">
        <w:br/>
      </w:r>
      <w:r>
        <w:t>Best practices in use of the Observation and Sampling models</w:t>
      </w:r>
      <w:bookmarkEnd w:id="137"/>
    </w:p>
    <w:p w14:paraId="310591AF" w14:textId="297E3D78"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448EAFDD" w:rsidR="00366758" w:rsidRDefault="00F06BA2" w:rsidP="00F06BA2">
      <w:r w:rsidRPr="00C63000">
        <w:rPr>
          <w:b/>
          <w:bCs/>
          <w:sz w:val="20"/>
          <w:szCs w:val="20"/>
        </w:rPr>
        <w:t>—</w:t>
      </w:r>
      <w:r>
        <w:rPr>
          <w:b/>
          <w:bCs/>
          <w:sz w:val="20"/>
          <w:szCs w:val="20"/>
        </w:rPr>
        <w:tab/>
      </w:r>
      <w:r w:rsidR="00366758">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30FD9C82" w:rsidR="00366758" w:rsidRDefault="00F06BA2" w:rsidP="00F06BA2">
      <w:r w:rsidRPr="00C63000">
        <w:rPr>
          <w:b/>
          <w:bCs/>
          <w:sz w:val="20"/>
          <w:szCs w:val="20"/>
        </w:rPr>
        <w:t>—</w:t>
      </w:r>
      <w:r>
        <w:rPr>
          <w:b/>
          <w:bCs/>
          <w:sz w:val="20"/>
          <w:szCs w:val="20"/>
        </w:rPr>
        <w:tab/>
      </w:r>
      <w:r w:rsidR="00366758">
        <w:t>A coverage view can be assembled from results of observations of a specific property, and represents data assembled for analysis, when the objective is to find signals in the variation of a property over a domain.</w:t>
      </w:r>
    </w:p>
    <w:p w14:paraId="4105492F" w14:textId="0C69FE4C" w:rsidR="00366758" w:rsidRDefault="00F06BA2" w:rsidP="00F06BA2">
      <w:r w:rsidRPr="00C63000">
        <w:rPr>
          <w:b/>
          <w:bCs/>
          <w:sz w:val="20"/>
          <w:szCs w:val="20"/>
        </w:rPr>
        <w:t>—</w:t>
      </w:r>
      <w:r>
        <w:rPr>
          <w:b/>
          <w:bCs/>
          <w:sz w:val="20"/>
          <w:szCs w:val="20"/>
        </w:rPr>
        <w:tab/>
      </w:r>
      <w:r w:rsidR="00366758">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22D00B" w14:textId="77777777" w:rsidR="00366758" w:rsidRDefault="00366758" w:rsidP="00606488">
      <w:pPr>
        <w:keepNext/>
        <w:spacing w:line="240" w:lineRule="auto"/>
        <w:jc w:val="center"/>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2"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4BD06ECF" w14:textId="4395EFA0" w:rsidR="00295A39" w:rsidRDefault="00295A39" w:rsidP="00295A39">
      <w:pPr>
        <w:pStyle w:val="a2"/>
      </w:pPr>
      <w:bookmarkStart w:id="138" w:name="_l7a3n9" w:colFirst="0" w:colLast="0"/>
      <w:bookmarkEnd w:id="138"/>
      <w:r w:rsidRPr="00295A39">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 xml:space="preserve">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w:t>
      </w:r>
      <w:r>
        <w:rPr>
          <w:lang w:eastAsia="ja-JP"/>
        </w:rPr>
        <w:lastRenderedPageBreak/>
        <w:t>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7D2900D9" w:rsidR="00B1458A" w:rsidRDefault="00F06BA2" w:rsidP="00F06BA2">
      <w:pPr>
        <w:rPr>
          <w:lang w:eastAsia="ja-JP"/>
        </w:rPr>
      </w:pPr>
      <w:r>
        <w:rPr>
          <w:lang w:eastAsia="ja-JP"/>
        </w:rPr>
        <w:t>a)</w:t>
      </w:r>
      <w:r>
        <w:rPr>
          <w:lang w:eastAsia="ja-JP"/>
        </w:rPr>
        <w:tab/>
      </w:r>
      <w:r w:rsidR="00B1458A">
        <w:rPr>
          <w:lang w:eastAsia="ja-JP"/>
        </w:rPr>
        <w:t>a property of each distinct material sample on which atomic observations are actually made,</w:t>
      </w:r>
    </w:p>
    <w:p w14:paraId="05B6EA01" w14:textId="69C4A4D2" w:rsidR="00B1458A" w:rsidRDefault="00F06BA2" w:rsidP="00F06BA2">
      <w:pPr>
        <w:rPr>
          <w:lang w:eastAsia="ja-JP"/>
        </w:rPr>
      </w:pPr>
      <w:r>
        <w:rPr>
          <w:lang w:eastAsia="ja-JP"/>
        </w:rPr>
        <w:t>b)</w:t>
      </w:r>
      <w:r>
        <w:rPr>
          <w:lang w:eastAsia="ja-JP"/>
        </w:rPr>
        <w:tab/>
      </w:r>
      <w:r w:rsidR="00B1458A">
        <w:rPr>
          <w:lang w:eastAsia="ja-JP"/>
        </w:rPr>
        <w:t>a property of the sampling site(which would require distinct sites for all elevations at which observations are made),</w:t>
      </w:r>
    </w:p>
    <w:p w14:paraId="553BE607" w14:textId="2E05CF35" w:rsidR="00B1458A" w:rsidRDefault="00F06BA2" w:rsidP="00F06BA2">
      <w:pPr>
        <w:rPr>
          <w:lang w:eastAsia="ja-JP"/>
        </w:rPr>
      </w:pPr>
      <w:r>
        <w:rPr>
          <w:lang w:eastAsia="ja-JP"/>
        </w:rPr>
        <w:t>c)</w:t>
      </w:r>
      <w:r>
        <w:rPr>
          <w:lang w:eastAsia="ja-JP"/>
        </w:rPr>
        <w:tab/>
      </w:r>
      <w:r w:rsidR="00B1458A">
        <w:rPr>
          <w:lang w:eastAsia="ja-JP"/>
        </w:rPr>
        <w:t>a parameter of the observation procedure (which makes the procedure specific to this observation series only), or</w:t>
      </w:r>
    </w:p>
    <w:p w14:paraId="75F48730" w14:textId="0CC193B4" w:rsidR="00B1458A" w:rsidRDefault="00F06BA2" w:rsidP="00F06BA2">
      <w:pPr>
        <w:rPr>
          <w:lang w:eastAsia="ja-JP"/>
        </w:rPr>
      </w:pPr>
      <w:r>
        <w:rPr>
          <w:lang w:eastAsia="ja-JP"/>
        </w:rPr>
        <w:t>d)</w:t>
      </w:r>
      <w:r>
        <w:rPr>
          <w:lang w:eastAsia="ja-JP"/>
        </w:rPr>
        <w:tab/>
      </w:r>
      <w:r w:rsidR="00B1458A">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00387F8C"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116DA">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w:t>
      </w:r>
      <w:r>
        <w:rPr>
          <w:lang w:eastAsia="ja-JP"/>
        </w:rPr>
        <w:lastRenderedPageBreak/>
        <w:t>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1281C6EC"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345B12" w:rsidRPr="008116DA">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345B12">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794C1344" w:rsidR="0065218A" w:rsidRDefault="00F06BA2" w:rsidP="00F06BA2">
      <w:pPr>
        <w:rPr>
          <w:lang w:eastAsia="ja-JP"/>
        </w:rPr>
      </w:pPr>
      <w:r w:rsidRPr="00C63000">
        <w:rPr>
          <w:b/>
          <w:bCs/>
          <w:sz w:val="20"/>
          <w:szCs w:val="20"/>
        </w:rPr>
        <w:t>—</w:t>
      </w:r>
      <w:r>
        <w:rPr>
          <w:b/>
          <w:bCs/>
          <w:sz w:val="20"/>
          <w:szCs w:val="20"/>
        </w:rPr>
        <w:tab/>
      </w:r>
      <w:r w:rsidR="0065218A">
        <w:rPr>
          <w:lang w:eastAsia="ja-JP"/>
        </w:rPr>
        <w:t xml:space="preserve">The </w:t>
      </w:r>
      <w:proofErr w:type="spellStart"/>
      <w:r w:rsidR="0065218A">
        <w:rPr>
          <w:lang w:eastAsia="ja-JP"/>
        </w:rPr>
        <w:t>SensorThings</w:t>
      </w:r>
      <w:proofErr w:type="spellEnd"/>
      <w:r w:rsidR="0065218A">
        <w:rPr>
          <w:lang w:eastAsia="ja-JP"/>
        </w:rPr>
        <w:t xml:space="preserve"> API model and OData query graph allow filtering on all aspects of the observational data model, both for discovery and data retrieval (both ‘operations’ being intertwined in the REST pattern)</w:t>
      </w:r>
    </w:p>
    <w:p w14:paraId="1DA2A4DB" w14:textId="768BFE5A" w:rsidR="0065218A" w:rsidRDefault="00F06BA2" w:rsidP="00F06BA2">
      <w:pPr>
        <w:rPr>
          <w:lang w:eastAsia="ja-JP"/>
        </w:rPr>
      </w:pPr>
      <w:r w:rsidRPr="00C63000">
        <w:rPr>
          <w:b/>
          <w:bCs/>
          <w:sz w:val="20"/>
          <w:szCs w:val="20"/>
        </w:rPr>
        <w:t>—</w:t>
      </w:r>
      <w:r>
        <w:rPr>
          <w:b/>
          <w:bCs/>
          <w:sz w:val="20"/>
          <w:szCs w:val="20"/>
        </w:rPr>
        <w:tab/>
      </w:r>
      <w:r w:rsidR="0065218A">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116DA">
        <w:rPr>
          <w:lang w:eastAsia="ja-JP"/>
        </w:rPr>
        <w:t>[17]</w:t>
      </w:r>
      <w:r w:rsidR="008116DA">
        <w:rPr>
          <w:lang w:eastAsia="ja-JP"/>
        </w:rPr>
        <w:fldChar w:fldCharType="end"/>
      </w:r>
      <w:r w:rsidR="0065218A">
        <w:rPr>
          <w:lang w:eastAsia="ja-JP"/>
        </w:rPr>
        <w:t xml:space="preserve">, having these three concepts as classifiers for an </w:t>
      </w:r>
      <w:proofErr w:type="spellStart"/>
      <w:r w:rsidR="0065218A">
        <w:rPr>
          <w:lang w:eastAsia="ja-JP"/>
        </w:rPr>
        <w:t>observationOffering</w:t>
      </w:r>
      <w:proofErr w:type="spellEnd"/>
      <w:r w:rsidR="0065218A">
        <w:rPr>
          <w:lang w:eastAsia="ja-JP"/>
        </w:rPr>
        <w:t xml:space="preserve"> in the capabilities description, allows them to be used for discovery and as explicit parameters in the </w:t>
      </w:r>
      <w:proofErr w:type="spellStart"/>
      <w:r w:rsidR="0065218A">
        <w:rPr>
          <w:lang w:eastAsia="ja-JP"/>
        </w:rPr>
        <w:t>GetObservation</w:t>
      </w:r>
      <w:proofErr w:type="spellEnd"/>
      <w:r w:rsidR="0065218A">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0448A97F"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116DA">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lastRenderedPageBreak/>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0DAE3755"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34881DE6" w:rsidR="00AC19B2" w:rsidRDefault="00A67E27" w:rsidP="00A67E27">
      <w:pPr>
        <w:rPr>
          <w:lang w:eastAsia="ja-JP"/>
        </w:rPr>
      </w:pPr>
      <w:r>
        <w:rPr>
          <w:lang w:eastAsia="ja-JP"/>
        </w:rPr>
        <w:t>a)</w:t>
      </w:r>
      <w:r>
        <w:rPr>
          <w:lang w:eastAsia="ja-JP"/>
        </w:rPr>
        <w:tab/>
      </w:r>
      <w:r w:rsidR="00AC19B2">
        <w:rPr>
          <w:lang w:eastAsia="ja-JP"/>
        </w:rPr>
        <w:t>an intermediate Sample class that allows the assignment of primitive and intermediate properties within a processing chain,</w:t>
      </w:r>
    </w:p>
    <w:p w14:paraId="18C3274E" w14:textId="5C21640A" w:rsidR="00AC19B2" w:rsidRDefault="00A67E27" w:rsidP="00A67E27">
      <w:pPr>
        <w:rPr>
          <w:lang w:eastAsia="ja-JP"/>
        </w:rPr>
      </w:pPr>
      <w:r>
        <w:rPr>
          <w:lang w:eastAsia="ja-JP"/>
        </w:rPr>
        <w:t>b)</w:t>
      </w:r>
      <w:r>
        <w:rPr>
          <w:lang w:eastAsia="ja-JP"/>
        </w:rPr>
        <w:tab/>
      </w:r>
      <w:r w:rsidR="00AC19B2">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5FFC5135" w:rsidR="00AC19B2" w:rsidRDefault="00A67E27" w:rsidP="00A67E27">
      <w:pPr>
        <w:rPr>
          <w:lang w:eastAsia="ja-JP"/>
        </w:rPr>
      </w:pPr>
      <w:r>
        <w:rPr>
          <w:lang w:eastAsia="ja-JP"/>
        </w:rPr>
        <w:t>c)</w:t>
      </w:r>
      <w:r>
        <w:rPr>
          <w:lang w:eastAsia="ja-JP"/>
        </w:rPr>
        <w:tab/>
      </w:r>
      <w:r w:rsidR="00AC19B2">
        <w:rPr>
          <w:lang w:eastAsia="ja-JP"/>
        </w:rPr>
        <w:t>additional classes providing a context for the description of sampling acts and regimes.</w:t>
      </w:r>
    </w:p>
    <w:p w14:paraId="32147856" w14:textId="51785B51" w:rsidR="00AC19B2" w:rsidRDefault="00A67E27" w:rsidP="00A67E27">
      <w:pPr>
        <w:rPr>
          <w:lang w:eastAsia="ja-JP"/>
        </w:rPr>
      </w:pPr>
      <w:r>
        <w:rPr>
          <w:lang w:eastAsia="ja-JP"/>
        </w:rPr>
        <w:t>d)</w:t>
      </w:r>
      <w:r>
        <w:rPr>
          <w:lang w:eastAsia="ja-JP"/>
        </w:rPr>
        <w:tab/>
      </w:r>
      <w:r w:rsidR="00AC19B2">
        <w:rPr>
          <w:lang w:eastAsia="ja-JP"/>
        </w:rPr>
        <w:t xml:space="preserve">In addition, the sample model allows for references to observation(s) concerning a shared common feature-of-interest / </w:t>
      </w:r>
      <w:proofErr w:type="spellStart"/>
      <w:r w:rsidR="00AC19B2">
        <w:rPr>
          <w:lang w:eastAsia="ja-JP"/>
        </w:rPr>
        <w:t>sampledFeature</w:t>
      </w:r>
      <w:proofErr w:type="spellEnd"/>
      <w:r w:rsidR="00AC19B2">
        <w:rPr>
          <w:lang w:eastAsia="ja-JP"/>
        </w:rPr>
        <w:t>. This provides an access route to observation information that is convenient under some project scenarios, where the sampling strategy provides the logical organization of observations.</w:t>
      </w:r>
    </w:p>
    <w:p w14:paraId="2AB39C64" w14:textId="3A16AFD7" w:rsidR="00AC19B2" w:rsidRPr="00AC19B2" w:rsidRDefault="00AC19B2" w:rsidP="00AC19B2">
      <w:pPr>
        <w:rPr>
          <w:lang w:eastAsia="ja-JP"/>
        </w:rPr>
      </w:pPr>
      <w:r>
        <w:rPr>
          <w:lang w:eastAsia="ja-JP"/>
        </w:rPr>
        <w:lastRenderedPageBreak/>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1154127D" w:rsidR="002A075F" w:rsidRDefault="002A075F" w:rsidP="002A075F">
      <w:pPr>
        <w:rPr>
          <w:lang w:eastAsia="ja-JP"/>
        </w:rPr>
      </w:pPr>
      <w:r>
        <w:rPr>
          <w:lang w:eastAsia="ja-JP"/>
        </w:rPr>
        <w:t>EXAMPLES</w:t>
      </w:r>
    </w:p>
    <w:p w14:paraId="534AFC9D" w14:textId="6155F3A4"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sidR="00F4636F">
        <w:rPr>
          <w:lang w:eastAsia="ja-JP"/>
        </w:rPr>
        <w:t>.</w:t>
      </w:r>
    </w:p>
    <w:p w14:paraId="7EC9E24E" w14:textId="3970B731"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343099C2" w:rsidR="00AC19B2" w:rsidRPr="00AC19B2"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88071FE"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F24D49">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559BFA91" w:rsidR="00295A39" w:rsidRDefault="00295A39" w:rsidP="00295A39">
      <w:pPr>
        <w:pStyle w:val="a2"/>
      </w:pPr>
      <w:r w:rsidRPr="00295A39">
        <w:lastRenderedPageBreak/>
        <w:t>Observations and Coverages</w:t>
      </w:r>
    </w:p>
    <w:p w14:paraId="373E2D31" w14:textId="6ED0CB63"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sidR="00345B12">
        <w:rPr>
          <w:lang w:eastAsia="ja-JP"/>
        </w:rPr>
        <w:t>[25]</w:t>
      </w:r>
      <w:r w:rsidR="00345B12">
        <w:rPr>
          <w:lang w:eastAsia="ja-JP"/>
        </w:rPr>
        <w:fldChar w:fldCharType="end"/>
      </w:r>
      <w:r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3CB8DDD4" w14:textId="13564787" w:rsidR="009F2A3A" w:rsidRDefault="009F2A3A" w:rsidP="009F2A3A">
      <w:pPr>
        <w:jc w:val="center"/>
        <w:rPr>
          <w:lang w:eastAsia="ja-JP"/>
        </w:rPr>
      </w:pPr>
      <w:r>
        <w:rPr>
          <w:noProof/>
          <w:lang w:eastAsia="ja-JP"/>
        </w:rPr>
        <w:drawing>
          <wp:inline distT="0" distB="0" distL="0" distR="0" wp14:anchorId="7002D158" wp14:editId="521DCE9F">
            <wp:extent cx="3507105" cy="1899920"/>
            <wp:effectExtent l="0" t="0" r="0" b="508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ic:nvPicPr>
                  <pic:blipFill>
                    <a:blip r:embed="rId173"/>
                    <a:srcRect/>
                    <a:stretch>
                      <a:fillRect/>
                    </a:stretch>
                  </pic:blipFill>
                  <pic:spPr>
                    <a:xfrm>
                      <a:off x="0" y="0"/>
                      <a:ext cx="3507105" cy="1899920"/>
                    </a:xfrm>
                    <a:prstGeom prst="rect">
                      <a:avLst/>
                    </a:prstGeom>
                    <a:ln/>
                  </pic:spPr>
                </pic:pic>
              </a:graphicData>
            </a:graphic>
          </wp:inline>
        </w:drawing>
      </w:r>
    </w:p>
    <w:p w14:paraId="23652268" w14:textId="26983B7B" w:rsidR="009F2A3A" w:rsidRPr="009F2A3A" w:rsidRDefault="009F2A3A" w:rsidP="009F2A3A">
      <w:pPr>
        <w:jc w:val="center"/>
        <w:rPr>
          <w:b/>
          <w:bCs/>
          <w:lang w:eastAsia="ja-JP"/>
        </w:rPr>
      </w:pPr>
      <w:r w:rsidRPr="009F2A3A">
        <w:rPr>
          <w:b/>
          <w:bCs/>
          <w:lang w:eastAsia="ja-JP"/>
        </w:rPr>
        <w:t>Figure D.2 — O&amp;M model key elements</w:t>
      </w:r>
    </w:p>
    <w:p w14:paraId="73A67B68" w14:textId="7A6119CC" w:rsidR="00070058" w:rsidRDefault="007309F0" w:rsidP="00383C9B">
      <w:pPr>
        <w:rPr>
          <w:lang w:eastAsia="ja-JP"/>
        </w:rPr>
      </w:pPr>
      <w:r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Pr>
          <w:lang w:eastAsia="ja-JP"/>
        </w:rPr>
        <w:t xml:space="preserve"> </w:t>
      </w:r>
      <w:r w:rsidRPr="007309F0">
        <w:rPr>
          <w:lang w:eastAsia="ja-JP"/>
        </w:rPr>
        <w:t>which values are provided (</w:t>
      </w:r>
      <w:proofErr w:type="spellStart"/>
      <w:r w:rsidRPr="007309F0">
        <w:rPr>
          <w:lang w:eastAsia="ja-JP"/>
        </w:rPr>
        <w:t>domainSet</w:t>
      </w:r>
      <w:proofErr w:type="spellEnd"/>
      <w:r w:rsidRPr="007309F0">
        <w:rPr>
          <w:lang w:eastAsia="ja-JP"/>
        </w:rPr>
        <w:t xml:space="preserve">, usually some sort of grid) as well as the mapping of these points to these values provided within the </w:t>
      </w:r>
      <w:r w:rsidR="00582BE1" w:rsidRPr="007309F0">
        <w:rPr>
          <w:lang w:eastAsia="ja-JP"/>
        </w:rPr>
        <w:t xml:space="preserve">Range (provided via the </w:t>
      </w:r>
      <w:proofErr w:type="spellStart"/>
      <w:r w:rsidR="00582BE1" w:rsidRPr="007309F0">
        <w:rPr>
          <w:lang w:eastAsia="ja-JP"/>
        </w:rPr>
        <w:t>coverageFunction</w:t>
      </w:r>
      <w:proofErr w:type="spellEnd"/>
      <w:r w:rsidR="00582BE1" w:rsidRPr="007309F0">
        <w:rPr>
          <w:lang w:eastAsia="ja-JP"/>
        </w:rPr>
        <w:t xml:space="preserve">), the O&amp;M model provides far more detailed information on the measurement methodology and process via the </w:t>
      </w:r>
      <w:proofErr w:type="spellStart"/>
      <w:r w:rsidR="00582BE1" w:rsidRPr="007309F0">
        <w:rPr>
          <w:lang w:eastAsia="ja-JP"/>
        </w:rPr>
        <w:t>ObservableProperty</w:t>
      </w:r>
      <w:proofErr w:type="spellEnd"/>
      <w:r w:rsidR="00582BE1" w:rsidRPr="007309F0">
        <w:rPr>
          <w:lang w:eastAsia="ja-JP"/>
        </w:rPr>
        <w:t xml:space="preserve">, </w:t>
      </w:r>
      <w:proofErr w:type="spellStart"/>
      <w:r w:rsidR="00582BE1" w:rsidRPr="007309F0">
        <w:rPr>
          <w:lang w:eastAsia="ja-JP"/>
        </w:rPr>
        <w:t>ObservingProcedure</w:t>
      </w:r>
      <w:proofErr w:type="spellEnd"/>
      <w:r w:rsidR="00582BE1" w:rsidRPr="007309F0">
        <w:rPr>
          <w:lang w:eastAsia="ja-JP"/>
        </w:rPr>
        <w:t xml:space="preserve"> and Observer types.</w:t>
      </w:r>
    </w:p>
    <w:p w14:paraId="1AD2498D" w14:textId="35E9C63A" w:rsidR="00070058" w:rsidRDefault="00070058" w:rsidP="00070058">
      <w:pPr>
        <w:jc w:val="center"/>
        <w:rPr>
          <w:lang w:eastAsia="ja-JP"/>
        </w:rPr>
      </w:pPr>
      <w:r>
        <w:rPr>
          <w:noProof/>
          <w:lang w:eastAsia="ja-JP"/>
        </w:rPr>
        <w:drawing>
          <wp:inline distT="0" distB="0" distL="0" distR="0" wp14:anchorId="64666F18" wp14:editId="57F48E95">
            <wp:extent cx="3601085" cy="1385570"/>
            <wp:effectExtent l="0" t="0" r="0" b="508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ic:nvPicPr>
                  <pic:blipFill>
                    <a:blip r:embed="rId174"/>
                    <a:srcRect/>
                    <a:stretch>
                      <a:fillRect/>
                    </a:stretch>
                  </pic:blipFill>
                  <pic:spPr>
                    <a:xfrm>
                      <a:off x="0" y="0"/>
                      <a:ext cx="3601085" cy="1385570"/>
                    </a:xfrm>
                    <a:prstGeom prst="rect">
                      <a:avLst/>
                    </a:prstGeom>
                    <a:ln/>
                  </pic:spPr>
                </pic:pic>
              </a:graphicData>
            </a:graphic>
          </wp:inline>
        </w:drawing>
      </w:r>
    </w:p>
    <w:p w14:paraId="42EF8DEE" w14:textId="40C2D489" w:rsidR="00070058" w:rsidRPr="00070058" w:rsidRDefault="00070058" w:rsidP="00070058">
      <w:pPr>
        <w:jc w:val="center"/>
        <w:rPr>
          <w:b/>
          <w:bCs/>
          <w:lang w:eastAsia="ja-JP"/>
        </w:rPr>
      </w:pPr>
      <w:r w:rsidRPr="00070058">
        <w:rPr>
          <w:b/>
          <w:bCs/>
        </w:rPr>
        <w:t>Figure D.3 — CIS model key elements</w:t>
      </w:r>
    </w:p>
    <w:p w14:paraId="5F4A4E39" w14:textId="77777777" w:rsidR="00582BE1" w:rsidRDefault="00582BE1" w:rsidP="00582BE1">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w:t>
      </w:r>
    </w:p>
    <w:p w14:paraId="0B21C802" w14:textId="709898A6" w:rsidR="0008798A" w:rsidRDefault="0008798A" w:rsidP="0008798A">
      <w:pPr>
        <w:jc w:val="center"/>
        <w:rPr>
          <w:lang w:eastAsia="ja-JP"/>
        </w:rPr>
      </w:pPr>
      <w:r>
        <w:rPr>
          <w:noProof/>
          <w:lang w:eastAsia="ja-JP"/>
        </w:rPr>
        <w:lastRenderedPageBreak/>
        <w:drawing>
          <wp:inline distT="0" distB="0" distL="0" distR="0" wp14:anchorId="29250CD2" wp14:editId="1F02B179">
            <wp:extent cx="4174490" cy="2966720"/>
            <wp:effectExtent l="0" t="0" r="0" b="508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ic:nvPicPr>
                  <pic:blipFill>
                    <a:blip r:embed="rId175"/>
                    <a:srcRect/>
                    <a:stretch>
                      <a:fillRect/>
                    </a:stretch>
                  </pic:blipFill>
                  <pic:spPr>
                    <a:xfrm>
                      <a:off x="0" y="0"/>
                      <a:ext cx="4174490" cy="2966720"/>
                    </a:xfrm>
                    <a:prstGeom prst="rect">
                      <a:avLst/>
                    </a:prstGeom>
                    <a:ln/>
                  </pic:spPr>
                </pic:pic>
              </a:graphicData>
            </a:graphic>
          </wp:inline>
        </w:drawing>
      </w:r>
    </w:p>
    <w:p w14:paraId="01638024" w14:textId="613794E1" w:rsidR="0008798A" w:rsidRPr="0008798A" w:rsidRDefault="0008798A" w:rsidP="0008798A">
      <w:pPr>
        <w:jc w:val="center"/>
        <w:rPr>
          <w:b/>
          <w:bCs/>
          <w:lang w:eastAsia="ja-JP"/>
        </w:rPr>
      </w:pPr>
      <w:r w:rsidRPr="0008798A">
        <w:rPr>
          <w:b/>
          <w:bCs/>
        </w:rPr>
        <w:t>Figure D.4 — Coverage as a result of an Observation</w:t>
      </w:r>
    </w:p>
    <w:p w14:paraId="1C005DDC" w14:textId="0FC76C79" w:rsidR="007309F0" w:rsidRDefault="007309F0" w:rsidP="00383C9B">
      <w:pPr>
        <w:rPr>
          <w:lang w:eastAsia="ja-JP"/>
        </w:rPr>
      </w:pPr>
      <w:r w:rsidRPr="007309F0">
        <w:rPr>
          <w:lang w:eastAsia="ja-JP"/>
        </w:rPr>
        <w:t xml:space="preserve">For example 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6CFB42C7" w14:textId="0E46CE2D" w:rsidR="0008798A" w:rsidRDefault="0008798A" w:rsidP="0008798A">
      <w:pPr>
        <w:jc w:val="center"/>
        <w:rPr>
          <w:lang w:eastAsia="ja-JP"/>
        </w:rPr>
      </w:pPr>
      <w:r>
        <w:rPr>
          <w:noProof/>
        </w:rPr>
        <w:drawing>
          <wp:inline distT="0" distB="0" distL="0" distR="0" wp14:anchorId="4D603C82" wp14:editId="568FC4EF">
            <wp:extent cx="4217670" cy="3013710"/>
            <wp:effectExtent l="0" t="0" r="0" b="0"/>
            <wp:docPr id="93"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217670" cy="3013710"/>
                    </a:xfrm>
                    <a:prstGeom prst="rect">
                      <a:avLst/>
                    </a:prstGeom>
                    <a:ln/>
                  </pic:spPr>
                </pic:pic>
              </a:graphicData>
            </a:graphic>
          </wp:inline>
        </w:drawing>
      </w:r>
    </w:p>
    <w:p w14:paraId="1A2BAAC7" w14:textId="209F5E16" w:rsidR="0008798A" w:rsidRPr="0008798A" w:rsidRDefault="0008798A" w:rsidP="0008798A">
      <w:pPr>
        <w:jc w:val="center"/>
        <w:rPr>
          <w:b/>
          <w:lang w:eastAsia="ja-JP"/>
        </w:rPr>
      </w:pPr>
      <w:r w:rsidRPr="0008798A">
        <w:rPr>
          <w:b/>
          <w:lang w:eastAsia="ja-JP"/>
        </w:rPr>
        <w:t>Figure D.5 — Observation as metadata of a Coverage.</w:t>
      </w:r>
    </w:p>
    <w:p w14:paraId="55494A62" w14:textId="66CB7DB5"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B71BAB0" w14:textId="77777777" w:rsidR="001A33D0" w:rsidRPr="00F02BC7" w:rsidRDefault="001A33D0" w:rsidP="001A33D0">
      <w:pPr>
        <w:pStyle w:val="BiblioTitle"/>
        <w:keepNext/>
        <w:pageBreakBefore/>
      </w:pPr>
      <w:bookmarkStart w:id="139" w:name="_Toc443470372"/>
      <w:bookmarkStart w:id="140" w:name="_Toc450303224"/>
      <w:bookmarkStart w:id="141" w:name="_Toc9996979"/>
      <w:bookmarkStart w:id="142" w:name="_Toc353342679"/>
      <w:bookmarkStart w:id="143" w:name="_Toc52962398"/>
      <w:r w:rsidRPr="00F02BC7">
        <w:lastRenderedPageBreak/>
        <w:t>Bibliography</w:t>
      </w:r>
      <w:bookmarkEnd w:id="139"/>
      <w:bookmarkEnd w:id="140"/>
      <w:bookmarkEnd w:id="141"/>
      <w:bookmarkEnd w:id="142"/>
      <w:bookmarkEnd w:id="143"/>
    </w:p>
    <w:p w14:paraId="2D5EEB0F" w14:textId="77777777" w:rsidR="000E01BD" w:rsidRPr="000E01BD" w:rsidRDefault="000E01BD" w:rsidP="006A7C10">
      <w:pPr>
        <w:numPr>
          <w:ilvl w:val="0"/>
          <w:numId w:val="8"/>
        </w:numPr>
        <w:rPr>
          <w:lang w:val="de"/>
        </w:rPr>
      </w:pPr>
      <w:bookmarkStart w:id="144" w:name="_Ref52486356"/>
      <w:r w:rsidRPr="00685711">
        <w:rPr>
          <w:lang w:val="en-US"/>
        </w:rPr>
        <w:t xml:space="preserve">Chrisman, N.R. </w:t>
      </w:r>
      <w:r w:rsidRPr="00685711">
        <w:rPr>
          <w:i/>
          <w:lang w:val="en-US"/>
        </w:rPr>
        <w:t>Exploring Geographical Information Systems</w:t>
      </w:r>
      <w:r w:rsidRPr="00685711">
        <w:rPr>
          <w:lang w:val="en-US"/>
        </w:rPr>
        <w:t xml:space="preserve">, 2nd Edition. </w:t>
      </w:r>
      <w:proofErr w:type="spellStart"/>
      <w:r w:rsidRPr="000E01BD">
        <w:rPr>
          <w:lang w:val="de"/>
        </w:rPr>
        <w:t>Wiley</w:t>
      </w:r>
      <w:proofErr w:type="spellEnd"/>
      <w:r w:rsidRPr="000E01BD">
        <w:rPr>
          <w:lang w:val="de"/>
        </w:rPr>
        <w:t>. 2001</w:t>
      </w:r>
      <w:bookmarkEnd w:id="144"/>
    </w:p>
    <w:p w14:paraId="2D6C5F90" w14:textId="77777777" w:rsidR="000E01BD" w:rsidRPr="00685711" w:rsidRDefault="000E01BD" w:rsidP="006A7C10">
      <w:pPr>
        <w:numPr>
          <w:ilvl w:val="0"/>
          <w:numId w:val="8"/>
        </w:numPr>
        <w:rPr>
          <w:lang w:val="en-US"/>
        </w:rPr>
      </w:pPr>
      <w:bookmarkStart w:id="145" w:name="_Ref52486311"/>
      <w:r w:rsidRPr="00685711">
        <w:rPr>
          <w:lang w:val="en-US"/>
        </w:rPr>
        <w:t xml:space="preserve">Fowler, M. </w:t>
      </w:r>
      <w:r w:rsidRPr="00685711">
        <w:rPr>
          <w:i/>
          <w:lang w:val="en-US"/>
        </w:rPr>
        <w:t>Analysis Patterns: reusable object models</w:t>
      </w:r>
      <w:r w:rsidRPr="00685711">
        <w:rPr>
          <w:lang w:val="en-US"/>
        </w:rPr>
        <w:t>. Addison Wesley Longman, Menlo Park, CA. 1998</w:t>
      </w:r>
      <w:bookmarkEnd w:id="145"/>
    </w:p>
    <w:p w14:paraId="319AEB3C" w14:textId="77777777" w:rsidR="000E01BD" w:rsidRPr="00685711" w:rsidRDefault="000E01BD" w:rsidP="006A7C10">
      <w:pPr>
        <w:numPr>
          <w:ilvl w:val="0"/>
          <w:numId w:val="8"/>
        </w:numPr>
        <w:rPr>
          <w:lang w:val="en-US"/>
        </w:rPr>
      </w:pPr>
      <w:r w:rsidRPr="00685711">
        <w:rPr>
          <w:i/>
          <w:lang w:val="en-US"/>
        </w:rPr>
        <w:t>GML Encoding of Discrete Coverages (interleaved pattern),</w:t>
      </w:r>
      <w:r w:rsidRPr="00685711">
        <w:rPr>
          <w:lang w:val="en-US"/>
        </w:rPr>
        <w:t xml:space="preserve"> </w:t>
      </w:r>
      <w:proofErr w:type="spellStart"/>
      <w:r w:rsidRPr="00685711">
        <w:rPr>
          <w:lang w:val="en-US"/>
        </w:rPr>
        <w:t>OpenGIS</w:t>
      </w:r>
      <w:proofErr w:type="spellEnd"/>
      <w:r w:rsidRPr="00685711">
        <w:rPr>
          <w:lang w:val="en-US"/>
        </w:rPr>
        <w:t>® Best Practice OGC document 06188r1</w:t>
      </w:r>
    </w:p>
    <w:p w14:paraId="1F3F210F" w14:textId="77777777" w:rsidR="000E01BD" w:rsidRPr="000E01BD" w:rsidRDefault="000E01BD" w:rsidP="006A7C10">
      <w:pPr>
        <w:numPr>
          <w:ilvl w:val="0"/>
          <w:numId w:val="8"/>
        </w:numPr>
        <w:rPr>
          <w:lang w:val="de"/>
        </w:rPr>
      </w:pPr>
      <w:bookmarkStart w:id="146" w:name="_Ref52487023"/>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bookmarkEnd w:id="146"/>
    </w:p>
    <w:p w14:paraId="53E40222" w14:textId="77777777" w:rsidR="000E01BD" w:rsidRPr="00685711" w:rsidRDefault="000E01BD" w:rsidP="006A7C10">
      <w:pPr>
        <w:numPr>
          <w:ilvl w:val="0"/>
          <w:numId w:val="8"/>
        </w:numPr>
        <w:rPr>
          <w:lang w:val="en-US"/>
        </w:rPr>
      </w:pPr>
      <w:bookmarkStart w:id="147" w:name="_Ref52486369"/>
      <w:r w:rsidRPr="00685711">
        <w:rPr>
          <w:i/>
          <w:lang w:val="en-US"/>
        </w:rPr>
        <w:t>VIM3: International vocabulary of metrology – Basic and general concepts and associated terms</w:t>
      </w:r>
      <w:r w:rsidRPr="00685711">
        <w:rPr>
          <w:lang w:val="en-US"/>
        </w:rPr>
        <w:t xml:space="preserve"> : BIPM/ISO 2012</w:t>
      </w:r>
      <w:bookmarkEnd w:id="147"/>
    </w:p>
    <w:p w14:paraId="6D32A957" w14:textId="77777777" w:rsidR="000E01BD" w:rsidRPr="000E01BD" w:rsidRDefault="000E01BD" w:rsidP="006A7C10">
      <w:pPr>
        <w:numPr>
          <w:ilvl w:val="0"/>
          <w:numId w:val="8"/>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685711" w:rsidRDefault="000E01BD" w:rsidP="006A7C10">
      <w:pPr>
        <w:numPr>
          <w:ilvl w:val="0"/>
          <w:numId w:val="8"/>
        </w:numPr>
        <w:rPr>
          <w:lang w:val="en-US"/>
        </w:rPr>
      </w:pPr>
      <w:r w:rsidRPr="00685711">
        <w:rPr>
          <w:lang w:val="en-US"/>
        </w:rPr>
        <w:t xml:space="preserve">ISO 19115-2:2019, </w:t>
      </w:r>
      <w:r w:rsidRPr="00685711">
        <w:rPr>
          <w:i/>
          <w:lang w:val="en-US"/>
        </w:rPr>
        <w:t>Geographic information — Metadata — Part 2: Extensions for imagery and gridded data</w:t>
      </w:r>
    </w:p>
    <w:p w14:paraId="0AD93481" w14:textId="1F60D62F" w:rsidR="000E01BD" w:rsidRPr="00685711" w:rsidRDefault="00F24D49" w:rsidP="006A7C10">
      <w:pPr>
        <w:numPr>
          <w:ilvl w:val="0"/>
          <w:numId w:val="8"/>
        </w:numPr>
        <w:rPr>
          <w:lang w:val="en-US"/>
        </w:rPr>
      </w:pPr>
      <w:r w:rsidRPr="00685711">
        <w:rPr>
          <w:lang w:val="en-US"/>
        </w:rPr>
        <w:t>(removed as no longer relevant)</w:t>
      </w:r>
    </w:p>
    <w:p w14:paraId="49BFF8DA" w14:textId="77777777" w:rsidR="000E01BD" w:rsidRPr="000E01BD" w:rsidRDefault="000E01BD" w:rsidP="006A7C10">
      <w:pPr>
        <w:numPr>
          <w:ilvl w:val="0"/>
          <w:numId w:val="8"/>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A67E27" w:rsidRDefault="000E01BD" w:rsidP="006A7C10">
      <w:pPr>
        <w:numPr>
          <w:ilvl w:val="0"/>
          <w:numId w:val="8"/>
        </w:numPr>
        <w:rPr>
          <w:lang w:val="en-US"/>
        </w:rPr>
      </w:pPr>
      <w:bookmarkStart w:id="148" w:name="_Ref52486381"/>
      <w:r w:rsidRPr="00685711">
        <w:rPr>
          <w:lang w:val="en-US"/>
        </w:rPr>
        <w:t xml:space="preserve">Krantz, D.H., Luce, R.D., </w:t>
      </w:r>
      <w:proofErr w:type="spellStart"/>
      <w:r w:rsidRPr="00685711">
        <w:rPr>
          <w:lang w:val="en-US"/>
        </w:rPr>
        <w:t>Suppes</w:t>
      </w:r>
      <w:proofErr w:type="spellEnd"/>
      <w:r w:rsidRPr="00685711">
        <w:rPr>
          <w:lang w:val="en-US"/>
        </w:rPr>
        <w:t xml:space="preserve">, P., Tversky, A. (1971), </w:t>
      </w:r>
      <w:r w:rsidRPr="00685711">
        <w:rPr>
          <w:i/>
          <w:lang w:val="en-US"/>
        </w:rPr>
        <w:t>Foundations of measurement, Vol. </w:t>
      </w:r>
      <w:r w:rsidRPr="00A67E27">
        <w:rPr>
          <w:i/>
          <w:lang w:val="en-US"/>
        </w:rPr>
        <w:t>I: Additive and polynomial representations</w:t>
      </w:r>
      <w:r w:rsidRPr="00A67E27">
        <w:rPr>
          <w:lang w:val="en-US"/>
        </w:rPr>
        <w:t>, New York: Academic Press</w:t>
      </w:r>
      <w:bookmarkEnd w:id="148"/>
    </w:p>
    <w:p w14:paraId="66D96BEC" w14:textId="77777777" w:rsidR="000E01BD" w:rsidRPr="000E01BD" w:rsidRDefault="000E01BD" w:rsidP="006A7C10">
      <w:pPr>
        <w:numPr>
          <w:ilvl w:val="0"/>
          <w:numId w:val="8"/>
        </w:numPr>
        <w:rPr>
          <w:lang w:val="de"/>
        </w:rPr>
      </w:pPr>
      <w:bookmarkStart w:id="149" w:name="_Ref52486391"/>
      <w:r w:rsidRPr="00685711">
        <w:rPr>
          <w:lang w:val="en-US"/>
        </w:rPr>
        <w:t xml:space="preserve">Luce, R.D., Krantz, D.H., </w:t>
      </w:r>
      <w:proofErr w:type="spellStart"/>
      <w:r w:rsidRPr="00685711">
        <w:rPr>
          <w:lang w:val="en-US"/>
        </w:rPr>
        <w:t>Suppes</w:t>
      </w:r>
      <w:proofErr w:type="spellEnd"/>
      <w:r w:rsidRPr="00685711">
        <w:rPr>
          <w:lang w:val="en-US"/>
        </w:rPr>
        <w:t xml:space="preserve">, P., Tversky, A. (1990), </w:t>
      </w:r>
      <w:r w:rsidRPr="00685711">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149"/>
    </w:p>
    <w:p w14:paraId="3E0E2329" w14:textId="77777777" w:rsidR="000E01BD" w:rsidRPr="00685711" w:rsidRDefault="000E01BD" w:rsidP="006A7C10">
      <w:pPr>
        <w:numPr>
          <w:ilvl w:val="0"/>
          <w:numId w:val="8"/>
        </w:numPr>
        <w:rPr>
          <w:lang w:val="en-US"/>
        </w:rPr>
      </w:pPr>
      <w:bookmarkStart w:id="150" w:name="_Ref52486436"/>
      <w:proofErr w:type="spellStart"/>
      <w:r w:rsidRPr="00685711">
        <w:rPr>
          <w:lang w:val="en-US"/>
        </w:rPr>
        <w:t>Nieva</w:t>
      </w:r>
      <w:proofErr w:type="spellEnd"/>
      <w:r w:rsidRPr="00685711">
        <w:rPr>
          <w:lang w:val="en-US"/>
        </w:rPr>
        <w:t xml:space="preserve">, T. </w:t>
      </w:r>
      <w:r w:rsidRPr="00685711">
        <w:rPr>
          <w:i/>
          <w:lang w:val="en-US"/>
        </w:rPr>
        <w:t>Remote data acquisition of embedded systems using internet technologies: a role-based generic system specification.</w:t>
      </w:r>
      <w:r w:rsidRPr="00685711">
        <w:rPr>
          <w:lang w:val="en-US"/>
        </w:rPr>
        <w:t xml:space="preserve"> Thesis, Ecole Polytech. Fed. Lausanne 2001. Available (viewed 2020-09-29) at </w:t>
      </w:r>
      <w:hyperlink r:id="rId177">
        <w:r w:rsidRPr="00685711">
          <w:rPr>
            <w:rStyle w:val="Hyperlink"/>
            <w:lang w:val="en-US"/>
          </w:rPr>
          <w:t>http://infoscience.epfl.ch/record/313/files/Nieva01.pdf</w:t>
        </w:r>
      </w:hyperlink>
      <w:bookmarkEnd w:id="150"/>
      <w:r w:rsidRPr="00685711">
        <w:rPr>
          <w:lang w:val="en-US"/>
        </w:rPr>
        <w:t xml:space="preserve"> </w:t>
      </w:r>
    </w:p>
    <w:p w14:paraId="3F67C159" w14:textId="77777777" w:rsidR="000E01BD" w:rsidRPr="000E01BD" w:rsidRDefault="000E01BD" w:rsidP="006A7C10">
      <w:pPr>
        <w:numPr>
          <w:ilvl w:val="0"/>
          <w:numId w:val="8"/>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685711" w:rsidRDefault="000E01BD" w:rsidP="006A7C10">
      <w:pPr>
        <w:numPr>
          <w:ilvl w:val="0"/>
          <w:numId w:val="8"/>
        </w:numPr>
        <w:rPr>
          <w:lang w:val="en-US"/>
        </w:rPr>
      </w:pPr>
      <w:proofErr w:type="spellStart"/>
      <w:r w:rsidRPr="00685711">
        <w:rPr>
          <w:lang w:val="en-US"/>
        </w:rPr>
        <w:t>Sarle</w:t>
      </w:r>
      <w:proofErr w:type="spellEnd"/>
      <w:r w:rsidRPr="00685711">
        <w:rPr>
          <w:lang w:val="en-US"/>
        </w:rPr>
        <w:t xml:space="preserve">, W.S., </w:t>
      </w:r>
      <w:r w:rsidRPr="00685711">
        <w:rPr>
          <w:i/>
          <w:lang w:val="en-US"/>
        </w:rPr>
        <w:t>Measurement theory: frequently asked questions</w:t>
      </w:r>
      <w:r w:rsidRPr="00685711">
        <w:rPr>
          <w:lang w:val="en-US"/>
        </w:rPr>
        <w:t xml:space="preserve">. Originally published in the Disseminations of the International Statistical Applications Institute, 4th edition, 1995, Wichita: ACG Press, pp. 6166. Revised 1996, 1997. Available (viewed 2020-09-2) at </w:t>
      </w:r>
      <w:hyperlink r:id="rId178">
        <w:r w:rsidRPr="00685711">
          <w:rPr>
            <w:rStyle w:val="Hyperlink"/>
            <w:lang w:val="en-US"/>
          </w:rPr>
          <w:t>ftp://ftp.sas.com/pub/neural/measurement.html</w:t>
        </w:r>
      </w:hyperlink>
    </w:p>
    <w:p w14:paraId="37542689" w14:textId="77777777" w:rsidR="000E01BD" w:rsidRPr="00685711" w:rsidRDefault="000E01BD" w:rsidP="006A7C10">
      <w:pPr>
        <w:numPr>
          <w:ilvl w:val="0"/>
          <w:numId w:val="8"/>
        </w:numPr>
        <w:rPr>
          <w:lang w:val="en-US"/>
        </w:rPr>
      </w:pPr>
      <w:proofErr w:type="spellStart"/>
      <w:r w:rsidRPr="00685711">
        <w:rPr>
          <w:lang w:val="en-US"/>
        </w:rPr>
        <w:t>Schadow</w:t>
      </w:r>
      <w:proofErr w:type="spellEnd"/>
      <w:r w:rsidRPr="00685711">
        <w:rPr>
          <w:lang w:val="en-US"/>
        </w:rPr>
        <w:t xml:space="preserve">, G., McDonald, C.J. (eds.), </w:t>
      </w:r>
      <w:r w:rsidRPr="00685711">
        <w:rPr>
          <w:i/>
          <w:lang w:val="en-US"/>
        </w:rPr>
        <w:t>UCUM, Unified Code for Units of Measure</w:t>
      </w:r>
      <w:r w:rsidRPr="00685711">
        <w:rPr>
          <w:lang w:val="en-US"/>
        </w:rPr>
        <w:t xml:space="preserve">. Available (viewed 2020-09-29) at </w:t>
      </w:r>
      <w:hyperlink r:id="rId179">
        <w:r w:rsidRPr="00685711">
          <w:rPr>
            <w:rStyle w:val="Hyperlink"/>
            <w:lang w:val="en-US"/>
          </w:rPr>
          <w:t>https://ucum.org/trac</w:t>
        </w:r>
      </w:hyperlink>
      <w:r w:rsidRPr="00685711">
        <w:rPr>
          <w:lang w:val="en-US"/>
        </w:rPr>
        <w:t xml:space="preserve">. Tentative ontology at </w:t>
      </w:r>
      <w:hyperlink r:id="rId180">
        <w:r w:rsidRPr="00685711">
          <w:rPr>
            <w:rStyle w:val="Hyperlink"/>
            <w:lang w:val="en-US"/>
          </w:rPr>
          <w:t>http://finto.fi/ucum/en/</w:t>
        </w:r>
      </w:hyperlink>
      <w:r w:rsidRPr="00685711">
        <w:rPr>
          <w:lang w:val="en-US"/>
        </w:rPr>
        <w:t xml:space="preserve"> (viewed 2020-09-24) </w:t>
      </w:r>
    </w:p>
    <w:p w14:paraId="325737B4" w14:textId="77777777" w:rsidR="000E01BD" w:rsidRPr="00685711" w:rsidRDefault="000E01BD" w:rsidP="006A7C10">
      <w:pPr>
        <w:numPr>
          <w:ilvl w:val="0"/>
          <w:numId w:val="8"/>
        </w:numPr>
        <w:rPr>
          <w:lang w:val="en-US"/>
        </w:rPr>
      </w:pPr>
      <w:bookmarkStart w:id="151" w:name="_Ref52486904"/>
      <w:r w:rsidRPr="00685711">
        <w:rPr>
          <w:i/>
          <w:lang w:val="en-US"/>
        </w:rPr>
        <w:t>Sensor Model Language (</w:t>
      </w:r>
      <w:proofErr w:type="spellStart"/>
      <w:r w:rsidRPr="00685711">
        <w:rPr>
          <w:i/>
          <w:lang w:val="en-US"/>
        </w:rPr>
        <w:t>SensorML</w:t>
      </w:r>
      <w:proofErr w:type="spellEnd"/>
      <w:r w:rsidRPr="00685711">
        <w:rPr>
          <w:i/>
          <w:lang w:val="en-US"/>
        </w:rPr>
        <w:t>)</w:t>
      </w:r>
      <w:r w:rsidRPr="00685711">
        <w:rPr>
          <w:lang w:val="en-US"/>
        </w:rPr>
        <w:t xml:space="preserve">, </w:t>
      </w:r>
      <w:proofErr w:type="spellStart"/>
      <w:r w:rsidRPr="00685711">
        <w:rPr>
          <w:lang w:val="en-US"/>
        </w:rPr>
        <w:t>OpenGIS</w:t>
      </w:r>
      <w:proofErr w:type="spellEnd"/>
      <w:r w:rsidRPr="00685711">
        <w:rPr>
          <w:lang w:val="en-US"/>
        </w:rPr>
        <w:t xml:space="preserve">® Implementation Standard, OGC 12-000r2. Available (viewed </w:t>
      </w:r>
      <w:proofErr w:type="spellStart"/>
      <w:r w:rsidRPr="00685711">
        <w:rPr>
          <w:lang w:val="en-US"/>
        </w:rPr>
        <w:t>viewed</w:t>
      </w:r>
      <w:proofErr w:type="spellEnd"/>
      <w:r w:rsidRPr="00685711">
        <w:rPr>
          <w:lang w:val="en-US"/>
        </w:rPr>
        <w:t xml:space="preserve"> 2020-09-29) at </w:t>
      </w:r>
      <w:hyperlink r:id="rId181">
        <w:r w:rsidRPr="00685711">
          <w:rPr>
            <w:rStyle w:val="Hyperlink"/>
            <w:lang w:val="en-US"/>
          </w:rPr>
          <w:t>http://www.opengeospatial.org/standards/sensorml</w:t>
        </w:r>
      </w:hyperlink>
      <w:bookmarkEnd w:id="151"/>
    </w:p>
    <w:p w14:paraId="5700B760" w14:textId="77777777" w:rsidR="000E01BD" w:rsidRPr="000E01BD" w:rsidRDefault="000E01BD" w:rsidP="006A7C10">
      <w:pPr>
        <w:numPr>
          <w:ilvl w:val="0"/>
          <w:numId w:val="8"/>
        </w:numPr>
        <w:rPr>
          <w:lang w:val="de"/>
        </w:rPr>
      </w:pPr>
      <w:bookmarkStart w:id="152" w:name="_Ref52486124"/>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w:t>
      </w:r>
      <w:bookmarkEnd w:id="152"/>
      <w:r w:rsidRPr="000E01BD">
        <w:rPr>
          <w:lang w:val="de"/>
        </w:rPr>
        <w:t xml:space="preserve"> </w:t>
      </w:r>
    </w:p>
    <w:p w14:paraId="5187C68D" w14:textId="77777777" w:rsidR="000E01BD" w:rsidRPr="000E01BD" w:rsidRDefault="000E01BD" w:rsidP="006A7C10">
      <w:pPr>
        <w:numPr>
          <w:ilvl w:val="0"/>
          <w:numId w:val="8"/>
        </w:numPr>
        <w:rPr>
          <w:lang w:val="de"/>
        </w:rPr>
      </w:pPr>
      <w:bookmarkStart w:id="153" w:name="_Ref52486101"/>
      <w:r w:rsidRPr="00685711">
        <w:rPr>
          <w:lang w:val="en-US"/>
        </w:rPr>
        <w:t xml:space="preserve">The OGC </w:t>
      </w:r>
      <w:proofErr w:type="spellStart"/>
      <w:r w:rsidRPr="00685711">
        <w:rPr>
          <w:lang w:val="en-US"/>
        </w:rPr>
        <w:t>SensorThings</w:t>
      </w:r>
      <w:proofErr w:type="spellEnd"/>
      <w:r w:rsidRPr="00685711">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53"/>
      <w:r w:rsidRPr="000E01BD">
        <w:rPr>
          <w:lang w:val="de"/>
        </w:rPr>
        <w:t xml:space="preserve"> </w:t>
      </w:r>
    </w:p>
    <w:p w14:paraId="60D8DF8B" w14:textId="77777777" w:rsidR="000E01BD" w:rsidRPr="000E01BD" w:rsidRDefault="000E01BD" w:rsidP="006A7C10">
      <w:pPr>
        <w:numPr>
          <w:ilvl w:val="0"/>
          <w:numId w:val="8"/>
        </w:numPr>
        <w:rPr>
          <w:lang w:val="de"/>
        </w:rPr>
      </w:pPr>
      <w:r w:rsidRPr="00685711">
        <w:rPr>
          <w:lang w:val="en-US"/>
        </w:rPr>
        <w:t xml:space="preserve">Stevens, S.S. On the theory of scales of measurements.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6A7C10">
      <w:pPr>
        <w:numPr>
          <w:ilvl w:val="0"/>
          <w:numId w:val="8"/>
        </w:numPr>
        <w:rPr>
          <w:lang w:val="de"/>
        </w:rPr>
      </w:pPr>
      <w:bookmarkStart w:id="154" w:name="_Ref52486403"/>
      <w:proofErr w:type="spellStart"/>
      <w:r w:rsidRPr="00685711">
        <w:rPr>
          <w:lang w:val="en-US"/>
        </w:rPr>
        <w:lastRenderedPageBreak/>
        <w:t>Suppes</w:t>
      </w:r>
      <w:proofErr w:type="spellEnd"/>
      <w:r w:rsidRPr="00685711">
        <w:rPr>
          <w:lang w:val="en-US"/>
        </w:rPr>
        <w:t xml:space="preserve">, P., Krantz, D.H., Luce, R.D., Tversky, A. (1989), </w:t>
      </w:r>
      <w:r w:rsidRPr="00685711">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54"/>
    </w:p>
    <w:p w14:paraId="0235D254" w14:textId="77777777" w:rsidR="000E01BD" w:rsidRPr="00685711" w:rsidRDefault="000E01BD" w:rsidP="006A7C10">
      <w:pPr>
        <w:numPr>
          <w:ilvl w:val="0"/>
          <w:numId w:val="8"/>
        </w:numPr>
        <w:rPr>
          <w:lang w:val="en-US"/>
        </w:rPr>
      </w:pPr>
      <w:bookmarkStart w:id="155" w:name="_Ref52486449"/>
      <w:r w:rsidRPr="00685711">
        <w:rPr>
          <w:i/>
          <w:lang w:val="en-US"/>
        </w:rPr>
        <w:t>SWE Common Data Model Encoding Standard,</w:t>
      </w:r>
      <w:r w:rsidRPr="00685711">
        <w:rPr>
          <w:lang w:val="en-US"/>
        </w:rPr>
        <w:t xml:space="preserve"> </w:t>
      </w:r>
      <w:proofErr w:type="spellStart"/>
      <w:r w:rsidRPr="00685711">
        <w:rPr>
          <w:lang w:val="en-US"/>
        </w:rPr>
        <w:t>OpenGIS</w:t>
      </w:r>
      <w:proofErr w:type="spellEnd"/>
      <w:r w:rsidRPr="00685711">
        <w:rPr>
          <w:lang w:val="en-US"/>
        </w:rPr>
        <w:t>® Implementation Standard OGC document 08094r1</w:t>
      </w:r>
      <w:bookmarkEnd w:id="155"/>
    </w:p>
    <w:p w14:paraId="39D31349" w14:textId="631A2C7D" w:rsidR="00F24D49" w:rsidRPr="00685711" w:rsidRDefault="00F24D49" w:rsidP="006A7C10">
      <w:pPr>
        <w:numPr>
          <w:ilvl w:val="0"/>
          <w:numId w:val="8"/>
        </w:numPr>
        <w:rPr>
          <w:lang w:val="en-US"/>
        </w:rPr>
      </w:pPr>
      <w:bookmarkStart w:id="156" w:name="_3w19e94" w:colFirst="0" w:colLast="0"/>
      <w:bookmarkEnd w:id="156"/>
      <w:r w:rsidRPr="00685711">
        <w:rPr>
          <w:lang w:val="en-US"/>
        </w:rPr>
        <w:t xml:space="preserve"> (removed as no longer relevant)</w:t>
      </w:r>
    </w:p>
    <w:p w14:paraId="576AECA4" w14:textId="77777777" w:rsidR="000E01BD" w:rsidRPr="000E01BD" w:rsidRDefault="000E01BD" w:rsidP="006A7C10">
      <w:pPr>
        <w:numPr>
          <w:ilvl w:val="0"/>
          <w:numId w:val="8"/>
        </w:numPr>
        <w:rPr>
          <w:lang w:val="de"/>
        </w:rPr>
      </w:pPr>
      <w:r w:rsidRPr="00685711">
        <w:rPr>
          <w:lang w:val="en-US"/>
        </w:rPr>
        <w:t xml:space="preserve">Yoder, J.W., Balaguer, F., Johnson, R. </w:t>
      </w:r>
      <w:r w:rsidRPr="00685711">
        <w:rPr>
          <w:i/>
          <w:lang w:val="en-US"/>
        </w:rPr>
        <w:t>From analysis to design of the observation pattern</w:t>
      </w:r>
      <w:r w:rsidRPr="00685711">
        <w:rPr>
          <w:lang w:val="en-US"/>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82">
        <w:r w:rsidRPr="000E01BD">
          <w:rPr>
            <w:rStyle w:val="Hyperlink"/>
            <w:lang w:val="de"/>
          </w:rPr>
          <w:t>citeseerx.ist.psu.edu</w:t>
        </w:r>
      </w:hyperlink>
    </w:p>
    <w:p w14:paraId="3C05327C" w14:textId="77777777" w:rsidR="000E01BD" w:rsidRPr="000E01BD" w:rsidRDefault="000E01BD" w:rsidP="006A7C10">
      <w:pPr>
        <w:numPr>
          <w:ilvl w:val="0"/>
          <w:numId w:val="8"/>
        </w:numPr>
        <w:rPr>
          <w:lang w:val="de"/>
        </w:rPr>
      </w:pPr>
      <w:bookmarkStart w:id="157" w:name="_ke1jpxfdidr0" w:colFirst="0" w:colLast="0"/>
      <w:bookmarkStart w:id="158" w:name="_Ref52486267"/>
      <w:bookmarkEnd w:id="157"/>
      <w:r w:rsidRPr="00685711">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58"/>
      <w:r w:rsidRPr="000E01BD">
        <w:rPr>
          <w:i/>
          <w:lang w:val="de"/>
        </w:rPr>
        <w:t xml:space="preserve"> </w:t>
      </w:r>
    </w:p>
    <w:p w14:paraId="2E6E8FE5" w14:textId="77777777" w:rsidR="000E01BD" w:rsidRPr="000E01BD" w:rsidRDefault="000E01BD" w:rsidP="006A7C10">
      <w:pPr>
        <w:numPr>
          <w:ilvl w:val="0"/>
          <w:numId w:val="8"/>
        </w:numPr>
        <w:rPr>
          <w:lang w:val="de"/>
        </w:rPr>
      </w:pPr>
      <w:bookmarkStart w:id="159" w:name="_4zj9roh0nc22" w:colFirst="0" w:colLast="0"/>
      <w:bookmarkStart w:id="160" w:name="_Ref52486218"/>
      <w:bookmarkEnd w:id="159"/>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10.1109/IGARSS.2019.8898232.</w:t>
      </w:r>
      <w:bookmarkEnd w:id="160"/>
      <w:r w:rsidRPr="000E01BD">
        <w:rPr>
          <w:lang w:val="de"/>
        </w:rPr>
        <w:t xml:space="preserve"> </w:t>
      </w:r>
    </w:p>
    <w:p w14:paraId="62931DA7" w14:textId="77777777" w:rsidR="000E01BD" w:rsidRPr="00685711" w:rsidRDefault="000E01BD" w:rsidP="006A7C10">
      <w:pPr>
        <w:numPr>
          <w:ilvl w:val="0"/>
          <w:numId w:val="8"/>
        </w:numPr>
        <w:rPr>
          <w:lang w:val="en-US"/>
        </w:rPr>
      </w:pPr>
      <w:bookmarkStart w:id="161" w:name="_lrqa8kqa7h6w" w:colFirst="0" w:colLast="0"/>
      <w:bookmarkEnd w:id="161"/>
      <w:r w:rsidRPr="00685711">
        <w:rPr>
          <w:i/>
          <w:lang w:val="fr-FR"/>
        </w:rPr>
        <w:t xml:space="preserve">QUDT - </w:t>
      </w:r>
      <w:proofErr w:type="spellStart"/>
      <w:r w:rsidRPr="00685711">
        <w:rPr>
          <w:i/>
          <w:lang w:val="fr-FR"/>
        </w:rPr>
        <w:t>Quantities</w:t>
      </w:r>
      <w:proofErr w:type="spellEnd"/>
      <w:r w:rsidRPr="00685711">
        <w:rPr>
          <w:i/>
          <w:lang w:val="fr-FR"/>
        </w:rPr>
        <w:t xml:space="preserve">, </w:t>
      </w:r>
      <w:proofErr w:type="spellStart"/>
      <w:r w:rsidRPr="00685711">
        <w:rPr>
          <w:i/>
          <w:lang w:val="fr-FR"/>
        </w:rPr>
        <w:t>Units</w:t>
      </w:r>
      <w:proofErr w:type="spellEnd"/>
      <w:r w:rsidRPr="00685711">
        <w:rPr>
          <w:i/>
          <w:lang w:val="fr-FR"/>
        </w:rPr>
        <w:t>, Dimensions and Data Types Ontologies</w:t>
      </w:r>
      <w:r w:rsidRPr="00685711">
        <w:rPr>
          <w:lang w:val="fr-FR"/>
        </w:rPr>
        <w:t xml:space="preserve">. </w:t>
      </w:r>
      <w:r w:rsidRPr="00685711">
        <w:rPr>
          <w:lang w:val="en-US"/>
        </w:rPr>
        <w:t xml:space="preserve">Ralph Hodgson; Paul J. Keller; Jack Hodges; Jack Spivak. Available (viewed 2020-09-29) at </w:t>
      </w:r>
      <w:hyperlink r:id="rId183">
        <w:r w:rsidRPr="00685711">
          <w:rPr>
            <w:rStyle w:val="Hyperlink"/>
            <w:lang w:val="en-US"/>
          </w:rPr>
          <w:t>http://www.qudt.org/</w:t>
        </w:r>
      </w:hyperlink>
      <w:r w:rsidRPr="00685711">
        <w:rPr>
          <w:lang w:val="en-US"/>
        </w:rPr>
        <w:t xml:space="preserve"> </w:t>
      </w:r>
    </w:p>
    <w:p w14:paraId="40E58B3A" w14:textId="77777777" w:rsidR="000E01BD" w:rsidRPr="00685711" w:rsidRDefault="000E01BD" w:rsidP="006A7C10">
      <w:pPr>
        <w:numPr>
          <w:ilvl w:val="0"/>
          <w:numId w:val="8"/>
        </w:numPr>
        <w:rPr>
          <w:lang w:val="en-US"/>
        </w:rPr>
      </w:pPr>
      <w:bookmarkStart w:id="162" w:name="_y20zani37k1u" w:colFirst="0" w:colLast="0"/>
      <w:bookmarkEnd w:id="162"/>
      <w:r w:rsidRPr="00685711">
        <w:rPr>
          <w:i/>
          <w:lang w:val="en-US"/>
        </w:rPr>
        <w:t xml:space="preserve">Semantic Sensor Network Ontology. </w:t>
      </w:r>
      <w:r w:rsidRPr="00685711">
        <w:rPr>
          <w:lang w:val="en-US"/>
        </w:rPr>
        <w:t xml:space="preserve"> Armin Haller, Krzysztof Janowicz, Simon Cox, </w:t>
      </w:r>
      <w:proofErr w:type="spellStart"/>
      <w:r w:rsidRPr="00685711">
        <w:rPr>
          <w:lang w:val="en-US"/>
        </w:rPr>
        <w:t>Danh</w:t>
      </w:r>
      <w:proofErr w:type="spellEnd"/>
      <w:r w:rsidRPr="00685711">
        <w:rPr>
          <w:lang w:val="en-US"/>
        </w:rPr>
        <w:t xml:space="preserve"> Le Phuoc, Kerry Taylor, Maxime </w:t>
      </w:r>
      <w:proofErr w:type="spellStart"/>
      <w:r w:rsidRPr="00685711">
        <w:rPr>
          <w:lang w:val="en-US"/>
        </w:rPr>
        <w:t>Lefrançois</w:t>
      </w:r>
      <w:proofErr w:type="spellEnd"/>
      <w:r w:rsidRPr="00685711">
        <w:rPr>
          <w:lang w:val="en-US"/>
        </w:rPr>
        <w:t xml:space="preserve">. Available (viewed 2020-09-29) at </w:t>
      </w:r>
      <w:hyperlink r:id="rId184">
        <w:r w:rsidRPr="00685711">
          <w:rPr>
            <w:rStyle w:val="Hyperlink"/>
            <w:lang w:val="en-US"/>
          </w:rPr>
          <w:t>https://www.w3.org/TR/vocab-ssn/</w:t>
        </w:r>
      </w:hyperlink>
      <w:r w:rsidRPr="00685711">
        <w:rPr>
          <w:lang w:val="en-US"/>
        </w:rPr>
        <w:t xml:space="preserve"> </w:t>
      </w:r>
    </w:p>
    <w:p w14:paraId="411AF7B4" w14:textId="77777777" w:rsidR="000E01BD" w:rsidRPr="00685711" w:rsidRDefault="000E01BD" w:rsidP="006A7C10">
      <w:pPr>
        <w:numPr>
          <w:ilvl w:val="0"/>
          <w:numId w:val="8"/>
        </w:numPr>
        <w:rPr>
          <w:lang w:val="en-US"/>
        </w:rPr>
      </w:pPr>
      <w:bookmarkStart w:id="163" w:name="_eyz613s6s55c" w:colFirst="0" w:colLast="0"/>
      <w:bookmarkEnd w:id="163"/>
      <w:r w:rsidRPr="00685711">
        <w:rPr>
          <w:i/>
          <w:lang w:val="en-US"/>
        </w:rPr>
        <w:t>Guidelines for the use of Observations &amp; Measurements and Sensor Web Enablement-related standards in INSPIRE</w:t>
      </w:r>
      <w:r w:rsidRPr="00685711">
        <w:rPr>
          <w:lang w:val="en-US"/>
        </w:rPr>
        <w:t xml:space="preserve">. Sylvain </w:t>
      </w:r>
      <w:proofErr w:type="spellStart"/>
      <w:r w:rsidRPr="00685711">
        <w:rPr>
          <w:lang w:val="en-US"/>
        </w:rPr>
        <w:t>Grellet</w:t>
      </w:r>
      <w:proofErr w:type="spellEnd"/>
      <w:r w:rsidRPr="00685711">
        <w:rPr>
          <w:lang w:val="en-US"/>
        </w:rPr>
        <w:t xml:space="preserve"> , Gerhard </w:t>
      </w:r>
      <w:proofErr w:type="spellStart"/>
      <w:r w:rsidRPr="00685711">
        <w:rPr>
          <w:lang w:val="en-US"/>
        </w:rPr>
        <w:t>Dünnebeil</w:t>
      </w:r>
      <w:proofErr w:type="spellEnd"/>
      <w:r w:rsidRPr="00685711">
        <w:rPr>
          <w:lang w:val="en-US"/>
        </w:rPr>
        <w:t xml:space="preserve">, Anders </w:t>
      </w:r>
      <w:proofErr w:type="spellStart"/>
      <w:r w:rsidRPr="00685711">
        <w:rPr>
          <w:lang w:val="en-US"/>
        </w:rPr>
        <w:t>Foureaux</w:t>
      </w:r>
      <w:proofErr w:type="spellEnd"/>
      <w:r w:rsidRPr="00685711">
        <w:rPr>
          <w:lang w:val="en-US"/>
        </w:rPr>
        <w:t xml:space="preserve">, Carsten Hollmann, Frédéric </w:t>
      </w:r>
      <w:proofErr w:type="spellStart"/>
      <w:r w:rsidRPr="00685711">
        <w:rPr>
          <w:lang w:val="en-US"/>
        </w:rPr>
        <w:t>Houbie</w:t>
      </w:r>
      <w:proofErr w:type="spellEnd"/>
      <w:r w:rsidRPr="00685711">
        <w:rPr>
          <w:lang w:val="en-US"/>
        </w:rPr>
        <w:t xml:space="preserve">, Diomede </w:t>
      </w:r>
      <w:proofErr w:type="spellStart"/>
      <w:r w:rsidRPr="00685711">
        <w:rPr>
          <w:lang w:val="en-US"/>
        </w:rPr>
        <w:t>Illuzzi</w:t>
      </w:r>
      <w:proofErr w:type="spellEnd"/>
      <w:r w:rsidRPr="00685711">
        <w:rPr>
          <w:lang w:val="en-US"/>
        </w:rPr>
        <w:t xml:space="preserve">, Simon </w:t>
      </w:r>
      <w:proofErr w:type="spellStart"/>
      <w:r w:rsidRPr="00685711">
        <w:rPr>
          <w:lang w:val="en-US"/>
        </w:rPr>
        <w:t>Jirka</w:t>
      </w:r>
      <w:proofErr w:type="spellEnd"/>
      <w:r w:rsidRPr="00685711">
        <w:rPr>
          <w:lang w:val="en-US"/>
        </w:rPr>
        <w:t xml:space="preserve">, Barbara </w:t>
      </w:r>
      <w:proofErr w:type="spellStart"/>
      <w:r w:rsidRPr="00685711">
        <w:rPr>
          <w:lang w:val="en-US"/>
        </w:rPr>
        <w:t>Magagna</w:t>
      </w:r>
      <w:proofErr w:type="spellEnd"/>
      <w:r w:rsidRPr="00685711">
        <w:rPr>
          <w:lang w:val="en-US"/>
        </w:rPr>
        <w:t xml:space="preserve">, </w:t>
      </w:r>
      <w:proofErr w:type="spellStart"/>
      <w:r w:rsidRPr="00685711">
        <w:rPr>
          <w:lang w:val="en-US"/>
        </w:rPr>
        <w:t>Matthes</w:t>
      </w:r>
      <w:proofErr w:type="spellEnd"/>
      <w:r w:rsidRPr="00685711">
        <w:rPr>
          <w:lang w:val="en-US"/>
        </w:rPr>
        <w:t xml:space="preserve"> Rieke, Alessandro </w:t>
      </w:r>
      <w:proofErr w:type="spellStart"/>
      <w:r w:rsidRPr="00685711">
        <w:rPr>
          <w:lang w:val="en-US"/>
        </w:rPr>
        <w:t>Sarretta</w:t>
      </w:r>
      <w:proofErr w:type="spellEnd"/>
      <w:r w:rsidRPr="00685711">
        <w:rPr>
          <w:lang w:val="en-US"/>
        </w:rPr>
        <w:t xml:space="preserve">, Katharina </w:t>
      </w:r>
      <w:proofErr w:type="spellStart"/>
      <w:r w:rsidRPr="00685711">
        <w:rPr>
          <w:lang w:val="en-US"/>
        </w:rPr>
        <w:t>Schleidt</w:t>
      </w:r>
      <w:proofErr w:type="spellEnd"/>
      <w:r w:rsidRPr="00685711">
        <w:rPr>
          <w:lang w:val="en-US"/>
        </w:rPr>
        <w:t xml:space="preserve">, </w:t>
      </w:r>
      <w:proofErr w:type="spellStart"/>
      <w:r w:rsidRPr="00685711">
        <w:rPr>
          <w:lang w:val="en-US"/>
        </w:rPr>
        <w:t>Paweł</w:t>
      </w:r>
      <w:proofErr w:type="spellEnd"/>
      <w:r w:rsidRPr="00685711">
        <w:rPr>
          <w:lang w:val="en-US"/>
        </w:rPr>
        <w:t xml:space="preserve"> </w:t>
      </w:r>
      <w:proofErr w:type="spellStart"/>
      <w:r w:rsidRPr="00685711">
        <w:rPr>
          <w:lang w:val="en-US"/>
        </w:rPr>
        <w:t>Soczewski</w:t>
      </w:r>
      <w:proofErr w:type="spellEnd"/>
      <w:r w:rsidRPr="00685711">
        <w:rPr>
          <w:lang w:val="en-US"/>
        </w:rPr>
        <w:t xml:space="preserve">, Paolo </w:t>
      </w:r>
      <w:proofErr w:type="spellStart"/>
      <w:r w:rsidRPr="00685711">
        <w:rPr>
          <w:lang w:val="en-US"/>
        </w:rPr>
        <w:t>Tagliolato</w:t>
      </w:r>
      <w:proofErr w:type="spellEnd"/>
      <w:r w:rsidRPr="00685711">
        <w:rPr>
          <w:lang w:val="en-US"/>
        </w:rPr>
        <w:t xml:space="preserve">, Mickael </w:t>
      </w:r>
      <w:proofErr w:type="spellStart"/>
      <w:r w:rsidRPr="00685711">
        <w:rPr>
          <w:lang w:val="en-US"/>
        </w:rPr>
        <w:t>Treguer</w:t>
      </w:r>
      <w:proofErr w:type="spellEnd"/>
      <w:r w:rsidRPr="00685711">
        <w:rPr>
          <w:lang w:val="en-US"/>
        </w:rPr>
        <w:t xml:space="preserve"> and Alexander </w:t>
      </w:r>
      <w:proofErr w:type="spellStart"/>
      <w:r w:rsidRPr="00685711">
        <w:rPr>
          <w:lang w:val="en-US"/>
        </w:rPr>
        <w:t>Kotsev</w:t>
      </w:r>
      <w:proofErr w:type="spellEnd"/>
      <w:r w:rsidRPr="00685711">
        <w:rPr>
          <w:lang w:val="en-US"/>
        </w:rPr>
        <w:t xml:space="preserve">, Michael Lutz. Available (viewed 2020-09-29) at </w:t>
      </w:r>
      <w:hyperlink r:id="rId185">
        <w:r w:rsidRPr="00685711">
          <w:rPr>
            <w:rStyle w:val="Hyperlink"/>
            <w:lang w:val="en-US"/>
          </w:rPr>
          <w:t>https://inspire.ec.europa.eu/id/document/tg/d2.9-o%26m-swe</w:t>
        </w:r>
      </w:hyperlink>
      <w:r w:rsidRPr="00685711">
        <w:rPr>
          <w:lang w:val="en-US"/>
        </w:rPr>
        <w:t xml:space="preserve"> </w:t>
      </w:r>
    </w:p>
    <w:p w14:paraId="429D80BE" w14:textId="77777777" w:rsidR="000E01BD" w:rsidRPr="00685711" w:rsidRDefault="000E01BD" w:rsidP="006A7C10">
      <w:pPr>
        <w:numPr>
          <w:ilvl w:val="0"/>
          <w:numId w:val="8"/>
        </w:numPr>
        <w:rPr>
          <w:lang w:val="en-US"/>
        </w:rPr>
      </w:pPr>
      <w:bookmarkStart w:id="164" w:name="_iokycrd6np27" w:colFirst="0" w:colLast="0"/>
      <w:bookmarkEnd w:id="164"/>
      <w:r w:rsidRPr="00685711">
        <w:rPr>
          <w:i/>
          <w:lang w:val="en-US"/>
        </w:rPr>
        <w:t>Ontology for observations and sampling features, with alignments to existing models</w:t>
      </w:r>
      <w:r w:rsidRPr="00685711">
        <w:rPr>
          <w:lang w:val="en-US"/>
        </w:rPr>
        <w:t xml:space="preserve">. S.J.D. Cox. Semantic Web. 2017. Available (viewed 2020-09-29) at https://content.iospress.com/articles/semantic-web/sw214 </w:t>
      </w:r>
    </w:p>
    <w:p w14:paraId="0E5333B5" w14:textId="77777777" w:rsidR="001A33D0" w:rsidRPr="00F02BC7" w:rsidRDefault="001A33D0"/>
    <w:sectPr w:rsidR="001A33D0" w:rsidRPr="00F02BC7" w:rsidSect="002B4EBE">
      <w:footerReference w:type="even" r:id="rId186"/>
      <w:footerReference w:type="default" r:id="rId187"/>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27277" w14:textId="77777777" w:rsidR="00B00A7B" w:rsidRDefault="00B00A7B">
      <w:pPr>
        <w:spacing w:after="0" w:line="240" w:lineRule="auto"/>
      </w:pPr>
      <w:r>
        <w:separator/>
      </w:r>
    </w:p>
  </w:endnote>
  <w:endnote w:type="continuationSeparator" w:id="0">
    <w:p w14:paraId="4651179A" w14:textId="77777777" w:rsidR="00B00A7B" w:rsidRDefault="00B00A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CD3FAC" w:rsidRPr="00BA1CC8" w:rsidRDefault="00CD3F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CD3FAC" w:rsidRDefault="00CD3F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60AA38A" w:rsidR="00CD3FAC" w:rsidRPr="00BA1CC8" w:rsidRDefault="00CD3F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0C0B6124" w:rsidR="00CD3FAC" w:rsidRPr="00BA1CC8" w:rsidRDefault="00CD3FAC" w:rsidP="003B153F">
    <w:pPr>
      <w:pStyle w:val="Footer"/>
      <w:spacing w:after="480" w:line="240" w:lineRule="atLeast"/>
      <w:rPr>
        <w:sz w:val="20"/>
      </w:rPr>
    </w:pPr>
    <w:r w:rsidRPr="00596E93">
      <w:rPr>
        <w:sz w:val="18"/>
        <w:szCs w:val="18"/>
      </w:rPr>
      <w:t>© 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66BF82C4" w:rsidR="00CD3FAC" w:rsidRPr="00BA1CC8" w:rsidRDefault="00CD3F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w:t>
    </w:r>
    <w:r>
      <w:rPr>
        <w:sz w:val="18"/>
        <w:szCs w:val="18"/>
      </w:rPr>
      <w:t>2020</w:t>
    </w:r>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4EBE71A2" w:rsidR="00CD3FAC" w:rsidRPr="00BA1CC8" w:rsidRDefault="00CD3FAC" w:rsidP="003B153F">
    <w:pPr>
      <w:pStyle w:val="Footer"/>
      <w:spacing w:after="480" w:line="240" w:lineRule="exact"/>
      <w:rPr>
        <w:sz w:val="20"/>
      </w:rPr>
    </w:pPr>
    <w:r w:rsidRPr="00864D32">
      <w:rPr>
        <w:sz w:val="18"/>
        <w:szCs w:val="18"/>
      </w:rPr>
      <w:t>© 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088996" w14:textId="77777777" w:rsidR="00B00A7B" w:rsidRDefault="00B00A7B">
      <w:pPr>
        <w:spacing w:after="0" w:line="240" w:lineRule="auto"/>
      </w:pPr>
      <w:r>
        <w:separator/>
      </w:r>
    </w:p>
  </w:footnote>
  <w:footnote w:type="continuationSeparator" w:id="0">
    <w:p w14:paraId="5B42836C" w14:textId="77777777" w:rsidR="00B00A7B" w:rsidRDefault="00B00A7B">
      <w:pPr>
        <w:spacing w:after="0" w:line="240" w:lineRule="auto"/>
      </w:pPr>
      <w:r>
        <w:continuationSeparator/>
      </w:r>
    </w:p>
  </w:footnote>
  <w:footnote w:id="1">
    <w:p w14:paraId="2FCD3669" w14:textId="464738D1" w:rsidR="00CD3FAC" w:rsidRPr="00F02BC7" w:rsidRDefault="00CD3FAC">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 w:id="2">
    <w:p w14:paraId="42DF4711" w14:textId="4E4039DA" w:rsidR="00CD3FAC" w:rsidRPr="00EE1D4D" w:rsidDel="00962D73" w:rsidRDefault="00CD3FAC">
      <w:pPr>
        <w:pStyle w:val="FootnoteText"/>
        <w:rPr>
          <w:del w:id="33" w:author="Ilkka Rinne" w:date="2021-02-03T16:40:00Z"/>
          <w:lang w:val="fi-FI"/>
        </w:rPr>
      </w:pPr>
      <w:del w:id="34" w:author="Ilkka Rinne" w:date="2021-02-03T16:40:00Z">
        <w:r w:rsidDel="00962D73">
          <w:rPr>
            <w:rStyle w:val="FootnoteReference"/>
          </w:rPr>
          <w:footnoteRef/>
        </w:r>
        <w:r w:rsidDel="00962D73">
          <w:delText xml:space="preserve"> [baseURI] </w:delText>
        </w:r>
        <w:r w:rsidDel="00962D73">
          <w:rPr>
            <w:lang w:val="fi-FI"/>
          </w:rPr>
          <w:delText>will be replaced by the actual baseURI of the specification in the DIS version.</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CD3FAC" w:rsidRPr="00151316" w:rsidRDefault="00CD3FAC"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3C405ED5" w:rsidR="00CD3FAC" w:rsidRPr="004D16C0" w:rsidRDefault="00CD3FAC" w:rsidP="004421EF">
    <w:pPr>
      <w:pStyle w:val="Header"/>
      <w:spacing w:after="360"/>
      <w:rPr>
        <w:b w:val="0"/>
        <w:sz w:val="24"/>
        <w:szCs w:val="24"/>
      </w:rPr>
    </w:pPr>
    <w:r w:rsidRPr="004D16C0">
      <w:rPr>
        <w:b w:val="0"/>
        <w:sz w:val="24"/>
        <w:szCs w:val="24"/>
      </w:rPr>
      <w:t>© ISO </w:t>
    </w:r>
    <w:r>
      <w:rPr>
        <w:b w:val="0"/>
        <w:sz w:val="24"/>
        <w:szCs w:val="24"/>
      </w:rPr>
      <w:t>2020</w:t>
    </w:r>
    <w:r w:rsidRPr="004D16C0">
      <w:rPr>
        <w:b w:val="0"/>
        <w:sz w:val="24"/>
        <w:szCs w:val="24"/>
      </w:rPr>
      <w:t>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3F1D3837" w:rsidR="00CD3FAC" w:rsidRPr="004D16C0" w:rsidRDefault="00CD3FAC"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2848F46D" w:rsidR="00CD3FAC" w:rsidRPr="004D16C0" w:rsidRDefault="00CD3FAC"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2"/>
    <w:multiLevelType w:val="singleLevel"/>
    <w:tmpl w:val="C18816EE"/>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F3E06CE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96F601C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469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6"/>
  </w:num>
  <w:num w:numId="3">
    <w:abstractNumId w:val="3"/>
  </w:num>
  <w:num w:numId="4">
    <w:abstractNumId w:val="3"/>
  </w:num>
  <w:num w:numId="5">
    <w:abstractNumId w:val="7"/>
  </w:num>
  <w:num w:numId="6">
    <w:abstractNumId w:val="4"/>
  </w:num>
  <w:num w:numId="7">
    <w:abstractNumId w:val="8"/>
  </w:num>
  <w:num w:numId="8">
    <w:abstractNumId w:val="5"/>
  </w:num>
  <w:num w:numId="9">
    <w:abstractNumId w:val="2"/>
  </w:num>
  <w:num w:numId="10">
    <w:abstractNumId w:val="1"/>
  </w:num>
  <w:num w:numId="11">
    <w:abstractNumId w:val="0"/>
  </w:num>
  <w:num w:numId="12">
    <w:abstractNumId w:val="3"/>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lkka Rinne">
    <w15:presenceInfo w15:providerId="AD" w15:userId="S::ilkka.rinne@spatineoinc.onmicrosoft.com::b973be41-37fb-49d8-a0b6-3cdc868ad8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289D"/>
    <w:rsid w:val="00067877"/>
    <w:rsid w:val="00070058"/>
    <w:rsid w:val="000778C3"/>
    <w:rsid w:val="000839FA"/>
    <w:rsid w:val="00086042"/>
    <w:rsid w:val="0008798A"/>
    <w:rsid w:val="00096387"/>
    <w:rsid w:val="000A070A"/>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40466"/>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3D0"/>
    <w:rsid w:val="001A49FA"/>
    <w:rsid w:val="001A5B74"/>
    <w:rsid w:val="001A72C4"/>
    <w:rsid w:val="001B0B84"/>
    <w:rsid w:val="001B0D6E"/>
    <w:rsid w:val="001B1E46"/>
    <w:rsid w:val="001B2AFB"/>
    <w:rsid w:val="001B51CD"/>
    <w:rsid w:val="001B6287"/>
    <w:rsid w:val="001B6D1E"/>
    <w:rsid w:val="001B7F53"/>
    <w:rsid w:val="001C372C"/>
    <w:rsid w:val="001C6575"/>
    <w:rsid w:val="001D410B"/>
    <w:rsid w:val="001D4E0A"/>
    <w:rsid w:val="001E1837"/>
    <w:rsid w:val="001E635D"/>
    <w:rsid w:val="001F19D9"/>
    <w:rsid w:val="001F2F2C"/>
    <w:rsid w:val="001F3195"/>
    <w:rsid w:val="00203CA4"/>
    <w:rsid w:val="00212EA1"/>
    <w:rsid w:val="00217BBC"/>
    <w:rsid w:val="00220B53"/>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28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01F83"/>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4A29"/>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77E7"/>
    <w:rsid w:val="003F5653"/>
    <w:rsid w:val="00400F60"/>
    <w:rsid w:val="00404354"/>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DC1"/>
    <w:rsid w:val="004A0FB4"/>
    <w:rsid w:val="004A3007"/>
    <w:rsid w:val="004A7FCE"/>
    <w:rsid w:val="004B13B4"/>
    <w:rsid w:val="004B3D3C"/>
    <w:rsid w:val="004B65BF"/>
    <w:rsid w:val="004B75DB"/>
    <w:rsid w:val="004C241D"/>
    <w:rsid w:val="004C2EE3"/>
    <w:rsid w:val="004C400E"/>
    <w:rsid w:val="004D16C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40061"/>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2BE1"/>
    <w:rsid w:val="0059116D"/>
    <w:rsid w:val="005922F1"/>
    <w:rsid w:val="00594FA6"/>
    <w:rsid w:val="00596027"/>
    <w:rsid w:val="00596E93"/>
    <w:rsid w:val="005978B9"/>
    <w:rsid w:val="005A7A3A"/>
    <w:rsid w:val="005B1D37"/>
    <w:rsid w:val="005B3EC6"/>
    <w:rsid w:val="005B517D"/>
    <w:rsid w:val="005C4F83"/>
    <w:rsid w:val="005D1FAA"/>
    <w:rsid w:val="005D6017"/>
    <w:rsid w:val="005E1AE5"/>
    <w:rsid w:val="005F3DF1"/>
    <w:rsid w:val="006050F3"/>
    <w:rsid w:val="00606488"/>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11"/>
    <w:rsid w:val="006857A8"/>
    <w:rsid w:val="00693CB6"/>
    <w:rsid w:val="006945FF"/>
    <w:rsid w:val="006A4671"/>
    <w:rsid w:val="006A5540"/>
    <w:rsid w:val="006A769E"/>
    <w:rsid w:val="006A786D"/>
    <w:rsid w:val="006A7C10"/>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B6C"/>
    <w:rsid w:val="007C2205"/>
    <w:rsid w:val="007C375E"/>
    <w:rsid w:val="007D0826"/>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560B"/>
    <w:rsid w:val="00826CBA"/>
    <w:rsid w:val="00830BAB"/>
    <w:rsid w:val="00835D52"/>
    <w:rsid w:val="00841E7A"/>
    <w:rsid w:val="00843705"/>
    <w:rsid w:val="00847459"/>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04AF"/>
    <w:rsid w:val="00926D7B"/>
    <w:rsid w:val="0093106F"/>
    <w:rsid w:val="00931346"/>
    <w:rsid w:val="00933112"/>
    <w:rsid w:val="00933944"/>
    <w:rsid w:val="00944710"/>
    <w:rsid w:val="009527D0"/>
    <w:rsid w:val="00960F54"/>
    <w:rsid w:val="00962D73"/>
    <w:rsid w:val="00964A56"/>
    <w:rsid w:val="009664CF"/>
    <w:rsid w:val="00967423"/>
    <w:rsid w:val="00971140"/>
    <w:rsid w:val="0097303B"/>
    <w:rsid w:val="009746CD"/>
    <w:rsid w:val="0098400C"/>
    <w:rsid w:val="00985CD7"/>
    <w:rsid w:val="009876F9"/>
    <w:rsid w:val="00992922"/>
    <w:rsid w:val="0099598E"/>
    <w:rsid w:val="00995B20"/>
    <w:rsid w:val="00995ECD"/>
    <w:rsid w:val="009A295C"/>
    <w:rsid w:val="009A3088"/>
    <w:rsid w:val="009A483C"/>
    <w:rsid w:val="009A5300"/>
    <w:rsid w:val="009B0228"/>
    <w:rsid w:val="009B0326"/>
    <w:rsid w:val="009B3BAC"/>
    <w:rsid w:val="009B52B4"/>
    <w:rsid w:val="009C34B8"/>
    <w:rsid w:val="009C397F"/>
    <w:rsid w:val="009C4033"/>
    <w:rsid w:val="009D129E"/>
    <w:rsid w:val="009D3677"/>
    <w:rsid w:val="009D5154"/>
    <w:rsid w:val="009D55D8"/>
    <w:rsid w:val="009E19B6"/>
    <w:rsid w:val="009E4931"/>
    <w:rsid w:val="009E7EE6"/>
    <w:rsid w:val="009F2A3A"/>
    <w:rsid w:val="009F2BE1"/>
    <w:rsid w:val="009F640C"/>
    <w:rsid w:val="00A00624"/>
    <w:rsid w:val="00A02312"/>
    <w:rsid w:val="00A049F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67E27"/>
    <w:rsid w:val="00A75189"/>
    <w:rsid w:val="00A752AD"/>
    <w:rsid w:val="00A804AD"/>
    <w:rsid w:val="00A84654"/>
    <w:rsid w:val="00A84954"/>
    <w:rsid w:val="00A85929"/>
    <w:rsid w:val="00A86D99"/>
    <w:rsid w:val="00A86F83"/>
    <w:rsid w:val="00A871B5"/>
    <w:rsid w:val="00A91FCE"/>
    <w:rsid w:val="00AA2C68"/>
    <w:rsid w:val="00AA31F7"/>
    <w:rsid w:val="00AA3C85"/>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33DE"/>
    <w:rsid w:val="00AF49AE"/>
    <w:rsid w:val="00AF5823"/>
    <w:rsid w:val="00B00A7B"/>
    <w:rsid w:val="00B00BFD"/>
    <w:rsid w:val="00B0271B"/>
    <w:rsid w:val="00B125A5"/>
    <w:rsid w:val="00B1458A"/>
    <w:rsid w:val="00B204DF"/>
    <w:rsid w:val="00B22FAE"/>
    <w:rsid w:val="00B254B9"/>
    <w:rsid w:val="00B30A28"/>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0790C"/>
    <w:rsid w:val="00C13D3B"/>
    <w:rsid w:val="00C246BE"/>
    <w:rsid w:val="00C32E3D"/>
    <w:rsid w:val="00C33932"/>
    <w:rsid w:val="00C347D6"/>
    <w:rsid w:val="00C356AB"/>
    <w:rsid w:val="00C3739F"/>
    <w:rsid w:val="00C4471A"/>
    <w:rsid w:val="00C47793"/>
    <w:rsid w:val="00C518EB"/>
    <w:rsid w:val="00C62777"/>
    <w:rsid w:val="00C63000"/>
    <w:rsid w:val="00C63885"/>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5A83"/>
    <w:rsid w:val="00CC7C16"/>
    <w:rsid w:val="00CD3B91"/>
    <w:rsid w:val="00CD3FAC"/>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4882"/>
    <w:rsid w:val="00D754EA"/>
    <w:rsid w:val="00D813EB"/>
    <w:rsid w:val="00D81955"/>
    <w:rsid w:val="00D90141"/>
    <w:rsid w:val="00D904CA"/>
    <w:rsid w:val="00DA7447"/>
    <w:rsid w:val="00DB07B5"/>
    <w:rsid w:val="00DB4A09"/>
    <w:rsid w:val="00DB4CC3"/>
    <w:rsid w:val="00DC24FF"/>
    <w:rsid w:val="00DC3B4C"/>
    <w:rsid w:val="00DC436E"/>
    <w:rsid w:val="00DC59FE"/>
    <w:rsid w:val="00DC70BC"/>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12E"/>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96555"/>
    <w:rsid w:val="00EA07A9"/>
    <w:rsid w:val="00EA625A"/>
    <w:rsid w:val="00EA68E6"/>
    <w:rsid w:val="00EA7BD6"/>
    <w:rsid w:val="00EB1E19"/>
    <w:rsid w:val="00EB2691"/>
    <w:rsid w:val="00EB5FF5"/>
    <w:rsid w:val="00EC0238"/>
    <w:rsid w:val="00EC2138"/>
    <w:rsid w:val="00ED30E9"/>
    <w:rsid w:val="00ED3F68"/>
    <w:rsid w:val="00EE002B"/>
    <w:rsid w:val="00EE1D4D"/>
    <w:rsid w:val="00EE3585"/>
    <w:rsid w:val="00EE582C"/>
    <w:rsid w:val="00EE6350"/>
    <w:rsid w:val="00EF0232"/>
    <w:rsid w:val="00EF1691"/>
    <w:rsid w:val="00EF6C7F"/>
    <w:rsid w:val="00F0125E"/>
    <w:rsid w:val="00F01CB8"/>
    <w:rsid w:val="00F024E9"/>
    <w:rsid w:val="00F02BC7"/>
    <w:rsid w:val="00F06BA2"/>
    <w:rsid w:val="00F102C2"/>
    <w:rsid w:val="00F10C1B"/>
    <w:rsid w:val="00F144BE"/>
    <w:rsid w:val="00F23B84"/>
    <w:rsid w:val="00F24D49"/>
    <w:rsid w:val="00F264E8"/>
    <w:rsid w:val="00F34853"/>
    <w:rsid w:val="00F350CB"/>
    <w:rsid w:val="00F36639"/>
    <w:rsid w:val="00F3713B"/>
    <w:rsid w:val="00F40BE9"/>
    <w:rsid w:val="00F41068"/>
    <w:rsid w:val="00F44171"/>
    <w:rsid w:val="00F44352"/>
    <w:rsid w:val="00F448D2"/>
    <w:rsid w:val="00F461D6"/>
    <w:rsid w:val="00F4636F"/>
    <w:rsid w:val="00F47185"/>
    <w:rsid w:val="00F53892"/>
    <w:rsid w:val="00F62F5A"/>
    <w:rsid w:val="00F64967"/>
    <w:rsid w:val="00F76585"/>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clear" w:pos="4690"/>
        <w:tab w:val="num" w:pos="72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ListBullet">
    <w:name w:val="List Bullet"/>
    <w:basedOn w:val="Normal"/>
    <w:uiPriority w:val="99"/>
    <w:semiHidden/>
    <w:unhideWhenUsed/>
    <w:rsid w:val="00CC5A83"/>
    <w:pPr>
      <w:numPr>
        <w:numId w:val="9"/>
      </w:numPr>
      <w:contextualSpacing/>
    </w:pPr>
  </w:style>
  <w:style w:type="paragraph" w:styleId="ListBullet2">
    <w:name w:val="List Bullet 2"/>
    <w:basedOn w:val="Normal"/>
    <w:uiPriority w:val="99"/>
    <w:semiHidden/>
    <w:unhideWhenUsed/>
    <w:rsid w:val="00CC5A83"/>
    <w:pPr>
      <w:numPr>
        <w:numId w:val="10"/>
      </w:numPr>
      <w:contextualSpacing/>
    </w:pPr>
  </w:style>
  <w:style w:type="paragraph" w:styleId="ListBullet3">
    <w:name w:val="List Bullet 3"/>
    <w:basedOn w:val="Normal"/>
    <w:uiPriority w:val="99"/>
    <w:semiHidden/>
    <w:unhideWhenUsed/>
    <w:rsid w:val="00CC5A83"/>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92980908">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svg"/><Relationship Id="rId21" Type="http://schemas.openxmlformats.org/officeDocument/2006/relationships/header" Target="header3.xml"/><Relationship Id="rId42" Type="http://schemas.openxmlformats.org/officeDocument/2006/relationships/image" Target="media/image8.emf"/><Relationship Id="rId63" Type="http://schemas.openxmlformats.org/officeDocument/2006/relationships/image" Target="media/image29.svg"/><Relationship Id="rId84" Type="http://schemas.openxmlformats.org/officeDocument/2006/relationships/image" Target="media/image50.svg"/><Relationship Id="rId138" Type="http://schemas.openxmlformats.org/officeDocument/2006/relationships/image" Target="media/image104.emf"/><Relationship Id="rId159" Type="http://schemas.openxmlformats.org/officeDocument/2006/relationships/image" Target="media/image125.emf"/><Relationship Id="rId170" Type="http://schemas.openxmlformats.org/officeDocument/2006/relationships/image" Target="media/image136.png"/><Relationship Id="rId107" Type="http://schemas.openxmlformats.org/officeDocument/2006/relationships/image" Target="media/image73.svg"/><Relationship Id="rId11" Type="http://schemas.openxmlformats.org/officeDocument/2006/relationships/endnotes" Target="endnotes.xml"/><Relationship Id="rId32" Type="http://schemas.openxmlformats.org/officeDocument/2006/relationships/image" Target="media/image5.emf"/><Relationship Id="rId53" Type="http://schemas.openxmlformats.org/officeDocument/2006/relationships/image" Target="media/image19.svg"/><Relationship Id="rId74" Type="http://schemas.openxmlformats.org/officeDocument/2006/relationships/image" Target="media/image40.emf"/><Relationship Id="rId128" Type="http://schemas.openxmlformats.org/officeDocument/2006/relationships/image" Target="media/image94.png"/><Relationship Id="rId149" Type="http://schemas.openxmlformats.org/officeDocument/2006/relationships/image" Target="media/image115.svg"/><Relationship Id="rId5" Type="http://schemas.openxmlformats.org/officeDocument/2006/relationships/customXml" Target="../customXml/item4.xml"/><Relationship Id="rId95" Type="http://schemas.openxmlformats.org/officeDocument/2006/relationships/image" Target="media/image61.svg"/><Relationship Id="rId160" Type="http://schemas.openxmlformats.org/officeDocument/2006/relationships/image" Target="media/image126.png"/><Relationship Id="rId181" Type="http://schemas.openxmlformats.org/officeDocument/2006/relationships/hyperlink" Target="http://www.opengeospatial.org/standards/sensorml" TargetMode="External"/><Relationship Id="rId22" Type="http://schemas.openxmlformats.org/officeDocument/2006/relationships/header" Target="header4.xml"/><Relationship Id="rId43" Type="http://schemas.openxmlformats.org/officeDocument/2006/relationships/image" Target="media/image9.emf"/><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emf"/><Relationship Id="rId171" Type="http://schemas.openxmlformats.org/officeDocument/2006/relationships/image" Target="media/image137.svg"/><Relationship Id="rId12" Type="http://schemas.openxmlformats.org/officeDocument/2006/relationships/header" Target="header1.xml"/><Relationship Id="rId33" Type="http://schemas.openxmlformats.org/officeDocument/2006/relationships/hyperlink" Target="https://lubw-frost.docker01.ilt-dmz.iosb.fraunhofer.de/v1.1/Locations(269)" TargetMode="External"/><Relationship Id="rId108" Type="http://schemas.openxmlformats.org/officeDocument/2006/relationships/image" Target="media/image74.png"/><Relationship Id="rId129" Type="http://schemas.openxmlformats.org/officeDocument/2006/relationships/image" Target="media/image95.sv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emf"/><Relationship Id="rId140" Type="http://schemas.openxmlformats.org/officeDocument/2006/relationships/image" Target="media/image106.svg"/><Relationship Id="rId161" Type="http://schemas.openxmlformats.org/officeDocument/2006/relationships/image" Target="media/image127.svg"/><Relationship Id="rId182" Type="http://schemas.openxmlformats.org/officeDocument/2006/relationships/hyperlink" Target="http://citeseerx.ist.psu.edu/viewdoc/summary?doi=10.1.1.87.6287" TargetMode="Externa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5.svg"/><Relationship Id="rId44" Type="http://schemas.openxmlformats.org/officeDocument/2006/relationships/image" Target="media/image10.emf"/><Relationship Id="rId65" Type="http://schemas.openxmlformats.org/officeDocument/2006/relationships/image" Target="media/image31.svg"/><Relationship Id="rId86" Type="http://schemas.openxmlformats.org/officeDocument/2006/relationships/image" Target="media/image52.sv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sv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svg"/><Relationship Id="rId97" Type="http://schemas.openxmlformats.org/officeDocument/2006/relationships/image" Target="media/image63.png"/><Relationship Id="rId104" Type="http://schemas.openxmlformats.org/officeDocument/2006/relationships/image" Target="media/image70.svg"/><Relationship Id="rId120" Type="http://schemas.openxmlformats.org/officeDocument/2006/relationships/image" Target="media/image86.png"/><Relationship Id="rId125" Type="http://schemas.openxmlformats.org/officeDocument/2006/relationships/image" Target="media/image91.svg"/><Relationship Id="rId141" Type="http://schemas.openxmlformats.org/officeDocument/2006/relationships/image" Target="media/image107.emf"/><Relationship Id="rId146" Type="http://schemas.openxmlformats.org/officeDocument/2006/relationships/image" Target="media/image112.png"/><Relationship Id="rId167" Type="http://schemas.openxmlformats.org/officeDocument/2006/relationships/image" Target="media/image133.svg"/><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7.emf"/><Relationship Id="rId92" Type="http://schemas.openxmlformats.org/officeDocument/2006/relationships/image" Target="media/image58.png"/><Relationship Id="rId162" Type="http://schemas.openxmlformats.org/officeDocument/2006/relationships/image" Target="media/image128.emf"/><Relationship Id="rId183" Type="http://schemas.openxmlformats.org/officeDocument/2006/relationships/hyperlink" Target="http://www.qudt.org/" TargetMode="External"/><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emf"/><Relationship Id="rId45" Type="http://schemas.openxmlformats.org/officeDocument/2006/relationships/image" Target="media/image11.emf"/><Relationship Id="rId66" Type="http://schemas.openxmlformats.org/officeDocument/2006/relationships/image" Target="media/image32.emf"/><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svg"/><Relationship Id="rId131" Type="http://schemas.openxmlformats.org/officeDocument/2006/relationships/image" Target="media/image97.sv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ftp://ftp.sas.com/pub/neural/measurement.html" TargetMode="External"/><Relationship Id="rId61" Type="http://schemas.openxmlformats.org/officeDocument/2006/relationships/image" Target="media/image27.svg"/><Relationship Id="rId82" Type="http://schemas.openxmlformats.org/officeDocument/2006/relationships/image" Target="media/image48.svg"/><Relationship Id="rId152" Type="http://schemas.openxmlformats.org/officeDocument/2006/relationships/image" Target="media/image118.svg"/><Relationship Id="rId173" Type="http://schemas.openxmlformats.org/officeDocument/2006/relationships/image" Target="media/image139.png"/><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emf"/><Relationship Id="rId126" Type="http://schemas.openxmlformats.org/officeDocument/2006/relationships/image" Target="media/image92.pn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png"/><Relationship Id="rId93" Type="http://schemas.openxmlformats.org/officeDocument/2006/relationships/image" Target="media/image59.svg"/><Relationship Id="rId98" Type="http://schemas.openxmlformats.org/officeDocument/2006/relationships/image" Target="media/image64.svg"/><Relationship Id="rId121" Type="http://schemas.openxmlformats.org/officeDocument/2006/relationships/image" Target="media/image87.sv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s://www.w3.org/TR/vocab-ssn/" TargetMode="External"/><Relationship Id="rId189" Type="http://schemas.microsoft.com/office/2011/relationships/people" Target="people.xml"/><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svg"/><Relationship Id="rId158" Type="http://schemas.openxmlformats.org/officeDocument/2006/relationships/image" Target="media/image124.svg"/><Relationship Id="rId20" Type="http://schemas.openxmlformats.org/officeDocument/2006/relationships/hyperlink" Target="https://www.w3.org/TR/sdw-bp/"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98.emf"/><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hyperlink" Target="https://ucum.org/trac" TargetMode="External"/><Relationship Id="rId190"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pn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sv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emf"/><Relationship Id="rId101" Type="http://schemas.openxmlformats.org/officeDocument/2006/relationships/image" Target="media/image67.svg"/><Relationship Id="rId122" Type="http://schemas.openxmlformats.org/officeDocument/2006/relationships/image" Target="media/image88.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svg"/><Relationship Id="rId185" Type="http://schemas.openxmlformats.org/officeDocument/2006/relationships/hyperlink" Target="https://inspire.ec.europa.eu/id/document/tg/d2.9-o%26m-swe"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http://finto.fi/ucum/en/" TargetMode="External"/><Relationship Id="rId26" Type="http://schemas.openxmlformats.org/officeDocument/2006/relationships/hyperlink" Target="https://www.iso.org/obp" TargetMode="External"/><Relationship Id="rId47" Type="http://schemas.openxmlformats.org/officeDocument/2006/relationships/image" Target="media/image13.svg"/><Relationship Id="rId68" Type="http://schemas.openxmlformats.org/officeDocument/2006/relationships/image" Target="media/image34.svg"/><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png"/><Relationship Id="rId154" Type="http://schemas.openxmlformats.org/officeDocument/2006/relationships/image" Target="media/image120.svg"/><Relationship Id="rId175" Type="http://schemas.openxmlformats.org/officeDocument/2006/relationships/image" Target="media/image141.png"/><Relationship Id="rId16" Type="http://schemas.openxmlformats.org/officeDocument/2006/relationships/hyperlink" Target="https://www.iso.org/directives-and-policies.html" TargetMode="External"/><Relationship Id="rId37" Type="http://schemas.openxmlformats.org/officeDocument/2006/relationships/hyperlink" Target="https://iddata.eaufrance.fr/id/WatercourseLinkSequence/A0080300" TargetMode="External"/><Relationship Id="rId58" Type="http://schemas.openxmlformats.org/officeDocument/2006/relationships/image" Target="media/image24.png"/><Relationship Id="rId79" Type="http://schemas.openxmlformats.org/officeDocument/2006/relationships/image" Target="media/image45.svg"/><Relationship Id="rId102" Type="http://schemas.openxmlformats.org/officeDocument/2006/relationships/image" Target="media/image68.emf"/><Relationship Id="rId123" Type="http://schemas.openxmlformats.org/officeDocument/2006/relationships/image" Target="media/image89.sv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emf"/><Relationship Id="rId186" Type="http://schemas.openxmlformats.org/officeDocument/2006/relationships/footer" Target="footer5.xml"/><Relationship Id="rId27" Type="http://schemas.openxmlformats.org/officeDocument/2006/relationships/hyperlink" Target="http://www.electropedia.org/"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9.emf"/><Relationship Id="rId134" Type="http://schemas.openxmlformats.org/officeDocument/2006/relationships/image" Target="media/image100.svg"/><Relationship Id="rId80" Type="http://schemas.openxmlformats.org/officeDocument/2006/relationships/image" Target="media/image46.emf"/><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ww.iso.org/iso-standards-and-patents.html"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svg"/><Relationship Id="rId91" Type="http://schemas.openxmlformats.org/officeDocument/2006/relationships/image" Target="media/image57.svg"/><Relationship Id="rId145" Type="http://schemas.openxmlformats.org/officeDocument/2006/relationships/image" Target="media/image111.svg"/><Relationship Id="rId166" Type="http://schemas.openxmlformats.org/officeDocument/2006/relationships/image" Target="media/image132.png"/><Relationship Id="rId187" Type="http://schemas.openxmlformats.org/officeDocument/2006/relationships/footer" Target="footer6.xml"/><Relationship Id="rId1" Type="http://schemas.microsoft.com/office/2006/relationships/keyMapCustomizations" Target="customizations.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emf"/><Relationship Id="rId156" Type="http://schemas.openxmlformats.org/officeDocument/2006/relationships/image" Target="media/image122.svg"/><Relationship Id="rId177" Type="http://schemas.openxmlformats.org/officeDocument/2006/relationships/hyperlink" Target="http://infoscience.epfl.ch/record/313/files/Nieva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30785F9-C2AB-43B8-969C-EA063AB7CA27}">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157</Pages>
  <Words>32302</Words>
  <Characters>184125</Characters>
  <Application>Microsoft Office Word</Application>
  <DocSecurity>0</DocSecurity>
  <Lines>1534</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215996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67</cp:revision>
  <cp:lastPrinted>2020-10-01T18:44:00Z</cp:lastPrinted>
  <dcterms:created xsi:type="dcterms:W3CDTF">2020-10-01T18:44:00Z</dcterms:created>
  <dcterms:modified xsi:type="dcterms:W3CDTF">2021-02-03T14:42:00Z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